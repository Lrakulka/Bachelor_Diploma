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1" w:name="_GoBack" w:displacedByCustomXml="next"/>
    <w:bookmarkEnd w:id="1" w:displacedByCustomXml="next"/>
    <w:sdt>
      <w:sdtPr>
        <w:rPr>
          <w:rFonts w:ascii="Times New Roman" w:hAnsi="Times New Roman"/>
          <w:b/>
          <w:color w:val="auto"/>
          <w:sz w:val="24"/>
          <w:szCs w:val="28"/>
          <w:lang w:val="ru-RU" w:eastAsia="ru-RU"/>
        </w:rPr>
        <w:id w:val="447207363"/>
        <w:docPartObj>
          <w:docPartGallery w:val="Table of Contents"/>
          <w:docPartUnique/>
        </w:docPartObj>
      </w:sdtPr>
      <w:sdtEndPr>
        <w:rPr>
          <w:bCs/>
        </w:rPr>
      </w:sdtEndPr>
      <w:sdtContent>
        <w:p w:rsidR="003C2BB6" w:rsidRPr="002412F3" w:rsidRDefault="003C2BB6" w:rsidP="0075355C">
          <w:pPr>
            <w:pStyle w:val="TOCHeading"/>
            <w:spacing w:before="0" w:line="360" w:lineRule="auto"/>
            <w:rPr>
              <w:rFonts w:ascii="Times New Roman" w:hAnsi="Times New Roman"/>
              <w:b/>
              <w:color w:val="auto"/>
              <w:szCs w:val="28"/>
              <w:rPrChange w:id="2" w:author="ASD" w:date="2016-06-09T16:59:00Z">
                <w:rPr/>
              </w:rPrChange>
            </w:rPr>
          </w:pPr>
          <w:r w:rsidRPr="002412F3">
            <w:rPr>
              <w:rFonts w:ascii="Times New Roman" w:hAnsi="Times New Roman"/>
              <w:b/>
              <w:color w:val="auto"/>
              <w:szCs w:val="28"/>
            </w:rPr>
            <w:t>ЗМІСТ</w:t>
          </w:r>
        </w:p>
        <w:p w:rsidR="00A41C31" w:rsidRPr="00A41C31" w:rsidRDefault="003C2BB6" w:rsidP="0075355C">
          <w:pPr>
            <w:pStyle w:val="TOC1"/>
            <w:rPr>
              <w:rFonts w:eastAsiaTheme="minorEastAsia"/>
              <w:lang w:val="en-US" w:eastAsia="en-US"/>
            </w:rPr>
          </w:pPr>
          <w:r w:rsidRPr="00891248">
            <w:rPr>
              <w:lang w:val="uk-UA" w:eastAsia="en-US"/>
            </w:rPr>
            <w:fldChar w:fldCharType="begin"/>
          </w:r>
          <w:r w:rsidRPr="00891248">
            <w:rPr>
              <w:lang w:val="uk-UA"/>
            </w:rPr>
            <w:instrText xml:space="preserve"> TOC \o "1-3" \h \z \u </w:instrText>
          </w:r>
          <w:r w:rsidRPr="00891248">
            <w:rPr>
              <w:lang w:val="uk-UA" w:eastAsia="en-US"/>
              <w:rPrChange w:id="3" w:author="ASD" w:date="2016-06-09T16:59:00Z">
                <w:rPr>
                  <w:noProof w:val="0"/>
                  <w:lang w:val="uk-UA"/>
                </w:rPr>
              </w:rPrChange>
            </w:rPr>
            <w:fldChar w:fldCharType="separate"/>
          </w:r>
          <w:hyperlink w:anchor="_Toc453446531" w:history="1">
            <w:r w:rsidR="00A41C31" w:rsidRPr="00A41C31">
              <w:rPr>
                <w:rStyle w:val="Hyperlink"/>
                <w:rFonts w:eastAsiaTheme="majorEastAsia"/>
                <w:lang w:val="uk-UA"/>
              </w:rPr>
              <w:t>ВСТУП</w:t>
            </w:r>
            <w:r w:rsidR="00A41C31" w:rsidRPr="00A41C31">
              <w:rPr>
                <w:webHidden/>
              </w:rPr>
              <w:tab/>
            </w:r>
            <w:r w:rsidR="00A41C31" w:rsidRPr="00A41C31">
              <w:rPr>
                <w:webHidden/>
              </w:rPr>
              <w:fldChar w:fldCharType="begin"/>
            </w:r>
            <w:r w:rsidR="00A41C31" w:rsidRPr="00A41C31">
              <w:rPr>
                <w:webHidden/>
              </w:rPr>
              <w:instrText xml:space="preserve"> PAGEREF _Toc453446531 \h </w:instrText>
            </w:r>
            <w:r w:rsidR="00A41C31" w:rsidRPr="00A41C31">
              <w:rPr>
                <w:webHidden/>
              </w:rPr>
            </w:r>
            <w:r w:rsidR="00A41C31" w:rsidRPr="00A41C31">
              <w:rPr>
                <w:webHidden/>
              </w:rPr>
              <w:fldChar w:fldCharType="separate"/>
            </w:r>
            <w:r w:rsidR="00E10A3F">
              <w:rPr>
                <w:webHidden/>
              </w:rPr>
              <w:t>3</w:t>
            </w:r>
            <w:r w:rsidR="00A41C31" w:rsidRPr="00A41C31">
              <w:rPr>
                <w:webHidden/>
              </w:rPr>
              <w:fldChar w:fldCharType="end"/>
            </w:r>
          </w:hyperlink>
        </w:p>
        <w:p w:rsidR="00A41C31" w:rsidRPr="00A41C31" w:rsidRDefault="006B0AF4" w:rsidP="0075355C">
          <w:pPr>
            <w:pStyle w:val="TOC1"/>
            <w:rPr>
              <w:rFonts w:eastAsiaTheme="minorEastAsia"/>
              <w:lang w:val="en-US" w:eastAsia="en-US"/>
            </w:rPr>
          </w:pPr>
          <w:hyperlink w:anchor="_Toc453446532" w:history="1">
            <w:r w:rsidR="00A41C31" w:rsidRPr="00A41C31">
              <w:rPr>
                <w:rStyle w:val="Hyperlink"/>
                <w:rFonts w:eastAsiaTheme="majorEastAsia"/>
                <w:lang w:val="uk-UA"/>
              </w:rPr>
              <w:t>РОЗДІЛ 1</w:t>
            </w:r>
            <w:r w:rsidR="00537C0A">
              <w:rPr>
                <w:rStyle w:val="Hyperlink"/>
                <w:rFonts w:eastAsiaTheme="majorEastAsia"/>
                <w:lang w:val="en-US"/>
              </w:rPr>
              <w:t>.</w:t>
            </w:r>
            <w:r w:rsidR="00A41C31" w:rsidRPr="00A41C31">
              <w:rPr>
                <w:rStyle w:val="Hyperlink"/>
                <w:rFonts w:eastAsiaTheme="majorEastAsia"/>
                <w:lang w:val="uk-UA"/>
              </w:rPr>
              <w:t xml:space="preserve"> ДІАГНОСТИКА ВАЖКОДОСТУПНИХ СЕРЕДОВИЩ</w:t>
            </w:r>
            <w:r w:rsidR="00A41C31" w:rsidRPr="00A41C31">
              <w:rPr>
                <w:webHidden/>
              </w:rPr>
              <w:tab/>
            </w:r>
            <w:r w:rsidR="00A41C31" w:rsidRPr="00A41C31">
              <w:rPr>
                <w:webHidden/>
              </w:rPr>
              <w:fldChar w:fldCharType="begin"/>
            </w:r>
            <w:r w:rsidR="00A41C31" w:rsidRPr="00A41C31">
              <w:rPr>
                <w:webHidden/>
              </w:rPr>
              <w:instrText xml:space="preserve"> PAGEREF _Toc453446532 \h </w:instrText>
            </w:r>
            <w:r w:rsidR="00A41C31" w:rsidRPr="00A41C31">
              <w:rPr>
                <w:webHidden/>
              </w:rPr>
            </w:r>
            <w:r w:rsidR="00A41C31" w:rsidRPr="00A41C31">
              <w:rPr>
                <w:webHidden/>
              </w:rPr>
              <w:fldChar w:fldCharType="separate"/>
            </w:r>
            <w:r w:rsidR="00E10A3F">
              <w:rPr>
                <w:webHidden/>
              </w:rPr>
              <w:t>4</w:t>
            </w:r>
            <w:r w:rsidR="00A41C31" w:rsidRPr="00A41C31">
              <w:rPr>
                <w:webHidden/>
              </w:rPr>
              <w:fldChar w:fldCharType="end"/>
            </w:r>
          </w:hyperlink>
        </w:p>
        <w:p w:rsidR="00A41C31" w:rsidRPr="00A41C31" w:rsidRDefault="006B0AF4" w:rsidP="0075355C">
          <w:pPr>
            <w:pStyle w:val="TOC2"/>
            <w:tabs>
              <w:tab w:val="left" w:pos="880"/>
            </w:tabs>
            <w:rPr>
              <w:rFonts w:eastAsiaTheme="minorEastAsia"/>
              <w:szCs w:val="28"/>
              <w:lang w:val="en-US"/>
            </w:rPr>
          </w:pPr>
          <w:hyperlink w:anchor="_Toc453446533" w:history="1">
            <w:r w:rsidR="00A41C31" w:rsidRPr="00A41C31">
              <w:rPr>
                <w:rStyle w:val="Hyperlink"/>
                <w:szCs w:val="28"/>
              </w:rPr>
              <w:t>1.1</w:t>
            </w:r>
            <w:r w:rsidR="00A41C31" w:rsidRPr="00A41C31">
              <w:rPr>
                <w:rFonts w:eastAsiaTheme="minorEastAsia"/>
                <w:szCs w:val="28"/>
                <w:lang w:val="en-US"/>
              </w:rPr>
              <w:tab/>
            </w:r>
            <w:r w:rsidR="00A41C31" w:rsidRPr="00A41C31">
              <w:rPr>
                <w:rStyle w:val="Hyperlink"/>
                <w:szCs w:val="28"/>
              </w:rPr>
              <w:t>Періоди розвитку ендоскопії</w:t>
            </w:r>
            <w:r w:rsidR="00A41C31" w:rsidRPr="00A41C31">
              <w:rPr>
                <w:webHidden/>
                <w:szCs w:val="28"/>
              </w:rPr>
              <w:tab/>
            </w:r>
            <w:r w:rsidR="00A41C31" w:rsidRPr="00A41C31">
              <w:rPr>
                <w:webHidden/>
                <w:szCs w:val="28"/>
              </w:rPr>
              <w:fldChar w:fldCharType="begin"/>
            </w:r>
            <w:r w:rsidR="00A41C31" w:rsidRPr="00A41C31">
              <w:rPr>
                <w:webHidden/>
                <w:szCs w:val="28"/>
              </w:rPr>
              <w:instrText xml:space="preserve"> PAGEREF _Toc453446533 \h </w:instrText>
            </w:r>
            <w:r w:rsidR="00A41C31" w:rsidRPr="00A41C31">
              <w:rPr>
                <w:webHidden/>
                <w:szCs w:val="28"/>
              </w:rPr>
            </w:r>
            <w:r w:rsidR="00A41C31" w:rsidRPr="00A41C31">
              <w:rPr>
                <w:webHidden/>
                <w:szCs w:val="28"/>
              </w:rPr>
              <w:fldChar w:fldCharType="separate"/>
            </w:r>
            <w:r w:rsidR="00E10A3F">
              <w:rPr>
                <w:webHidden/>
                <w:szCs w:val="28"/>
              </w:rPr>
              <w:t>4</w:t>
            </w:r>
            <w:r w:rsidR="00A41C31" w:rsidRPr="00A41C31">
              <w:rPr>
                <w:webHidden/>
                <w:szCs w:val="28"/>
              </w:rPr>
              <w:fldChar w:fldCharType="end"/>
            </w:r>
          </w:hyperlink>
        </w:p>
        <w:p w:rsidR="00A41C31" w:rsidRPr="00A41C31" w:rsidRDefault="006B0AF4" w:rsidP="0075355C">
          <w:pPr>
            <w:pStyle w:val="TOC3"/>
            <w:tabs>
              <w:tab w:val="left" w:pos="1320"/>
            </w:tabs>
            <w:spacing w:after="0"/>
            <w:rPr>
              <w:rFonts w:ascii="Times New Roman" w:eastAsiaTheme="minorEastAsia" w:hAnsi="Times New Roman"/>
              <w:noProof/>
              <w:sz w:val="28"/>
              <w:szCs w:val="28"/>
              <w:lang w:val="en-US"/>
            </w:rPr>
          </w:pPr>
          <w:hyperlink w:anchor="_Toc453446534" w:history="1">
            <w:r w:rsidR="00A41C31" w:rsidRPr="00A41C31">
              <w:rPr>
                <w:rStyle w:val="Hyperlink"/>
                <w:rFonts w:ascii="Times New Roman" w:hAnsi="Times New Roman"/>
                <w:noProof/>
                <w:sz w:val="28"/>
                <w:szCs w:val="28"/>
              </w:rPr>
              <w:t>1.1.1</w:t>
            </w:r>
            <w:r w:rsidR="00A41C31" w:rsidRPr="00A41C31">
              <w:rPr>
                <w:rFonts w:ascii="Times New Roman" w:eastAsiaTheme="minorEastAsia" w:hAnsi="Times New Roman"/>
                <w:noProof/>
                <w:sz w:val="28"/>
                <w:szCs w:val="28"/>
                <w:lang w:val="en-US"/>
              </w:rPr>
              <w:tab/>
            </w:r>
            <w:r w:rsidR="00A41C31" w:rsidRPr="00A41C31">
              <w:rPr>
                <w:rStyle w:val="Hyperlink"/>
                <w:rFonts w:ascii="Times New Roman" w:hAnsi="Times New Roman"/>
                <w:noProof/>
                <w:sz w:val="28"/>
                <w:szCs w:val="28"/>
              </w:rPr>
              <w:t>Ригідний період.</w:t>
            </w:r>
            <w:r w:rsidR="00A41C31" w:rsidRPr="00A41C31">
              <w:rPr>
                <w:rFonts w:ascii="Times New Roman" w:hAnsi="Times New Roman"/>
                <w:noProof/>
                <w:webHidden/>
                <w:sz w:val="28"/>
                <w:szCs w:val="28"/>
              </w:rPr>
              <w:tab/>
            </w:r>
            <w:r w:rsidR="00A41C31" w:rsidRPr="00A41C31">
              <w:rPr>
                <w:rFonts w:ascii="Times New Roman" w:hAnsi="Times New Roman"/>
                <w:noProof/>
                <w:webHidden/>
                <w:sz w:val="28"/>
                <w:szCs w:val="28"/>
              </w:rPr>
              <w:fldChar w:fldCharType="begin"/>
            </w:r>
            <w:r w:rsidR="00A41C31" w:rsidRPr="00A41C31">
              <w:rPr>
                <w:rFonts w:ascii="Times New Roman" w:hAnsi="Times New Roman"/>
                <w:noProof/>
                <w:webHidden/>
                <w:sz w:val="28"/>
                <w:szCs w:val="28"/>
              </w:rPr>
              <w:instrText xml:space="preserve"> PAGEREF _Toc453446534 \h </w:instrText>
            </w:r>
            <w:r w:rsidR="00A41C31" w:rsidRPr="00A41C31">
              <w:rPr>
                <w:rFonts w:ascii="Times New Roman" w:hAnsi="Times New Roman"/>
                <w:noProof/>
                <w:webHidden/>
                <w:sz w:val="28"/>
                <w:szCs w:val="28"/>
              </w:rPr>
            </w:r>
            <w:r w:rsidR="00A41C31" w:rsidRPr="00A41C31">
              <w:rPr>
                <w:rFonts w:ascii="Times New Roman" w:hAnsi="Times New Roman"/>
                <w:noProof/>
                <w:webHidden/>
                <w:sz w:val="28"/>
                <w:szCs w:val="28"/>
              </w:rPr>
              <w:fldChar w:fldCharType="separate"/>
            </w:r>
            <w:r w:rsidR="00E10A3F">
              <w:rPr>
                <w:rFonts w:ascii="Times New Roman" w:hAnsi="Times New Roman"/>
                <w:noProof/>
                <w:webHidden/>
                <w:sz w:val="28"/>
                <w:szCs w:val="28"/>
              </w:rPr>
              <w:t>4</w:t>
            </w:r>
            <w:r w:rsidR="00A41C31" w:rsidRPr="00A41C31">
              <w:rPr>
                <w:rFonts w:ascii="Times New Roman" w:hAnsi="Times New Roman"/>
                <w:noProof/>
                <w:webHidden/>
                <w:sz w:val="28"/>
                <w:szCs w:val="28"/>
              </w:rPr>
              <w:fldChar w:fldCharType="end"/>
            </w:r>
          </w:hyperlink>
        </w:p>
        <w:p w:rsidR="00A41C31" w:rsidRPr="00A41C31" w:rsidRDefault="006B0AF4" w:rsidP="0075355C">
          <w:pPr>
            <w:pStyle w:val="TOC3"/>
            <w:tabs>
              <w:tab w:val="left" w:pos="1320"/>
            </w:tabs>
            <w:spacing w:after="0"/>
            <w:rPr>
              <w:rFonts w:ascii="Times New Roman" w:eastAsiaTheme="minorEastAsia" w:hAnsi="Times New Roman"/>
              <w:noProof/>
              <w:sz w:val="28"/>
              <w:szCs w:val="28"/>
              <w:lang w:val="en-US"/>
            </w:rPr>
          </w:pPr>
          <w:hyperlink w:anchor="_Toc453446535" w:history="1">
            <w:r w:rsidR="00A41C31" w:rsidRPr="00A41C31">
              <w:rPr>
                <w:rStyle w:val="Hyperlink"/>
                <w:rFonts w:ascii="Times New Roman" w:hAnsi="Times New Roman"/>
                <w:noProof/>
                <w:sz w:val="28"/>
                <w:szCs w:val="28"/>
              </w:rPr>
              <w:t>1.1.2</w:t>
            </w:r>
            <w:r w:rsidR="00A41C31" w:rsidRPr="00A41C31">
              <w:rPr>
                <w:rFonts w:ascii="Times New Roman" w:eastAsiaTheme="minorEastAsia" w:hAnsi="Times New Roman"/>
                <w:noProof/>
                <w:sz w:val="28"/>
                <w:szCs w:val="28"/>
                <w:lang w:val="en-US"/>
              </w:rPr>
              <w:tab/>
            </w:r>
            <w:r w:rsidR="00A829C6">
              <w:rPr>
                <w:rStyle w:val="Hyperlink"/>
                <w:rFonts w:ascii="Times New Roman" w:hAnsi="Times New Roman"/>
                <w:noProof/>
                <w:sz w:val="28"/>
                <w:szCs w:val="28"/>
              </w:rPr>
              <w:t>Напів</w:t>
            </w:r>
            <w:r w:rsidR="00A41C31" w:rsidRPr="00A41C31">
              <w:rPr>
                <w:rStyle w:val="Hyperlink"/>
                <w:rFonts w:ascii="Times New Roman" w:hAnsi="Times New Roman"/>
                <w:noProof/>
                <w:sz w:val="28"/>
                <w:szCs w:val="28"/>
              </w:rPr>
              <w:t>гнучкий період</w:t>
            </w:r>
            <w:r w:rsidR="00A41C31" w:rsidRPr="00A41C31">
              <w:rPr>
                <w:rFonts w:ascii="Times New Roman" w:hAnsi="Times New Roman"/>
                <w:noProof/>
                <w:webHidden/>
                <w:sz w:val="28"/>
                <w:szCs w:val="28"/>
              </w:rPr>
              <w:tab/>
            </w:r>
            <w:r w:rsidR="00A41C31" w:rsidRPr="00A41C31">
              <w:rPr>
                <w:rFonts w:ascii="Times New Roman" w:hAnsi="Times New Roman"/>
                <w:noProof/>
                <w:webHidden/>
                <w:sz w:val="28"/>
                <w:szCs w:val="28"/>
              </w:rPr>
              <w:fldChar w:fldCharType="begin"/>
            </w:r>
            <w:r w:rsidR="00A41C31" w:rsidRPr="00A41C31">
              <w:rPr>
                <w:rFonts w:ascii="Times New Roman" w:hAnsi="Times New Roman"/>
                <w:noProof/>
                <w:webHidden/>
                <w:sz w:val="28"/>
                <w:szCs w:val="28"/>
              </w:rPr>
              <w:instrText xml:space="preserve"> PAGEREF _Toc453446535 \h </w:instrText>
            </w:r>
            <w:r w:rsidR="00A41C31" w:rsidRPr="00A41C31">
              <w:rPr>
                <w:rFonts w:ascii="Times New Roman" w:hAnsi="Times New Roman"/>
                <w:noProof/>
                <w:webHidden/>
                <w:sz w:val="28"/>
                <w:szCs w:val="28"/>
              </w:rPr>
            </w:r>
            <w:r w:rsidR="00A41C31" w:rsidRPr="00A41C31">
              <w:rPr>
                <w:rFonts w:ascii="Times New Roman" w:hAnsi="Times New Roman"/>
                <w:noProof/>
                <w:webHidden/>
                <w:sz w:val="28"/>
                <w:szCs w:val="28"/>
              </w:rPr>
              <w:fldChar w:fldCharType="separate"/>
            </w:r>
            <w:r w:rsidR="00E10A3F">
              <w:rPr>
                <w:rFonts w:ascii="Times New Roman" w:hAnsi="Times New Roman"/>
                <w:noProof/>
                <w:webHidden/>
                <w:sz w:val="28"/>
                <w:szCs w:val="28"/>
              </w:rPr>
              <w:t>6</w:t>
            </w:r>
            <w:r w:rsidR="00A41C31" w:rsidRPr="00A41C31">
              <w:rPr>
                <w:rFonts w:ascii="Times New Roman" w:hAnsi="Times New Roman"/>
                <w:noProof/>
                <w:webHidden/>
                <w:sz w:val="28"/>
                <w:szCs w:val="28"/>
              </w:rPr>
              <w:fldChar w:fldCharType="end"/>
            </w:r>
          </w:hyperlink>
        </w:p>
        <w:p w:rsidR="00A41C31" w:rsidRPr="00A41C31" w:rsidRDefault="006B0AF4" w:rsidP="0075355C">
          <w:pPr>
            <w:pStyle w:val="TOC3"/>
            <w:tabs>
              <w:tab w:val="left" w:pos="1320"/>
            </w:tabs>
            <w:spacing w:after="0"/>
            <w:rPr>
              <w:rFonts w:ascii="Times New Roman" w:eastAsiaTheme="minorEastAsia" w:hAnsi="Times New Roman"/>
              <w:noProof/>
              <w:sz w:val="28"/>
              <w:szCs w:val="28"/>
              <w:lang w:val="en-US"/>
            </w:rPr>
          </w:pPr>
          <w:hyperlink w:anchor="_Toc453446536" w:history="1">
            <w:r w:rsidR="00A41C31" w:rsidRPr="00A41C31">
              <w:rPr>
                <w:rStyle w:val="Hyperlink"/>
                <w:rFonts w:ascii="Times New Roman" w:hAnsi="Times New Roman"/>
                <w:noProof/>
                <w:sz w:val="28"/>
                <w:szCs w:val="28"/>
              </w:rPr>
              <w:t>1.1.3</w:t>
            </w:r>
            <w:r w:rsidR="00A41C31" w:rsidRPr="00A41C31">
              <w:rPr>
                <w:rFonts w:ascii="Times New Roman" w:eastAsiaTheme="minorEastAsia" w:hAnsi="Times New Roman"/>
                <w:noProof/>
                <w:sz w:val="28"/>
                <w:szCs w:val="28"/>
                <w:lang w:val="en-US"/>
              </w:rPr>
              <w:tab/>
            </w:r>
            <w:r w:rsidR="00A41C31" w:rsidRPr="00A41C31">
              <w:rPr>
                <w:rStyle w:val="Hyperlink"/>
                <w:rFonts w:ascii="Times New Roman" w:hAnsi="Times New Roman"/>
                <w:noProof/>
                <w:sz w:val="28"/>
                <w:szCs w:val="28"/>
              </w:rPr>
              <w:t>Оптоволоконний період</w:t>
            </w:r>
            <w:r w:rsidR="00A41C31" w:rsidRPr="00A41C31">
              <w:rPr>
                <w:rFonts w:ascii="Times New Roman" w:hAnsi="Times New Roman"/>
                <w:noProof/>
                <w:webHidden/>
                <w:sz w:val="28"/>
                <w:szCs w:val="28"/>
              </w:rPr>
              <w:tab/>
            </w:r>
            <w:r w:rsidR="00A41C31" w:rsidRPr="00A41C31">
              <w:rPr>
                <w:rFonts w:ascii="Times New Roman" w:hAnsi="Times New Roman"/>
                <w:noProof/>
                <w:webHidden/>
                <w:sz w:val="28"/>
                <w:szCs w:val="28"/>
              </w:rPr>
              <w:fldChar w:fldCharType="begin"/>
            </w:r>
            <w:r w:rsidR="00A41C31" w:rsidRPr="00A41C31">
              <w:rPr>
                <w:rFonts w:ascii="Times New Roman" w:hAnsi="Times New Roman"/>
                <w:noProof/>
                <w:webHidden/>
                <w:sz w:val="28"/>
                <w:szCs w:val="28"/>
              </w:rPr>
              <w:instrText xml:space="preserve"> PAGEREF _Toc453446536 \h </w:instrText>
            </w:r>
            <w:r w:rsidR="00A41C31" w:rsidRPr="00A41C31">
              <w:rPr>
                <w:rFonts w:ascii="Times New Roman" w:hAnsi="Times New Roman"/>
                <w:noProof/>
                <w:webHidden/>
                <w:sz w:val="28"/>
                <w:szCs w:val="28"/>
              </w:rPr>
            </w:r>
            <w:r w:rsidR="00A41C31" w:rsidRPr="00A41C31">
              <w:rPr>
                <w:rFonts w:ascii="Times New Roman" w:hAnsi="Times New Roman"/>
                <w:noProof/>
                <w:webHidden/>
                <w:sz w:val="28"/>
                <w:szCs w:val="28"/>
              </w:rPr>
              <w:fldChar w:fldCharType="separate"/>
            </w:r>
            <w:r w:rsidR="00E10A3F">
              <w:rPr>
                <w:rFonts w:ascii="Times New Roman" w:hAnsi="Times New Roman"/>
                <w:noProof/>
                <w:webHidden/>
                <w:sz w:val="28"/>
                <w:szCs w:val="28"/>
              </w:rPr>
              <w:t>7</w:t>
            </w:r>
            <w:r w:rsidR="00A41C31" w:rsidRPr="00A41C31">
              <w:rPr>
                <w:rFonts w:ascii="Times New Roman" w:hAnsi="Times New Roman"/>
                <w:noProof/>
                <w:webHidden/>
                <w:sz w:val="28"/>
                <w:szCs w:val="28"/>
              </w:rPr>
              <w:fldChar w:fldCharType="end"/>
            </w:r>
          </w:hyperlink>
        </w:p>
        <w:p w:rsidR="00A41C31" w:rsidRPr="00A41C31" w:rsidRDefault="006B0AF4" w:rsidP="0075355C">
          <w:pPr>
            <w:pStyle w:val="TOC3"/>
            <w:tabs>
              <w:tab w:val="left" w:pos="1320"/>
            </w:tabs>
            <w:spacing w:after="0"/>
            <w:rPr>
              <w:rFonts w:ascii="Times New Roman" w:eastAsiaTheme="minorEastAsia" w:hAnsi="Times New Roman"/>
              <w:noProof/>
              <w:sz w:val="28"/>
              <w:szCs w:val="28"/>
              <w:lang w:val="en-US"/>
            </w:rPr>
          </w:pPr>
          <w:hyperlink w:anchor="_Toc453446537" w:history="1">
            <w:r w:rsidR="00A41C31" w:rsidRPr="00A41C31">
              <w:rPr>
                <w:rStyle w:val="Hyperlink"/>
                <w:rFonts w:ascii="Times New Roman" w:hAnsi="Times New Roman"/>
                <w:noProof/>
                <w:sz w:val="28"/>
                <w:szCs w:val="28"/>
              </w:rPr>
              <w:t>1.1.4</w:t>
            </w:r>
            <w:r w:rsidR="00A41C31" w:rsidRPr="00A41C31">
              <w:rPr>
                <w:rFonts w:ascii="Times New Roman" w:eastAsiaTheme="minorEastAsia" w:hAnsi="Times New Roman"/>
                <w:noProof/>
                <w:sz w:val="28"/>
                <w:szCs w:val="28"/>
                <w:lang w:val="en-US"/>
              </w:rPr>
              <w:tab/>
            </w:r>
            <w:r w:rsidR="00A41C31" w:rsidRPr="00A41C31">
              <w:rPr>
                <w:rStyle w:val="Hyperlink"/>
                <w:rFonts w:ascii="Times New Roman" w:hAnsi="Times New Roman"/>
                <w:noProof/>
                <w:sz w:val="28"/>
                <w:szCs w:val="28"/>
              </w:rPr>
              <w:t>Електронний період</w:t>
            </w:r>
            <w:r w:rsidR="00A41C31" w:rsidRPr="00A41C31">
              <w:rPr>
                <w:rFonts w:ascii="Times New Roman" w:hAnsi="Times New Roman"/>
                <w:noProof/>
                <w:webHidden/>
                <w:sz w:val="28"/>
                <w:szCs w:val="28"/>
              </w:rPr>
              <w:tab/>
            </w:r>
            <w:r w:rsidR="00A41C31" w:rsidRPr="00A41C31">
              <w:rPr>
                <w:rFonts w:ascii="Times New Roman" w:hAnsi="Times New Roman"/>
                <w:noProof/>
                <w:webHidden/>
                <w:sz w:val="28"/>
                <w:szCs w:val="28"/>
              </w:rPr>
              <w:fldChar w:fldCharType="begin"/>
            </w:r>
            <w:r w:rsidR="00A41C31" w:rsidRPr="00A41C31">
              <w:rPr>
                <w:rFonts w:ascii="Times New Roman" w:hAnsi="Times New Roman"/>
                <w:noProof/>
                <w:webHidden/>
                <w:sz w:val="28"/>
                <w:szCs w:val="28"/>
              </w:rPr>
              <w:instrText xml:space="preserve"> PAGEREF _Toc453446537 \h </w:instrText>
            </w:r>
            <w:r w:rsidR="00A41C31" w:rsidRPr="00A41C31">
              <w:rPr>
                <w:rFonts w:ascii="Times New Roman" w:hAnsi="Times New Roman"/>
                <w:noProof/>
                <w:webHidden/>
                <w:sz w:val="28"/>
                <w:szCs w:val="28"/>
              </w:rPr>
            </w:r>
            <w:r w:rsidR="00A41C31" w:rsidRPr="00A41C31">
              <w:rPr>
                <w:rFonts w:ascii="Times New Roman" w:hAnsi="Times New Roman"/>
                <w:noProof/>
                <w:webHidden/>
                <w:sz w:val="28"/>
                <w:szCs w:val="28"/>
              </w:rPr>
              <w:fldChar w:fldCharType="separate"/>
            </w:r>
            <w:r w:rsidR="00E10A3F">
              <w:rPr>
                <w:rFonts w:ascii="Times New Roman" w:hAnsi="Times New Roman"/>
                <w:noProof/>
                <w:webHidden/>
                <w:sz w:val="28"/>
                <w:szCs w:val="28"/>
              </w:rPr>
              <w:t>7</w:t>
            </w:r>
            <w:r w:rsidR="00A41C31" w:rsidRPr="00A41C31">
              <w:rPr>
                <w:rFonts w:ascii="Times New Roman" w:hAnsi="Times New Roman"/>
                <w:noProof/>
                <w:webHidden/>
                <w:sz w:val="28"/>
                <w:szCs w:val="28"/>
              </w:rPr>
              <w:fldChar w:fldCharType="end"/>
            </w:r>
          </w:hyperlink>
        </w:p>
        <w:p w:rsidR="00A41C31" w:rsidRPr="00A41C31" w:rsidRDefault="006B0AF4" w:rsidP="0075355C">
          <w:pPr>
            <w:pStyle w:val="TOC2"/>
            <w:tabs>
              <w:tab w:val="left" w:pos="880"/>
            </w:tabs>
            <w:rPr>
              <w:rFonts w:eastAsiaTheme="minorEastAsia"/>
              <w:szCs w:val="28"/>
              <w:lang w:val="en-US"/>
            </w:rPr>
          </w:pPr>
          <w:hyperlink w:anchor="_Toc453446538" w:history="1">
            <w:r w:rsidR="00A41C31" w:rsidRPr="00A41C31">
              <w:rPr>
                <w:rStyle w:val="Hyperlink"/>
                <w:szCs w:val="28"/>
              </w:rPr>
              <w:t>1.2</w:t>
            </w:r>
            <w:r w:rsidR="00A41C31" w:rsidRPr="00A41C31">
              <w:rPr>
                <w:rFonts w:eastAsiaTheme="minorEastAsia"/>
                <w:szCs w:val="28"/>
                <w:lang w:val="en-US"/>
              </w:rPr>
              <w:tab/>
            </w:r>
            <w:r w:rsidR="00A41C31" w:rsidRPr="00A41C31">
              <w:rPr>
                <w:rStyle w:val="Hyperlink"/>
                <w:szCs w:val="28"/>
              </w:rPr>
              <w:t>Застосування в медицині</w:t>
            </w:r>
            <w:r w:rsidR="00A41C31" w:rsidRPr="00A41C31">
              <w:rPr>
                <w:webHidden/>
                <w:szCs w:val="28"/>
              </w:rPr>
              <w:tab/>
            </w:r>
            <w:r w:rsidR="00A41C31" w:rsidRPr="00A41C31">
              <w:rPr>
                <w:webHidden/>
                <w:szCs w:val="28"/>
              </w:rPr>
              <w:fldChar w:fldCharType="begin"/>
            </w:r>
            <w:r w:rsidR="00A41C31" w:rsidRPr="00A41C31">
              <w:rPr>
                <w:webHidden/>
                <w:szCs w:val="28"/>
              </w:rPr>
              <w:instrText xml:space="preserve"> PAGEREF _Toc453446538 \h </w:instrText>
            </w:r>
            <w:r w:rsidR="00A41C31" w:rsidRPr="00A41C31">
              <w:rPr>
                <w:webHidden/>
                <w:szCs w:val="28"/>
              </w:rPr>
            </w:r>
            <w:r w:rsidR="00A41C31" w:rsidRPr="00A41C31">
              <w:rPr>
                <w:webHidden/>
                <w:szCs w:val="28"/>
              </w:rPr>
              <w:fldChar w:fldCharType="separate"/>
            </w:r>
            <w:r w:rsidR="00E10A3F">
              <w:rPr>
                <w:webHidden/>
                <w:szCs w:val="28"/>
              </w:rPr>
              <w:t>8</w:t>
            </w:r>
            <w:r w:rsidR="00A41C31" w:rsidRPr="00A41C31">
              <w:rPr>
                <w:webHidden/>
                <w:szCs w:val="28"/>
              </w:rPr>
              <w:fldChar w:fldCharType="end"/>
            </w:r>
          </w:hyperlink>
        </w:p>
        <w:p w:rsidR="00A41C31" w:rsidRPr="00A41C31" w:rsidRDefault="006B0AF4" w:rsidP="0075355C">
          <w:pPr>
            <w:pStyle w:val="TOC2"/>
            <w:tabs>
              <w:tab w:val="left" w:pos="880"/>
            </w:tabs>
            <w:rPr>
              <w:rFonts w:eastAsiaTheme="minorEastAsia"/>
              <w:szCs w:val="28"/>
              <w:lang w:val="en-US"/>
            </w:rPr>
          </w:pPr>
          <w:hyperlink w:anchor="_Toc453446539" w:history="1">
            <w:r w:rsidR="00A41C31" w:rsidRPr="00A41C31">
              <w:rPr>
                <w:rStyle w:val="Hyperlink"/>
                <w:szCs w:val="28"/>
              </w:rPr>
              <w:t>1.3</w:t>
            </w:r>
            <w:r w:rsidR="00A41C31" w:rsidRPr="00A41C31">
              <w:rPr>
                <w:rFonts w:eastAsiaTheme="minorEastAsia"/>
                <w:szCs w:val="28"/>
                <w:lang w:val="en-US"/>
              </w:rPr>
              <w:tab/>
            </w:r>
            <w:r w:rsidR="00A41C31" w:rsidRPr="00A41C31">
              <w:rPr>
                <w:rStyle w:val="Hyperlink"/>
                <w:szCs w:val="28"/>
              </w:rPr>
              <w:t>Застосування в інших галузях</w:t>
            </w:r>
            <w:r w:rsidR="00A41C31" w:rsidRPr="00A41C31">
              <w:rPr>
                <w:webHidden/>
                <w:szCs w:val="28"/>
              </w:rPr>
              <w:tab/>
            </w:r>
            <w:r w:rsidR="00A41C31" w:rsidRPr="00A41C31">
              <w:rPr>
                <w:webHidden/>
                <w:szCs w:val="28"/>
              </w:rPr>
              <w:fldChar w:fldCharType="begin"/>
            </w:r>
            <w:r w:rsidR="00A41C31" w:rsidRPr="00A41C31">
              <w:rPr>
                <w:webHidden/>
                <w:szCs w:val="28"/>
              </w:rPr>
              <w:instrText xml:space="preserve"> PAGEREF _Toc453446539 \h </w:instrText>
            </w:r>
            <w:r w:rsidR="00A41C31" w:rsidRPr="00A41C31">
              <w:rPr>
                <w:webHidden/>
                <w:szCs w:val="28"/>
              </w:rPr>
            </w:r>
            <w:r w:rsidR="00A41C31" w:rsidRPr="00A41C31">
              <w:rPr>
                <w:webHidden/>
                <w:szCs w:val="28"/>
              </w:rPr>
              <w:fldChar w:fldCharType="separate"/>
            </w:r>
            <w:r w:rsidR="00E10A3F">
              <w:rPr>
                <w:webHidden/>
                <w:szCs w:val="28"/>
              </w:rPr>
              <w:t>9</w:t>
            </w:r>
            <w:r w:rsidR="00A41C31" w:rsidRPr="00A41C31">
              <w:rPr>
                <w:webHidden/>
                <w:szCs w:val="28"/>
              </w:rPr>
              <w:fldChar w:fldCharType="end"/>
            </w:r>
          </w:hyperlink>
        </w:p>
        <w:p w:rsidR="00A41C31" w:rsidRPr="00A41C31" w:rsidRDefault="006B0AF4" w:rsidP="0075355C">
          <w:pPr>
            <w:pStyle w:val="TOC1"/>
            <w:rPr>
              <w:rFonts w:eastAsiaTheme="minorEastAsia"/>
              <w:lang w:val="en-US" w:eastAsia="en-US"/>
            </w:rPr>
          </w:pPr>
          <w:hyperlink w:anchor="_Toc453446540" w:history="1">
            <w:r w:rsidR="00A41C31" w:rsidRPr="00A41C31">
              <w:rPr>
                <w:rStyle w:val="Hyperlink"/>
                <w:rFonts w:eastAsiaTheme="majorEastAsia"/>
                <w:lang w:val="uk-UA"/>
              </w:rPr>
              <w:t>ВИСНОВОК ДО РОЗДІЛУ</w:t>
            </w:r>
            <w:r w:rsidR="00A41C31" w:rsidRPr="00A41C31">
              <w:rPr>
                <w:rStyle w:val="Hyperlink"/>
                <w:rFonts w:eastAsiaTheme="majorEastAsia"/>
              </w:rPr>
              <w:t xml:space="preserve"> 1</w:t>
            </w:r>
            <w:r w:rsidR="00A41C31" w:rsidRPr="00A41C31">
              <w:rPr>
                <w:webHidden/>
              </w:rPr>
              <w:tab/>
            </w:r>
            <w:r w:rsidR="00A41C31" w:rsidRPr="00A41C31">
              <w:rPr>
                <w:webHidden/>
              </w:rPr>
              <w:fldChar w:fldCharType="begin"/>
            </w:r>
            <w:r w:rsidR="00A41C31" w:rsidRPr="00A41C31">
              <w:rPr>
                <w:webHidden/>
              </w:rPr>
              <w:instrText xml:space="preserve"> PAGEREF _Toc453446540 \h </w:instrText>
            </w:r>
            <w:r w:rsidR="00A41C31" w:rsidRPr="00A41C31">
              <w:rPr>
                <w:webHidden/>
              </w:rPr>
            </w:r>
            <w:r w:rsidR="00A41C31" w:rsidRPr="00A41C31">
              <w:rPr>
                <w:webHidden/>
              </w:rPr>
              <w:fldChar w:fldCharType="separate"/>
            </w:r>
            <w:r w:rsidR="00E10A3F">
              <w:rPr>
                <w:webHidden/>
              </w:rPr>
              <w:t>11</w:t>
            </w:r>
            <w:r w:rsidR="00A41C31" w:rsidRPr="00A41C31">
              <w:rPr>
                <w:webHidden/>
              </w:rPr>
              <w:fldChar w:fldCharType="end"/>
            </w:r>
          </w:hyperlink>
        </w:p>
        <w:p w:rsidR="00A41C31" w:rsidRPr="00A41C31" w:rsidRDefault="006B0AF4" w:rsidP="0075355C">
          <w:pPr>
            <w:pStyle w:val="TOC1"/>
            <w:rPr>
              <w:rFonts w:eastAsiaTheme="minorEastAsia"/>
              <w:lang w:val="en-US" w:eastAsia="en-US"/>
            </w:rPr>
          </w:pPr>
          <w:hyperlink w:anchor="_Toc453446541" w:history="1">
            <w:r w:rsidR="00A41C31" w:rsidRPr="00A41C31">
              <w:rPr>
                <w:rStyle w:val="Hyperlink"/>
                <w:rFonts w:eastAsiaTheme="majorEastAsia"/>
                <w:lang w:val="uk-UA"/>
              </w:rPr>
              <w:t>РОЗДІЛ 2</w:t>
            </w:r>
            <w:r w:rsidR="00537C0A">
              <w:rPr>
                <w:rStyle w:val="Hyperlink"/>
                <w:rFonts w:eastAsiaTheme="majorEastAsia"/>
                <w:lang w:val="en-US"/>
              </w:rPr>
              <w:t>.</w:t>
            </w:r>
            <w:r w:rsidR="00A41C31" w:rsidRPr="00A41C31">
              <w:rPr>
                <w:rStyle w:val="Hyperlink"/>
                <w:rFonts w:eastAsiaTheme="majorEastAsia"/>
                <w:lang w:val="uk-UA"/>
              </w:rPr>
              <w:t xml:space="preserve"> РОЗРОБКА ФІЗИЧНОЇ ЧАСТИНИ ПРИСТРОЮ</w:t>
            </w:r>
            <w:r w:rsidR="00A41C31" w:rsidRPr="00A41C31">
              <w:rPr>
                <w:webHidden/>
              </w:rPr>
              <w:tab/>
            </w:r>
            <w:r w:rsidR="00A41C31" w:rsidRPr="00A41C31">
              <w:rPr>
                <w:webHidden/>
              </w:rPr>
              <w:fldChar w:fldCharType="begin"/>
            </w:r>
            <w:r w:rsidR="00A41C31" w:rsidRPr="00A41C31">
              <w:rPr>
                <w:webHidden/>
              </w:rPr>
              <w:instrText xml:space="preserve"> PAGEREF _Toc453446541 \h </w:instrText>
            </w:r>
            <w:r w:rsidR="00A41C31" w:rsidRPr="00A41C31">
              <w:rPr>
                <w:webHidden/>
              </w:rPr>
            </w:r>
            <w:r w:rsidR="00A41C31" w:rsidRPr="00A41C31">
              <w:rPr>
                <w:webHidden/>
              </w:rPr>
              <w:fldChar w:fldCharType="separate"/>
            </w:r>
            <w:r w:rsidR="00E10A3F">
              <w:rPr>
                <w:webHidden/>
              </w:rPr>
              <w:t>12</w:t>
            </w:r>
            <w:r w:rsidR="00A41C31" w:rsidRPr="00A41C31">
              <w:rPr>
                <w:webHidden/>
              </w:rPr>
              <w:fldChar w:fldCharType="end"/>
            </w:r>
          </w:hyperlink>
        </w:p>
        <w:p w:rsidR="00A41C31" w:rsidRPr="00A41C31" w:rsidRDefault="006B0AF4" w:rsidP="0075355C">
          <w:pPr>
            <w:pStyle w:val="TOC2"/>
            <w:tabs>
              <w:tab w:val="left" w:pos="880"/>
            </w:tabs>
            <w:rPr>
              <w:rFonts w:eastAsiaTheme="minorEastAsia"/>
              <w:szCs w:val="28"/>
              <w:lang w:val="en-US"/>
            </w:rPr>
          </w:pPr>
          <w:hyperlink w:anchor="_Toc453446542" w:history="1">
            <w:r w:rsidR="00A41C31" w:rsidRPr="00A41C31">
              <w:rPr>
                <w:rStyle w:val="Hyperlink"/>
                <w:rFonts w:eastAsiaTheme="majorEastAsia"/>
                <w:szCs w:val="28"/>
              </w:rPr>
              <w:t>2.1</w:t>
            </w:r>
            <w:r w:rsidR="00A41C31" w:rsidRPr="00A41C31">
              <w:rPr>
                <w:rFonts w:eastAsiaTheme="minorEastAsia"/>
                <w:szCs w:val="28"/>
                <w:lang w:val="en-US"/>
              </w:rPr>
              <w:tab/>
            </w:r>
            <w:r w:rsidR="00A41C31" w:rsidRPr="00A41C31">
              <w:rPr>
                <w:rStyle w:val="Hyperlink"/>
                <w:rFonts w:eastAsiaTheme="majorEastAsia"/>
                <w:szCs w:val="28"/>
              </w:rPr>
              <w:t>Опис бази приладу</w:t>
            </w:r>
            <w:r w:rsidR="00A41C31" w:rsidRPr="00A41C31">
              <w:rPr>
                <w:webHidden/>
                <w:szCs w:val="28"/>
              </w:rPr>
              <w:tab/>
            </w:r>
            <w:r w:rsidR="00A41C31" w:rsidRPr="00A41C31">
              <w:rPr>
                <w:webHidden/>
                <w:szCs w:val="28"/>
              </w:rPr>
              <w:fldChar w:fldCharType="begin"/>
            </w:r>
            <w:r w:rsidR="00A41C31" w:rsidRPr="00A41C31">
              <w:rPr>
                <w:webHidden/>
                <w:szCs w:val="28"/>
              </w:rPr>
              <w:instrText xml:space="preserve"> PAGEREF _Toc453446542 \h </w:instrText>
            </w:r>
            <w:r w:rsidR="00A41C31" w:rsidRPr="00A41C31">
              <w:rPr>
                <w:webHidden/>
                <w:szCs w:val="28"/>
              </w:rPr>
            </w:r>
            <w:r w:rsidR="00A41C31" w:rsidRPr="00A41C31">
              <w:rPr>
                <w:webHidden/>
                <w:szCs w:val="28"/>
              </w:rPr>
              <w:fldChar w:fldCharType="separate"/>
            </w:r>
            <w:r w:rsidR="00E10A3F">
              <w:rPr>
                <w:webHidden/>
                <w:szCs w:val="28"/>
              </w:rPr>
              <w:t>12</w:t>
            </w:r>
            <w:r w:rsidR="00A41C31" w:rsidRPr="00A41C31">
              <w:rPr>
                <w:webHidden/>
                <w:szCs w:val="28"/>
              </w:rPr>
              <w:fldChar w:fldCharType="end"/>
            </w:r>
          </w:hyperlink>
        </w:p>
        <w:p w:rsidR="00A41C31" w:rsidRPr="00A41C31" w:rsidRDefault="006B0AF4" w:rsidP="0075355C">
          <w:pPr>
            <w:pStyle w:val="TOC3"/>
            <w:tabs>
              <w:tab w:val="left" w:pos="1320"/>
            </w:tabs>
            <w:spacing w:after="0"/>
            <w:rPr>
              <w:rFonts w:ascii="Times New Roman" w:eastAsiaTheme="minorEastAsia" w:hAnsi="Times New Roman"/>
              <w:noProof/>
              <w:sz w:val="28"/>
              <w:szCs w:val="28"/>
              <w:lang w:val="en-US"/>
            </w:rPr>
          </w:pPr>
          <w:hyperlink w:anchor="_Toc453446543" w:history="1">
            <w:r w:rsidR="00A41C31" w:rsidRPr="00A41C31">
              <w:rPr>
                <w:rStyle w:val="Hyperlink"/>
                <w:rFonts w:ascii="Times New Roman" w:hAnsi="Times New Roman"/>
                <w:noProof/>
                <w:sz w:val="28"/>
                <w:szCs w:val="28"/>
              </w:rPr>
              <w:t>2.1.1</w:t>
            </w:r>
            <w:r w:rsidR="00A41C31" w:rsidRPr="00A41C31">
              <w:rPr>
                <w:rFonts w:ascii="Times New Roman" w:eastAsiaTheme="minorEastAsia" w:hAnsi="Times New Roman"/>
                <w:noProof/>
                <w:sz w:val="28"/>
                <w:szCs w:val="28"/>
                <w:lang w:val="en-US"/>
              </w:rPr>
              <w:tab/>
            </w:r>
            <w:r w:rsidR="00A41C31" w:rsidRPr="00A41C31">
              <w:rPr>
                <w:rStyle w:val="Hyperlink"/>
                <w:rFonts w:ascii="Times New Roman" w:eastAsiaTheme="majorEastAsia" w:hAnsi="Times New Roman"/>
                <w:noProof/>
                <w:kern w:val="32"/>
                <w:sz w:val="28"/>
                <w:szCs w:val="28"/>
                <w:lang w:eastAsia="ru-RU"/>
              </w:rPr>
              <w:t>Екра</w:t>
            </w:r>
            <w:r w:rsidR="00A41C31" w:rsidRPr="00A41C31">
              <w:rPr>
                <w:rStyle w:val="Hyperlink"/>
                <w:rFonts w:ascii="Times New Roman" w:hAnsi="Times New Roman"/>
                <w:noProof/>
                <w:sz w:val="28"/>
                <w:szCs w:val="28"/>
              </w:rPr>
              <w:t>н</w:t>
            </w:r>
            <w:r w:rsidR="00A41C31" w:rsidRPr="00A41C31">
              <w:rPr>
                <w:rFonts w:ascii="Times New Roman" w:hAnsi="Times New Roman"/>
                <w:noProof/>
                <w:webHidden/>
                <w:sz w:val="28"/>
                <w:szCs w:val="28"/>
              </w:rPr>
              <w:tab/>
            </w:r>
            <w:r w:rsidR="00A41C31" w:rsidRPr="00A41C31">
              <w:rPr>
                <w:rFonts w:ascii="Times New Roman" w:hAnsi="Times New Roman"/>
                <w:noProof/>
                <w:webHidden/>
                <w:sz w:val="28"/>
                <w:szCs w:val="28"/>
              </w:rPr>
              <w:fldChar w:fldCharType="begin"/>
            </w:r>
            <w:r w:rsidR="00A41C31" w:rsidRPr="00A41C31">
              <w:rPr>
                <w:rFonts w:ascii="Times New Roman" w:hAnsi="Times New Roman"/>
                <w:noProof/>
                <w:webHidden/>
                <w:sz w:val="28"/>
                <w:szCs w:val="28"/>
              </w:rPr>
              <w:instrText xml:space="preserve"> PAGEREF _Toc453446543 \h </w:instrText>
            </w:r>
            <w:r w:rsidR="00A41C31" w:rsidRPr="00A41C31">
              <w:rPr>
                <w:rFonts w:ascii="Times New Roman" w:hAnsi="Times New Roman"/>
                <w:noProof/>
                <w:webHidden/>
                <w:sz w:val="28"/>
                <w:szCs w:val="28"/>
              </w:rPr>
            </w:r>
            <w:r w:rsidR="00A41C31" w:rsidRPr="00A41C31">
              <w:rPr>
                <w:rFonts w:ascii="Times New Roman" w:hAnsi="Times New Roman"/>
                <w:noProof/>
                <w:webHidden/>
                <w:sz w:val="28"/>
                <w:szCs w:val="28"/>
              </w:rPr>
              <w:fldChar w:fldCharType="separate"/>
            </w:r>
            <w:r w:rsidR="00E10A3F">
              <w:rPr>
                <w:rFonts w:ascii="Times New Roman" w:hAnsi="Times New Roman"/>
                <w:noProof/>
                <w:webHidden/>
                <w:sz w:val="28"/>
                <w:szCs w:val="28"/>
              </w:rPr>
              <w:t>14</w:t>
            </w:r>
            <w:r w:rsidR="00A41C31" w:rsidRPr="00A41C31">
              <w:rPr>
                <w:rFonts w:ascii="Times New Roman" w:hAnsi="Times New Roman"/>
                <w:noProof/>
                <w:webHidden/>
                <w:sz w:val="28"/>
                <w:szCs w:val="28"/>
              </w:rPr>
              <w:fldChar w:fldCharType="end"/>
            </w:r>
          </w:hyperlink>
        </w:p>
        <w:p w:rsidR="00A41C31" w:rsidRPr="00A41C31" w:rsidRDefault="006B0AF4" w:rsidP="0075355C">
          <w:pPr>
            <w:pStyle w:val="TOC3"/>
            <w:tabs>
              <w:tab w:val="left" w:pos="1320"/>
            </w:tabs>
            <w:spacing w:after="0"/>
            <w:rPr>
              <w:rFonts w:ascii="Times New Roman" w:eastAsiaTheme="minorEastAsia" w:hAnsi="Times New Roman"/>
              <w:noProof/>
              <w:sz w:val="28"/>
              <w:szCs w:val="28"/>
              <w:lang w:val="en-US"/>
            </w:rPr>
          </w:pPr>
          <w:hyperlink w:anchor="_Toc453446544" w:history="1">
            <w:r w:rsidR="00A41C31" w:rsidRPr="00A41C31">
              <w:rPr>
                <w:rStyle w:val="Hyperlink"/>
                <w:rFonts w:ascii="Times New Roman" w:hAnsi="Times New Roman"/>
                <w:noProof/>
                <w:sz w:val="28"/>
                <w:szCs w:val="28"/>
              </w:rPr>
              <w:t>2.1.2</w:t>
            </w:r>
            <w:r w:rsidR="00A41C31" w:rsidRPr="00A41C31">
              <w:rPr>
                <w:rFonts w:ascii="Times New Roman" w:eastAsiaTheme="minorEastAsia" w:hAnsi="Times New Roman"/>
                <w:noProof/>
                <w:sz w:val="28"/>
                <w:szCs w:val="28"/>
                <w:lang w:val="en-US"/>
              </w:rPr>
              <w:tab/>
            </w:r>
            <w:r w:rsidR="00A41C31" w:rsidRPr="00A41C31">
              <w:rPr>
                <w:rStyle w:val="Hyperlink"/>
                <w:rFonts w:ascii="Times New Roman" w:hAnsi="Times New Roman"/>
                <w:noProof/>
                <w:sz w:val="28"/>
                <w:szCs w:val="28"/>
              </w:rPr>
              <w:t>Камера</w:t>
            </w:r>
            <w:r w:rsidR="00A41C31" w:rsidRPr="00A41C31">
              <w:rPr>
                <w:rFonts w:ascii="Times New Roman" w:hAnsi="Times New Roman"/>
                <w:noProof/>
                <w:webHidden/>
                <w:sz w:val="28"/>
                <w:szCs w:val="28"/>
              </w:rPr>
              <w:tab/>
            </w:r>
            <w:r w:rsidR="00A41C31" w:rsidRPr="00A41C31">
              <w:rPr>
                <w:rFonts w:ascii="Times New Roman" w:hAnsi="Times New Roman"/>
                <w:noProof/>
                <w:webHidden/>
                <w:sz w:val="28"/>
                <w:szCs w:val="28"/>
              </w:rPr>
              <w:fldChar w:fldCharType="begin"/>
            </w:r>
            <w:r w:rsidR="00A41C31" w:rsidRPr="00A41C31">
              <w:rPr>
                <w:rFonts w:ascii="Times New Roman" w:hAnsi="Times New Roman"/>
                <w:noProof/>
                <w:webHidden/>
                <w:sz w:val="28"/>
                <w:szCs w:val="28"/>
              </w:rPr>
              <w:instrText xml:space="preserve"> PAGEREF _Toc453446544 \h </w:instrText>
            </w:r>
            <w:r w:rsidR="00A41C31" w:rsidRPr="00A41C31">
              <w:rPr>
                <w:rFonts w:ascii="Times New Roman" w:hAnsi="Times New Roman"/>
                <w:noProof/>
                <w:webHidden/>
                <w:sz w:val="28"/>
                <w:szCs w:val="28"/>
              </w:rPr>
            </w:r>
            <w:r w:rsidR="00A41C31" w:rsidRPr="00A41C31">
              <w:rPr>
                <w:rFonts w:ascii="Times New Roman" w:hAnsi="Times New Roman"/>
                <w:noProof/>
                <w:webHidden/>
                <w:sz w:val="28"/>
                <w:szCs w:val="28"/>
              </w:rPr>
              <w:fldChar w:fldCharType="separate"/>
            </w:r>
            <w:r w:rsidR="00E10A3F">
              <w:rPr>
                <w:rFonts w:ascii="Times New Roman" w:hAnsi="Times New Roman"/>
                <w:noProof/>
                <w:webHidden/>
                <w:sz w:val="28"/>
                <w:szCs w:val="28"/>
              </w:rPr>
              <w:t>14</w:t>
            </w:r>
            <w:r w:rsidR="00A41C31" w:rsidRPr="00A41C31">
              <w:rPr>
                <w:rFonts w:ascii="Times New Roman" w:hAnsi="Times New Roman"/>
                <w:noProof/>
                <w:webHidden/>
                <w:sz w:val="28"/>
                <w:szCs w:val="28"/>
              </w:rPr>
              <w:fldChar w:fldCharType="end"/>
            </w:r>
          </w:hyperlink>
        </w:p>
        <w:p w:rsidR="00A41C31" w:rsidRPr="00A41C31" w:rsidRDefault="006B0AF4" w:rsidP="0075355C">
          <w:pPr>
            <w:pStyle w:val="TOC3"/>
            <w:tabs>
              <w:tab w:val="left" w:pos="1320"/>
            </w:tabs>
            <w:spacing w:after="0"/>
            <w:rPr>
              <w:rFonts w:ascii="Times New Roman" w:eastAsiaTheme="minorEastAsia" w:hAnsi="Times New Roman"/>
              <w:noProof/>
              <w:sz w:val="28"/>
              <w:szCs w:val="28"/>
              <w:lang w:val="en-US"/>
            </w:rPr>
          </w:pPr>
          <w:hyperlink w:anchor="_Toc453446545" w:history="1">
            <w:r w:rsidR="00A41C31" w:rsidRPr="00A41C31">
              <w:rPr>
                <w:rStyle w:val="Hyperlink"/>
                <w:rFonts w:ascii="Times New Roman" w:hAnsi="Times New Roman"/>
                <w:noProof/>
                <w:sz w:val="28"/>
                <w:szCs w:val="28"/>
              </w:rPr>
              <w:t>2.1.3</w:t>
            </w:r>
            <w:r w:rsidR="00A41C31" w:rsidRPr="00A41C31">
              <w:rPr>
                <w:rFonts w:ascii="Times New Roman" w:eastAsiaTheme="minorEastAsia" w:hAnsi="Times New Roman"/>
                <w:noProof/>
                <w:sz w:val="28"/>
                <w:szCs w:val="28"/>
                <w:lang w:val="en-US"/>
              </w:rPr>
              <w:tab/>
            </w:r>
            <w:r w:rsidR="00A41C31" w:rsidRPr="00A41C31">
              <w:rPr>
                <w:rStyle w:val="Hyperlink"/>
                <w:rFonts w:ascii="Times New Roman" w:hAnsi="Times New Roman"/>
                <w:noProof/>
                <w:sz w:val="28"/>
                <w:szCs w:val="28"/>
              </w:rPr>
              <w:t>Продуктивність</w:t>
            </w:r>
            <w:r w:rsidR="00A41C31" w:rsidRPr="00A41C31">
              <w:rPr>
                <w:rFonts w:ascii="Times New Roman" w:hAnsi="Times New Roman"/>
                <w:noProof/>
                <w:webHidden/>
                <w:sz w:val="28"/>
                <w:szCs w:val="28"/>
              </w:rPr>
              <w:tab/>
            </w:r>
            <w:r w:rsidR="00A41C31" w:rsidRPr="00A41C31">
              <w:rPr>
                <w:rFonts w:ascii="Times New Roman" w:hAnsi="Times New Roman"/>
                <w:noProof/>
                <w:webHidden/>
                <w:sz w:val="28"/>
                <w:szCs w:val="28"/>
              </w:rPr>
              <w:fldChar w:fldCharType="begin"/>
            </w:r>
            <w:r w:rsidR="00A41C31" w:rsidRPr="00A41C31">
              <w:rPr>
                <w:rFonts w:ascii="Times New Roman" w:hAnsi="Times New Roman"/>
                <w:noProof/>
                <w:webHidden/>
                <w:sz w:val="28"/>
                <w:szCs w:val="28"/>
              </w:rPr>
              <w:instrText xml:space="preserve"> PAGEREF _Toc453446545 \h </w:instrText>
            </w:r>
            <w:r w:rsidR="00A41C31" w:rsidRPr="00A41C31">
              <w:rPr>
                <w:rFonts w:ascii="Times New Roman" w:hAnsi="Times New Roman"/>
                <w:noProof/>
                <w:webHidden/>
                <w:sz w:val="28"/>
                <w:szCs w:val="28"/>
              </w:rPr>
            </w:r>
            <w:r w:rsidR="00A41C31" w:rsidRPr="00A41C31">
              <w:rPr>
                <w:rFonts w:ascii="Times New Roman" w:hAnsi="Times New Roman"/>
                <w:noProof/>
                <w:webHidden/>
                <w:sz w:val="28"/>
                <w:szCs w:val="28"/>
              </w:rPr>
              <w:fldChar w:fldCharType="separate"/>
            </w:r>
            <w:r w:rsidR="00E10A3F">
              <w:rPr>
                <w:rFonts w:ascii="Times New Roman" w:hAnsi="Times New Roman"/>
                <w:noProof/>
                <w:webHidden/>
                <w:sz w:val="28"/>
                <w:szCs w:val="28"/>
              </w:rPr>
              <w:t>15</w:t>
            </w:r>
            <w:r w:rsidR="00A41C31" w:rsidRPr="00A41C31">
              <w:rPr>
                <w:rFonts w:ascii="Times New Roman" w:hAnsi="Times New Roman"/>
                <w:noProof/>
                <w:webHidden/>
                <w:sz w:val="28"/>
                <w:szCs w:val="28"/>
              </w:rPr>
              <w:fldChar w:fldCharType="end"/>
            </w:r>
          </w:hyperlink>
        </w:p>
        <w:p w:rsidR="00A41C31" w:rsidRPr="00A41C31" w:rsidRDefault="006B0AF4" w:rsidP="0075355C">
          <w:pPr>
            <w:pStyle w:val="TOC3"/>
            <w:tabs>
              <w:tab w:val="left" w:pos="1320"/>
            </w:tabs>
            <w:spacing w:after="0"/>
            <w:rPr>
              <w:rFonts w:ascii="Times New Roman" w:eastAsiaTheme="minorEastAsia" w:hAnsi="Times New Roman"/>
              <w:noProof/>
              <w:sz w:val="28"/>
              <w:szCs w:val="28"/>
              <w:lang w:val="en-US"/>
            </w:rPr>
          </w:pPr>
          <w:hyperlink w:anchor="_Toc453446546" w:history="1">
            <w:r w:rsidR="00A41C31" w:rsidRPr="00A41C31">
              <w:rPr>
                <w:rStyle w:val="Hyperlink"/>
                <w:rFonts w:ascii="Times New Roman" w:hAnsi="Times New Roman"/>
                <w:noProof/>
                <w:sz w:val="28"/>
                <w:szCs w:val="28"/>
              </w:rPr>
              <w:t>2.1.4</w:t>
            </w:r>
            <w:r w:rsidR="00A41C31" w:rsidRPr="00A41C31">
              <w:rPr>
                <w:rFonts w:ascii="Times New Roman" w:eastAsiaTheme="minorEastAsia" w:hAnsi="Times New Roman"/>
                <w:noProof/>
                <w:sz w:val="28"/>
                <w:szCs w:val="28"/>
                <w:lang w:val="en-US"/>
              </w:rPr>
              <w:tab/>
            </w:r>
            <w:r w:rsidR="00A41C31" w:rsidRPr="00A41C31">
              <w:rPr>
                <w:rStyle w:val="Hyperlink"/>
                <w:rFonts w:ascii="Times New Roman" w:hAnsi="Times New Roman"/>
                <w:noProof/>
                <w:sz w:val="28"/>
                <w:szCs w:val="28"/>
              </w:rPr>
              <w:t>Час життя батареї</w:t>
            </w:r>
            <w:r w:rsidR="00A41C31" w:rsidRPr="00A41C31">
              <w:rPr>
                <w:rFonts w:ascii="Times New Roman" w:hAnsi="Times New Roman"/>
                <w:noProof/>
                <w:webHidden/>
                <w:sz w:val="28"/>
                <w:szCs w:val="28"/>
              </w:rPr>
              <w:tab/>
            </w:r>
            <w:r w:rsidR="00A41C31" w:rsidRPr="00A41C31">
              <w:rPr>
                <w:rFonts w:ascii="Times New Roman" w:hAnsi="Times New Roman"/>
                <w:noProof/>
                <w:webHidden/>
                <w:sz w:val="28"/>
                <w:szCs w:val="28"/>
              </w:rPr>
              <w:fldChar w:fldCharType="begin"/>
            </w:r>
            <w:r w:rsidR="00A41C31" w:rsidRPr="00A41C31">
              <w:rPr>
                <w:rFonts w:ascii="Times New Roman" w:hAnsi="Times New Roman"/>
                <w:noProof/>
                <w:webHidden/>
                <w:sz w:val="28"/>
                <w:szCs w:val="28"/>
              </w:rPr>
              <w:instrText xml:space="preserve"> PAGEREF _Toc453446546 \h </w:instrText>
            </w:r>
            <w:r w:rsidR="00A41C31" w:rsidRPr="00A41C31">
              <w:rPr>
                <w:rFonts w:ascii="Times New Roman" w:hAnsi="Times New Roman"/>
                <w:noProof/>
                <w:webHidden/>
                <w:sz w:val="28"/>
                <w:szCs w:val="28"/>
              </w:rPr>
            </w:r>
            <w:r w:rsidR="00A41C31" w:rsidRPr="00A41C31">
              <w:rPr>
                <w:rFonts w:ascii="Times New Roman" w:hAnsi="Times New Roman"/>
                <w:noProof/>
                <w:webHidden/>
                <w:sz w:val="28"/>
                <w:szCs w:val="28"/>
              </w:rPr>
              <w:fldChar w:fldCharType="separate"/>
            </w:r>
            <w:r w:rsidR="00E10A3F">
              <w:rPr>
                <w:rFonts w:ascii="Times New Roman" w:hAnsi="Times New Roman"/>
                <w:noProof/>
                <w:webHidden/>
                <w:sz w:val="28"/>
                <w:szCs w:val="28"/>
              </w:rPr>
              <w:t>15</w:t>
            </w:r>
            <w:r w:rsidR="00A41C31" w:rsidRPr="00A41C31">
              <w:rPr>
                <w:rFonts w:ascii="Times New Roman" w:hAnsi="Times New Roman"/>
                <w:noProof/>
                <w:webHidden/>
                <w:sz w:val="28"/>
                <w:szCs w:val="28"/>
              </w:rPr>
              <w:fldChar w:fldCharType="end"/>
            </w:r>
          </w:hyperlink>
        </w:p>
        <w:p w:rsidR="00A41C31" w:rsidRPr="00A41C31" w:rsidRDefault="006B0AF4" w:rsidP="0075355C">
          <w:pPr>
            <w:pStyle w:val="TOC2"/>
            <w:tabs>
              <w:tab w:val="left" w:pos="880"/>
            </w:tabs>
            <w:rPr>
              <w:rFonts w:eastAsiaTheme="minorEastAsia"/>
              <w:szCs w:val="28"/>
              <w:lang w:val="en-US"/>
            </w:rPr>
          </w:pPr>
          <w:hyperlink w:anchor="_Toc453446547" w:history="1">
            <w:r w:rsidR="00A41C31" w:rsidRPr="00A41C31">
              <w:rPr>
                <w:rStyle w:val="Hyperlink"/>
                <w:rFonts w:eastAsiaTheme="majorEastAsia"/>
                <w:szCs w:val="28"/>
              </w:rPr>
              <w:t>2.2</w:t>
            </w:r>
            <w:r w:rsidR="00A41C31" w:rsidRPr="00A41C31">
              <w:rPr>
                <w:rFonts w:eastAsiaTheme="minorEastAsia"/>
                <w:szCs w:val="28"/>
                <w:lang w:val="en-US"/>
              </w:rPr>
              <w:tab/>
            </w:r>
            <w:r w:rsidR="00A41C31" w:rsidRPr="00A41C31">
              <w:rPr>
                <w:rStyle w:val="Hyperlink"/>
                <w:rFonts w:eastAsiaTheme="majorEastAsia"/>
                <w:szCs w:val="28"/>
              </w:rPr>
              <w:t>Дослідження роботи модуля камери смартфона</w:t>
            </w:r>
            <w:r w:rsidR="00A41C31" w:rsidRPr="00A41C31">
              <w:rPr>
                <w:webHidden/>
                <w:szCs w:val="28"/>
              </w:rPr>
              <w:tab/>
            </w:r>
            <w:r w:rsidR="00A41C31" w:rsidRPr="00A41C31">
              <w:rPr>
                <w:webHidden/>
                <w:szCs w:val="28"/>
              </w:rPr>
              <w:fldChar w:fldCharType="begin"/>
            </w:r>
            <w:r w:rsidR="00A41C31" w:rsidRPr="00A41C31">
              <w:rPr>
                <w:webHidden/>
                <w:szCs w:val="28"/>
              </w:rPr>
              <w:instrText xml:space="preserve"> PAGEREF _Toc453446547 \h </w:instrText>
            </w:r>
            <w:r w:rsidR="00A41C31" w:rsidRPr="00A41C31">
              <w:rPr>
                <w:webHidden/>
                <w:szCs w:val="28"/>
              </w:rPr>
            </w:r>
            <w:r w:rsidR="00A41C31" w:rsidRPr="00A41C31">
              <w:rPr>
                <w:webHidden/>
                <w:szCs w:val="28"/>
              </w:rPr>
              <w:fldChar w:fldCharType="separate"/>
            </w:r>
            <w:r w:rsidR="00E10A3F">
              <w:rPr>
                <w:webHidden/>
                <w:szCs w:val="28"/>
              </w:rPr>
              <w:t>15</w:t>
            </w:r>
            <w:r w:rsidR="00A41C31" w:rsidRPr="00A41C31">
              <w:rPr>
                <w:webHidden/>
                <w:szCs w:val="28"/>
              </w:rPr>
              <w:fldChar w:fldCharType="end"/>
            </w:r>
          </w:hyperlink>
        </w:p>
        <w:p w:rsidR="00A41C31" w:rsidRPr="00A41C31" w:rsidRDefault="006B0AF4" w:rsidP="0075355C">
          <w:pPr>
            <w:pStyle w:val="TOC2"/>
            <w:tabs>
              <w:tab w:val="left" w:pos="880"/>
            </w:tabs>
            <w:rPr>
              <w:rFonts w:eastAsiaTheme="minorEastAsia"/>
              <w:szCs w:val="28"/>
              <w:lang w:val="en-US"/>
            </w:rPr>
          </w:pPr>
          <w:hyperlink w:anchor="_Toc453446548" w:history="1">
            <w:r w:rsidR="00A41C31" w:rsidRPr="00A41C31">
              <w:rPr>
                <w:rStyle w:val="Hyperlink"/>
                <w:rFonts w:eastAsiaTheme="majorEastAsia"/>
                <w:szCs w:val="28"/>
              </w:rPr>
              <w:t>2.3</w:t>
            </w:r>
            <w:r w:rsidR="00A41C31" w:rsidRPr="00A41C31">
              <w:rPr>
                <w:rFonts w:eastAsiaTheme="minorEastAsia"/>
                <w:szCs w:val="28"/>
                <w:lang w:val="en-US"/>
              </w:rPr>
              <w:tab/>
            </w:r>
            <w:r w:rsidR="00A41C31" w:rsidRPr="00A41C31">
              <w:rPr>
                <w:rStyle w:val="Hyperlink"/>
                <w:rFonts w:eastAsiaTheme="majorEastAsia"/>
                <w:szCs w:val="28"/>
              </w:rPr>
              <w:t>Розробка адаптера</w:t>
            </w:r>
            <w:r w:rsidR="00A41C31" w:rsidRPr="00A41C31">
              <w:rPr>
                <w:webHidden/>
                <w:szCs w:val="28"/>
              </w:rPr>
              <w:tab/>
            </w:r>
            <w:r w:rsidR="00A41C31" w:rsidRPr="00A41C31">
              <w:rPr>
                <w:webHidden/>
                <w:szCs w:val="28"/>
              </w:rPr>
              <w:fldChar w:fldCharType="begin"/>
            </w:r>
            <w:r w:rsidR="00A41C31" w:rsidRPr="00A41C31">
              <w:rPr>
                <w:webHidden/>
                <w:szCs w:val="28"/>
              </w:rPr>
              <w:instrText xml:space="preserve"> PAGEREF _Toc453446548 \h </w:instrText>
            </w:r>
            <w:r w:rsidR="00A41C31" w:rsidRPr="00A41C31">
              <w:rPr>
                <w:webHidden/>
                <w:szCs w:val="28"/>
              </w:rPr>
            </w:r>
            <w:r w:rsidR="00A41C31" w:rsidRPr="00A41C31">
              <w:rPr>
                <w:webHidden/>
                <w:szCs w:val="28"/>
              </w:rPr>
              <w:fldChar w:fldCharType="separate"/>
            </w:r>
            <w:r w:rsidR="00E10A3F">
              <w:rPr>
                <w:webHidden/>
                <w:szCs w:val="28"/>
              </w:rPr>
              <w:t>17</w:t>
            </w:r>
            <w:r w:rsidR="00A41C31" w:rsidRPr="00A41C31">
              <w:rPr>
                <w:webHidden/>
                <w:szCs w:val="28"/>
              </w:rPr>
              <w:fldChar w:fldCharType="end"/>
            </w:r>
          </w:hyperlink>
        </w:p>
        <w:p w:rsidR="00A41C31" w:rsidRPr="00A41C31" w:rsidRDefault="006B0AF4" w:rsidP="0075355C">
          <w:pPr>
            <w:pStyle w:val="TOC2"/>
            <w:tabs>
              <w:tab w:val="left" w:pos="880"/>
            </w:tabs>
            <w:rPr>
              <w:rFonts w:eastAsiaTheme="minorEastAsia"/>
              <w:szCs w:val="28"/>
              <w:lang w:val="en-US"/>
            </w:rPr>
          </w:pPr>
          <w:hyperlink w:anchor="_Toc453446549" w:history="1">
            <w:r w:rsidR="00A41C31" w:rsidRPr="00A41C31">
              <w:rPr>
                <w:rStyle w:val="Hyperlink"/>
                <w:rFonts w:eastAsiaTheme="majorEastAsia"/>
                <w:szCs w:val="28"/>
              </w:rPr>
              <w:t>2.4</w:t>
            </w:r>
            <w:r w:rsidR="00A41C31" w:rsidRPr="00A41C31">
              <w:rPr>
                <w:rFonts w:eastAsiaTheme="minorEastAsia"/>
                <w:szCs w:val="28"/>
                <w:lang w:val="en-US"/>
              </w:rPr>
              <w:tab/>
            </w:r>
            <w:r w:rsidR="00A41C31" w:rsidRPr="00A41C31">
              <w:rPr>
                <w:rStyle w:val="Hyperlink"/>
                <w:rFonts w:eastAsiaTheme="majorEastAsia"/>
                <w:szCs w:val="28"/>
              </w:rPr>
              <w:t>Порівняння з аналогами</w:t>
            </w:r>
            <w:r w:rsidR="00A41C31" w:rsidRPr="00A41C31">
              <w:rPr>
                <w:webHidden/>
                <w:szCs w:val="28"/>
              </w:rPr>
              <w:tab/>
            </w:r>
            <w:r w:rsidR="00A41C31" w:rsidRPr="00A41C31">
              <w:rPr>
                <w:webHidden/>
                <w:szCs w:val="28"/>
              </w:rPr>
              <w:fldChar w:fldCharType="begin"/>
            </w:r>
            <w:r w:rsidR="00A41C31" w:rsidRPr="00A41C31">
              <w:rPr>
                <w:webHidden/>
                <w:szCs w:val="28"/>
              </w:rPr>
              <w:instrText xml:space="preserve"> PAGEREF _Toc453446549 \h </w:instrText>
            </w:r>
            <w:r w:rsidR="00A41C31" w:rsidRPr="00A41C31">
              <w:rPr>
                <w:webHidden/>
                <w:szCs w:val="28"/>
              </w:rPr>
            </w:r>
            <w:r w:rsidR="00A41C31" w:rsidRPr="00A41C31">
              <w:rPr>
                <w:webHidden/>
                <w:szCs w:val="28"/>
              </w:rPr>
              <w:fldChar w:fldCharType="separate"/>
            </w:r>
            <w:r w:rsidR="00E10A3F">
              <w:rPr>
                <w:webHidden/>
                <w:szCs w:val="28"/>
              </w:rPr>
              <w:t>19</w:t>
            </w:r>
            <w:r w:rsidR="00A41C31" w:rsidRPr="00A41C31">
              <w:rPr>
                <w:webHidden/>
                <w:szCs w:val="28"/>
              </w:rPr>
              <w:fldChar w:fldCharType="end"/>
            </w:r>
          </w:hyperlink>
        </w:p>
        <w:p w:rsidR="00A41C31" w:rsidRPr="00A41C31" w:rsidRDefault="006B0AF4" w:rsidP="0075355C">
          <w:pPr>
            <w:pStyle w:val="TOC3"/>
            <w:tabs>
              <w:tab w:val="left" w:pos="1320"/>
            </w:tabs>
            <w:spacing w:after="0"/>
            <w:rPr>
              <w:rFonts w:ascii="Times New Roman" w:eastAsiaTheme="minorEastAsia" w:hAnsi="Times New Roman"/>
              <w:noProof/>
              <w:sz w:val="28"/>
              <w:szCs w:val="28"/>
              <w:lang w:val="en-US"/>
            </w:rPr>
          </w:pPr>
          <w:hyperlink w:anchor="_Toc453446550" w:history="1">
            <w:r w:rsidR="00A41C31" w:rsidRPr="00A41C31">
              <w:rPr>
                <w:rStyle w:val="Hyperlink"/>
                <w:rFonts w:ascii="Times New Roman" w:hAnsi="Times New Roman"/>
                <w:noProof/>
                <w:sz w:val="28"/>
                <w:szCs w:val="28"/>
              </w:rPr>
              <w:t>2.4.1</w:t>
            </w:r>
            <w:r w:rsidR="00A41C31" w:rsidRPr="00A41C31">
              <w:rPr>
                <w:rFonts w:ascii="Times New Roman" w:eastAsiaTheme="minorEastAsia" w:hAnsi="Times New Roman"/>
                <w:noProof/>
                <w:sz w:val="28"/>
                <w:szCs w:val="28"/>
                <w:lang w:val="en-US"/>
              </w:rPr>
              <w:tab/>
            </w:r>
            <w:r w:rsidR="00A41C31" w:rsidRPr="00A41C31">
              <w:rPr>
                <w:rStyle w:val="Hyperlink"/>
                <w:rFonts w:ascii="Times New Roman" w:hAnsi="Times New Roman"/>
                <w:noProof/>
                <w:sz w:val="28"/>
                <w:szCs w:val="28"/>
              </w:rPr>
              <w:t>Технічне порівняння</w:t>
            </w:r>
            <w:r w:rsidR="00A41C31" w:rsidRPr="00A41C31">
              <w:rPr>
                <w:rFonts w:ascii="Times New Roman" w:hAnsi="Times New Roman"/>
                <w:noProof/>
                <w:webHidden/>
                <w:sz w:val="28"/>
                <w:szCs w:val="28"/>
              </w:rPr>
              <w:tab/>
            </w:r>
            <w:r w:rsidR="00A41C31" w:rsidRPr="00A41C31">
              <w:rPr>
                <w:rFonts w:ascii="Times New Roman" w:hAnsi="Times New Roman"/>
                <w:noProof/>
                <w:webHidden/>
                <w:sz w:val="28"/>
                <w:szCs w:val="28"/>
              </w:rPr>
              <w:fldChar w:fldCharType="begin"/>
            </w:r>
            <w:r w:rsidR="00A41C31" w:rsidRPr="00A41C31">
              <w:rPr>
                <w:rFonts w:ascii="Times New Roman" w:hAnsi="Times New Roman"/>
                <w:noProof/>
                <w:webHidden/>
                <w:sz w:val="28"/>
                <w:szCs w:val="28"/>
              </w:rPr>
              <w:instrText xml:space="preserve"> PAGEREF _Toc453446550 \h </w:instrText>
            </w:r>
            <w:r w:rsidR="00A41C31" w:rsidRPr="00A41C31">
              <w:rPr>
                <w:rFonts w:ascii="Times New Roman" w:hAnsi="Times New Roman"/>
                <w:noProof/>
                <w:webHidden/>
                <w:sz w:val="28"/>
                <w:szCs w:val="28"/>
              </w:rPr>
            </w:r>
            <w:r w:rsidR="00A41C31" w:rsidRPr="00A41C31">
              <w:rPr>
                <w:rFonts w:ascii="Times New Roman" w:hAnsi="Times New Roman"/>
                <w:noProof/>
                <w:webHidden/>
                <w:sz w:val="28"/>
                <w:szCs w:val="28"/>
              </w:rPr>
              <w:fldChar w:fldCharType="separate"/>
            </w:r>
            <w:r w:rsidR="00E10A3F">
              <w:rPr>
                <w:rFonts w:ascii="Times New Roman" w:hAnsi="Times New Roman"/>
                <w:noProof/>
                <w:webHidden/>
                <w:sz w:val="28"/>
                <w:szCs w:val="28"/>
              </w:rPr>
              <w:t>19</w:t>
            </w:r>
            <w:r w:rsidR="00A41C31" w:rsidRPr="00A41C31">
              <w:rPr>
                <w:rFonts w:ascii="Times New Roman" w:hAnsi="Times New Roman"/>
                <w:noProof/>
                <w:webHidden/>
                <w:sz w:val="28"/>
                <w:szCs w:val="28"/>
              </w:rPr>
              <w:fldChar w:fldCharType="end"/>
            </w:r>
          </w:hyperlink>
        </w:p>
        <w:p w:rsidR="00A41C31" w:rsidRPr="00A41C31" w:rsidRDefault="006B0AF4" w:rsidP="0075355C">
          <w:pPr>
            <w:pStyle w:val="TOC3"/>
            <w:tabs>
              <w:tab w:val="left" w:pos="1320"/>
            </w:tabs>
            <w:spacing w:after="0"/>
            <w:rPr>
              <w:rFonts w:ascii="Times New Roman" w:eastAsiaTheme="minorEastAsia" w:hAnsi="Times New Roman"/>
              <w:noProof/>
              <w:sz w:val="28"/>
              <w:szCs w:val="28"/>
              <w:lang w:val="en-US"/>
            </w:rPr>
          </w:pPr>
          <w:hyperlink w:anchor="_Toc453446551" w:history="1">
            <w:r w:rsidR="00A41C31" w:rsidRPr="00A41C31">
              <w:rPr>
                <w:rStyle w:val="Hyperlink"/>
                <w:rFonts w:ascii="Times New Roman" w:hAnsi="Times New Roman"/>
                <w:noProof/>
                <w:sz w:val="28"/>
                <w:szCs w:val="28"/>
              </w:rPr>
              <w:t>2.4.2</w:t>
            </w:r>
            <w:r w:rsidR="00A41C31" w:rsidRPr="00A41C31">
              <w:rPr>
                <w:rFonts w:ascii="Times New Roman" w:eastAsiaTheme="minorEastAsia" w:hAnsi="Times New Roman"/>
                <w:noProof/>
                <w:sz w:val="28"/>
                <w:szCs w:val="28"/>
                <w:lang w:val="en-US"/>
              </w:rPr>
              <w:tab/>
            </w:r>
            <w:r w:rsidR="00A41C31" w:rsidRPr="00A41C31">
              <w:rPr>
                <w:rStyle w:val="Hyperlink"/>
                <w:rFonts w:ascii="Times New Roman" w:hAnsi="Times New Roman"/>
                <w:noProof/>
                <w:sz w:val="28"/>
                <w:szCs w:val="28"/>
              </w:rPr>
              <w:t>Програмне порівняння</w:t>
            </w:r>
            <w:r w:rsidR="00A41C31" w:rsidRPr="00A41C31">
              <w:rPr>
                <w:rFonts w:ascii="Times New Roman" w:hAnsi="Times New Roman"/>
                <w:noProof/>
                <w:webHidden/>
                <w:sz w:val="28"/>
                <w:szCs w:val="28"/>
              </w:rPr>
              <w:tab/>
            </w:r>
            <w:r w:rsidR="00A41C31" w:rsidRPr="00A41C31">
              <w:rPr>
                <w:rFonts w:ascii="Times New Roman" w:hAnsi="Times New Roman"/>
                <w:noProof/>
                <w:webHidden/>
                <w:sz w:val="28"/>
                <w:szCs w:val="28"/>
              </w:rPr>
              <w:fldChar w:fldCharType="begin"/>
            </w:r>
            <w:r w:rsidR="00A41C31" w:rsidRPr="00A41C31">
              <w:rPr>
                <w:rFonts w:ascii="Times New Roman" w:hAnsi="Times New Roman"/>
                <w:noProof/>
                <w:webHidden/>
                <w:sz w:val="28"/>
                <w:szCs w:val="28"/>
              </w:rPr>
              <w:instrText xml:space="preserve"> PAGEREF _Toc453446551 \h </w:instrText>
            </w:r>
            <w:r w:rsidR="00A41C31" w:rsidRPr="00A41C31">
              <w:rPr>
                <w:rFonts w:ascii="Times New Roman" w:hAnsi="Times New Roman"/>
                <w:noProof/>
                <w:webHidden/>
                <w:sz w:val="28"/>
                <w:szCs w:val="28"/>
              </w:rPr>
            </w:r>
            <w:r w:rsidR="00A41C31" w:rsidRPr="00A41C31">
              <w:rPr>
                <w:rFonts w:ascii="Times New Roman" w:hAnsi="Times New Roman"/>
                <w:noProof/>
                <w:webHidden/>
                <w:sz w:val="28"/>
                <w:szCs w:val="28"/>
              </w:rPr>
              <w:fldChar w:fldCharType="separate"/>
            </w:r>
            <w:r w:rsidR="00E10A3F">
              <w:rPr>
                <w:rFonts w:ascii="Times New Roman" w:hAnsi="Times New Roman"/>
                <w:noProof/>
                <w:webHidden/>
                <w:sz w:val="28"/>
                <w:szCs w:val="28"/>
              </w:rPr>
              <w:t>21</w:t>
            </w:r>
            <w:r w:rsidR="00A41C31" w:rsidRPr="00A41C31">
              <w:rPr>
                <w:rFonts w:ascii="Times New Roman" w:hAnsi="Times New Roman"/>
                <w:noProof/>
                <w:webHidden/>
                <w:sz w:val="28"/>
                <w:szCs w:val="28"/>
              </w:rPr>
              <w:fldChar w:fldCharType="end"/>
            </w:r>
          </w:hyperlink>
        </w:p>
        <w:p w:rsidR="00A41C31" w:rsidRPr="00A41C31" w:rsidRDefault="006B0AF4" w:rsidP="0075355C">
          <w:pPr>
            <w:pStyle w:val="TOC1"/>
            <w:rPr>
              <w:rFonts w:eastAsiaTheme="minorEastAsia"/>
              <w:lang w:val="en-US" w:eastAsia="en-US"/>
            </w:rPr>
          </w:pPr>
          <w:hyperlink w:anchor="_Toc453446552" w:history="1">
            <w:r w:rsidR="00A41C31" w:rsidRPr="00A41C31">
              <w:rPr>
                <w:rStyle w:val="Hyperlink"/>
                <w:rFonts w:eastAsiaTheme="majorEastAsia"/>
                <w:lang w:val="uk-UA"/>
              </w:rPr>
              <w:t>ВИСНОВОК ДО РОЗДІЛУ</w:t>
            </w:r>
            <w:r w:rsidR="00A41C31" w:rsidRPr="00A41C31">
              <w:rPr>
                <w:rStyle w:val="Hyperlink"/>
                <w:rFonts w:eastAsiaTheme="majorEastAsia"/>
              </w:rPr>
              <w:t xml:space="preserve"> 2</w:t>
            </w:r>
            <w:r w:rsidR="00A41C31" w:rsidRPr="00A41C31">
              <w:rPr>
                <w:webHidden/>
              </w:rPr>
              <w:tab/>
            </w:r>
            <w:r w:rsidR="00A41C31" w:rsidRPr="00A41C31">
              <w:rPr>
                <w:webHidden/>
              </w:rPr>
              <w:fldChar w:fldCharType="begin"/>
            </w:r>
            <w:r w:rsidR="00A41C31" w:rsidRPr="00A41C31">
              <w:rPr>
                <w:webHidden/>
              </w:rPr>
              <w:instrText xml:space="preserve"> PAGEREF _Toc453446552 \h </w:instrText>
            </w:r>
            <w:r w:rsidR="00A41C31" w:rsidRPr="00A41C31">
              <w:rPr>
                <w:webHidden/>
              </w:rPr>
            </w:r>
            <w:r w:rsidR="00A41C31" w:rsidRPr="00A41C31">
              <w:rPr>
                <w:webHidden/>
              </w:rPr>
              <w:fldChar w:fldCharType="separate"/>
            </w:r>
            <w:r w:rsidR="00E10A3F">
              <w:rPr>
                <w:webHidden/>
              </w:rPr>
              <w:t>22</w:t>
            </w:r>
            <w:r w:rsidR="00A41C31" w:rsidRPr="00A41C31">
              <w:rPr>
                <w:webHidden/>
              </w:rPr>
              <w:fldChar w:fldCharType="end"/>
            </w:r>
          </w:hyperlink>
        </w:p>
        <w:p w:rsidR="00A41C31" w:rsidRPr="00A41C31" w:rsidRDefault="006B0AF4" w:rsidP="0075355C">
          <w:pPr>
            <w:pStyle w:val="TOC1"/>
            <w:rPr>
              <w:rFonts w:eastAsiaTheme="minorEastAsia"/>
              <w:lang w:val="en-US" w:eastAsia="en-US"/>
            </w:rPr>
          </w:pPr>
          <w:hyperlink w:anchor="_Toc453446553" w:history="1">
            <w:r w:rsidR="00A41C31" w:rsidRPr="00A41C31">
              <w:rPr>
                <w:rStyle w:val="Hyperlink"/>
                <w:rFonts w:eastAsiaTheme="majorEastAsia"/>
                <w:lang w:val="uk-UA"/>
              </w:rPr>
              <w:t>РОЗДІЛ 3</w:t>
            </w:r>
            <w:r w:rsidR="00537C0A">
              <w:rPr>
                <w:rStyle w:val="Hyperlink"/>
                <w:rFonts w:eastAsiaTheme="majorEastAsia"/>
                <w:lang w:val="en-US"/>
              </w:rPr>
              <w:t xml:space="preserve">. </w:t>
            </w:r>
            <w:r w:rsidR="00A41C31" w:rsidRPr="00A41C31">
              <w:rPr>
                <w:rStyle w:val="Hyperlink"/>
                <w:rFonts w:eastAsiaTheme="majorEastAsia"/>
                <w:lang w:val="uk-UA"/>
              </w:rPr>
              <w:t>РОЗРОБКА ПРОГРАМНОГО ЗАБЕЗПЕЧЕННЯ</w:t>
            </w:r>
            <w:r w:rsidR="00A41C31" w:rsidRPr="00A41C31">
              <w:rPr>
                <w:webHidden/>
              </w:rPr>
              <w:tab/>
            </w:r>
            <w:r w:rsidR="00A41C31" w:rsidRPr="00A41C31">
              <w:rPr>
                <w:webHidden/>
              </w:rPr>
              <w:fldChar w:fldCharType="begin"/>
            </w:r>
            <w:r w:rsidR="00A41C31" w:rsidRPr="00A41C31">
              <w:rPr>
                <w:webHidden/>
              </w:rPr>
              <w:instrText xml:space="preserve"> PAGEREF _Toc453446553 \h </w:instrText>
            </w:r>
            <w:r w:rsidR="00A41C31" w:rsidRPr="00A41C31">
              <w:rPr>
                <w:webHidden/>
              </w:rPr>
            </w:r>
            <w:r w:rsidR="00A41C31" w:rsidRPr="00A41C31">
              <w:rPr>
                <w:webHidden/>
              </w:rPr>
              <w:fldChar w:fldCharType="separate"/>
            </w:r>
            <w:r w:rsidR="00E10A3F">
              <w:rPr>
                <w:webHidden/>
              </w:rPr>
              <w:t>23</w:t>
            </w:r>
            <w:r w:rsidR="00A41C31" w:rsidRPr="00A41C31">
              <w:rPr>
                <w:webHidden/>
              </w:rPr>
              <w:fldChar w:fldCharType="end"/>
            </w:r>
          </w:hyperlink>
        </w:p>
        <w:p w:rsidR="00A41C31" w:rsidRPr="00A41C31" w:rsidRDefault="006B0AF4" w:rsidP="0075355C">
          <w:pPr>
            <w:pStyle w:val="TOC2"/>
            <w:tabs>
              <w:tab w:val="left" w:pos="880"/>
            </w:tabs>
            <w:rPr>
              <w:rFonts w:eastAsiaTheme="minorEastAsia"/>
              <w:szCs w:val="28"/>
              <w:lang w:val="en-US"/>
            </w:rPr>
          </w:pPr>
          <w:hyperlink w:anchor="_Toc453446554" w:history="1">
            <w:r w:rsidR="00A41C31" w:rsidRPr="00A41C31">
              <w:rPr>
                <w:rStyle w:val="Hyperlink"/>
                <w:rFonts w:eastAsiaTheme="majorEastAsia"/>
                <w:szCs w:val="28"/>
              </w:rPr>
              <w:t>3.1</w:t>
            </w:r>
            <w:r w:rsidR="00A41C31" w:rsidRPr="00A41C31">
              <w:rPr>
                <w:rFonts w:eastAsiaTheme="minorEastAsia"/>
                <w:szCs w:val="28"/>
                <w:lang w:val="en-US"/>
              </w:rPr>
              <w:tab/>
            </w:r>
            <w:r w:rsidR="00A41C31" w:rsidRPr="00A41C31">
              <w:rPr>
                <w:rStyle w:val="Hyperlink"/>
                <w:rFonts w:eastAsiaTheme="majorEastAsia"/>
                <w:szCs w:val="28"/>
              </w:rPr>
              <w:t>Опис OpenTLD</w:t>
            </w:r>
            <w:r w:rsidR="00A41C31" w:rsidRPr="00A41C31">
              <w:rPr>
                <w:webHidden/>
                <w:szCs w:val="28"/>
              </w:rPr>
              <w:tab/>
            </w:r>
            <w:r w:rsidR="00A41C31" w:rsidRPr="00A41C31">
              <w:rPr>
                <w:webHidden/>
                <w:szCs w:val="28"/>
              </w:rPr>
              <w:fldChar w:fldCharType="begin"/>
            </w:r>
            <w:r w:rsidR="00A41C31" w:rsidRPr="00A41C31">
              <w:rPr>
                <w:webHidden/>
                <w:szCs w:val="28"/>
              </w:rPr>
              <w:instrText xml:space="preserve"> PAGEREF _Toc453446554 \h </w:instrText>
            </w:r>
            <w:r w:rsidR="00A41C31" w:rsidRPr="00A41C31">
              <w:rPr>
                <w:webHidden/>
                <w:szCs w:val="28"/>
              </w:rPr>
            </w:r>
            <w:r w:rsidR="00A41C31" w:rsidRPr="00A41C31">
              <w:rPr>
                <w:webHidden/>
                <w:szCs w:val="28"/>
              </w:rPr>
              <w:fldChar w:fldCharType="separate"/>
            </w:r>
            <w:r w:rsidR="00E10A3F">
              <w:rPr>
                <w:webHidden/>
                <w:szCs w:val="28"/>
              </w:rPr>
              <w:t>23</w:t>
            </w:r>
            <w:r w:rsidR="00A41C31" w:rsidRPr="00A41C31">
              <w:rPr>
                <w:webHidden/>
                <w:szCs w:val="28"/>
              </w:rPr>
              <w:fldChar w:fldCharType="end"/>
            </w:r>
          </w:hyperlink>
        </w:p>
        <w:p w:rsidR="00A41C31" w:rsidRPr="00A41C31" w:rsidRDefault="006B0AF4" w:rsidP="0075355C">
          <w:pPr>
            <w:pStyle w:val="TOC3"/>
            <w:tabs>
              <w:tab w:val="left" w:pos="1320"/>
            </w:tabs>
            <w:spacing w:after="0"/>
            <w:rPr>
              <w:rFonts w:ascii="Times New Roman" w:eastAsiaTheme="minorEastAsia" w:hAnsi="Times New Roman"/>
              <w:noProof/>
              <w:sz w:val="28"/>
              <w:szCs w:val="28"/>
              <w:lang w:val="en-US"/>
            </w:rPr>
          </w:pPr>
          <w:hyperlink w:anchor="_Toc453446555" w:history="1">
            <w:r w:rsidR="00A41C31" w:rsidRPr="00A41C31">
              <w:rPr>
                <w:rStyle w:val="Hyperlink"/>
                <w:rFonts w:ascii="Times New Roman" w:hAnsi="Times New Roman"/>
                <w:noProof/>
                <w:sz w:val="28"/>
                <w:szCs w:val="28"/>
              </w:rPr>
              <w:t>3.1.1</w:t>
            </w:r>
            <w:r w:rsidR="00A41C31" w:rsidRPr="00A41C31">
              <w:rPr>
                <w:rFonts w:ascii="Times New Roman" w:eastAsiaTheme="minorEastAsia" w:hAnsi="Times New Roman"/>
                <w:noProof/>
                <w:sz w:val="28"/>
                <w:szCs w:val="28"/>
                <w:lang w:val="en-US"/>
              </w:rPr>
              <w:tab/>
            </w:r>
            <w:r w:rsidR="00A41C31" w:rsidRPr="00A41C31">
              <w:rPr>
                <w:rStyle w:val="Hyperlink"/>
                <w:rFonts w:ascii="Times New Roman" w:hAnsi="Times New Roman"/>
                <w:noProof/>
                <w:sz w:val="28"/>
                <w:szCs w:val="28"/>
              </w:rPr>
              <w:t>Визначення проблеми</w:t>
            </w:r>
            <w:r w:rsidR="00A41C31" w:rsidRPr="00A41C31">
              <w:rPr>
                <w:rFonts w:ascii="Times New Roman" w:hAnsi="Times New Roman"/>
                <w:noProof/>
                <w:webHidden/>
                <w:sz w:val="28"/>
                <w:szCs w:val="28"/>
              </w:rPr>
              <w:tab/>
            </w:r>
            <w:r w:rsidR="00A41C31" w:rsidRPr="00A41C31">
              <w:rPr>
                <w:rFonts w:ascii="Times New Roman" w:hAnsi="Times New Roman"/>
                <w:noProof/>
                <w:webHidden/>
                <w:sz w:val="28"/>
                <w:szCs w:val="28"/>
              </w:rPr>
              <w:fldChar w:fldCharType="begin"/>
            </w:r>
            <w:r w:rsidR="00A41C31" w:rsidRPr="00A41C31">
              <w:rPr>
                <w:rFonts w:ascii="Times New Roman" w:hAnsi="Times New Roman"/>
                <w:noProof/>
                <w:webHidden/>
                <w:sz w:val="28"/>
                <w:szCs w:val="28"/>
              </w:rPr>
              <w:instrText xml:space="preserve"> PAGEREF _Toc453446555 \h </w:instrText>
            </w:r>
            <w:r w:rsidR="00A41C31" w:rsidRPr="00A41C31">
              <w:rPr>
                <w:rFonts w:ascii="Times New Roman" w:hAnsi="Times New Roman"/>
                <w:noProof/>
                <w:webHidden/>
                <w:sz w:val="28"/>
                <w:szCs w:val="28"/>
              </w:rPr>
            </w:r>
            <w:r w:rsidR="00A41C31" w:rsidRPr="00A41C31">
              <w:rPr>
                <w:rFonts w:ascii="Times New Roman" w:hAnsi="Times New Roman"/>
                <w:noProof/>
                <w:webHidden/>
                <w:sz w:val="28"/>
                <w:szCs w:val="28"/>
              </w:rPr>
              <w:fldChar w:fldCharType="separate"/>
            </w:r>
            <w:r w:rsidR="00E10A3F">
              <w:rPr>
                <w:rFonts w:ascii="Times New Roman" w:hAnsi="Times New Roman"/>
                <w:noProof/>
                <w:webHidden/>
                <w:sz w:val="28"/>
                <w:szCs w:val="28"/>
              </w:rPr>
              <w:t>23</w:t>
            </w:r>
            <w:r w:rsidR="00A41C31" w:rsidRPr="00A41C31">
              <w:rPr>
                <w:rFonts w:ascii="Times New Roman" w:hAnsi="Times New Roman"/>
                <w:noProof/>
                <w:webHidden/>
                <w:sz w:val="28"/>
                <w:szCs w:val="28"/>
              </w:rPr>
              <w:fldChar w:fldCharType="end"/>
            </w:r>
          </w:hyperlink>
        </w:p>
        <w:p w:rsidR="002412F3" w:rsidRDefault="002412F3" w:rsidP="0075355C">
          <w:pPr>
            <w:pStyle w:val="TOC3"/>
            <w:tabs>
              <w:tab w:val="left" w:pos="1320"/>
            </w:tabs>
            <w:spacing w:after="0"/>
            <w:rPr>
              <w:rStyle w:val="Hyperlink"/>
              <w:rFonts w:ascii="Times New Roman" w:hAnsi="Times New Roman"/>
              <w:noProof/>
              <w:sz w:val="28"/>
              <w:szCs w:val="28"/>
            </w:rPr>
          </w:pPr>
        </w:p>
        <w:p w:rsidR="002412F3" w:rsidRDefault="002412F3" w:rsidP="0075355C">
          <w:pPr>
            <w:pStyle w:val="TOC3"/>
            <w:tabs>
              <w:tab w:val="left" w:pos="1320"/>
            </w:tabs>
            <w:spacing w:after="0"/>
            <w:rPr>
              <w:rStyle w:val="Hyperlink"/>
              <w:rFonts w:ascii="Times New Roman" w:hAnsi="Times New Roman"/>
              <w:noProof/>
              <w:sz w:val="28"/>
              <w:szCs w:val="28"/>
            </w:rPr>
          </w:pPr>
        </w:p>
        <w:p w:rsidR="002412F3" w:rsidRDefault="002412F3" w:rsidP="0075355C">
          <w:pPr>
            <w:pStyle w:val="TOC3"/>
            <w:tabs>
              <w:tab w:val="left" w:pos="1320"/>
            </w:tabs>
            <w:spacing w:after="0"/>
            <w:rPr>
              <w:rStyle w:val="Hyperlink"/>
              <w:rFonts w:ascii="Times New Roman" w:hAnsi="Times New Roman"/>
              <w:noProof/>
              <w:sz w:val="28"/>
              <w:szCs w:val="28"/>
            </w:rPr>
          </w:pPr>
        </w:p>
        <w:p w:rsidR="00A41C31" w:rsidRPr="00A41C31" w:rsidRDefault="006B0AF4" w:rsidP="0075355C">
          <w:pPr>
            <w:pStyle w:val="TOC3"/>
            <w:tabs>
              <w:tab w:val="left" w:pos="1320"/>
            </w:tabs>
            <w:spacing w:after="0"/>
            <w:rPr>
              <w:rFonts w:ascii="Times New Roman" w:eastAsiaTheme="minorEastAsia" w:hAnsi="Times New Roman"/>
              <w:noProof/>
              <w:sz w:val="28"/>
              <w:szCs w:val="28"/>
              <w:lang w:val="en-US"/>
            </w:rPr>
          </w:pPr>
          <w:hyperlink w:anchor="_Toc453446556" w:history="1">
            <w:r w:rsidR="00A41C31" w:rsidRPr="00A41C31">
              <w:rPr>
                <w:rStyle w:val="Hyperlink"/>
                <w:rFonts w:ascii="Times New Roman" w:hAnsi="Times New Roman"/>
                <w:noProof/>
                <w:sz w:val="28"/>
                <w:szCs w:val="28"/>
              </w:rPr>
              <w:t>3.1.2</w:t>
            </w:r>
            <w:r w:rsidR="00A41C31" w:rsidRPr="00A41C31">
              <w:rPr>
                <w:rFonts w:ascii="Times New Roman" w:eastAsiaTheme="minorEastAsia" w:hAnsi="Times New Roman"/>
                <w:noProof/>
                <w:sz w:val="28"/>
                <w:szCs w:val="28"/>
                <w:lang w:val="en-US"/>
              </w:rPr>
              <w:tab/>
            </w:r>
            <w:r w:rsidR="00A41C31" w:rsidRPr="00A41C31">
              <w:rPr>
                <w:rStyle w:val="Hyperlink"/>
                <w:rFonts w:ascii="Times New Roman" w:hAnsi="Times New Roman"/>
                <w:noProof/>
                <w:sz w:val="28"/>
                <w:szCs w:val="28"/>
              </w:rPr>
              <w:t>Пов'язані роботи</w:t>
            </w:r>
            <w:r w:rsidR="00A41C31" w:rsidRPr="00A41C31">
              <w:rPr>
                <w:rFonts w:ascii="Times New Roman" w:hAnsi="Times New Roman"/>
                <w:noProof/>
                <w:webHidden/>
                <w:sz w:val="28"/>
                <w:szCs w:val="28"/>
              </w:rPr>
              <w:tab/>
            </w:r>
            <w:r w:rsidR="00A41C31" w:rsidRPr="00A41C31">
              <w:rPr>
                <w:rFonts w:ascii="Times New Roman" w:hAnsi="Times New Roman"/>
                <w:noProof/>
                <w:webHidden/>
                <w:sz w:val="28"/>
                <w:szCs w:val="28"/>
              </w:rPr>
              <w:fldChar w:fldCharType="begin"/>
            </w:r>
            <w:r w:rsidR="00A41C31" w:rsidRPr="00A41C31">
              <w:rPr>
                <w:rFonts w:ascii="Times New Roman" w:hAnsi="Times New Roman"/>
                <w:noProof/>
                <w:webHidden/>
                <w:sz w:val="28"/>
                <w:szCs w:val="28"/>
              </w:rPr>
              <w:instrText xml:space="preserve"> PAGEREF _Toc453446556 \h </w:instrText>
            </w:r>
            <w:r w:rsidR="00A41C31" w:rsidRPr="00A41C31">
              <w:rPr>
                <w:rFonts w:ascii="Times New Roman" w:hAnsi="Times New Roman"/>
                <w:noProof/>
                <w:webHidden/>
                <w:sz w:val="28"/>
                <w:szCs w:val="28"/>
              </w:rPr>
            </w:r>
            <w:r w:rsidR="00A41C31" w:rsidRPr="00A41C31">
              <w:rPr>
                <w:rFonts w:ascii="Times New Roman" w:hAnsi="Times New Roman"/>
                <w:noProof/>
                <w:webHidden/>
                <w:sz w:val="28"/>
                <w:szCs w:val="28"/>
              </w:rPr>
              <w:fldChar w:fldCharType="separate"/>
            </w:r>
            <w:r w:rsidR="00E10A3F">
              <w:rPr>
                <w:rFonts w:ascii="Times New Roman" w:hAnsi="Times New Roman"/>
                <w:noProof/>
                <w:webHidden/>
                <w:sz w:val="28"/>
                <w:szCs w:val="28"/>
              </w:rPr>
              <w:t>25</w:t>
            </w:r>
            <w:r w:rsidR="00A41C31" w:rsidRPr="00A41C31">
              <w:rPr>
                <w:rFonts w:ascii="Times New Roman" w:hAnsi="Times New Roman"/>
                <w:noProof/>
                <w:webHidden/>
                <w:sz w:val="28"/>
                <w:szCs w:val="28"/>
              </w:rPr>
              <w:fldChar w:fldCharType="end"/>
            </w:r>
          </w:hyperlink>
        </w:p>
        <w:p w:rsidR="00A41C31" w:rsidRPr="00A41C31" w:rsidRDefault="006B0AF4" w:rsidP="0075355C">
          <w:pPr>
            <w:pStyle w:val="TOC3"/>
            <w:tabs>
              <w:tab w:val="left" w:pos="1320"/>
            </w:tabs>
            <w:spacing w:after="0"/>
            <w:rPr>
              <w:rFonts w:ascii="Times New Roman" w:eastAsiaTheme="minorEastAsia" w:hAnsi="Times New Roman"/>
              <w:noProof/>
              <w:sz w:val="28"/>
              <w:szCs w:val="28"/>
              <w:lang w:val="en-US"/>
            </w:rPr>
          </w:pPr>
          <w:hyperlink w:anchor="_Toc453446557" w:history="1">
            <w:r w:rsidR="00A41C31" w:rsidRPr="00A41C31">
              <w:rPr>
                <w:rStyle w:val="Hyperlink"/>
                <w:rFonts w:ascii="Times New Roman" w:hAnsi="Times New Roman"/>
                <w:noProof/>
                <w:sz w:val="28"/>
                <w:szCs w:val="28"/>
              </w:rPr>
              <w:t>3.1.3</w:t>
            </w:r>
            <w:r w:rsidR="00A41C31" w:rsidRPr="00A41C31">
              <w:rPr>
                <w:rFonts w:ascii="Times New Roman" w:eastAsiaTheme="minorEastAsia" w:hAnsi="Times New Roman"/>
                <w:noProof/>
                <w:sz w:val="28"/>
                <w:szCs w:val="28"/>
                <w:lang w:val="en-US"/>
              </w:rPr>
              <w:tab/>
            </w:r>
            <w:r w:rsidR="00A41C31" w:rsidRPr="00A41C31">
              <w:rPr>
                <w:rStyle w:val="Hyperlink"/>
                <w:rFonts w:ascii="Times New Roman" w:hAnsi="Times New Roman"/>
                <w:noProof/>
                <w:sz w:val="28"/>
                <w:szCs w:val="28"/>
              </w:rPr>
              <w:t>Обсяг робіт</w:t>
            </w:r>
            <w:r w:rsidR="00A41C31" w:rsidRPr="00A41C31">
              <w:rPr>
                <w:rFonts w:ascii="Times New Roman" w:hAnsi="Times New Roman"/>
                <w:noProof/>
                <w:webHidden/>
                <w:sz w:val="28"/>
                <w:szCs w:val="28"/>
              </w:rPr>
              <w:tab/>
            </w:r>
            <w:r w:rsidR="00A41C31" w:rsidRPr="00A41C31">
              <w:rPr>
                <w:rFonts w:ascii="Times New Roman" w:hAnsi="Times New Roman"/>
                <w:noProof/>
                <w:webHidden/>
                <w:sz w:val="28"/>
                <w:szCs w:val="28"/>
              </w:rPr>
              <w:fldChar w:fldCharType="begin"/>
            </w:r>
            <w:r w:rsidR="00A41C31" w:rsidRPr="00A41C31">
              <w:rPr>
                <w:rFonts w:ascii="Times New Roman" w:hAnsi="Times New Roman"/>
                <w:noProof/>
                <w:webHidden/>
                <w:sz w:val="28"/>
                <w:szCs w:val="28"/>
              </w:rPr>
              <w:instrText xml:space="preserve"> PAGEREF _Toc453446557 \h </w:instrText>
            </w:r>
            <w:r w:rsidR="00A41C31" w:rsidRPr="00A41C31">
              <w:rPr>
                <w:rFonts w:ascii="Times New Roman" w:hAnsi="Times New Roman"/>
                <w:noProof/>
                <w:webHidden/>
                <w:sz w:val="28"/>
                <w:szCs w:val="28"/>
              </w:rPr>
            </w:r>
            <w:r w:rsidR="00A41C31" w:rsidRPr="00A41C31">
              <w:rPr>
                <w:rFonts w:ascii="Times New Roman" w:hAnsi="Times New Roman"/>
                <w:noProof/>
                <w:webHidden/>
                <w:sz w:val="28"/>
                <w:szCs w:val="28"/>
              </w:rPr>
              <w:fldChar w:fldCharType="separate"/>
            </w:r>
            <w:r w:rsidR="00E10A3F">
              <w:rPr>
                <w:rFonts w:ascii="Times New Roman" w:hAnsi="Times New Roman"/>
                <w:noProof/>
                <w:webHidden/>
                <w:sz w:val="28"/>
                <w:szCs w:val="28"/>
              </w:rPr>
              <w:t>28</w:t>
            </w:r>
            <w:r w:rsidR="00A41C31" w:rsidRPr="00A41C31">
              <w:rPr>
                <w:rFonts w:ascii="Times New Roman" w:hAnsi="Times New Roman"/>
                <w:noProof/>
                <w:webHidden/>
                <w:sz w:val="28"/>
                <w:szCs w:val="28"/>
              </w:rPr>
              <w:fldChar w:fldCharType="end"/>
            </w:r>
          </w:hyperlink>
        </w:p>
        <w:p w:rsidR="00A41C31" w:rsidRPr="00A41C31" w:rsidRDefault="006B0AF4" w:rsidP="0075355C">
          <w:pPr>
            <w:pStyle w:val="TOC2"/>
            <w:tabs>
              <w:tab w:val="left" w:pos="880"/>
            </w:tabs>
            <w:rPr>
              <w:rFonts w:eastAsiaTheme="minorEastAsia"/>
              <w:szCs w:val="28"/>
              <w:lang w:val="en-US"/>
            </w:rPr>
          </w:pPr>
          <w:hyperlink w:anchor="_Toc453446558" w:history="1">
            <w:r w:rsidR="00A41C31" w:rsidRPr="00A41C31">
              <w:rPr>
                <w:rStyle w:val="Hyperlink"/>
                <w:szCs w:val="28"/>
              </w:rPr>
              <w:t>3.2</w:t>
            </w:r>
            <w:r w:rsidR="00A41C31" w:rsidRPr="00A41C31">
              <w:rPr>
                <w:rFonts w:eastAsiaTheme="minorEastAsia"/>
                <w:szCs w:val="28"/>
                <w:lang w:val="en-US"/>
              </w:rPr>
              <w:tab/>
            </w:r>
            <w:r w:rsidR="00A41C31" w:rsidRPr="00A41C31">
              <w:rPr>
                <w:rStyle w:val="Hyperlink"/>
                <w:szCs w:val="28"/>
              </w:rPr>
              <w:t>Відстеження</w:t>
            </w:r>
            <w:r w:rsidR="00A41C31" w:rsidRPr="00A41C31">
              <w:rPr>
                <w:webHidden/>
                <w:szCs w:val="28"/>
              </w:rPr>
              <w:tab/>
            </w:r>
            <w:r w:rsidR="00A41C31" w:rsidRPr="00A41C31">
              <w:rPr>
                <w:webHidden/>
                <w:szCs w:val="28"/>
              </w:rPr>
              <w:fldChar w:fldCharType="begin"/>
            </w:r>
            <w:r w:rsidR="00A41C31" w:rsidRPr="00A41C31">
              <w:rPr>
                <w:webHidden/>
                <w:szCs w:val="28"/>
              </w:rPr>
              <w:instrText xml:space="preserve"> PAGEREF _Toc453446558 \h </w:instrText>
            </w:r>
            <w:r w:rsidR="00A41C31" w:rsidRPr="00A41C31">
              <w:rPr>
                <w:webHidden/>
                <w:szCs w:val="28"/>
              </w:rPr>
            </w:r>
            <w:r w:rsidR="00A41C31" w:rsidRPr="00A41C31">
              <w:rPr>
                <w:webHidden/>
                <w:szCs w:val="28"/>
              </w:rPr>
              <w:fldChar w:fldCharType="separate"/>
            </w:r>
            <w:r w:rsidR="00E10A3F">
              <w:rPr>
                <w:webHidden/>
                <w:szCs w:val="28"/>
              </w:rPr>
              <w:t>29</w:t>
            </w:r>
            <w:r w:rsidR="00A41C31" w:rsidRPr="00A41C31">
              <w:rPr>
                <w:webHidden/>
                <w:szCs w:val="28"/>
              </w:rPr>
              <w:fldChar w:fldCharType="end"/>
            </w:r>
          </w:hyperlink>
        </w:p>
        <w:p w:rsidR="00A41C31" w:rsidRPr="00A41C31" w:rsidRDefault="006B0AF4" w:rsidP="0075355C">
          <w:pPr>
            <w:pStyle w:val="TOC3"/>
            <w:tabs>
              <w:tab w:val="left" w:pos="1320"/>
            </w:tabs>
            <w:spacing w:after="0"/>
            <w:rPr>
              <w:rFonts w:ascii="Times New Roman" w:eastAsiaTheme="minorEastAsia" w:hAnsi="Times New Roman"/>
              <w:noProof/>
              <w:sz w:val="28"/>
              <w:szCs w:val="28"/>
              <w:lang w:val="en-US"/>
            </w:rPr>
          </w:pPr>
          <w:hyperlink w:anchor="_Toc453446559" w:history="1">
            <w:r w:rsidR="00A41C31" w:rsidRPr="00A41C31">
              <w:rPr>
                <w:rStyle w:val="Hyperlink"/>
                <w:rFonts w:ascii="Times New Roman" w:hAnsi="Times New Roman"/>
                <w:noProof/>
                <w:sz w:val="28"/>
                <w:szCs w:val="28"/>
              </w:rPr>
              <w:t>3.2.1</w:t>
            </w:r>
            <w:r w:rsidR="00A41C31" w:rsidRPr="00A41C31">
              <w:rPr>
                <w:rFonts w:ascii="Times New Roman" w:eastAsiaTheme="minorEastAsia" w:hAnsi="Times New Roman"/>
                <w:noProof/>
                <w:sz w:val="28"/>
                <w:szCs w:val="28"/>
                <w:lang w:val="en-US"/>
              </w:rPr>
              <w:tab/>
            </w:r>
            <w:r w:rsidR="00A41C31" w:rsidRPr="00A41C31">
              <w:rPr>
                <w:rStyle w:val="Hyperlink"/>
                <w:rFonts w:ascii="Times New Roman" w:hAnsi="Times New Roman"/>
                <w:noProof/>
                <w:sz w:val="28"/>
                <w:szCs w:val="28"/>
              </w:rPr>
              <w:t>Оцінка оптичного потоку</w:t>
            </w:r>
            <w:r w:rsidR="00A41C31" w:rsidRPr="00A41C31">
              <w:rPr>
                <w:rFonts w:ascii="Times New Roman" w:hAnsi="Times New Roman"/>
                <w:noProof/>
                <w:webHidden/>
                <w:sz w:val="28"/>
                <w:szCs w:val="28"/>
              </w:rPr>
              <w:tab/>
            </w:r>
            <w:r w:rsidR="00A41C31" w:rsidRPr="00A41C31">
              <w:rPr>
                <w:rFonts w:ascii="Times New Roman" w:hAnsi="Times New Roman"/>
                <w:noProof/>
                <w:webHidden/>
                <w:sz w:val="28"/>
                <w:szCs w:val="28"/>
              </w:rPr>
              <w:fldChar w:fldCharType="begin"/>
            </w:r>
            <w:r w:rsidR="00A41C31" w:rsidRPr="00A41C31">
              <w:rPr>
                <w:rFonts w:ascii="Times New Roman" w:hAnsi="Times New Roman"/>
                <w:noProof/>
                <w:webHidden/>
                <w:sz w:val="28"/>
                <w:szCs w:val="28"/>
              </w:rPr>
              <w:instrText xml:space="preserve"> PAGEREF _Toc453446559 \h </w:instrText>
            </w:r>
            <w:r w:rsidR="00A41C31" w:rsidRPr="00A41C31">
              <w:rPr>
                <w:rFonts w:ascii="Times New Roman" w:hAnsi="Times New Roman"/>
                <w:noProof/>
                <w:webHidden/>
                <w:sz w:val="28"/>
                <w:szCs w:val="28"/>
              </w:rPr>
            </w:r>
            <w:r w:rsidR="00A41C31" w:rsidRPr="00A41C31">
              <w:rPr>
                <w:rFonts w:ascii="Times New Roman" w:hAnsi="Times New Roman"/>
                <w:noProof/>
                <w:webHidden/>
                <w:sz w:val="28"/>
                <w:szCs w:val="28"/>
              </w:rPr>
              <w:fldChar w:fldCharType="separate"/>
            </w:r>
            <w:r w:rsidR="00E10A3F">
              <w:rPr>
                <w:rFonts w:ascii="Times New Roman" w:hAnsi="Times New Roman"/>
                <w:noProof/>
                <w:webHidden/>
                <w:sz w:val="28"/>
                <w:szCs w:val="28"/>
              </w:rPr>
              <w:t>30</w:t>
            </w:r>
            <w:r w:rsidR="00A41C31" w:rsidRPr="00A41C31">
              <w:rPr>
                <w:rFonts w:ascii="Times New Roman" w:hAnsi="Times New Roman"/>
                <w:noProof/>
                <w:webHidden/>
                <w:sz w:val="28"/>
                <w:szCs w:val="28"/>
              </w:rPr>
              <w:fldChar w:fldCharType="end"/>
            </w:r>
          </w:hyperlink>
        </w:p>
        <w:p w:rsidR="00A41C31" w:rsidRPr="00A41C31" w:rsidRDefault="006B0AF4" w:rsidP="0075355C">
          <w:pPr>
            <w:pStyle w:val="TOC2"/>
            <w:tabs>
              <w:tab w:val="left" w:pos="880"/>
            </w:tabs>
            <w:rPr>
              <w:rFonts w:eastAsiaTheme="minorEastAsia"/>
              <w:szCs w:val="28"/>
              <w:lang w:val="en-US"/>
            </w:rPr>
          </w:pPr>
          <w:hyperlink w:anchor="_Toc453446560" w:history="1">
            <w:r w:rsidR="00A41C31" w:rsidRPr="00A41C31">
              <w:rPr>
                <w:rStyle w:val="Hyperlink"/>
                <w:rFonts w:eastAsiaTheme="majorEastAsia"/>
                <w:szCs w:val="28"/>
              </w:rPr>
              <w:t>3.3</w:t>
            </w:r>
            <w:r w:rsidR="00A41C31" w:rsidRPr="00A41C31">
              <w:rPr>
                <w:rFonts w:eastAsiaTheme="minorEastAsia"/>
                <w:szCs w:val="28"/>
                <w:lang w:val="en-US"/>
              </w:rPr>
              <w:tab/>
            </w:r>
            <w:r w:rsidR="00A41C31" w:rsidRPr="00A41C31">
              <w:rPr>
                <w:rStyle w:val="Hyperlink"/>
                <w:rFonts w:eastAsiaTheme="majorEastAsia"/>
                <w:szCs w:val="28"/>
              </w:rPr>
              <w:t>Виявлення помилок</w:t>
            </w:r>
            <w:r w:rsidR="00A41C31" w:rsidRPr="00A41C31">
              <w:rPr>
                <w:webHidden/>
                <w:szCs w:val="28"/>
              </w:rPr>
              <w:tab/>
            </w:r>
            <w:r w:rsidR="00A41C31" w:rsidRPr="00A41C31">
              <w:rPr>
                <w:webHidden/>
                <w:szCs w:val="28"/>
              </w:rPr>
              <w:fldChar w:fldCharType="begin"/>
            </w:r>
            <w:r w:rsidR="00A41C31" w:rsidRPr="00A41C31">
              <w:rPr>
                <w:webHidden/>
                <w:szCs w:val="28"/>
              </w:rPr>
              <w:instrText xml:space="preserve"> PAGEREF _Toc453446560 \h </w:instrText>
            </w:r>
            <w:r w:rsidR="00A41C31" w:rsidRPr="00A41C31">
              <w:rPr>
                <w:webHidden/>
                <w:szCs w:val="28"/>
              </w:rPr>
            </w:r>
            <w:r w:rsidR="00A41C31" w:rsidRPr="00A41C31">
              <w:rPr>
                <w:webHidden/>
                <w:szCs w:val="28"/>
              </w:rPr>
              <w:fldChar w:fldCharType="separate"/>
            </w:r>
            <w:r w:rsidR="00E10A3F">
              <w:rPr>
                <w:webHidden/>
                <w:szCs w:val="28"/>
              </w:rPr>
              <w:t>32</w:t>
            </w:r>
            <w:r w:rsidR="00A41C31" w:rsidRPr="00A41C31">
              <w:rPr>
                <w:webHidden/>
                <w:szCs w:val="28"/>
              </w:rPr>
              <w:fldChar w:fldCharType="end"/>
            </w:r>
          </w:hyperlink>
        </w:p>
        <w:p w:rsidR="00A41C31" w:rsidRPr="00A41C31" w:rsidRDefault="006B0AF4" w:rsidP="0075355C">
          <w:pPr>
            <w:pStyle w:val="TOC2"/>
            <w:tabs>
              <w:tab w:val="left" w:pos="880"/>
            </w:tabs>
            <w:rPr>
              <w:rFonts w:eastAsiaTheme="minorEastAsia"/>
              <w:szCs w:val="28"/>
              <w:lang w:val="en-US"/>
            </w:rPr>
          </w:pPr>
          <w:hyperlink w:anchor="_Toc453446561" w:history="1">
            <w:r w:rsidR="00A41C31" w:rsidRPr="00A41C31">
              <w:rPr>
                <w:rStyle w:val="Hyperlink"/>
                <w:rFonts w:eastAsiaTheme="majorEastAsia"/>
                <w:szCs w:val="28"/>
              </w:rPr>
              <w:t>3.4</w:t>
            </w:r>
            <w:r w:rsidR="00A41C31" w:rsidRPr="00A41C31">
              <w:rPr>
                <w:rFonts w:eastAsiaTheme="minorEastAsia"/>
                <w:szCs w:val="28"/>
                <w:lang w:val="en-US"/>
              </w:rPr>
              <w:tab/>
            </w:r>
            <w:r w:rsidR="00A41C31" w:rsidRPr="00A41C31">
              <w:rPr>
                <w:rStyle w:val="Hyperlink"/>
                <w:rFonts w:eastAsiaTheme="majorEastAsia"/>
                <w:szCs w:val="28"/>
              </w:rPr>
              <w:t>Модель трансформації</w:t>
            </w:r>
            <w:r w:rsidR="00A41C31" w:rsidRPr="00A41C31">
              <w:rPr>
                <w:webHidden/>
                <w:szCs w:val="28"/>
              </w:rPr>
              <w:tab/>
            </w:r>
            <w:r w:rsidR="00A41C31" w:rsidRPr="00A41C31">
              <w:rPr>
                <w:webHidden/>
                <w:szCs w:val="28"/>
              </w:rPr>
              <w:fldChar w:fldCharType="begin"/>
            </w:r>
            <w:r w:rsidR="00A41C31" w:rsidRPr="00A41C31">
              <w:rPr>
                <w:webHidden/>
                <w:szCs w:val="28"/>
              </w:rPr>
              <w:instrText xml:space="preserve"> PAGEREF _Toc453446561 \h </w:instrText>
            </w:r>
            <w:r w:rsidR="00A41C31" w:rsidRPr="00A41C31">
              <w:rPr>
                <w:webHidden/>
                <w:szCs w:val="28"/>
              </w:rPr>
            </w:r>
            <w:r w:rsidR="00A41C31" w:rsidRPr="00A41C31">
              <w:rPr>
                <w:webHidden/>
                <w:szCs w:val="28"/>
              </w:rPr>
              <w:fldChar w:fldCharType="separate"/>
            </w:r>
            <w:r w:rsidR="00E10A3F">
              <w:rPr>
                <w:webHidden/>
                <w:szCs w:val="28"/>
              </w:rPr>
              <w:t>33</w:t>
            </w:r>
            <w:r w:rsidR="00A41C31" w:rsidRPr="00A41C31">
              <w:rPr>
                <w:webHidden/>
                <w:szCs w:val="28"/>
              </w:rPr>
              <w:fldChar w:fldCharType="end"/>
            </w:r>
          </w:hyperlink>
        </w:p>
        <w:p w:rsidR="00A41C31" w:rsidRPr="00A41C31" w:rsidRDefault="006B0AF4" w:rsidP="0075355C">
          <w:pPr>
            <w:pStyle w:val="TOC2"/>
            <w:tabs>
              <w:tab w:val="left" w:pos="880"/>
            </w:tabs>
            <w:rPr>
              <w:rFonts w:eastAsiaTheme="minorEastAsia"/>
              <w:szCs w:val="28"/>
              <w:lang w:val="en-US"/>
            </w:rPr>
          </w:pPr>
          <w:hyperlink w:anchor="_Toc453446562" w:history="1">
            <w:r w:rsidR="00A41C31" w:rsidRPr="00A41C31">
              <w:rPr>
                <w:rStyle w:val="Hyperlink"/>
                <w:rFonts w:eastAsiaTheme="majorEastAsia"/>
                <w:szCs w:val="28"/>
              </w:rPr>
              <w:t>3.5</w:t>
            </w:r>
            <w:r w:rsidR="00A41C31" w:rsidRPr="00A41C31">
              <w:rPr>
                <w:rFonts w:eastAsiaTheme="minorEastAsia"/>
                <w:szCs w:val="28"/>
                <w:lang w:val="en-US"/>
              </w:rPr>
              <w:tab/>
            </w:r>
            <w:r w:rsidR="00A41C31" w:rsidRPr="00A41C31">
              <w:rPr>
                <w:rStyle w:val="Hyperlink"/>
                <w:rFonts w:eastAsiaTheme="majorEastAsia"/>
                <w:szCs w:val="28"/>
              </w:rPr>
              <w:t>Виявлення</w:t>
            </w:r>
            <w:r w:rsidR="00A41C31" w:rsidRPr="00A41C31">
              <w:rPr>
                <w:webHidden/>
                <w:szCs w:val="28"/>
              </w:rPr>
              <w:tab/>
            </w:r>
            <w:r w:rsidR="00A41C31" w:rsidRPr="00A41C31">
              <w:rPr>
                <w:webHidden/>
                <w:szCs w:val="28"/>
              </w:rPr>
              <w:fldChar w:fldCharType="begin"/>
            </w:r>
            <w:r w:rsidR="00A41C31" w:rsidRPr="00A41C31">
              <w:rPr>
                <w:webHidden/>
                <w:szCs w:val="28"/>
              </w:rPr>
              <w:instrText xml:space="preserve"> PAGEREF _Toc453446562 \h </w:instrText>
            </w:r>
            <w:r w:rsidR="00A41C31" w:rsidRPr="00A41C31">
              <w:rPr>
                <w:webHidden/>
                <w:szCs w:val="28"/>
              </w:rPr>
            </w:r>
            <w:r w:rsidR="00A41C31" w:rsidRPr="00A41C31">
              <w:rPr>
                <w:webHidden/>
                <w:szCs w:val="28"/>
              </w:rPr>
              <w:fldChar w:fldCharType="separate"/>
            </w:r>
            <w:r w:rsidR="00E10A3F">
              <w:rPr>
                <w:webHidden/>
                <w:szCs w:val="28"/>
              </w:rPr>
              <w:t>34</w:t>
            </w:r>
            <w:r w:rsidR="00A41C31" w:rsidRPr="00A41C31">
              <w:rPr>
                <w:webHidden/>
                <w:szCs w:val="28"/>
              </w:rPr>
              <w:fldChar w:fldCharType="end"/>
            </w:r>
          </w:hyperlink>
        </w:p>
        <w:p w:rsidR="00A41C31" w:rsidRPr="00A41C31" w:rsidRDefault="006B0AF4" w:rsidP="0075355C">
          <w:pPr>
            <w:pStyle w:val="TOC3"/>
            <w:tabs>
              <w:tab w:val="left" w:pos="1320"/>
            </w:tabs>
            <w:spacing w:after="0"/>
            <w:rPr>
              <w:rFonts w:ascii="Times New Roman" w:eastAsiaTheme="minorEastAsia" w:hAnsi="Times New Roman"/>
              <w:noProof/>
              <w:sz w:val="28"/>
              <w:szCs w:val="28"/>
              <w:lang w:val="en-US"/>
            </w:rPr>
          </w:pPr>
          <w:hyperlink w:anchor="_Toc453446563" w:history="1">
            <w:r w:rsidR="00A41C31" w:rsidRPr="00A41C31">
              <w:rPr>
                <w:rStyle w:val="Hyperlink"/>
                <w:rFonts w:ascii="Times New Roman" w:hAnsi="Times New Roman"/>
                <w:noProof/>
                <w:sz w:val="28"/>
                <w:szCs w:val="28"/>
              </w:rPr>
              <w:t>3.5.1</w:t>
            </w:r>
            <w:r w:rsidR="00A41C31" w:rsidRPr="00A41C31">
              <w:rPr>
                <w:rFonts w:ascii="Times New Roman" w:eastAsiaTheme="minorEastAsia" w:hAnsi="Times New Roman"/>
                <w:noProof/>
                <w:sz w:val="28"/>
                <w:szCs w:val="28"/>
                <w:lang w:val="en-US"/>
              </w:rPr>
              <w:tab/>
            </w:r>
            <w:r w:rsidR="00A41C31" w:rsidRPr="00A41C31">
              <w:rPr>
                <w:rStyle w:val="Hyperlink"/>
                <w:rFonts w:ascii="Times New Roman" w:hAnsi="Times New Roman"/>
                <w:noProof/>
                <w:sz w:val="28"/>
                <w:szCs w:val="28"/>
              </w:rPr>
              <w:t>Алгоритм   вікна</w:t>
            </w:r>
            <w:r w:rsidR="00A41C31" w:rsidRPr="00A41C31">
              <w:rPr>
                <w:rFonts w:ascii="Times New Roman" w:hAnsi="Times New Roman"/>
                <w:noProof/>
                <w:webHidden/>
                <w:sz w:val="28"/>
                <w:szCs w:val="28"/>
              </w:rPr>
              <w:tab/>
            </w:r>
            <w:r w:rsidR="00A41C31" w:rsidRPr="00A41C31">
              <w:rPr>
                <w:rFonts w:ascii="Times New Roman" w:hAnsi="Times New Roman"/>
                <w:noProof/>
                <w:webHidden/>
                <w:sz w:val="28"/>
                <w:szCs w:val="28"/>
              </w:rPr>
              <w:fldChar w:fldCharType="begin"/>
            </w:r>
            <w:r w:rsidR="00A41C31" w:rsidRPr="00A41C31">
              <w:rPr>
                <w:rFonts w:ascii="Times New Roman" w:hAnsi="Times New Roman"/>
                <w:noProof/>
                <w:webHidden/>
                <w:sz w:val="28"/>
                <w:szCs w:val="28"/>
              </w:rPr>
              <w:instrText xml:space="preserve"> PAGEREF _Toc453446563 \h </w:instrText>
            </w:r>
            <w:r w:rsidR="00A41C31" w:rsidRPr="00A41C31">
              <w:rPr>
                <w:rFonts w:ascii="Times New Roman" w:hAnsi="Times New Roman"/>
                <w:noProof/>
                <w:webHidden/>
                <w:sz w:val="28"/>
                <w:szCs w:val="28"/>
              </w:rPr>
            </w:r>
            <w:r w:rsidR="00A41C31" w:rsidRPr="00A41C31">
              <w:rPr>
                <w:rFonts w:ascii="Times New Roman" w:hAnsi="Times New Roman"/>
                <w:noProof/>
                <w:webHidden/>
                <w:sz w:val="28"/>
                <w:szCs w:val="28"/>
              </w:rPr>
              <w:fldChar w:fldCharType="separate"/>
            </w:r>
            <w:r w:rsidR="00E10A3F">
              <w:rPr>
                <w:rFonts w:ascii="Times New Roman" w:hAnsi="Times New Roman"/>
                <w:noProof/>
                <w:webHidden/>
                <w:sz w:val="28"/>
                <w:szCs w:val="28"/>
              </w:rPr>
              <w:t>36</w:t>
            </w:r>
            <w:r w:rsidR="00A41C31" w:rsidRPr="00A41C31">
              <w:rPr>
                <w:rFonts w:ascii="Times New Roman" w:hAnsi="Times New Roman"/>
                <w:noProof/>
                <w:webHidden/>
                <w:sz w:val="28"/>
                <w:szCs w:val="28"/>
              </w:rPr>
              <w:fldChar w:fldCharType="end"/>
            </w:r>
          </w:hyperlink>
        </w:p>
        <w:p w:rsidR="00A41C31" w:rsidRPr="00A41C31" w:rsidRDefault="006B0AF4" w:rsidP="0075355C">
          <w:pPr>
            <w:pStyle w:val="TOC3"/>
            <w:tabs>
              <w:tab w:val="left" w:pos="1320"/>
            </w:tabs>
            <w:spacing w:after="0"/>
            <w:rPr>
              <w:rFonts w:ascii="Times New Roman" w:eastAsiaTheme="minorEastAsia" w:hAnsi="Times New Roman"/>
              <w:noProof/>
              <w:sz w:val="28"/>
              <w:szCs w:val="28"/>
              <w:lang w:val="en-US"/>
            </w:rPr>
          </w:pPr>
          <w:hyperlink w:anchor="_Toc453446564" w:history="1">
            <w:r w:rsidR="00A41C31" w:rsidRPr="00A41C31">
              <w:rPr>
                <w:rStyle w:val="Hyperlink"/>
                <w:rFonts w:ascii="Times New Roman" w:hAnsi="Times New Roman"/>
                <w:noProof/>
                <w:sz w:val="28"/>
                <w:szCs w:val="28"/>
                <w:lang w:eastAsia="ru-RU"/>
              </w:rPr>
              <w:t>3.5.2</w:t>
            </w:r>
            <w:r w:rsidR="00A41C31" w:rsidRPr="00A41C31">
              <w:rPr>
                <w:rFonts w:ascii="Times New Roman" w:eastAsiaTheme="minorEastAsia" w:hAnsi="Times New Roman"/>
                <w:noProof/>
                <w:sz w:val="28"/>
                <w:szCs w:val="28"/>
                <w:lang w:val="en-US"/>
              </w:rPr>
              <w:tab/>
            </w:r>
            <w:r w:rsidR="00A41C31" w:rsidRPr="00A41C31">
              <w:rPr>
                <w:rStyle w:val="Hyperlink"/>
                <w:rFonts w:ascii="Times New Roman" w:hAnsi="Times New Roman"/>
                <w:noProof/>
                <w:sz w:val="28"/>
                <w:szCs w:val="28"/>
              </w:rPr>
              <w:t>Знаходження переднього плану</w:t>
            </w:r>
            <w:r w:rsidR="00A41C31" w:rsidRPr="00A41C31">
              <w:rPr>
                <w:rFonts w:ascii="Times New Roman" w:hAnsi="Times New Roman"/>
                <w:noProof/>
                <w:webHidden/>
                <w:sz w:val="28"/>
                <w:szCs w:val="28"/>
              </w:rPr>
              <w:tab/>
            </w:r>
            <w:r w:rsidR="00A41C31" w:rsidRPr="00A41C31">
              <w:rPr>
                <w:rFonts w:ascii="Times New Roman" w:hAnsi="Times New Roman"/>
                <w:noProof/>
                <w:webHidden/>
                <w:sz w:val="28"/>
                <w:szCs w:val="28"/>
              </w:rPr>
              <w:fldChar w:fldCharType="begin"/>
            </w:r>
            <w:r w:rsidR="00A41C31" w:rsidRPr="00A41C31">
              <w:rPr>
                <w:rFonts w:ascii="Times New Roman" w:hAnsi="Times New Roman"/>
                <w:noProof/>
                <w:webHidden/>
                <w:sz w:val="28"/>
                <w:szCs w:val="28"/>
              </w:rPr>
              <w:instrText xml:space="preserve"> PAGEREF _Toc453446564 \h </w:instrText>
            </w:r>
            <w:r w:rsidR="00A41C31" w:rsidRPr="00A41C31">
              <w:rPr>
                <w:rFonts w:ascii="Times New Roman" w:hAnsi="Times New Roman"/>
                <w:noProof/>
                <w:webHidden/>
                <w:sz w:val="28"/>
                <w:szCs w:val="28"/>
              </w:rPr>
            </w:r>
            <w:r w:rsidR="00A41C31" w:rsidRPr="00A41C31">
              <w:rPr>
                <w:rFonts w:ascii="Times New Roman" w:hAnsi="Times New Roman"/>
                <w:noProof/>
                <w:webHidden/>
                <w:sz w:val="28"/>
                <w:szCs w:val="28"/>
              </w:rPr>
              <w:fldChar w:fldCharType="separate"/>
            </w:r>
            <w:r w:rsidR="00E10A3F">
              <w:rPr>
                <w:rFonts w:ascii="Times New Roman" w:hAnsi="Times New Roman"/>
                <w:noProof/>
                <w:webHidden/>
                <w:sz w:val="28"/>
                <w:szCs w:val="28"/>
              </w:rPr>
              <w:t>37</w:t>
            </w:r>
            <w:r w:rsidR="00A41C31" w:rsidRPr="00A41C31">
              <w:rPr>
                <w:rFonts w:ascii="Times New Roman" w:hAnsi="Times New Roman"/>
                <w:noProof/>
                <w:webHidden/>
                <w:sz w:val="28"/>
                <w:szCs w:val="28"/>
              </w:rPr>
              <w:fldChar w:fldCharType="end"/>
            </w:r>
          </w:hyperlink>
        </w:p>
        <w:p w:rsidR="00A41C31" w:rsidRPr="00A41C31" w:rsidRDefault="006B0AF4" w:rsidP="0075355C">
          <w:pPr>
            <w:pStyle w:val="TOC3"/>
            <w:tabs>
              <w:tab w:val="left" w:pos="1320"/>
            </w:tabs>
            <w:spacing w:after="0"/>
            <w:rPr>
              <w:rFonts w:ascii="Times New Roman" w:eastAsiaTheme="minorEastAsia" w:hAnsi="Times New Roman"/>
              <w:noProof/>
              <w:sz w:val="28"/>
              <w:szCs w:val="28"/>
              <w:lang w:val="en-US"/>
            </w:rPr>
          </w:pPr>
          <w:hyperlink w:anchor="_Toc453446565" w:history="1">
            <w:r w:rsidR="00A41C31" w:rsidRPr="00A41C31">
              <w:rPr>
                <w:rStyle w:val="Hyperlink"/>
                <w:rFonts w:ascii="Times New Roman" w:hAnsi="Times New Roman"/>
                <w:noProof/>
                <w:sz w:val="28"/>
                <w:szCs w:val="28"/>
                <w:lang w:eastAsia="ru-RU"/>
              </w:rPr>
              <w:t>3.5.3</w:t>
            </w:r>
            <w:r w:rsidR="00A41C31" w:rsidRPr="00A41C31">
              <w:rPr>
                <w:rFonts w:ascii="Times New Roman" w:eastAsiaTheme="minorEastAsia" w:hAnsi="Times New Roman"/>
                <w:noProof/>
                <w:sz w:val="28"/>
                <w:szCs w:val="28"/>
                <w:lang w:val="en-US"/>
              </w:rPr>
              <w:tab/>
            </w:r>
            <w:r w:rsidR="00A41C31" w:rsidRPr="00A41C31">
              <w:rPr>
                <w:rStyle w:val="Hyperlink"/>
                <w:rFonts w:ascii="Times New Roman" w:hAnsi="Times New Roman"/>
                <w:noProof/>
                <w:sz w:val="28"/>
                <w:szCs w:val="28"/>
                <w:lang w:eastAsia="ru-RU"/>
              </w:rPr>
              <w:t>Фільтр по дисперсії</w:t>
            </w:r>
            <w:r w:rsidR="00A41C31" w:rsidRPr="00A41C31">
              <w:rPr>
                <w:rFonts w:ascii="Times New Roman" w:hAnsi="Times New Roman"/>
                <w:noProof/>
                <w:webHidden/>
                <w:sz w:val="28"/>
                <w:szCs w:val="28"/>
              </w:rPr>
              <w:tab/>
            </w:r>
            <w:r w:rsidR="00A41C31" w:rsidRPr="00A41C31">
              <w:rPr>
                <w:rFonts w:ascii="Times New Roman" w:hAnsi="Times New Roman"/>
                <w:noProof/>
                <w:webHidden/>
                <w:sz w:val="28"/>
                <w:szCs w:val="28"/>
              </w:rPr>
              <w:fldChar w:fldCharType="begin"/>
            </w:r>
            <w:r w:rsidR="00A41C31" w:rsidRPr="00A41C31">
              <w:rPr>
                <w:rFonts w:ascii="Times New Roman" w:hAnsi="Times New Roman"/>
                <w:noProof/>
                <w:webHidden/>
                <w:sz w:val="28"/>
                <w:szCs w:val="28"/>
              </w:rPr>
              <w:instrText xml:space="preserve"> PAGEREF _Toc453446565 \h </w:instrText>
            </w:r>
            <w:r w:rsidR="00A41C31" w:rsidRPr="00A41C31">
              <w:rPr>
                <w:rFonts w:ascii="Times New Roman" w:hAnsi="Times New Roman"/>
                <w:noProof/>
                <w:webHidden/>
                <w:sz w:val="28"/>
                <w:szCs w:val="28"/>
              </w:rPr>
            </w:r>
            <w:r w:rsidR="00A41C31" w:rsidRPr="00A41C31">
              <w:rPr>
                <w:rFonts w:ascii="Times New Roman" w:hAnsi="Times New Roman"/>
                <w:noProof/>
                <w:webHidden/>
                <w:sz w:val="28"/>
                <w:szCs w:val="28"/>
              </w:rPr>
              <w:fldChar w:fldCharType="separate"/>
            </w:r>
            <w:r w:rsidR="00E10A3F">
              <w:rPr>
                <w:rFonts w:ascii="Times New Roman" w:hAnsi="Times New Roman"/>
                <w:noProof/>
                <w:webHidden/>
                <w:sz w:val="28"/>
                <w:szCs w:val="28"/>
              </w:rPr>
              <w:t>39</w:t>
            </w:r>
            <w:r w:rsidR="00A41C31" w:rsidRPr="00A41C31">
              <w:rPr>
                <w:rFonts w:ascii="Times New Roman" w:hAnsi="Times New Roman"/>
                <w:noProof/>
                <w:webHidden/>
                <w:sz w:val="28"/>
                <w:szCs w:val="28"/>
              </w:rPr>
              <w:fldChar w:fldCharType="end"/>
            </w:r>
          </w:hyperlink>
        </w:p>
        <w:p w:rsidR="00A41C31" w:rsidRPr="00A41C31" w:rsidRDefault="006B0AF4" w:rsidP="0075355C">
          <w:pPr>
            <w:pStyle w:val="TOC3"/>
            <w:tabs>
              <w:tab w:val="left" w:pos="1320"/>
            </w:tabs>
            <w:spacing w:after="0"/>
            <w:rPr>
              <w:rFonts w:ascii="Times New Roman" w:eastAsiaTheme="minorEastAsia" w:hAnsi="Times New Roman"/>
              <w:noProof/>
              <w:sz w:val="28"/>
              <w:szCs w:val="28"/>
              <w:lang w:val="en-US"/>
            </w:rPr>
          </w:pPr>
          <w:hyperlink w:anchor="_Toc453446566" w:history="1">
            <w:r w:rsidR="00A41C31" w:rsidRPr="00A41C31">
              <w:rPr>
                <w:rStyle w:val="Hyperlink"/>
                <w:rFonts w:ascii="Times New Roman" w:hAnsi="Times New Roman"/>
                <w:noProof/>
                <w:sz w:val="28"/>
                <w:szCs w:val="28"/>
                <w:lang w:eastAsia="ru-RU"/>
              </w:rPr>
              <w:t>3.5.4</w:t>
            </w:r>
            <w:r w:rsidR="00A41C31" w:rsidRPr="00A41C31">
              <w:rPr>
                <w:rFonts w:ascii="Times New Roman" w:eastAsiaTheme="minorEastAsia" w:hAnsi="Times New Roman"/>
                <w:noProof/>
                <w:sz w:val="28"/>
                <w:szCs w:val="28"/>
                <w:lang w:val="en-US"/>
              </w:rPr>
              <w:tab/>
            </w:r>
            <w:r w:rsidR="00A41C31" w:rsidRPr="00A41C31">
              <w:rPr>
                <w:rStyle w:val="Hyperlink"/>
                <w:rFonts w:ascii="Times New Roman" w:hAnsi="Times New Roman"/>
                <w:noProof/>
                <w:sz w:val="28"/>
                <w:szCs w:val="28"/>
                <w:lang w:eastAsia="ru-RU"/>
              </w:rPr>
              <w:t>Класифікатор</w:t>
            </w:r>
            <w:r w:rsidR="00A41C31" w:rsidRPr="00A41C31">
              <w:rPr>
                <w:rFonts w:ascii="Times New Roman" w:hAnsi="Times New Roman"/>
                <w:noProof/>
                <w:webHidden/>
                <w:sz w:val="28"/>
                <w:szCs w:val="28"/>
              </w:rPr>
              <w:tab/>
            </w:r>
            <w:r w:rsidR="00A41C31" w:rsidRPr="00A41C31">
              <w:rPr>
                <w:rFonts w:ascii="Times New Roman" w:hAnsi="Times New Roman"/>
                <w:noProof/>
                <w:webHidden/>
                <w:sz w:val="28"/>
                <w:szCs w:val="28"/>
              </w:rPr>
              <w:fldChar w:fldCharType="begin"/>
            </w:r>
            <w:r w:rsidR="00A41C31" w:rsidRPr="00A41C31">
              <w:rPr>
                <w:rFonts w:ascii="Times New Roman" w:hAnsi="Times New Roman"/>
                <w:noProof/>
                <w:webHidden/>
                <w:sz w:val="28"/>
                <w:szCs w:val="28"/>
              </w:rPr>
              <w:instrText xml:space="preserve"> PAGEREF _Toc453446566 \h </w:instrText>
            </w:r>
            <w:r w:rsidR="00A41C31" w:rsidRPr="00A41C31">
              <w:rPr>
                <w:rFonts w:ascii="Times New Roman" w:hAnsi="Times New Roman"/>
                <w:noProof/>
                <w:webHidden/>
                <w:sz w:val="28"/>
                <w:szCs w:val="28"/>
              </w:rPr>
            </w:r>
            <w:r w:rsidR="00A41C31" w:rsidRPr="00A41C31">
              <w:rPr>
                <w:rFonts w:ascii="Times New Roman" w:hAnsi="Times New Roman"/>
                <w:noProof/>
                <w:webHidden/>
                <w:sz w:val="28"/>
                <w:szCs w:val="28"/>
              </w:rPr>
              <w:fldChar w:fldCharType="separate"/>
            </w:r>
            <w:r w:rsidR="00E10A3F">
              <w:rPr>
                <w:rFonts w:ascii="Times New Roman" w:hAnsi="Times New Roman"/>
                <w:noProof/>
                <w:webHidden/>
                <w:sz w:val="28"/>
                <w:szCs w:val="28"/>
              </w:rPr>
              <w:t>43</w:t>
            </w:r>
            <w:r w:rsidR="00A41C31" w:rsidRPr="00A41C31">
              <w:rPr>
                <w:rFonts w:ascii="Times New Roman" w:hAnsi="Times New Roman"/>
                <w:noProof/>
                <w:webHidden/>
                <w:sz w:val="28"/>
                <w:szCs w:val="28"/>
              </w:rPr>
              <w:fldChar w:fldCharType="end"/>
            </w:r>
          </w:hyperlink>
        </w:p>
        <w:p w:rsidR="00A41C31" w:rsidRPr="00A41C31" w:rsidRDefault="006B0AF4" w:rsidP="0075355C">
          <w:pPr>
            <w:pStyle w:val="TOC3"/>
            <w:tabs>
              <w:tab w:val="left" w:pos="1320"/>
            </w:tabs>
            <w:spacing w:after="0"/>
            <w:rPr>
              <w:rFonts w:ascii="Times New Roman" w:eastAsiaTheme="minorEastAsia" w:hAnsi="Times New Roman"/>
              <w:noProof/>
              <w:sz w:val="28"/>
              <w:szCs w:val="28"/>
              <w:lang w:val="en-US"/>
            </w:rPr>
          </w:pPr>
          <w:hyperlink w:anchor="_Toc453446567" w:history="1">
            <w:r w:rsidR="00A41C31" w:rsidRPr="00A41C31">
              <w:rPr>
                <w:rStyle w:val="Hyperlink"/>
                <w:rFonts w:ascii="Times New Roman" w:hAnsi="Times New Roman"/>
                <w:noProof/>
                <w:sz w:val="28"/>
                <w:szCs w:val="28"/>
                <w:lang w:eastAsia="ru-RU"/>
              </w:rPr>
              <w:t>3.5.5</w:t>
            </w:r>
            <w:r w:rsidR="00A41C31" w:rsidRPr="00A41C31">
              <w:rPr>
                <w:rFonts w:ascii="Times New Roman" w:eastAsiaTheme="minorEastAsia" w:hAnsi="Times New Roman"/>
                <w:noProof/>
                <w:sz w:val="28"/>
                <w:szCs w:val="28"/>
                <w:lang w:val="en-US"/>
              </w:rPr>
              <w:tab/>
            </w:r>
            <w:r w:rsidR="00A41C31" w:rsidRPr="00A41C31">
              <w:rPr>
                <w:rStyle w:val="Hyperlink"/>
                <w:rFonts w:ascii="Times New Roman" w:hAnsi="Times New Roman"/>
                <w:noProof/>
                <w:sz w:val="28"/>
                <w:szCs w:val="28"/>
                <w:lang w:eastAsia="ru-RU"/>
              </w:rPr>
              <w:t>Узгодження шаблонів</w:t>
            </w:r>
            <w:r w:rsidR="00A41C31" w:rsidRPr="00A41C31">
              <w:rPr>
                <w:rFonts w:ascii="Times New Roman" w:hAnsi="Times New Roman"/>
                <w:noProof/>
                <w:webHidden/>
                <w:sz w:val="28"/>
                <w:szCs w:val="28"/>
              </w:rPr>
              <w:tab/>
            </w:r>
            <w:r w:rsidR="00A41C31" w:rsidRPr="00A41C31">
              <w:rPr>
                <w:rFonts w:ascii="Times New Roman" w:hAnsi="Times New Roman"/>
                <w:noProof/>
                <w:webHidden/>
                <w:sz w:val="28"/>
                <w:szCs w:val="28"/>
              </w:rPr>
              <w:fldChar w:fldCharType="begin"/>
            </w:r>
            <w:r w:rsidR="00A41C31" w:rsidRPr="00A41C31">
              <w:rPr>
                <w:rFonts w:ascii="Times New Roman" w:hAnsi="Times New Roman"/>
                <w:noProof/>
                <w:webHidden/>
                <w:sz w:val="28"/>
                <w:szCs w:val="28"/>
              </w:rPr>
              <w:instrText xml:space="preserve"> PAGEREF _Toc453446567 \h </w:instrText>
            </w:r>
            <w:r w:rsidR="00A41C31" w:rsidRPr="00A41C31">
              <w:rPr>
                <w:rFonts w:ascii="Times New Roman" w:hAnsi="Times New Roman"/>
                <w:noProof/>
                <w:webHidden/>
                <w:sz w:val="28"/>
                <w:szCs w:val="28"/>
              </w:rPr>
            </w:r>
            <w:r w:rsidR="00A41C31" w:rsidRPr="00A41C31">
              <w:rPr>
                <w:rFonts w:ascii="Times New Roman" w:hAnsi="Times New Roman"/>
                <w:noProof/>
                <w:webHidden/>
                <w:sz w:val="28"/>
                <w:szCs w:val="28"/>
              </w:rPr>
              <w:fldChar w:fldCharType="separate"/>
            </w:r>
            <w:r w:rsidR="00E10A3F">
              <w:rPr>
                <w:rFonts w:ascii="Times New Roman" w:hAnsi="Times New Roman"/>
                <w:noProof/>
                <w:webHidden/>
                <w:sz w:val="28"/>
                <w:szCs w:val="28"/>
              </w:rPr>
              <w:t>47</w:t>
            </w:r>
            <w:r w:rsidR="00A41C31" w:rsidRPr="00A41C31">
              <w:rPr>
                <w:rFonts w:ascii="Times New Roman" w:hAnsi="Times New Roman"/>
                <w:noProof/>
                <w:webHidden/>
                <w:sz w:val="28"/>
                <w:szCs w:val="28"/>
              </w:rPr>
              <w:fldChar w:fldCharType="end"/>
            </w:r>
          </w:hyperlink>
        </w:p>
        <w:p w:rsidR="00A41C31" w:rsidRPr="00A41C31" w:rsidRDefault="006B0AF4" w:rsidP="0075355C">
          <w:pPr>
            <w:pStyle w:val="TOC2"/>
            <w:tabs>
              <w:tab w:val="left" w:pos="880"/>
            </w:tabs>
            <w:rPr>
              <w:rFonts w:eastAsiaTheme="minorEastAsia"/>
              <w:szCs w:val="28"/>
              <w:lang w:val="en-US"/>
            </w:rPr>
          </w:pPr>
          <w:hyperlink w:anchor="_Toc453446568" w:history="1">
            <w:r w:rsidR="00A41C31" w:rsidRPr="00A41C31">
              <w:rPr>
                <w:rStyle w:val="Hyperlink"/>
                <w:rFonts w:eastAsiaTheme="majorEastAsia"/>
                <w:szCs w:val="28"/>
              </w:rPr>
              <w:t>3.6</w:t>
            </w:r>
            <w:r w:rsidR="00A41C31" w:rsidRPr="00A41C31">
              <w:rPr>
                <w:rFonts w:eastAsiaTheme="minorEastAsia"/>
                <w:szCs w:val="28"/>
                <w:lang w:val="en-US"/>
              </w:rPr>
              <w:tab/>
            </w:r>
            <w:r w:rsidR="00A41C31" w:rsidRPr="00A41C31">
              <w:rPr>
                <w:rStyle w:val="Hyperlink"/>
                <w:rFonts w:eastAsiaTheme="majorEastAsia"/>
                <w:szCs w:val="28"/>
              </w:rPr>
              <w:t>Самонавчання</w:t>
            </w:r>
            <w:r w:rsidR="00A41C31" w:rsidRPr="00A41C31">
              <w:rPr>
                <w:webHidden/>
                <w:szCs w:val="28"/>
              </w:rPr>
              <w:tab/>
            </w:r>
            <w:r w:rsidR="00A41C31" w:rsidRPr="00A41C31">
              <w:rPr>
                <w:webHidden/>
                <w:szCs w:val="28"/>
              </w:rPr>
              <w:fldChar w:fldCharType="begin"/>
            </w:r>
            <w:r w:rsidR="00A41C31" w:rsidRPr="00A41C31">
              <w:rPr>
                <w:webHidden/>
                <w:szCs w:val="28"/>
              </w:rPr>
              <w:instrText xml:space="preserve"> PAGEREF _Toc453446568 \h </w:instrText>
            </w:r>
            <w:r w:rsidR="00A41C31" w:rsidRPr="00A41C31">
              <w:rPr>
                <w:webHidden/>
                <w:szCs w:val="28"/>
              </w:rPr>
            </w:r>
            <w:r w:rsidR="00A41C31" w:rsidRPr="00A41C31">
              <w:rPr>
                <w:webHidden/>
                <w:szCs w:val="28"/>
              </w:rPr>
              <w:fldChar w:fldCharType="separate"/>
            </w:r>
            <w:r w:rsidR="00E10A3F">
              <w:rPr>
                <w:webHidden/>
                <w:szCs w:val="28"/>
              </w:rPr>
              <w:t>49</w:t>
            </w:r>
            <w:r w:rsidR="00A41C31" w:rsidRPr="00A41C31">
              <w:rPr>
                <w:webHidden/>
                <w:szCs w:val="28"/>
              </w:rPr>
              <w:fldChar w:fldCharType="end"/>
            </w:r>
          </w:hyperlink>
        </w:p>
        <w:p w:rsidR="00A41C31" w:rsidRPr="00A41C31" w:rsidRDefault="006B0AF4" w:rsidP="0075355C">
          <w:pPr>
            <w:pStyle w:val="TOC3"/>
            <w:tabs>
              <w:tab w:val="left" w:pos="1320"/>
            </w:tabs>
            <w:spacing w:after="0"/>
            <w:rPr>
              <w:rFonts w:ascii="Times New Roman" w:eastAsiaTheme="minorEastAsia" w:hAnsi="Times New Roman"/>
              <w:noProof/>
              <w:sz w:val="28"/>
              <w:szCs w:val="28"/>
              <w:lang w:val="en-US"/>
            </w:rPr>
          </w:pPr>
          <w:hyperlink w:anchor="_Toc453446569" w:history="1">
            <w:r w:rsidR="00A41C31" w:rsidRPr="00A41C31">
              <w:rPr>
                <w:rStyle w:val="Hyperlink"/>
                <w:rFonts w:ascii="Times New Roman" w:hAnsi="Times New Roman"/>
                <w:noProof/>
                <w:sz w:val="28"/>
                <w:szCs w:val="28"/>
                <w:lang w:eastAsia="ru-RU"/>
              </w:rPr>
              <w:t>3.6.1</w:t>
            </w:r>
            <w:r w:rsidR="00A41C31" w:rsidRPr="00A41C31">
              <w:rPr>
                <w:rFonts w:ascii="Times New Roman" w:eastAsiaTheme="minorEastAsia" w:hAnsi="Times New Roman"/>
                <w:noProof/>
                <w:sz w:val="28"/>
                <w:szCs w:val="28"/>
                <w:lang w:val="en-US"/>
              </w:rPr>
              <w:tab/>
            </w:r>
            <w:r w:rsidR="00A41C31" w:rsidRPr="00A41C31">
              <w:rPr>
                <w:rStyle w:val="Hyperlink"/>
                <w:rFonts w:ascii="Times New Roman" w:hAnsi="Times New Roman"/>
                <w:noProof/>
                <w:sz w:val="28"/>
                <w:szCs w:val="28"/>
                <w:lang w:eastAsia="ru-RU"/>
              </w:rPr>
              <w:t>Поєднання</w:t>
            </w:r>
            <w:r w:rsidR="00A41C31" w:rsidRPr="00A41C31">
              <w:rPr>
                <w:rStyle w:val="Hyperlink"/>
                <w:rFonts w:ascii="Times New Roman" w:hAnsi="Times New Roman"/>
                <w:noProof/>
                <w:sz w:val="28"/>
                <w:szCs w:val="28"/>
              </w:rPr>
              <w:t xml:space="preserve"> результатів</w:t>
            </w:r>
            <w:r w:rsidR="00A41C31" w:rsidRPr="00A41C31">
              <w:rPr>
                <w:rFonts w:ascii="Times New Roman" w:hAnsi="Times New Roman"/>
                <w:noProof/>
                <w:webHidden/>
                <w:sz w:val="28"/>
                <w:szCs w:val="28"/>
              </w:rPr>
              <w:tab/>
            </w:r>
            <w:r w:rsidR="00A41C31" w:rsidRPr="00A41C31">
              <w:rPr>
                <w:rFonts w:ascii="Times New Roman" w:hAnsi="Times New Roman"/>
                <w:noProof/>
                <w:webHidden/>
                <w:sz w:val="28"/>
                <w:szCs w:val="28"/>
              </w:rPr>
              <w:fldChar w:fldCharType="begin"/>
            </w:r>
            <w:r w:rsidR="00A41C31" w:rsidRPr="00A41C31">
              <w:rPr>
                <w:rFonts w:ascii="Times New Roman" w:hAnsi="Times New Roman"/>
                <w:noProof/>
                <w:webHidden/>
                <w:sz w:val="28"/>
                <w:szCs w:val="28"/>
              </w:rPr>
              <w:instrText xml:space="preserve"> PAGEREF _Toc453446569 \h </w:instrText>
            </w:r>
            <w:r w:rsidR="00A41C31" w:rsidRPr="00A41C31">
              <w:rPr>
                <w:rFonts w:ascii="Times New Roman" w:hAnsi="Times New Roman"/>
                <w:noProof/>
                <w:webHidden/>
                <w:sz w:val="28"/>
                <w:szCs w:val="28"/>
              </w:rPr>
            </w:r>
            <w:r w:rsidR="00A41C31" w:rsidRPr="00A41C31">
              <w:rPr>
                <w:rFonts w:ascii="Times New Roman" w:hAnsi="Times New Roman"/>
                <w:noProof/>
                <w:webHidden/>
                <w:sz w:val="28"/>
                <w:szCs w:val="28"/>
              </w:rPr>
              <w:fldChar w:fldCharType="separate"/>
            </w:r>
            <w:r w:rsidR="00E10A3F">
              <w:rPr>
                <w:rFonts w:ascii="Times New Roman" w:hAnsi="Times New Roman"/>
                <w:noProof/>
                <w:webHidden/>
                <w:sz w:val="28"/>
                <w:szCs w:val="28"/>
              </w:rPr>
              <w:t>50</w:t>
            </w:r>
            <w:r w:rsidR="00A41C31" w:rsidRPr="00A41C31">
              <w:rPr>
                <w:rFonts w:ascii="Times New Roman" w:hAnsi="Times New Roman"/>
                <w:noProof/>
                <w:webHidden/>
                <w:sz w:val="28"/>
                <w:szCs w:val="28"/>
              </w:rPr>
              <w:fldChar w:fldCharType="end"/>
            </w:r>
          </w:hyperlink>
        </w:p>
        <w:p w:rsidR="00A41C31" w:rsidRPr="00A41C31" w:rsidRDefault="006B0AF4" w:rsidP="0075355C">
          <w:pPr>
            <w:pStyle w:val="TOC3"/>
            <w:tabs>
              <w:tab w:val="left" w:pos="1320"/>
            </w:tabs>
            <w:spacing w:after="0"/>
            <w:rPr>
              <w:rFonts w:ascii="Times New Roman" w:eastAsiaTheme="minorEastAsia" w:hAnsi="Times New Roman"/>
              <w:noProof/>
              <w:sz w:val="28"/>
              <w:szCs w:val="28"/>
              <w:lang w:val="en-US"/>
            </w:rPr>
          </w:pPr>
          <w:hyperlink w:anchor="_Toc453446570" w:history="1">
            <w:r w:rsidR="00A41C31" w:rsidRPr="00A41C31">
              <w:rPr>
                <w:rStyle w:val="Hyperlink"/>
                <w:rFonts w:ascii="Times New Roman" w:hAnsi="Times New Roman"/>
                <w:noProof/>
                <w:sz w:val="28"/>
                <w:szCs w:val="28"/>
                <w:lang w:eastAsia="ru-RU"/>
              </w:rPr>
              <w:t>3.6.2</w:t>
            </w:r>
            <w:r w:rsidR="00A41C31" w:rsidRPr="00A41C31">
              <w:rPr>
                <w:rFonts w:ascii="Times New Roman" w:eastAsiaTheme="minorEastAsia" w:hAnsi="Times New Roman"/>
                <w:noProof/>
                <w:sz w:val="28"/>
                <w:szCs w:val="28"/>
                <w:lang w:val="en-US"/>
              </w:rPr>
              <w:tab/>
            </w:r>
            <w:r w:rsidR="00A41C31" w:rsidRPr="00A41C31">
              <w:rPr>
                <w:rStyle w:val="Hyperlink"/>
                <w:rFonts w:ascii="Times New Roman" w:hAnsi="Times New Roman"/>
                <w:noProof/>
                <w:sz w:val="28"/>
                <w:szCs w:val="28"/>
                <w:lang w:eastAsia="ru-RU"/>
              </w:rPr>
              <w:t>P/N – Навчання</w:t>
            </w:r>
            <w:r w:rsidR="00A41C31" w:rsidRPr="00A41C31">
              <w:rPr>
                <w:rFonts w:ascii="Times New Roman" w:hAnsi="Times New Roman"/>
                <w:noProof/>
                <w:webHidden/>
                <w:sz w:val="28"/>
                <w:szCs w:val="28"/>
              </w:rPr>
              <w:tab/>
            </w:r>
            <w:r w:rsidR="00A41C31" w:rsidRPr="00A41C31">
              <w:rPr>
                <w:rFonts w:ascii="Times New Roman" w:hAnsi="Times New Roman"/>
                <w:noProof/>
                <w:webHidden/>
                <w:sz w:val="28"/>
                <w:szCs w:val="28"/>
              </w:rPr>
              <w:fldChar w:fldCharType="begin"/>
            </w:r>
            <w:r w:rsidR="00A41C31" w:rsidRPr="00A41C31">
              <w:rPr>
                <w:rFonts w:ascii="Times New Roman" w:hAnsi="Times New Roman"/>
                <w:noProof/>
                <w:webHidden/>
                <w:sz w:val="28"/>
                <w:szCs w:val="28"/>
              </w:rPr>
              <w:instrText xml:space="preserve"> PAGEREF _Toc453446570 \h </w:instrText>
            </w:r>
            <w:r w:rsidR="00A41C31" w:rsidRPr="00A41C31">
              <w:rPr>
                <w:rFonts w:ascii="Times New Roman" w:hAnsi="Times New Roman"/>
                <w:noProof/>
                <w:webHidden/>
                <w:sz w:val="28"/>
                <w:szCs w:val="28"/>
              </w:rPr>
            </w:r>
            <w:r w:rsidR="00A41C31" w:rsidRPr="00A41C31">
              <w:rPr>
                <w:rFonts w:ascii="Times New Roman" w:hAnsi="Times New Roman"/>
                <w:noProof/>
                <w:webHidden/>
                <w:sz w:val="28"/>
                <w:szCs w:val="28"/>
              </w:rPr>
              <w:fldChar w:fldCharType="separate"/>
            </w:r>
            <w:r w:rsidR="00E10A3F">
              <w:rPr>
                <w:rFonts w:ascii="Times New Roman" w:hAnsi="Times New Roman"/>
                <w:noProof/>
                <w:webHidden/>
                <w:sz w:val="28"/>
                <w:szCs w:val="28"/>
              </w:rPr>
              <w:t>51</w:t>
            </w:r>
            <w:r w:rsidR="00A41C31" w:rsidRPr="00A41C31">
              <w:rPr>
                <w:rFonts w:ascii="Times New Roman" w:hAnsi="Times New Roman"/>
                <w:noProof/>
                <w:webHidden/>
                <w:sz w:val="28"/>
                <w:szCs w:val="28"/>
              </w:rPr>
              <w:fldChar w:fldCharType="end"/>
            </w:r>
          </w:hyperlink>
        </w:p>
        <w:p w:rsidR="00A41C31" w:rsidRPr="00A41C31" w:rsidRDefault="006B0AF4" w:rsidP="0075355C">
          <w:pPr>
            <w:pStyle w:val="TOC1"/>
            <w:rPr>
              <w:rFonts w:eastAsiaTheme="minorEastAsia"/>
              <w:lang w:val="en-US" w:eastAsia="en-US"/>
            </w:rPr>
          </w:pPr>
          <w:hyperlink w:anchor="_Toc453446571" w:history="1">
            <w:r w:rsidR="00A41C31" w:rsidRPr="00A41C31">
              <w:rPr>
                <w:rStyle w:val="Hyperlink"/>
                <w:rFonts w:eastAsiaTheme="majorEastAsia"/>
                <w:lang w:val="uk-UA"/>
              </w:rPr>
              <w:t>ВИСНОВОК ДО РОЗДІЛУ</w:t>
            </w:r>
            <w:r w:rsidR="00A41C31" w:rsidRPr="00A41C31">
              <w:rPr>
                <w:rStyle w:val="Hyperlink"/>
                <w:rFonts w:eastAsiaTheme="majorEastAsia"/>
              </w:rPr>
              <w:t xml:space="preserve"> 3</w:t>
            </w:r>
            <w:r w:rsidR="00A41C31" w:rsidRPr="00A41C31">
              <w:rPr>
                <w:webHidden/>
              </w:rPr>
              <w:tab/>
            </w:r>
            <w:r w:rsidR="00A41C31" w:rsidRPr="00A41C31">
              <w:rPr>
                <w:webHidden/>
              </w:rPr>
              <w:fldChar w:fldCharType="begin"/>
            </w:r>
            <w:r w:rsidR="00A41C31" w:rsidRPr="00A41C31">
              <w:rPr>
                <w:webHidden/>
              </w:rPr>
              <w:instrText xml:space="preserve"> PAGEREF _Toc453446571 \h </w:instrText>
            </w:r>
            <w:r w:rsidR="00A41C31" w:rsidRPr="00A41C31">
              <w:rPr>
                <w:webHidden/>
              </w:rPr>
            </w:r>
            <w:r w:rsidR="00A41C31" w:rsidRPr="00A41C31">
              <w:rPr>
                <w:webHidden/>
              </w:rPr>
              <w:fldChar w:fldCharType="separate"/>
            </w:r>
            <w:r w:rsidR="00E10A3F">
              <w:rPr>
                <w:webHidden/>
              </w:rPr>
              <w:t>55</w:t>
            </w:r>
            <w:r w:rsidR="00A41C31" w:rsidRPr="00A41C31">
              <w:rPr>
                <w:webHidden/>
              </w:rPr>
              <w:fldChar w:fldCharType="end"/>
            </w:r>
          </w:hyperlink>
        </w:p>
        <w:p w:rsidR="00A41C31" w:rsidRPr="00A41C31" w:rsidRDefault="006B0AF4" w:rsidP="0075355C">
          <w:pPr>
            <w:pStyle w:val="TOC1"/>
            <w:rPr>
              <w:rFonts w:eastAsiaTheme="minorEastAsia"/>
              <w:lang w:val="en-US" w:eastAsia="en-US"/>
            </w:rPr>
          </w:pPr>
          <w:hyperlink w:anchor="_Toc453446572" w:history="1">
            <w:r w:rsidR="00A41C31" w:rsidRPr="00A41C31">
              <w:rPr>
                <w:rStyle w:val="Hyperlink"/>
                <w:rFonts w:eastAsiaTheme="majorEastAsia"/>
                <w:lang w:val="uk-UA"/>
              </w:rPr>
              <w:t>РОЗДІЛ 4</w:t>
            </w:r>
            <w:r w:rsidR="00537C0A">
              <w:rPr>
                <w:rStyle w:val="Hyperlink"/>
                <w:rFonts w:eastAsiaTheme="majorEastAsia"/>
                <w:lang w:val="en-US"/>
              </w:rPr>
              <w:t>.</w:t>
            </w:r>
            <w:r w:rsidR="00A41C31" w:rsidRPr="00A41C31">
              <w:rPr>
                <w:rStyle w:val="Hyperlink"/>
                <w:rFonts w:eastAsiaTheme="majorEastAsia"/>
                <w:lang w:val="uk-UA"/>
              </w:rPr>
              <w:t xml:space="preserve">  </w:t>
            </w:r>
            <w:r w:rsidR="006003E5" w:rsidRPr="006003E5">
              <w:rPr>
                <w:rStyle w:val="Hyperlink"/>
                <w:rFonts w:eastAsiaTheme="majorEastAsia"/>
                <w:lang w:val="uk-UA"/>
              </w:rPr>
              <w:t xml:space="preserve">ЕКСПЛУАТАЦІЯ </w:t>
            </w:r>
            <w:r w:rsidR="00A41C31" w:rsidRPr="00A41C31">
              <w:rPr>
                <w:rStyle w:val="Hyperlink"/>
                <w:rFonts w:eastAsiaTheme="majorEastAsia"/>
                <w:lang w:val="uk-UA"/>
              </w:rPr>
              <w:t>ПРИСТРОЮ</w:t>
            </w:r>
            <w:r w:rsidR="00A41C31" w:rsidRPr="00A41C31">
              <w:rPr>
                <w:webHidden/>
              </w:rPr>
              <w:tab/>
            </w:r>
            <w:r w:rsidR="00A41C31" w:rsidRPr="00A41C31">
              <w:rPr>
                <w:webHidden/>
              </w:rPr>
              <w:fldChar w:fldCharType="begin"/>
            </w:r>
            <w:r w:rsidR="00A41C31" w:rsidRPr="00A41C31">
              <w:rPr>
                <w:webHidden/>
              </w:rPr>
              <w:instrText xml:space="preserve"> PAGEREF _Toc453446572 \h </w:instrText>
            </w:r>
            <w:r w:rsidR="00A41C31" w:rsidRPr="00A41C31">
              <w:rPr>
                <w:webHidden/>
              </w:rPr>
            </w:r>
            <w:r w:rsidR="00A41C31" w:rsidRPr="00A41C31">
              <w:rPr>
                <w:webHidden/>
              </w:rPr>
              <w:fldChar w:fldCharType="separate"/>
            </w:r>
            <w:r w:rsidR="00E10A3F">
              <w:rPr>
                <w:webHidden/>
              </w:rPr>
              <w:t>57</w:t>
            </w:r>
            <w:r w:rsidR="00A41C31" w:rsidRPr="00A41C31">
              <w:rPr>
                <w:webHidden/>
              </w:rPr>
              <w:fldChar w:fldCharType="end"/>
            </w:r>
          </w:hyperlink>
        </w:p>
        <w:p w:rsidR="00A41C31" w:rsidRPr="00A41C31" w:rsidRDefault="006B0AF4" w:rsidP="0075355C">
          <w:pPr>
            <w:pStyle w:val="TOC2"/>
            <w:tabs>
              <w:tab w:val="left" w:pos="880"/>
            </w:tabs>
            <w:rPr>
              <w:rFonts w:eastAsiaTheme="minorEastAsia"/>
              <w:szCs w:val="28"/>
              <w:lang w:val="en-US"/>
            </w:rPr>
          </w:pPr>
          <w:hyperlink w:anchor="_Toc453446573" w:history="1">
            <w:r w:rsidR="00A41C31" w:rsidRPr="00A41C31">
              <w:rPr>
                <w:rStyle w:val="Hyperlink"/>
                <w:rFonts w:eastAsiaTheme="majorEastAsia"/>
                <w:szCs w:val="28"/>
              </w:rPr>
              <w:t>4.1</w:t>
            </w:r>
            <w:r w:rsidR="00A41C31" w:rsidRPr="00A41C31">
              <w:rPr>
                <w:rFonts w:eastAsiaTheme="minorEastAsia"/>
                <w:szCs w:val="28"/>
                <w:lang w:val="en-US"/>
              </w:rPr>
              <w:tab/>
            </w:r>
            <w:r w:rsidR="00A41C31" w:rsidRPr="00A41C31">
              <w:rPr>
                <w:rStyle w:val="Hyperlink"/>
                <w:rFonts w:eastAsiaTheme="majorEastAsia"/>
                <w:szCs w:val="28"/>
              </w:rPr>
              <w:t>Демонстрація роботи</w:t>
            </w:r>
            <w:r w:rsidR="00A41C31" w:rsidRPr="00A41C31">
              <w:rPr>
                <w:webHidden/>
                <w:szCs w:val="28"/>
              </w:rPr>
              <w:tab/>
            </w:r>
            <w:r w:rsidR="00A41C31" w:rsidRPr="00A41C31">
              <w:rPr>
                <w:webHidden/>
                <w:szCs w:val="28"/>
              </w:rPr>
              <w:fldChar w:fldCharType="begin"/>
            </w:r>
            <w:r w:rsidR="00A41C31" w:rsidRPr="00A41C31">
              <w:rPr>
                <w:webHidden/>
                <w:szCs w:val="28"/>
              </w:rPr>
              <w:instrText xml:space="preserve"> PAGEREF _Toc453446573 \h </w:instrText>
            </w:r>
            <w:r w:rsidR="00A41C31" w:rsidRPr="00A41C31">
              <w:rPr>
                <w:webHidden/>
                <w:szCs w:val="28"/>
              </w:rPr>
            </w:r>
            <w:r w:rsidR="00A41C31" w:rsidRPr="00A41C31">
              <w:rPr>
                <w:webHidden/>
                <w:szCs w:val="28"/>
              </w:rPr>
              <w:fldChar w:fldCharType="separate"/>
            </w:r>
            <w:r w:rsidR="00E10A3F">
              <w:rPr>
                <w:webHidden/>
                <w:szCs w:val="28"/>
              </w:rPr>
              <w:t>58</w:t>
            </w:r>
            <w:r w:rsidR="00A41C31" w:rsidRPr="00A41C31">
              <w:rPr>
                <w:webHidden/>
                <w:szCs w:val="28"/>
              </w:rPr>
              <w:fldChar w:fldCharType="end"/>
            </w:r>
          </w:hyperlink>
        </w:p>
        <w:p w:rsidR="00A41C31" w:rsidRPr="00A41C31" w:rsidRDefault="006B0AF4" w:rsidP="0075355C">
          <w:pPr>
            <w:pStyle w:val="TOC1"/>
            <w:rPr>
              <w:rFonts w:eastAsiaTheme="minorEastAsia"/>
              <w:lang w:val="en-US" w:eastAsia="en-US"/>
            </w:rPr>
          </w:pPr>
          <w:hyperlink w:anchor="_Toc453446574" w:history="1">
            <w:r w:rsidR="00A41C31" w:rsidRPr="00A41C31">
              <w:rPr>
                <w:rStyle w:val="Hyperlink"/>
                <w:rFonts w:eastAsiaTheme="majorEastAsia"/>
                <w:lang w:val="uk-UA"/>
              </w:rPr>
              <w:t>ВИСНОВОК ДО РОЗДІЛУ</w:t>
            </w:r>
            <w:r w:rsidR="00A41C31" w:rsidRPr="00A41C31">
              <w:rPr>
                <w:rStyle w:val="Hyperlink"/>
                <w:rFonts w:eastAsiaTheme="majorEastAsia"/>
              </w:rPr>
              <w:t xml:space="preserve"> 4</w:t>
            </w:r>
            <w:r w:rsidR="00A41C31" w:rsidRPr="00A41C31">
              <w:rPr>
                <w:webHidden/>
              </w:rPr>
              <w:tab/>
            </w:r>
            <w:r w:rsidR="00A41C31" w:rsidRPr="00A41C31">
              <w:rPr>
                <w:webHidden/>
              </w:rPr>
              <w:fldChar w:fldCharType="begin"/>
            </w:r>
            <w:r w:rsidR="00A41C31" w:rsidRPr="00A41C31">
              <w:rPr>
                <w:webHidden/>
              </w:rPr>
              <w:instrText xml:space="preserve"> PAGEREF _Toc453446574 \h </w:instrText>
            </w:r>
            <w:r w:rsidR="00A41C31" w:rsidRPr="00A41C31">
              <w:rPr>
                <w:webHidden/>
              </w:rPr>
            </w:r>
            <w:r w:rsidR="00A41C31" w:rsidRPr="00A41C31">
              <w:rPr>
                <w:webHidden/>
              </w:rPr>
              <w:fldChar w:fldCharType="separate"/>
            </w:r>
            <w:r w:rsidR="00E10A3F">
              <w:rPr>
                <w:webHidden/>
              </w:rPr>
              <w:t>61</w:t>
            </w:r>
            <w:r w:rsidR="00A41C31" w:rsidRPr="00A41C31">
              <w:rPr>
                <w:webHidden/>
              </w:rPr>
              <w:fldChar w:fldCharType="end"/>
            </w:r>
          </w:hyperlink>
        </w:p>
        <w:p w:rsidR="00A41C31" w:rsidRPr="00A41C31" w:rsidRDefault="006B0AF4" w:rsidP="0075355C">
          <w:pPr>
            <w:pStyle w:val="TOC1"/>
            <w:rPr>
              <w:rFonts w:eastAsiaTheme="minorEastAsia"/>
              <w:lang w:val="en-US" w:eastAsia="en-US"/>
            </w:rPr>
          </w:pPr>
          <w:hyperlink w:anchor="_Toc453446575" w:history="1">
            <w:r w:rsidR="00A41C31" w:rsidRPr="00A41C31">
              <w:rPr>
                <w:rStyle w:val="Hyperlink"/>
                <w:rFonts w:eastAsiaTheme="majorEastAsia"/>
                <w:lang w:val="uk-UA"/>
              </w:rPr>
              <w:t>ВИСНОВОК</w:t>
            </w:r>
            <w:r w:rsidR="00A41C31" w:rsidRPr="00A41C31">
              <w:rPr>
                <w:webHidden/>
              </w:rPr>
              <w:tab/>
            </w:r>
            <w:r w:rsidR="00A41C31" w:rsidRPr="00A41C31">
              <w:rPr>
                <w:webHidden/>
              </w:rPr>
              <w:fldChar w:fldCharType="begin"/>
            </w:r>
            <w:r w:rsidR="00A41C31" w:rsidRPr="00A41C31">
              <w:rPr>
                <w:webHidden/>
              </w:rPr>
              <w:instrText xml:space="preserve"> PAGEREF _Toc453446575 \h </w:instrText>
            </w:r>
            <w:r w:rsidR="00A41C31" w:rsidRPr="00A41C31">
              <w:rPr>
                <w:webHidden/>
              </w:rPr>
            </w:r>
            <w:r w:rsidR="00A41C31" w:rsidRPr="00A41C31">
              <w:rPr>
                <w:webHidden/>
              </w:rPr>
              <w:fldChar w:fldCharType="separate"/>
            </w:r>
            <w:r w:rsidR="00E10A3F">
              <w:rPr>
                <w:webHidden/>
              </w:rPr>
              <w:t>62</w:t>
            </w:r>
            <w:r w:rsidR="00A41C31" w:rsidRPr="00A41C31">
              <w:rPr>
                <w:webHidden/>
              </w:rPr>
              <w:fldChar w:fldCharType="end"/>
            </w:r>
          </w:hyperlink>
        </w:p>
        <w:p w:rsidR="00A41C31" w:rsidRPr="00A41C31" w:rsidRDefault="006B0AF4" w:rsidP="0075355C">
          <w:pPr>
            <w:pStyle w:val="TOC1"/>
            <w:rPr>
              <w:rFonts w:eastAsiaTheme="minorEastAsia"/>
              <w:lang w:val="en-US" w:eastAsia="en-US"/>
            </w:rPr>
          </w:pPr>
          <w:hyperlink w:anchor="_Toc453446576" w:history="1">
            <w:r w:rsidR="00A41C31" w:rsidRPr="00A41C31">
              <w:rPr>
                <w:rStyle w:val="Hyperlink"/>
              </w:rPr>
              <w:t>СПИСОК ВИКОРИСТАНОЇ ЛІТЕРАТУРИ</w:t>
            </w:r>
            <w:r w:rsidR="00A41C31" w:rsidRPr="00A41C31">
              <w:rPr>
                <w:webHidden/>
              </w:rPr>
              <w:tab/>
            </w:r>
            <w:r w:rsidR="00A41C31" w:rsidRPr="00A41C31">
              <w:rPr>
                <w:webHidden/>
              </w:rPr>
              <w:fldChar w:fldCharType="begin"/>
            </w:r>
            <w:r w:rsidR="00A41C31" w:rsidRPr="00A41C31">
              <w:rPr>
                <w:webHidden/>
              </w:rPr>
              <w:instrText xml:space="preserve"> PAGEREF _Toc453446576 \h </w:instrText>
            </w:r>
            <w:r w:rsidR="00A41C31" w:rsidRPr="00A41C31">
              <w:rPr>
                <w:webHidden/>
              </w:rPr>
            </w:r>
            <w:r w:rsidR="00A41C31" w:rsidRPr="00A41C31">
              <w:rPr>
                <w:webHidden/>
              </w:rPr>
              <w:fldChar w:fldCharType="separate"/>
            </w:r>
            <w:r w:rsidR="00E10A3F">
              <w:rPr>
                <w:webHidden/>
              </w:rPr>
              <w:t>63</w:t>
            </w:r>
            <w:r w:rsidR="00A41C31" w:rsidRPr="00A41C31">
              <w:rPr>
                <w:webHidden/>
              </w:rPr>
              <w:fldChar w:fldCharType="end"/>
            </w:r>
          </w:hyperlink>
        </w:p>
        <w:p w:rsidR="00A41C31" w:rsidRPr="009D6EC9" w:rsidRDefault="006B0AF4" w:rsidP="0075355C">
          <w:pPr>
            <w:pStyle w:val="TOC1"/>
            <w:rPr>
              <w:rFonts w:eastAsiaTheme="minorEastAsia"/>
              <w:lang w:val="en-US" w:eastAsia="en-US"/>
            </w:rPr>
          </w:pPr>
          <w:hyperlink w:anchor="_Toc453446577" w:history="1">
            <w:r w:rsidR="00A41C31" w:rsidRPr="00A41C31">
              <w:rPr>
                <w:rStyle w:val="Hyperlink"/>
              </w:rPr>
              <w:t>ДОДАТКИ</w:t>
            </w:r>
            <w:r w:rsidR="00A41C31" w:rsidRPr="00A41C31">
              <w:rPr>
                <w:webHidden/>
              </w:rPr>
              <w:tab/>
            </w:r>
          </w:hyperlink>
          <w:r w:rsidR="007135B2" w:rsidRPr="007135B2">
            <w:t>6</w:t>
          </w:r>
          <w:r w:rsidR="009D6EC9">
            <w:rPr>
              <w:lang w:val="en-US"/>
            </w:rPr>
            <w:t>9</w:t>
          </w:r>
        </w:p>
        <w:p w:rsidR="00A41C31" w:rsidRPr="009D6EC9" w:rsidRDefault="006B0AF4" w:rsidP="0075355C">
          <w:pPr>
            <w:pStyle w:val="TOC1"/>
            <w:rPr>
              <w:rFonts w:eastAsiaTheme="minorEastAsia"/>
              <w:lang w:val="en-US" w:eastAsia="en-US"/>
            </w:rPr>
          </w:pPr>
          <w:hyperlink w:anchor="_Toc453446578" w:history="1">
            <w:r w:rsidR="00A41C31" w:rsidRPr="00A41C31">
              <w:rPr>
                <w:rStyle w:val="Hyperlink"/>
              </w:rPr>
              <w:t>ДОДАТОК А</w:t>
            </w:r>
            <w:r w:rsidR="007135B2">
              <w:rPr>
                <w:rStyle w:val="Hyperlink"/>
                <w:lang w:val="en-US"/>
              </w:rPr>
              <w:t xml:space="preserve">. </w:t>
            </w:r>
            <w:r w:rsidR="007135B2" w:rsidRPr="007135B2">
              <w:rPr>
                <w:rStyle w:val="Hyperlink"/>
                <w:lang w:val="en-US"/>
              </w:rPr>
              <w:t>КОПІЇ ГРАФІЧНИХ МАТЕРІАЛІВ</w:t>
            </w:r>
            <w:r w:rsidR="00A41C31" w:rsidRPr="00A41C31">
              <w:rPr>
                <w:webHidden/>
              </w:rPr>
              <w:tab/>
            </w:r>
          </w:hyperlink>
          <w:r w:rsidR="009D6EC9">
            <w:rPr>
              <w:lang w:val="en-US"/>
            </w:rPr>
            <w:t>70</w:t>
          </w:r>
        </w:p>
        <w:p w:rsidR="00A41C31" w:rsidRPr="009D6EC9" w:rsidRDefault="006B0AF4" w:rsidP="0075355C">
          <w:pPr>
            <w:pStyle w:val="TOC1"/>
            <w:rPr>
              <w:rFonts w:eastAsiaTheme="minorEastAsia"/>
              <w:lang w:val="en-US" w:eastAsia="en-US"/>
            </w:rPr>
          </w:pPr>
          <w:hyperlink w:anchor="_Toc453446580" w:history="1">
            <w:r w:rsidR="00A41C31" w:rsidRPr="00A41C31">
              <w:rPr>
                <w:rStyle w:val="Hyperlink"/>
                <w:lang w:val="uk-UA"/>
              </w:rPr>
              <w:t>ДОДАТОК Б</w:t>
            </w:r>
            <w:r w:rsidR="007135B2">
              <w:rPr>
                <w:rStyle w:val="Hyperlink"/>
                <w:lang w:val="en-US"/>
              </w:rPr>
              <w:t xml:space="preserve">. </w:t>
            </w:r>
            <w:r w:rsidR="007135B2" w:rsidRPr="007135B2">
              <w:rPr>
                <w:rStyle w:val="Hyperlink"/>
                <w:lang w:val="en-US"/>
              </w:rPr>
              <w:t>ЛІСТИНГ ПРОГРАМИ</w:t>
            </w:r>
            <w:r w:rsidR="00A41C31" w:rsidRPr="00A41C31">
              <w:rPr>
                <w:webHidden/>
              </w:rPr>
              <w:tab/>
            </w:r>
          </w:hyperlink>
          <w:r w:rsidR="007135B2" w:rsidRPr="007135B2">
            <w:t>7</w:t>
          </w:r>
          <w:r w:rsidR="009D6EC9">
            <w:rPr>
              <w:lang w:val="en-US"/>
            </w:rPr>
            <w:t>4</w:t>
          </w:r>
        </w:p>
        <w:p w:rsidR="00AE3EBE" w:rsidRPr="00891248" w:rsidRDefault="003C2BB6" w:rsidP="0075355C">
          <w:pPr>
            <w:spacing w:line="360" w:lineRule="auto"/>
            <w:rPr>
              <w:sz w:val="28"/>
              <w:szCs w:val="28"/>
              <w:lang w:val="uk-UA"/>
              <w:rPrChange w:id="4" w:author="ASD" w:date="2016-06-09T16:59:00Z">
                <w:rPr>
                  <w:rFonts w:eastAsia="SimSun"/>
                  <w:sz w:val="28"/>
                  <w:szCs w:val="28"/>
                  <w:lang w:val="uk-UA"/>
                </w:rPr>
              </w:rPrChange>
            </w:rPr>
          </w:pPr>
          <w:r w:rsidRPr="00891248">
            <w:rPr>
              <w:sz w:val="28"/>
              <w:szCs w:val="28"/>
              <w:lang w:val="uk-UA"/>
            </w:rPr>
            <w:fldChar w:fldCharType="end"/>
          </w:r>
        </w:p>
      </w:sdtContent>
    </w:sdt>
    <w:p w:rsidR="002412F3" w:rsidRDefault="002412F3" w:rsidP="0075355C">
      <w:pPr>
        <w:pStyle w:val="Heading1"/>
        <w:spacing w:before="0" w:after="240" w:line="360" w:lineRule="auto"/>
        <w:rPr>
          <w:rFonts w:eastAsia="SimSun"/>
          <w:szCs w:val="28"/>
          <w:lang w:val="uk-UA"/>
        </w:rPr>
      </w:pPr>
    </w:p>
    <w:p w:rsidR="002412F3" w:rsidRPr="002412F3" w:rsidRDefault="002412F3" w:rsidP="0075355C">
      <w:pPr>
        <w:rPr>
          <w:rFonts w:eastAsia="SimSun"/>
          <w:lang w:val="uk-UA"/>
        </w:rPr>
      </w:pPr>
    </w:p>
    <w:p w:rsidR="002412F3" w:rsidRPr="002412F3" w:rsidRDefault="002412F3" w:rsidP="0075355C">
      <w:pPr>
        <w:rPr>
          <w:rFonts w:eastAsia="SimSun"/>
          <w:lang w:val="uk-UA"/>
        </w:rPr>
      </w:pPr>
    </w:p>
    <w:p w:rsidR="002412F3" w:rsidRDefault="002412F3" w:rsidP="0075355C">
      <w:pPr>
        <w:pStyle w:val="Heading1"/>
        <w:spacing w:before="0" w:after="240" w:line="360" w:lineRule="auto"/>
        <w:rPr>
          <w:rFonts w:eastAsia="SimSun"/>
          <w:lang w:val="uk-UA"/>
        </w:rPr>
      </w:pPr>
    </w:p>
    <w:p w:rsidR="00107BBB" w:rsidRPr="00891248" w:rsidRDefault="002F5276" w:rsidP="0075355C">
      <w:pPr>
        <w:pStyle w:val="Heading1"/>
        <w:spacing w:before="0" w:after="240" w:line="360" w:lineRule="auto"/>
        <w:rPr>
          <w:i/>
          <w:szCs w:val="28"/>
          <w:lang w:val="uk-UA"/>
          <w:rPrChange w:id="5" w:author="ASD" w:date="2016-06-09T16:59:00Z">
            <w:rPr>
              <w:i/>
            </w:rPr>
          </w:rPrChange>
        </w:rPr>
      </w:pPr>
      <w:r w:rsidRPr="002412F3">
        <w:rPr>
          <w:rFonts w:eastAsia="SimSun"/>
          <w:lang w:val="uk-UA"/>
          <w:rPrChange w:id="6" w:author="ASD" w:date="2016-06-09T16:59:00Z">
            <w:rPr>
              <w:rFonts w:eastAsia="SimSun"/>
            </w:rPr>
          </w:rPrChange>
        </w:rPr>
        <w:br w:type="page"/>
      </w:r>
      <w:bookmarkStart w:id="7" w:name="_Toc391370611"/>
      <w:bookmarkStart w:id="8" w:name="_Toc453446531"/>
      <w:r w:rsidR="00107BBB" w:rsidRPr="00891248">
        <w:rPr>
          <w:rFonts w:eastAsiaTheme="majorEastAsia"/>
          <w:szCs w:val="28"/>
          <w:lang w:val="uk-UA"/>
          <w:rPrChange w:id="9" w:author="ASD" w:date="2016-06-09T16:59:00Z">
            <w:rPr>
              <w:rFonts w:eastAsiaTheme="majorEastAsia"/>
            </w:rPr>
          </w:rPrChange>
        </w:rPr>
        <w:lastRenderedPageBreak/>
        <w:t>В</w:t>
      </w:r>
      <w:bookmarkEnd w:id="7"/>
      <w:r w:rsidR="00E33834" w:rsidRPr="00891248">
        <w:rPr>
          <w:rFonts w:eastAsiaTheme="majorEastAsia"/>
          <w:szCs w:val="28"/>
          <w:lang w:val="uk-UA"/>
          <w:rPrChange w:id="10" w:author="ASD" w:date="2016-06-09T16:59:00Z">
            <w:rPr>
              <w:rFonts w:eastAsiaTheme="majorEastAsia"/>
            </w:rPr>
          </w:rPrChange>
        </w:rPr>
        <w:t>СТУП</w:t>
      </w:r>
      <w:bookmarkEnd w:id="8"/>
    </w:p>
    <w:p w:rsidR="00280E75" w:rsidRPr="00891248" w:rsidRDefault="003C2BB6" w:rsidP="0075355C">
      <w:pPr>
        <w:widowControl w:val="0"/>
        <w:autoSpaceDE w:val="0"/>
        <w:autoSpaceDN w:val="0"/>
        <w:adjustRightInd w:val="0"/>
        <w:spacing w:line="360" w:lineRule="auto"/>
        <w:ind w:firstLine="567"/>
        <w:rPr>
          <w:sz w:val="28"/>
          <w:szCs w:val="28"/>
          <w:lang w:val="uk-UA"/>
        </w:rPr>
      </w:pPr>
      <w:r w:rsidRPr="00891248">
        <w:rPr>
          <w:sz w:val="28"/>
          <w:szCs w:val="28"/>
          <w:lang w:val="uk-UA"/>
        </w:rPr>
        <w:t>Трапляються ситуації, коли необхідно зазирнути у недоступну для людини зону</w:t>
      </w:r>
      <w:r w:rsidR="00C950B1" w:rsidRPr="00891248">
        <w:rPr>
          <w:sz w:val="28"/>
          <w:szCs w:val="28"/>
          <w:lang w:val="uk-UA"/>
        </w:rPr>
        <w:t>.</w:t>
      </w:r>
      <w:r w:rsidRPr="00891248">
        <w:rPr>
          <w:sz w:val="28"/>
          <w:szCs w:val="28"/>
          <w:lang w:val="uk-UA"/>
        </w:rPr>
        <w:t xml:space="preserve"> Саме для таких цілей я створив свій </w:t>
      </w:r>
      <w:r w:rsidR="00C950B1" w:rsidRPr="00891248">
        <w:rPr>
          <w:sz w:val="28"/>
          <w:szCs w:val="28"/>
          <w:lang w:val="uk-UA"/>
        </w:rPr>
        <w:t>прилад</w:t>
      </w:r>
      <w:r w:rsidRPr="00891248">
        <w:rPr>
          <w:sz w:val="28"/>
          <w:szCs w:val="28"/>
          <w:lang w:val="uk-UA"/>
        </w:rPr>
        <w:t xml:space="preserve"> та написав програмне забезпечення</w:t>
      </w:r>
      <w:r w:rsidR="00C950B1" w:rsidRPr="00891248">
        <w:rPr>
          <w:sz w:val="28"/>
          <w:szCs w:val="28"/>
          <w:lang w:val="uk-UA"/>
        </w:rPr>
        <w:t xml:space="preserve"> для нього</w:t>
      </w:r>
      <w:r w:rsidRPr="00891248">
        <w:rPr>
          <w:sz w:val="28"/>
          <w:szCs w:val="28"/>
          <w:lang w:val="uk-UA"/>
        </w:rPr>
        <w:t xml:space="preserve">, яке дозволяє в автоматизованому режимі знаходити </w:t>
      </w:r>
      <w:r w:rsidR="00280E75" w:rsidRPr="00891248">
        <w:rPr>
          <w:sz w:val="28"/>
          <w:szCs w:val="28"/>
          <w:lang w:val="uk-UA"/>
        </w:rPr>
        <w:t xml:space="preserve">та відстежувати </w:t>
      </w:r>
      <w:r w:rsidRPr="00891248">
        <w:rPr>
          <w:sz w:val="28"/>
          <w:szCs w:val="28"/>
          <w:lang w:val="uk-UA"/>
        </w:rPr>
        <w:t xml:space="preserve">шукані об’єкти. </w:t>
      </w:r>
    </w:p>
    <w:p w:rsidR="00280E75" w:rsidRPr="00891248" w:rsidRDefault="00280E75" w:rsidP="0075355C">
      <w:pPr>
        <w:widowControl w:val="0"/>
        <w:autoSpaceDE w:val="0"/>
        <w:autoSpaceDN w:val="0"/>
        <w:adjustRightInd w:val="0"/>
        <w:spacing w:line="360" w:lineRule="auto"/>
        <w:ind w:firstLine="567"/>
        <w:rPr>
          <w:sz w:val="28"/>
          <w:szCs w:val="28"/>
          <w:lang w:val="uk-UA"/>
        </w:rPr>
      </w:pPr>
      <w:r w:rsidRPr="00891248">
        <w:rPr>
          <w:sz w:val="28"/>
          <w:szCs w:val="28"/>
          <w:lang w:val="uk-UA"/>
        </w:rPr>
        <w:t xml:space="preserve">Розвиток даної </w:t>
      </w:r>
      <w:r w:rsidR="00A829C6" w:rsidRPr="00891248">
        <w:rPr>
          <w:sz w:val="28"/>
          <w:szCs w:val="28"/>
          <w:lang w:val="uk-UA"/>
        </w:rPr>
        <w:t>технології</w:t>
      </w:r>
      <w:r w:rsidRPr="00891248">
        <w:rPr>
          <w:sz w:val="28"/>
          <w:szCs w:val="28"/>
          <w:lang w:val="uk-UA"/>
        </w:rPr>
        <w:t xml:space="preserve"> почався ще в 1795 році і актуальність удосконалення таких приладів є навіть зараз, бо</w:t>
      </w:r>
      <w:r w:rsidR="00A829C6">
        <w:rPr>
          <w:sz w:val="28"/>
          <w:szCs w:val="28"/>
          <w:lang w:val="uk-UA"/>
        </w:rPr>
        <w:t xml:space="preserve"> </w:t>
      </w:r>
      <w:r w:rsidRPr="00891248">
        <w:rPr>
          <w:sz w:val="28"/>
          <w:szCs w:val="28"/>
          <w:lang w:val="uk-UA"/>
        </w:rPr>
        <w:t xml:space="preserve">даний тип пристроїв дозволяє </w:t>
      </w:r>
      <w:r w:rsidR="00A829C6" w:rsidRPr="00891248">
        <w:rPr>
          <w:sz w:val="28"/>
          <w:szCs w:val="28"/>
          <w:lang w:val="uk-UA"/>
        </w:rPr>
        <w:t>проаналізовати</w:t>
      </w:r>
      <w:r w:rsidRPr="00891248">
        <w:rPr>
          <w:sz w:val="28"/>
          <w:szCs w:val="28"/>
          <w:lang w:val="uk-UA"/>
        </w:rPr>
        <w:t xml:space="preserve"> середовище без його пошкодження, що є, наприклад, у медицині критично важним, оскільки пошкодження тканин пацієнта може </w:t>
      </w:r>
      <w:r w:rsidR="00A829C6" w:rsidRPr="00891248">
        <w:rPr>
          <w:sz w:val="28"/>
          <w:szCs w:val="28"/>
          <w:lang w:val="uk-UA"/>
        </w:rPr>
        <w:t>призвести</w:t>
      </w:r>
      <w:r w:rsidRPr="00891248">
        <w:rPr>
          <w:sz w:val="28"/>
          <w:szCs w:val="28"/>
          <w:lang w:val="uk-UA"/>
        </w:rPr>
        <w:t xml:space="preserve"> до летальних наслідків. Також аналіз складних механічних або електричних систем у наші дні потребує таких пристроїв для ремонту та діагностиці.</w:t>
      </w:r>
    </w:p>
    <w:p w:rsidR="003C2BB6" w:rsidRPr="00891248" w:rsidRDefault="003C2BB6" w:rsidP="0075355C">
      <w:pPr>
        <w:widowControl w:val="0"/>
        <w:autoSpaceDE w:val="0"/>
        <w:autoSpaceDN w:val="0"/>
        <w:adjustRightInd w:val="0"/>
        <w:spacing w:line="360" w:lineRule="auto"/>
        <w:ind w:firstLine="567"/>
        <w:rPr>
          <w:sz w:val="28"/>
          <w:szCs w:val="28"/>
          <w:lang w:val="uk-UA"/>
        </w:rPr>
      </w:pPr>
      <w:r w:rsidRPr="00891248">
        <w:rPr>
          <w:sz w:val="28"/>
          <w:szCs w:val="28"/>
          <w:lang w:val="uk-UA"/>
        </w:rPr>
        <w:t xml:space="preserve">Мій прилад збудований на основі смартфону під управлінням операційної системи Android, що забезпечує відкриту платформу для </w:t>
      </w:r>
      <w:r w:rsidR="00280E75" w:rsidRPr="00891248">
        <w:rPr>
          <w:sz w:val="28"/>
          <w:szCs w:val="28"/>
          <w:lang w:val="uk-UA"/>
        </w:rPr>
        <w:t>створення програмного забезпечення іншими розробниками. Також у результаті виконання роботи було досягнуто роботи модуля камери смартфона без додаткових драйверів, що дозволяє встановлювати модифікацію на будь-який смартфон без написання для нього спеціального драйверу.</w:t>
      </w:r>
    </w:p>
    <w:p w:rsidR="00D312A2" w:rsidRPr="00891248" w:rsidRDefault="00D312A2" w:rsidP="0075355C">
      <w:pPr>
        <w:widowControl w:val="0"/>
        <w:autoSpaceDE w:val="0"/>
        <w:autoSpaceDN w:val="0"/>
        <w:adjustRightInd w:val="0"/>
        <w:spacing w:line="360" w:lineRule="auto"/>
        <w:ind w:firstLine="567"/>
        <w:rPr>
          <w:sz w:val="28"/>
          <w:szCs w:val="28"/>
          <w:lang w:val="uk-UA"/>
        </w:rPr>
      </w:pPr>
    </w:p>
    <w:p w:rsidR="00A73708" w:rsidRPr="00891248" w:rsidRDefault="00A73708" w:rsidP="0075355C">
      <w:pPr>
        <w:spacing w:line="360" w:lineRule="auto"/>
        <w:rPr>
          <w:sz w:val="28"/>
          <w:szCs w:val="28"/>
          <w:lang w:val="uk-UA"/>
        </w:rPr>
      </w:pPr>
      <w:r w:rsidRPr="00891248">
        <w:rPr>
          <w:sz w:val="28"/>
          <w:szCs w:val="28"/>
          <w:lang w:val="uk-UA"/>
        </w:rPr>
        <w:br w:type="page"/>
      </w:r>
    </w:p>
    <w:p w:rsidR="00D312A2" w:rsidRPr="00BE2A7A" w:rsidRDefault="00440440" w:rsidP="0075355C">
      <w:pPr>
        <w:pStyle w:val="Heading1"/>
        <w:spacing w:before="0" w:after="240" w:line="360" w:lineRule="auto"/>
        <w:rPr>
          <w:rFonts w:eastAsiaTheme="majorEastAsia"/>
          <w:i/>
          <w:iCs/>
          <w:szCs w:val="28"/>
          <w:lang w:val="uk-UA"/>
        </w:rPr>
      </w:pPr>
      <w:bookmarkStart w:id="11" w:name="_Toc453446532"/>
      <w:r w:rsidRPr="00A12D06">
        <w:rPr>
          <w:rFonts w:eastAsiaTheme="majorEastAsia"/>
          <w:szCs w:val="28"/>
          <w:lang w:val="uk-UA"/>
        </w:rPr>
        <w:lastRenderedPageBreak/>
        <w:t xml:space="preserve">РОЗДІЛ </w:t>
      </w:r>
      <w:r w:rsidR="00D312A2" w:rsidRPr="00A12D06">
        <w:rPr>
          <w:rFonts w:eastAsiaTheme="majorEastAsia"/>
          <w:szCs w:val="28"/>
          <w:lang w:val="uk-UA"/>
        </w:rPr>
        <w:t>1</w:t>
      </w:r>
      <w:r w:rsidR="006A0DDD">
        <w:rPr>
          <w:rFonts w:eastAsiaTheme="majorEastAsia"/>
          <w:szCs w:val="28"/>
          <w:lang w:val="uk-UA"/>
        </w:rPr>
        <w:br/>
      </w:r>
      <w:r w:rsidR="00AA085A" w:rsidRPr="00A12D06">
        <w:rPr>
          <w:rFonts w:eastAsiaTheme="majorEastAsia"/>
          <w:szCs w:val="28"/>
          <w:lang w:val="uk-UA"/>
        </w:rPr>
        <w:t>ДІАГНОСТИКА</w:t>
      </w:r>
      <w:r w:rsidRPr="00A12D06">
        <w:rPr>
          <w:rFonts w:eastAsiaTheme="majorEastAsia"/>
          <w:szCs w:val="28"/>
          <w:lang w:val="uk-UA"/>
        </w:rPr>
        <w:t xml:space="preserve"> ВАЖ</w:t>
      </w:r>
      <w:r w:rsidR="0009116E" w:rsidRPr="00A12D06">
        <w:rPr>
          <w:rFonts w:eastAsiaTheme="majorEastAsia"/>
          <w:szCs w:val="28"/>
          <w:lang w:val="uk-UA"/>
        </w:rPr>
        <w:t>К</w:t>
      </w:r>
      <w:r w:rsidRPr="00BE2A7A">
        <w:rPr>
          <w:rFonts w:eastAsiaTheme="majorEastAsia"/>
          <w:szCs w:val="28"/>
          <w:lang w:val="uk-UA"/>
        </w:rPr>
        <w:t>ОДОСТУПНИХ СЕРЕДОВИЩ</w:t>
      </w:r>
      <w:bookmarkEnd w:id="11"/>
    </w:p>
    <w:p w:rsidR="00D312A2" w:rsidRPr="00891248" w:rsidRDefault="00645027" w:rsidP="0075355C">
      <w:pPr>
        <w:pStyle w:val="Heading2"/>
        <w:numPr>
          <w:ilvl w:val="0"/>
          <w:numId w:val="13"/>
        </w:numPr>
        <w:tabs>
          <w:tab w:val="left" w:pos="990"/>
        </w:tabs>
        <w:spacing w:before="0"/>
        <w:ind w:left="1170" w:hanging="810"/>
        <w:rPr>
          <w:rFonts w:eastAsia="Calibri"/>
          <w:lang w:val="uk-UA"/>
        </w:rPr>
      </w:pPr>
      <w:bookmarkStart w:id="12" w:name="_Toc453446533"/>
      <w:r w:rsidRPr="00891248">
        <w:rPr>
          <w:rFonts w:eastAsia="Calibri"/>
          <w:lang w:val="uk-UA"/>
        </w:rPr>
        <w:t>Періоди розвитку ендоскопії</w:t>
      </w:r>
      <w:bookmarkEnd w:id="12"/>
    </w:p>
    <w:p w:rsidR="008E7559" w:rsidRPr="00891248" w:rsidRDefault="00865A14" w:rsidP="0075355C">
      <w:pPr>
        <w:widowControl w:val="0"/>
        <w:autoSpaceDE w:val="0"/>
        <w:autoSpaceDN w:val="0"/>
        <w:adjustRightInd w:val="0"/>
        <w:spacing w:line="360" w:lineRule="auto"/>
        <w:ind w:firstLine="567"/>
        <w:rPr>
          <w:sz w:val="28"/>
          <w:szCs w:val="28"/>
          <w:lang w:val="uk-UA"/>
        </w:rPr>
      </w:pPr>
      <w:r w:rsidRPr="00891248">
        <w:rPr>
          <w:sz w:val="28"/>
          <w:szCs w:val="28"/>
          <w:lang w:val="uk-UA"/>
        </w:rPr>
        <w:t>Дана розробка відноситься до п</w:t>
      </w:r>
      <w:r w:rsidR="008E7559" w:rsidRPr="00891248">
        <w:rPr>
          <w:sz w:val="28"/>
          <w:szCs w:val="28"/>
          <w:lang w:val="uk-UA"/>
        </w:rPr>
        <w:t>ідвид</w:t>
      </w:r>
      <w:r w:rsidRPr="00891248">
        <w:rPr>
          <w:sz w:val="28"/>
          <w:szCs w:val="28"/>
          <w:lang w:val="uk-UA"/>
        </w:rPr>
        <w:t>у</w:t>
      </w:r>
      <w:r w:rsidR="008E7559" w:rsidRPr="00891248">
        <w:rPr>
          <w:sz w:val="28"/>
          <w:szCs w:val="28"/>
          <w:lang w:val="uk-UA"/>
        </w:rPr>
        <w:t xml:space="preserve"> приладів, </w:t>
      </w:r>
      <w:r w:rsidRPr="00891248">
        <w:rPr>
          <w:sz w:val="28"/>
          <w:szCs w:val="28"/>
          <w:lang w:val="uk-UA"/>
        </w:rPr>
        <w:t>що</w:t>
      </w:r>
      <w:r w:rsidR="008E7559" w:rsidRPr="00891248">
        <w:rPr>
          <w:sz w:val="28"/>
          <w:szCs w:val="28"/>
          <w:lang w:val="uk-UA"/>
        </w:rPr>
        <w:t xml:space="preserve"> призначені для дослідження </w:t>
      </w:r>
      <w:r w:rsidR="00173B4C" w:rsidRPr="00891248">
        <w:rPr>
          <w:sz w:val="28"/>
          <w:szCs w:val="28"/>
          <w:lang w:val="uk-UA"/>
        </w:rPr>
        <w:t>не доступних для людського ока елементів різних середовищ.</w:t>
      </w:r>
    </w:p>
    <w:p w:rsidR="00A93EE5" w:rsidRPr="00891248" w:rsidRDefault="00A93EE5" w:rsidP="0075355C">
      <w:pPr>
        <w:widowControl w:val="0"/>
        <w:autoSpaceDE w:val="0"/>
        <w:autoSpaceDN w:val="0"/>
        <w:adjustRightInd w:val="0"/>
        <w:spacing w:line="360" w:lineRule="auto"/>
        <w:ind w:firstLine="567"/>
        <w:rPr>
          <w:sz w:val="28"/>
          <w:szCs w:val="28"/>
          <w:lang w:val="uk-UA"/>
        </w:rPr>
      </w:pPr>
      <w:r w:rsidRPr="00891248">
        <w:rPr>
          <w:sz w:val="28"/>
          <w:szCs w:val="28"/>
          <w:lang w:val="uk-UA"/>
        </w:rPr>
        <w:t>Уперше дану про</w:t>
      </w:r>
      <w:r w:rsidR="00173B4C" w:rsidRPr="00891248">
        <w:rPr>
          <w:sz w:val="28"/>
          <w:szCs w:val="28"/>
          <w:lang w:val="uk-UA"/>
        </w:rPr>
        <w:t>блему</w:t>
      </w:r>
      <w:r w:rsidRPr="00891248">
        <w:rPr>
          <w:sz w:val="28"/>
          <w:szCs w:val="28"/>
          <w:lang w:val="uk-UA"/>
        </w:rPr>
        <w:t xml:space="preserve"> вперше спробував вирішити </w:t>
      </w:r>
      <w:r w:rsidR="00C95C55" w:rsidRPr="00891248">
        <w:rPr>
          <w:sz w:val="28"/>
          <w:szCs w:val="28"/>
          <w:lang w:val="uk-UA"/>
        </w:rPr>
        <w:t>Філіп Боззіні</w:t>
      </w:r>
      <w:r w:rsidRPr="00891248">
        <w:rPr>
          <w:sz w:val="28"/>
          <w:szCs w:val="28"/>
          <w:lang w:val="uk-UA"/>
        </w:rPr>
        <w:t xml:space="preserve">  в 1806 році. </w:t>
      </w:r>
      <w:r w:rsidR="00C95C55" w:rsidRPr="00891248">
        <w:rPr>
          <w:sz w:val="28"/>
          <w:szCs w:val="28"/>
          <w:lang w:val="uk-UA"/>
        </w:rPr>
        <w:t>Необхідність</w:t>
      </w:r>
      <w:r w:rsidRPr="00891248">
        <w:rPr>
          <w:sz w:val="28"/>
          <w:szCs w:val="28"/>
          <w:lang w:val="uk-UA"/>
        </w:rPr>
        <w:t xml:space="preserve"> у даному приладі була пов’язана з дослідженням людського тіла. Усього ендоскопія налічує чотири періоди свого існування</w:t>
      </w:r>
      <w:r w:rsidR="00173B4C" w:rsidRPr="00891248">
        <w:rPr>
          <w:sz w:val="28"/>
          <w:szCs w:val="28"/>
          <w:lang w:val="uk-UA"/>
        </w:rPr>
        <w:t>, які б</w:t>
      </w:r>
      <w:r w:rsidR="00AC25BC" w:rsidRPr="00891248">
        <w:rPr>
          <w:sz w:val="28"/>
          <w:szCs w:val="28"/>
          <w:lang w:val="uk-UA"/>
        </w:rPr>
        <w:t>удуть представлені нижче.</w:t>
      </w:r>
      <w:r w:rsidRPr="00891248">
        <w:rPr>
          <w:sz w:val="28"/>
          <w:szCs w:val="28"/>
          <w:lang w:val="uk-UA"/>
        </w:rPr>
        <w:t xml:space="preserve"> </w:t>
      </w:r>
    </w:p>
    <w:p w:rsidR="00AC25BC" w:rsidRPr="00891248" w:rsidRDefault="00AC25BC" w:rsidP="0075355C">
      <w:pPr>
        <w:pStyle w:val="Heading3"/>
        <w:widowControl w:val="0"/>
        <w:numPr>
          <w:ilvl w:val="0"/>
          <w:numId w:val="16"/>
        </w:numPr>
        <w:tabs>
          <w:tab w:val="left" w:pos="990"/>
          <w:tab w:val="left" w:pos="1440"/>
          <w:tab w:val="left" w:pos="1530"/>
        </w:tabs>
        <w:autoSpaceDE w:val="0"/>
        <w:autoSpaceDN w:val="0"/>
        <w:adjustRightInd w:val="0"/>
        <w:spacing w:before="0" w:beforeAutospacing="0" w:after="240" w:afterAutospacing="0" w:line="360" w:lineRule="auto"/>
        <w:ind w:left="1710" w:hanging="1350"/>
        <w:rPr>
          <w:szCs w:val="28"/>
          <w:lang w:val="uk-UA"/>
        </w:rPr>
      </w:pPr>
      <w:bookmarkStart w:id="13" w:name="_Toc453446534"/>
      <w:r w:rsidRPr="00891248">
        <w:rPr>
          <w:szCs w:val="28"/>
          <w:lang w:val="uk-UA"/>
        </w:rPr>
        <w:t>Ригідний період</w:t>
      </w:r>
      <w:bookmarkEnd w:id="13"/>
    </w:p>
    <w:p w:rsidR="00AC25BC" w:rsidRPr="00891248" w:rsidRDefault="00AC25BC" w:rsidP="0075355C">
      <w:pPr>
        <w:widowControl w:val="0"/>
        <w:autoSpaceDE w:val="0"/>
        <w:autoSpaceDN w:val="0"/>
        <w:adjustRightInd w:val="0"/>
        <w:spacing w:line="360" w:lineRule="auto"/>
        <w:ind w:firstLine="567"/>
        <w:rPr>
          <w:sz w:val="28"/>
          <w:szCs w:val="28"/>
          <w:lang w:val="uk-UA"/>
        </w:rPr>
      </w:pPr>
      <w:r w:rsidRPr="00891248">
        <w:rPr>
          <w:sz w:val="28"/>
          <w:szCs w:val="28"/>
          <w:lang w:val="uk-UA"/>
        </w:rPr>
        <w:t xml:space="preserve">Початок першого етапу слід віднести до кінця 1795 року, коли були зроблені перші, досить небезпечні спроби ендоскопічних досліджень. У 1806 р </w:t>
      </w:r>
      <w:r w:rsidR="00C95C55" w:rsidRPr="00891248">
        <w:rPr>
          <w:sz w:val="28"/>
          <w:szCs w:val="28"/>
          <w:lang w:val="uk-UA"/>
        </w:rPr>
        <w:t xml:space="preserve">Філіп Боззіні  </w:t>
      </w:r>
      <w:r w:rsidRPr="00891248">
        <w:rPr>
          <w:sz w:val="28"/>
          <w:szCs w:val="28"/>
          <w:lang w:val="uk-UA"/>
        </w:rPr>
        <w:t>(1773-1809) сконструював апарат для дослідження прямої кишки і матки використовуючи, як джерело світла свічку. Цей інструмент був названий "LICHTLEITER".</w:t>
      </w:r>
    </w:p>
    <w:p w:rsidR="00AC25BC" w:rsidRPr="00891248" w:rsidRDefault="00AC25BC" w:rsidP="0075355C">
      <w:pPr>
        <w:widowControl w:val="0"/>
        <w:autoSpaceDE w:val="0"/>
        <w:autoSpaceDN w:val="0"/>
        <w:adjustRightInd w:val="0"/>
        <w:spacing w:line="360" w:lineRule="auto"/>
        <w:ind w:firstLine="567"/>
        <w:rPr>
          <w:sz w:val="28"/>
          <w:szCs w:val="28"/>
          <w:lang w:val="uk-UA"/>
        </w:rPr>
      </w:pPr>
      <w:r w:rsidRPr="00891248">
        <w:rPr>
          <w:sz w:val="28"/>
          <w:szCs w:val="28"/>
          <w:lang w:val="uk-UA"/>
        </w:rPr>
        <w:t>Однак сконструйований ним апарат не знайшов практичного застосування і ніколи не використовувався для дослідження на людях. У той час не розуміли вагомості цього винаходу</w:t>
      </w:r>
      <w:r w:rsidR="00EF637C" w:rsidRPr="00891248">
        <w:rPr>
          <w:sz w:val="28"/>
          <w:szCs w:val="28"/>
          <w:lang w:val="uk-UA"/>
        </w:rPr>
        <w:t>. Сам же</w:t>
      </w:r>
      <w:r w:rsidRPr="00891248">
        <w:rPr>
          <w:sz w:val="28"/>
          <w:szCs w:val="28"/>
          <w:lang w:val="uk-UA"/>
        </w:rPr>
        <w:t xml:space="preserve"> винахідник був покараний медичним факультетом міста Відня за "цікавість".</w:t>
      </w:r>
    </w:p>
    <w:p w:rsidR="00AC25BC" w:rsidRPr="00891248" w:rsidRDefault="00AC25BC" w:rsidP="0075355C">
      <w:pPr>
        <w:widowControl w:val="0"/>
        <w:autoSpaceDE w:val="0"/>
        <w:autoSpaceDN w:val="0"/>
        <w:adjustRightInd w:val="0"/>
        <w:spacing w:line="360" w:lineRule="auto"/>
        <w:ind w:firstLine="567"/>
        <w:rPr>
          <w:sz w:val="28"/>
          <w:szCs w:val="28"/>
          <w:lang w:val="uk-UA"/>
        </w:rPr>
      </w:pPr>
      <w:r w:rsidRPr="00891248">
        <w:rPr>
          <w:sz w:val="28"/>
          <w:szCs w:val="28"/>
          <w:lang w:val="uk-UA"/>
        </w:rPr>
        <w:t xml:space="preserve">У 1826 році </w:t>
      </w:r>
      <w:r w:rsidR="00C95C55" w:rsidRPr="00891248">
        <w:rPr>
          <w:sz w:val="28"/>
          <w:szCs w:val="28"/>
          <w:lang w:val="uk-UA"/>
        </w:rPr>
        <w:t>Ф</w:t>
      </w:r>
      <w:r w:rsidRPr="00891248">
        <w:rPr>
          <w:sz w:val="28"/>
          <w:szCs w:val="28"/>
          <w:lang w:val="uk-UA"/>
        </w:rPr>
        <w:t xml:space="preserve">. </w:t>
      </w:r>
      <w:r w:rsidR="00C95C55" w:rsidRPr="00891248">
        <w:rPr>
          <w:sz w:val="28"/>
          <w:szCs w:val="28"/>
          <w:lang w:val="uk-UA"/>
        </w:rPr>
        <w:t>Л</w:t>
      </w:r>
      <w:r w:rsidRPr="00891248">
        <w:rPr>
          <w:sz w:val="28"/>
          <w:szCs w:val="28"/>
          <w:lang w:val="uk-UA"/>
        </w:rPr>
        <w:t xml:space="preserve">. </w:t>
      </w:r>
      <w:r w:rsidR="00C95C55" w:rsidRPr="00891248">
        <w:rPr>
          <w:sz w:val="28"/>
          <w:szCs w:val="28"/>
          <w:lang w:val="uk-UA"/>
        </w:rPr>
        <w:t>Сегалас</w:t>
      </w:r>
      <w:r w:rsidRPr="00891248">
        <w:rPr>
          <w:sz w:val="28"/>
          <w:szCs w:val="28"/>
          <w:lang w:val="uk-UA"/>
        </w:rPr>
        <w:t xml:space="preserve"> повідомив про застосування вдосконаленого апарата, сконструйованого </w:t>
      </w:r>
      <w:r w:rsidR="00C95C55" w:rsidRPr="00891248">
        <w:rPr>
          <w:sz w:val="28"/>
          <w:szCs w:val="28"/>
          <w:lang w:val="uk-UA"/>
        </w:rPr>
        <w:t>Боззіні</w:t>
      </w:r>
      <w:r w:rsidRPr="00891248">
        <w:rPr>
          <w:sz w:val="28"/>
          <w:szCs w:val="28"/>
          <w:lang w:val="uk-UA"/>
        </w:rPr>
        <w:t>.</w:t>
      </w:r>
    </w:p>
    <w:p w:rsidR="00AC25BC" w:rsidRPr="00891248" w:rsidRDefault="00AC25BC" w:rsidP="0075355C">
      <w:pPr>
        <w:widowControl w:val="0"/>
        <w:autoSpaceDE w:val="0"/>
        <w:autoSpaceDN w:val="0"/>
        <w:adjustRightInd w:val="0"/>
        <w:spacing w:line="360" w:lineRule="auto"/>
        <w:ind w:firstLine="567"/>
        <w:rPr>
          <w:sz w:val="28"/>
          <w:szCs w:val="28"/>
          <w:lang w:val="uk-UA"/>
        </w:rPr>
      </w:pPr>
      <w:r w:rsidRPr="00891248">
        <w:rPr>
          <w:sz w:val="28"/>
          <w:szCs w:val="28"/>
          <w:lang w:val="uk-UA"/>
        </w:rPr>
        <w:t xml:space="preserve">Французький хірург </w:t>
      </w:r>
      <w:r w:rsidR="00C95C55" w:rsidRPr="00891248">
        <w:rPr>
          <w:sz w:val="28"/>
          <w:szCs w:val="28"/>
          <w:lang w:val="uk-UA"/>
        </w:rPr>
        <w:t>Антуан Жеан Десормекс</w:t>
      </w:r>
      <w:r w:rsidRPr="00891248">
        <w:rPr>
          <w:sz w:val="28"/>
          <w:szCs w:val="28"/>
          <w:lang w:val="uk-UA"/>
        </w:rPr>
        <w:t>, що вважається "батьком ендоскопії", в 1853 р</w:t>
      </w:r>
      <w:r w:rsidR="00C95C55" w:rsidRPr="00891248">
        <w:rPr>
          <w:sz w:val="28"/>
          <w:szCs w:val="28"/>
          <w:lang w:val="uk-UA"/>
        </w:rPr>
        <w:t>оці</w:t>
      </w:r>
      <w:r w:rsidRPr="00891248">
        <w:rPr>
          <w:sz w:val="28"/>
          <w:szCs w:val="28"/>
          <w:lang w:val="uk-UA"/>
        </w:rPr>
        <w:t xml:space="preserve"> застосував для освітлення під час ендоскопічного дослідження спиртову лампу, що дозволило здійснювати більш детальний огляд. Інструмент поєднував у собі систему дзеркал і лінз і використовувався, головним чином, для огляду урогенітального тракту. Головними ускладненнями при таких дослідженнях були опіки.</w:t>
      </w:r>
    </w:p>
    <w:p w:rsidR="00AC25BC" w:rsidRPr="00891248" w:rsidRDefault="00AC25BC" w:rsidP="0075355C">
      <w:pPr>
        <w:widowControl w:val="0"/>
        <w:autoSpaceDE w:val="0"/>
        <w:autoSpaceDN w:val="0"/>
        <w:adjustRightInd w:val="0"/>
        <w:spacing w:line="360" w:lineRule="auto"/>
        <w:ind w:firstLine="567"/>
        <w:rPr>
          <w:sz w:val="28"/>
          <w:szCs w:val="28"/>
          <w:lang w:val="uk-UA"/>
        </w:rPr>
      </w:pPr>
      <w:r w:rsidRPr="00891248">
        <w:rPr>
          <w:sz w:val="28"/>
          <w:szCs w:val="28"/>
          <w:lang w:val="uk-UA"/>
        </w:rPr>
        <w:lastRenderedPageBreak/>
        <w:t xml:space="preserve">A. </w:t>
      </w:r>
      <w:r w:rsidR="00C95C55" w:rsidRPr="00891248">
        <w:rPr>
          <w:sz w:val="28"/>
          <w:szCs w:val="28"/>
          <w:lang w:val="uk-UA"/>
        </w:rPr>
        <w:t>Кусмуал</w:t>
      </w:r>
      <w:r w:rsidRPr="00891248">
        <w:rPr>
          <w:sz w:val="28"/>
          <w:szCs w:val="28"/>
          <w:lang w:val="uk-UA"/>
        </w:rPr>
        <w:t xml:space="preserve"> в 1868 р</w:t>
      </w:r>
      <w:r w:rsidR="00C95C55" w:rsidRPr="00891248">
        <w:rPr>
          <w:sz w:val="28"/>
          <w:szCs w:val="28"/>
          <w:lang w:val="uk-UA"/>
        </w:rPr>
        <w:t>оці</w:t>
      </w:r>
      <w:r w:rsidRPr="00891248">
        <w:rPr>
          <w:sz w:val="28"/>
          <w:szCs w:val="28"/>
          <w:lang w:val="uk-UA"/>
        </w:rPr>
        <w:t xml:space="preserve"> ввів в практику методику гастроскопії за допомогою металевої трубки з гнучким обтуратором. Спочатку в шлунок вводився гнучкий провідник (обтуратор), а по ньому металева порожниста трубка. Введення такої трубки було можливо за умови, що верхні зуб</w:t>
      </w:r>
      <w:r w:rsidR="00EF637C" w:rsidRPr="00891248">
        <w:rPr>
          <w:sz w:val="28"/>
          <w:szCs w:val="28"/>
          <w:lang w:val="uk-UA"/>
        </w:rPr>
        <w:t>ці</w:t>
      </w:r>
      <w:r w:rsidRPr="00891248">
        <w:rPr>
          <w:sz w:val="28"/>
          <w:szCs w:val="28"/>
          <w:lang w:val="uk-UA"/>
        </w:rPr>
        <w:t xml:space="preserve"> знаходилися на одній прямій з віссю стравоходу. Надалі принцип Куссмауля був покладений в основу всіх методик з використанням жорстких і напівжорстких гастроскопії.</w:t>
      </w:r>
    </w:p>
    <w:p w:rsidR="00AC25BC" w:rsidRPr="00891248" w:rsidRDefault="00C95C55" w:rsidP="0075355C">
      <w:pPr>
        <w:widowControl w:val="0"/>
        <w:autoSpaceDE w:val="0"/>
        <w:autoSpaceDN w:val="0"/>
        <w:adjustRightInd w:val="0"/>
        <w:spacing w:line="360" w:lineRule="auto"/>
        <w:ind w:firstLine="567"/>
        <w:rPr>
          <w:sz w:val="28"/>
          <w:szCs w:val="28"/>
          <w:lang w:val="uk-UA"/>
        </w:rPr>
      </w:pPr>
      <w:r w:rsidRPr="00891248">
        <w:rPr>
          <w:sz w:val="28"/>
          <w:szCs w:val="28"/>
          <w:lang w:val="uk-UA"/>
        </w:rPr>
        <w:t>У тому ж році Л</w:t>
      </w:r>
      <w:r w:rsidR="00AC25BC" w:rsidRPr="00891248">
        <w:rPr>
          <w:sz w:val="28"/>
          <w:szCs w:val="28"/>
          <w:lang w:val="uk-UA"/>
        </w:rPr>
        <w:t xml:space="preserve">. </w:t>
      </w:r>
      <w:r w:rsidRPr="00891248">
        <w:rPr>
          <w:sz w:val="28"/>
          <w:szCs w:val="28"/>
          <w:lang w:val="uk-UA"/>
        </w:rPr>
        <w:t>Бевен</w:t>
      </w:r>
      <w:r w:rsidR="00AC25BC" w:rsidRPr="00891248">
        <w:rPr>
          <w:sz w:val="28"/>
          <w:szCs w:val="28"/>
          <w:lang w:val="uk-UA"/>
        </w:rPr>
        <w:t xml:space="preserve"> розро</w:t>
      </w:r>
      <w:r w:rsidR="00EF637C" w:rsidRPr="00891248">
        <w:rPr>
          <w:sz w:val="28"/>
          <w:szCs w:val="28"/>
          <w:lang w:val="uk-UA"/>
        </w:rPr>
        <w:t>бив жорсткий езофагоскоп</w:t>
      </w:r>
      <w:r w:rsidR="00AC25BC" w:rsidRPr="00891248">
        <w:rPr>
          <w:sz w:val="28"/>
          <w:szCs w:val="28"/>
          <w:lang w:val="uk-UA"/>
        </w:rPr>
        <w:t xml:space="preserve">, який був призначений для вилучення чужорідних </w:t>
      </w:r>
      <w:r w:rsidR="00EF637C" w:rsidRPr="00891248">
        <w:rPr>
          <w:sz w:val="28"/>
          <w:szCs w:val="28"/>
          <w:lang w:val="uk-UA"/>
        </w:rPr>
        <w:t>тіл і огляду пухлин стравоходу, прилад</w:t>
      </w:r>
      <w:r w:rsidR="00AC25BC" w:rsidRPr="00891248">
        <w:rPr>
          <w:sz w:val="28"/>
          <w:szCs w:val="28"/>
          <w:lang w:val="uk-UA"/>
        </w:rPr>
        <w:t xml:space="preserve"> мав довжину 10 см. </w:t>
      </w:r>
    </w:p>
    <w:p w:rsidR="00AC25BC" w:rsidRPr="00891248" w:rsidRDefault="00AC25BC" w:rsidP="0075355C">
      <w:pPr>
        <w:widowControl w:val="0"/>
        <w:autoSpaceDE w:val="0"/>
        <w:autoSpaceDN w:val="0"/>
        <w:adjustRightInd w:val="0"/>
        <w:spacing w:line="360" w:lineRule="auto"/>
        <w:ind w:firstLine="567"/>
        <w:rPr>
          <w:sz w:val="28"/>
          <w:szCs w:val="28"/>
          <w:lang w:val="uk-UA"/>
        </w:rPr>
      </w:pPr>
      <w:r w:rsidRPr="00891248">
        <w:rPr>
          <w:sz w:val="28"/>
          <w:szCs w:val="28"/>
          <w:lang w:val="uk-UA"/>
        </w:rPr>
        <w:t xml:space="preserve">Важливою віхою в розвитку гастроскопії була робота </w:t>
      </w:r>
      <w:r w:rsidR="00C95C55" w:rsidRPr="00891248">
        <w:rPr>
          <w:sz w:val="28"/>
          <w:szCs w:val="28"/>
          <w:lang w:val="uk-UA"/>
        </w:rPr>
        <w:t>Ж</w:t>
      </w:r>
      <w:r w:rsidRPr="00891248">
        <w:rPr>
          <w:sz w:val="28"/>
          <w:szCs w:val="28"/>
          <w:lang w:val="uk-UA"/>
        </w:rPr>
        <w:t xml:space="preserve">. </w:t>
      </w:r>
      <w:r w:rsidR="00C95C55" w:rsidRPr="00891248">
        <w:rPr>
          <w:sz w:val="28"/>
          <w:szCs w:val="28"/>
          <w:lang w:val="uk-UA"/>
        </w:rPr>
        <w:t>Мікулікс</w:t>
      </w:r>
      <w:r w:rsidRPr="00891248">
        <w:rPr>
          <w:sz w:val="28"/>
          <w:szCs w:val="28"/>
          <w:lang w:val="uk-UA"/>
        </w:rPr>
        <w:t xml:space="preserve"> (1881). На підставі ретельних анатомічних досліджень автор розробив конструкцію апарату, вигнутого в дистальної третини під кутом 30 °. Його ідея була в той час важко здійсненна технічно, проте цей принцип був використаний при подальшій розробці апаратів для огляду </w:t>
      </w:r>
      <w:r w:rsidR="00C95C55" w:rsidRPr="00891248">
        <w:rPr>
          <w:sz w:val="28"/>
          <w:szCs w:val="28"/>
          <w:lang w:val="uk-UA"/>
        </w:rPr>
        <w:t>шлунку</w:t>
      </w:r>
      <w:r w:rsidRPr="00891248">
        <w:rPr>
          <w:sz w:val="28"/>
          <w:szCs w:val="28"/>
          <w:lang w:val="uk-UA"/>
        </w:rPr>
        <w:t>. Цю роботу розцінюють як одне з найважливіших теоретичних обґрунтувань методу.</w:t>
      </w:r>
    </w:p>
    <w:p w:rsidR="00AC25BC" w:rsidRPr="00891248" w:rsidRDefault="00AC25BC" w:rsidP="0075355C">
      <w:pPr>
        <w:widowControl w:val="0"/>
        <w:autoSpaceDE w:val="0"/>
        <w:autoSpaceDN w:val="0"/>
        <w:adjustRightInd w:val="0"/>
        <w:spacing w:line="360" w:lineRule="auto"/>
        <w:ind w:firstLine="567"/>
        <w:rPr>
          <w:sz w:val="28"/>
          <w:szCs w:val="28"/>
          <w:lang w:val="uk-UA"/>
        </w:rPr>
      </w:pPr>
      <w:r w:rsidRPr="00891248">
        <w:rPr>
          <w:sz w:val="28"/>
          <w:szCs w:val="28"/>
          <w:lang w:val="uk-UA"/>
        </w:rPr>
        <w:t xml:space="preserve">Надалі жорсткі езофагоскопа і гастроскопи удосконалювалися. Удосконалювалася і методика досліджень. </w:t>
      </w:r>
      <w:r w:rsidR="00C95C55" w:rsidRPr="00891248">
        <w:rPr>
          <w:sz w:val="28"/>
          <w:szCs w:val="28"/>
          <w:lang w:val="uk-UA"/>
        </w:rPr>
        <w:t>Т</w:t>
      </w:r>
      <w:r w:rsidRPr="00891248">
        <w:rPr>
          <w:sz w:val="28"/>
          <w:szCs w:val="28"/>
          <w:lang w:val="uk-UA"/>
        </w:rPr>
        <w:t xml:space="preserve">. </w:t>
      </w:r>
      <w:r w:rsidR="00C95C55" w:rsidRPr="00891248">
        <w:rPr>
          <w:sz w:val="28"/>
          <w:szCs w:val="28"/>
          <w:lang w:val="uk-UA"/>
        </w:rPr>
        <w:t>Розенхейм</w:t>
      </w:r>
      <w:r w:rsidRPr="00891248">
        <w:rPr>
          <w:sz w:val="28"/>
          <w:szCs w:val="28"/>
          <w:lang w:val="uk-UA"/>
        </w:rPr>
        <w:t xml:space="preserve"> (1896) вперше застосував місцеву анестезію кокаїном. </w:t>
      </w:r>
      <w:r w:rsidR="00C95C55" w:rsidRPr="00891248">
        <w:rPr>
          <w:sz w:val="28"/>
          <w:szCs w:val="28"/>
          <w:lang w:val="uk-UA"/>
        </w:rPr>
        <w:t>Ж</w:t>
      </w:r>
      <w:r w:rsidRPr="00891248">
        <w:rPr>
          <w:sz w:val="28"/>
          <w:szCs w:val="28"/>
          <w:lang w:val="uk-UA"/>
        </w:rPr>
        <w:t xml:space="preserve">. </w:t>
      </w:r>
      <w:r w:rsidR="00C95C55" w:rsidRPr="00891248">
        <w:rPr>
          <w:sz w:val="28"/>
          <w:szCs w:val="28"/>
          <w:lang w:val="uk-UA"/>
        </w:rPr>
        <w:t>Келлінг</w:t>
      </w:r>
      <w:r w:rsidRPr="00891248">
        <w:rPr>
          <w:sz w:val="28"/>
          <w:szCs w:val="28"/>
          <w:lang w:val="uk-UA"/>
        </w:rPr>
        <w:t xml:space="preserve"> (1898) винайшов керований гастроскоп, </w:t>
      </w:r>
      <w:r w:rsidR="00C95C55" w:rsidRPr="00891248">
        <w:rPr>
          <w:sz w:val="28"/>
          <w:szCs w:val="28"/>
          <w:lang w:val="uk-UA"/>
        </w:rPr>
        <w:t>Ф</w:t>
      </w:r>
      <w:r w:rsidRPr="00891248">
        <w:rPr>
          <w:sz w:val="28"/>
          <w:szCs w:val="28"/>
          <w:lang w:val="uk-UA"/>
        </w:rPr>
        <w:t xml:space="preserve">. </w:t>
      </w:r>
      <w:r w:rsidR="00C95C55" w:rsidRPr="00891248">
        <w:rPr>
          <w:sz w:val="28"/>
          <w:szCs w:val="28"/>
          <w:lang w:val="uk-UA"/>
        </w:rPr>
        <w:t>Ланже</w:t>
      </w:r>
      <w:r w:rsidRPr="00891248">
        <w:rPr>
          <w:sz w:val="28"/>
          <w:szCs w:val="28"/>
          <w:lang w:val="uk-UA"/>
        </w:rPr>
        <w:t xml:space="preserve"> і </w:t>
      </w:r>
      <w:r w:rsidR="00C95C55" w:rsidRPr="00891248">
        <w:rPr>
          <w:sz w:val="28"/>
          <w:szCs w:val="28"/>
          <w:lang w:val="uk-UA"/>
        </w:rPr>
        <w:t>Д</w:t>
      </w:r>
      <w:r w:rsidRPr="00891248">
        <w:rPr>
          <w:sz w:val="28"/>
          <w:szCs w:val="28"/>
          <w:lang w:val="uk-UA"/>
        </w:rPr>
        <w:t xml:space="preserve">. </w:t>
      </w:r>
      <w:r w:rsidR="00C95C55" w:rsidRPr="00891248">
        <w:rPr>
          <w:sz w:val="28"/>
          <w:szCs w:val="28"/>
          <w:lang w:val="uk-UA"/>
        </w:rPr>
        <w:t>Мелтізін</w:t>
      </w:r>
      <w:r w:rsidRPr="00891248">
        <w:rPr>
          <w:sz w:val="28"/>
          <w:szCs w:val="28"/>
          <w:lang w:val="uk-UA"/>
        </w:rPr>
        <w:t xml:space="preserve"> (1898) - гастрокамер для фотографування </w:t>
      </w:r>
      <w:r w:rsidR="00C95C55" w:rsidRPr="00891248">
        <w:rPr>
          <w:sz w:val="28"/>
          <w:szCs w:val="28"/>
          <w:lang w:val="uk-UA"/>
        </w:rPr>
        <w:t>шлунку</w:t>
      </w:r>
      <w:r w:rsidRPr="00891248">
        <w:rPr>
          <w:sz w:val="28"/>
          <w:szCs w:val="28"/>
          <w:lang w:val="uk-UA"/>
        </w:rPr>
        <w:t xml:space="preserve"> без візуального огляду.</w:t>
      </w:r>
    </w:p>
    <w:p w:rsidR="000809E2" w:rsidRPr="00891248" w:rsidRDefault="00AC25BC" w:rsidP="0075355C">
      <w:pPr>
        <w:widowControl w:val="0"/>
        <w:autoSpaceDE w:val="0"/>
        <w:autoSpaceDN w:val="0"/>
        <w:adjustRightInd w:val="0"/>
        <w:spacing w:line="360" w:lineRule="auto"/>
        <w:ind w:firstLine="567"/>
        <w:rPr>
          <w:sz w:val="28"/>
          <w:szCs w:val="28"/>
          <w:lang w:val="uk-UA"/>
        </w:rPr>
      </w:pPr>
      <w:r w:rsidRPr="00891248">
        <w:rPr>
          <w:sz w:val="28"/>
          <w:szCs w:val="28"/>
          <w:lang w:val="uk-UA"/>
        </w:rPr>
        <w:t xml:space="preserve">В кінці XIX століття, коли була винайдена лампа Едісона, при ендоскопії почали застосовувати мініатюрні електричні лампочки. </w:t>
      </w:r>
      <w:r w:rsidR="00C95C55" w:rsidRPr="00891248">
        <w:rPr>
          <w:sz w:val="28"/>
          <w:szCs w:val="28"/>
          <w:lang w:val="uk-UA"/>
        </w:rPr>
        <w:t>Ж</w:t>
      </w:r>
      <w:r w:rsidRPr="00891248">
        <w:rPr>
          <w:sz w:val="28"/>
          <w:szCs w:val="28"/>
          <w:lang w:val="uk-UA"/>
        </w:rPr>
        <w:t xml:space="preserve">. </w:t>
      </w:r>
      <w:r w:rsidR="00C95C55" w:rsidRPr="00891248">
        <w:rPr>
          <w:sz w:val="28"/>
          <w:szCs w:val="28"/>
          <w:lang w:val="uk-UA"/>
        </w:rPr>
        <w:t>П</w:t>
      </w:r>
      <w:r w:rsidRPr="00891248">
        <w:rPr>
          <w:sz w:val="28"/>
          <w:szCs w:val="28"/>
          <w:lang w:val="uk-UA"/>
        </w:rPr>
        <w:t xml:space="preserve">. </w:t>
      </w:r>
      <w:r w:rsidR="00C95C55" w:rsidRPr="00891248">
        <w:rPr>
          <w:sz w:val="28"/>
          <w:szCs w:val="28"/>
          <w:lang w:val="uk-UA"/>
        </w:rPr>
        <w:t>Туртле</w:t>
      </w:r>
      <w:r w:rsidRPr="00891248">
        <w:rPr>
          <w:sz w:val="28"/>
          <w:szCs w:val="28"/>
          <w:lang w:val="uk-UA"/>
        </w:rPr>
        <w:t xml:space="preserve"> (1902) вперше використав таку лампу при ректоскопії, а Т. </w:t>
      </w:r>
      <w:r w:rsidR="00C95C55" w:rsidRPr="00891248">
        <w:rPr>
          <w:sz w:val="28"/>
          <w:szCs w:val="28"/>
          <w:lang w:val="uk-UA"/>
        </w:rPr>
        <w:t>Розенхейм</w:t>
      </w:r>
      <w:r w:rsidRPr="00891248">
        <w:rPr>
          <w:sz w:val="28"/>
          <w:szCs w:val="28"/>
          <w:lang w:val="uk-UA"/>
        </w:rPr>
        <w:t xml:space="preserve"> (1906) - при гастроскопії. Сконструйований </w:t>
      </w:r>
      <w:r w:rsidR="00C95C55" w:rsidRPr="00891248">
        <w:rPr>
          <w:sz w:val="28"/>
          <w:szCs w:val="28"/>
          <w:lang w:val="uk-UA"/>
        </w:rPr>
        <w:t>В</w:t>
      </w:r>
      <w:r w:rsidRPr="00891248">
        <w:rPr>
          <w:sz w:val="28"/>
          <w:szCs w:val="28"/>
          <w:lang w:val="uk-UA"/>
        </w:rPr>
        <w:t xml:space="preserve">. </w:t>
      </w:r>
      <w:r w:rsidR="00C95C55" w:rsidRPr="00891248">
        <w:rPr>
          <w:sz w:val="28"/>
          <w:szCs w:val="28"/>
          <w:lang w:val="uk-UA"/>
        </w:rPr>
        <w:t>Брунінг</w:t>
      </w:r>
      <w:r w:rsidRPr="00891248">
        <w:rPr>
          <w:sz w:val="28"/>
          <w:szCs w:val="28"/>
          <w:lang w:val="uk-UA"/>
        </w:rPr>
        <w:t xml:space="preserve"> (1907) езофагоскопа з електричним освітленням (електроскоп) застосовувався в практиці до 70-х років XX століття.</w:t>
      </w:r>
      <w:r w:rsidR="00141F93">
        <w:rPr>
          <w:sz w:val="28"/>
          <w:szCs w:val="28"/>
          <w:lang w:val="uk-UA"/>
        </w:rPr>
        <w:br/>
      </w:r>
      <w:r w:rsidR="00141F93">
        <w:rPr>
          <w:sz w:val="28"/>
          <w:szCs w:val="28"/>
          <w:lang w:val="uk-UA"/>
        </w:rPr>
        <w:br/>
      </w:r>
    </w:p>
    <w:p w:rsidR="00AC25BC" w:rsidRPr="00891248" w:rsidRDefault="00A829C6" w:rsidP="0075355C">
      <w:pPr>
        <w:pStyle w:val="Heading3"/>
        <w:widowControl w:val="0"/>
        <w:numPr>
          <w:ilvl w:val="0"/>
          <w:numId w:val="16"/>
        </w:numPr>
        <w:tabs>
          <w:tab w:val="left" w:pos="990"/>
          <w:tab w:val="left" w:pos="1440"/>
          <w:tab w:val="left" w:pos="1530"/>
        </w:tabs>
        <w:autoSpaceDE w:val="0"/>
        <w:autoSpaceDN w:val="0"/>
        <w:adjustRightInd w:val="0"/>
        <w:spacing w:before="0" w:beforeAutospacing="0" w:after="240" w:afterAutospacing="0" w:line="360" w:lineRule="auto"/>
        <w:ind w:left="1710" w:hanging="1350"/>
        <w:rPr>
          <w:szCs w:val="28"/>
          <w:lang w:val="uk-UA"/>
        </w:rPr>
      </w:pPr>
      <w:bookmarkStart w:id="14" w:name="_Toc453446535"/>
      <w:r>
        <w:rPr>
          <w:szCs w:val="28"/>
          <w:lang w:val="uk-UA"/>
        </w:rPr>
        <w:lastRenderedPageBreak/>
        <w:t>Напів</w:t>
      </w:r>
      <w:r w:rsidR="00AC5BD7" w:rsidRPr="00891248">
        <w:rPr>
          <w:szCs w:val="28"/>
          <w:lang w:val="uk-UA"/>
        </w:rPr>
        <w:t>гнучкий</w:t>
      </w:r>
      <w:r w:rsidR="00EF637C" w:rsidRPr="00891248">
        <w:rPr>
          <w:szCs w:val="28"/>
          <w:lang w:val="uk-UA"/>
        </w:rPr>
        <w:t xml:space="preserve"> період</w:t>
      </w:r>
      <w:bookmarkEnd w:id="14"/>
    </w:p>
    <w:p w:rsidR="00AC25BC" w:rsidRPr="00891248" w:rsidRDefault="00AC25BC" w:rsidP="0075355C">
      <w:pPr>
        <w:widowControl w:val="0"/>
        <w:autoSpaceDE w:val="0"/>
        <w:autoSpaceDN w:val="0"/>
        <w:adjustRightInd w:val="0"/>
        <w:spacing w:line="360" w:lineRule="auto"/>
        <w:ind w:firstLine="567"/>
        <w:rPr>
          <w:sz w:val="28"/>
          <w:szCs w:val="28"/>
          <w:lang w:val="uk-UA"/>
        </w:rPr>
      </w:pPr>
      <w:r w:rsidRPr="00891248">
        <w:rPr>
          <w:sz w:val="28"/>
          <w:szCs w:val="28"/>
          <w:lang w:val="uk-UA"/>
        </w:rPr>
        <w:t xml:space="preserve">Найбільший внесок </w:t>
      </w:r>
      <w:r w:rsidR="002D476B" w:rsidRPr="00891248">
        <w:rPr>
          <w:sz w:val="28"/>
          <w:szCs w:val="28"/>
          <w:lang w:val="uk-UA"/>
        </w:rPr>
        <w:t>у</w:t>
      </w:r>
      <w:r w:rsidRPr="00891248">
        <w:rPr>
          <w:sz w:val="28"/>
          <w:szCs w:val="28"/>
          <w:lang w:val="uk-UA"/>
        </w:rPr>
        <w:t xml:space="preserve"> розвиток гастроскопії </w:t>
      </w:r>
      <w:r w:rsidR="002D476B" w:rsidRPr="00891248">
        <w:rPr>
          <w:sz w:val="28"/>
          <w:szCs w:val="28"/>
          <w:lang w:val="uk-UA"/>
        </w:rPr>
        <w:t>у</w:t>
      </w:r>
      <w:r w:rsidRPr="00891248">
        <w:rPr>
          <w:sz w:val="28"/>
          <w:szCs w:val="28"/>
          <w:lang w:val="uk-UA"/>
        </w:rPr>
        <w:t xml:space="preserve"> цей період зробив </w:t>
      </w:r>
      <w:r w:rsidR="00C95C55" w:rsidRPr="00891248">
        <w:rPr>
          <w:sz w:val="28"/>
          <w:szCs w:val="28"/>
          <w:lang w:val="uk-UA"/>
        </w:rPr>
        <w:t>Р</w:t>
      </w:r>
      <w:r w:rsidRPr="00891248">
        <w:rPr>
          <w:sz w:val="28"/>
          <w:szCs w:val="28"/>
          <w:lang w:val="uk-UA"/>
        </w:rPr>
        <w:t xml:space="preserve">. </w:t>
      </w:r>
      <w:r w:rsidR="00C95C55" w:rsidRPr="00891248">
        <w:rPr>
          <w:sz w:val="28"/>
          <w:szCs w:val="28"/>
          <w:lang w:val="uk-UA"/>
        </w:rPr>
        <w:t>Шіндлер</w:t>
      </w:r>
      <w:r w:rsidRPr="00891248">
        <w:rPr>
          <w:sz w:val="28"/>
          <w:szCs w:val="28"/>
          <w:lang w:val="uk-UA"/>
        </w:rPr>
        <w:t xml:space="preserve"> (1932), який описав ендоскопічну картину слизової оболонки </w:t>
      </w:r>
      <w:r w:rsidR="00C95C55" w:rsidRPr="00891248">
        <w:rPr>
          <w:sz w:val="28"/>
          <w:szCs w:val="28"/>
          <w:lang w:val="uk-UA"/>
        </w:rPr>
        <w:t>шлунку</w:t>
      </w:r>
      <w:r w:rsidRPr="00891248">
        <w:rPr>
          <w:sz w:val="28"/>
          <w:szCs w:val="28"/>
          <w:lang w:val="uk-UA"/>
        </w:rPr>
        <w:t xml:space="preserve"> при ряді захворювань, а також розробив конструкцію </w:t>
      </w:r>
      <w:r w:rsidR="002D476B" w:rsidRPr="00891248">
        <w:rPr>
          <w:sz w:val="28"/>
          <w:szCs w:val="28"/>
          <w:lang w:val="uk-UA"/>
        </w:rPr>
        <w:t>н</w:t>
      </w:r>
      <w:r w:rsidRPr="00891248">
        <w:rPr>
          <w:sz w:val="28"/>
          <w:szCs w:val="28"/>
          <w:lang w:val="uk-UA"/>
        </w:rPr>
        <w:t>апівгнучк</w:t>
      </w:r>
      <w:r w:rsidR="002D476B" w:rsidRPr="00891248">
        <w:rPr>
          <w:sz w:val="28"/>
          <w:szCs w:val="28"/>
          <w:lang w:val="uk-UA"/>
        </w:rPr>
        <w:t>ого</w:t>
      </w:r>
      <w:r w:rsidRPr="00891248">
        <w:rPr>
          <w:sz w:val="28"/>
          <w:szCs w:val="28"/>
          <w:lang w:val="uk-UA"/>
        </w:rPr>
        <w:t xml:space="preserve"> лінзового гастроскопу. Цей апарат в різних модифікаціях широко використовувався в 1932-1958 рр. і ознаменував собою початок нового етапу в розвитку ендоскопічних методів дослідження </w:t>
      </w:r>
      <w:r w:rsidR="00C95C55" w:rsidRPr="00891248">
        <w:rPr>
          <w:sz w:val="28"/>
          <w:szCs w:val="28"/>
          <w:lang w:val="uk-UA"/>
        </w:rPr>
        <w:t>шлунку</w:t>
      </w:r>
      <w:r w:rsidRPr="00891248">
        <w:rPr>
          <w:sz w:val="28"/>
          <w:szCs w:val="28"/>
          <w:lang w:val="uk-UA"/>
        </w:rPr>
        <w:t>. Гастроскоп Шин</w:t>
      </w:r>
      <w:r w:rsidR="002D476B" w:rsidRPr="00891248">
        <w:rPr>
          <w:sz w:val="28"/>
          <w:szCs w:val="28"/>
          <w:lang w:val="uk-UA"/>
        </w:rPr>
        <w:t>длера представляв собою трубку</w:t>
      </w:r>
      <w:r w:rsidRPr="00891248">
        <w:rPr>
          <w:sz w:val="28"/>
          <w:szCs w:val="28"/>
          <w:lang w:val="uk-UA"/>
        </w:rPr>
        <w:t xml:space="preserve"> довжиною 78 см, його гнучка частина мала 24 см </w:t>
      </w:r>
      <w:r w:rsidR="002D476B" w:rsidRPr="00891248">
        <w:rPr>
          <w:sz w:val="28"/>
          <w:szCs w:val="28"/>
          <w:lang w:val="uk-UA"/>
        </w:rPr>
        <w:t>у</w:t>
      </w:r>
      <w:r w:rsidRPr="00891248">
        <w:rPr>
          <w:sz w:val="28"/>
          <w:szCs w:val="28"/>
          <w:lang w:val="uk-UA"/>
        </w:rPr>
        <w:t xml:space="preserve"> довжину, 12 мм </w:t>
      </w:r>
      <w:r w:rsidR="002D476B" w:rsidRPr="00891248">
        <w:rPr>
          <w:sz w:val="28"/>
          <w:szCs w:val="28"/>
          <w:lang w:val="uk-UA"/>
        </w:rPr>
        <w:t>у</w:t>
      </w:r>
      <w:r w:rsidRPr="00891248">
        <w:rPr>
          <w:sz w:val="28"/>
          <w:szCs w:val="28"/>
          <w:lang w:val="uk-UA"/>
        </w:rPr>
        <w:t xml:space="preserve"> діаметрі і містила велику кількість короткофокусних лінз, які забезпечують можливість огляду. Цей інструмент дозволяв детально обстежити 4/5 або 7/8 слизової оболонки </w:t>
      </w:r>
      <w:r w:rsidR="00C95C55" w:rsidRPr="00891248">
        <w:rPr>
          <w:sz w:val="28"/>
          <w:szCs w:val="28"/>
          <w:lang w:val="uk-UA"/>
        </w:rPr>
        <w:t>шлунку</w:t>
      </w:r>
      <w:r w:rsidRPr="00891248">
        <w:rPr>
          <w:sz w:val="28"/>
          <w:szCs w:val="28"/>
          <w:lang w:val="uk-UA"/>
        </w:rPr>
        <w:t>, однак більшості досліджень супроводжував досить виражений дискомфорт, що обмежувало застосування гастроскопії. Проте, завдяки ентузіазму та наполегливості</w:t>
      </w:r>
      <w:r w:rsidR="002D476B" w:rsidRPr="00891248">
        <w:rPr>
          <w:sz w:val="28"/>
          <w:szCs w:val="28"/>
          <w:lang w:val="uk-UA"/>
        </w:rPr>
        <w:t>,</w:t>
      </w:r>
      <w:r w:rsidRPr="00891248">
        <w:rPr>
          <w:sz w:val="28"/>
          <w:szCs w:val="28"/>
          <w:lang w:val="uk-UA"/>
        </w:rPr>
        <w:t xml:space="preserve"> автор</w:t>
      </w:r>
      <w:r w:rsidR="002D476B" w:rsidRPr="00891248">
        <w:rPr>
          <w:sz w:val="28"/>
          <w:szCs w:val="28"/>
          <w:lang w:val="uk-UA"/>
        </w:rPr>
        <w:t>у</w:t>
      </w:r>
      <w:r w:rsidRPr="00891248">
        <w:rPr>
          <w:sz w:val="28"/>
          <w:szCs w:val="28"/>
          <w:lang w:val="uk-UA"/>
        </w:rPr>
        <w:t xml:space="preserve"> вдалося досить широко впровадити методику в </w:t>
      </w:r>
      <w:r w:rsidR="002D476B" w:rsidRPr="00891248">
        <w:rPr>
          <w:sz w:val="28"/>
          <w:szCs w:val="28"/>
          <w:lang w:val="uk-UA"/>
        </w:rPr>
        <w:t>медичну</w:t>
      </w:r>
      <w:r w:rsidRPr="00891248">
        <w:rPr>
          <w:sz w:val="28"/>
          <w:szCs w:val="28"/>
          <w:lang w:val="uk-UA"/>
        </w:rPr>
        <w:t xml:space="preserve"> практику. </w:t>
      </w:r>
      <w:r w:rsidR="00C95C55" w:rsidRPr="00891248">
        <w:rPr>
          <w:sz w:val="28"/>
          <w:szCs w:val="28"/>
          <w:lang w:val="uk-UA"/>
        </w:rPr>
        <w:t>Р</w:t>
      </w:r>
      <w:r w:rsidRPr="00891248">
        <w:rPr>
          <w:sz w:val="28"/>
          <w:szCs w:val="28"/>
          <w:lang w:val="uk-UA"/>
        </w:rPr>
        <w:t xml:space="preserve">. </w:t>
      </w:r>
      <w:r w:rsidR="00C95C55" w:rsidRPr="00891248">
        <w:rPr>
          <w:sz w:val="28"/>
          <w:szCs w:val="28"/>
          <w:lang w:val="uk-UA"/>
        </w:rPr>
        <w:t>Шіндер</w:t>
      </w:r>
      <w:r w:rsidRPr="00891248">
        <w:rPr>
          <w:sz w:val="28"/>
          <w:szCs w:val="28"/>
          <w:lang w:val="uk-UA"/>
        </w:rPr>
        <w:t xml:space="preserve"> по праву можна вважати "батьком гастроскопії".</w:t>
      </w:r>
    </w:p>
    <w:p w:rsidR="00AC25BC" w:rsidRPr="00891248" w:rsidRDefault="00AC25BC" w:rsidP="0075355C">
      <w:pPr>
        <w:widowControl w:val="0"/>
        <w:autoSpaceDE w:val="0"/>
        <w:autoSpaceDN w:val="0"/>
        <w:adjustRightInd w:val="0"/>
        <w:spacing w:line="360" w:lineRule="auto"/>
        <w:ind w:firstLine="567"/>
        <w:rPr>
          <w:sz w:val="28"/>
          <w:szCs w:val="28"/>
          <w:lang w:val="uk-UA"/>
        </w:rPr>
      </w:pPr>
      <w:r w:rsidRPr="00891248">
        <w:rPr>
          <w:sz w:val="28"/>
          <w:szCs w:val="28"/>
          <w:lang w:val="uk-UA"/>
        </w:rPr>
        <w:t xml:space="preserve">У наступні роки було запропоновано багато модифікації </w:t>
      </w:r>
      <w:r w:rsidR="002D476B" w:rsidRPr="00891248">
        <w:rPr>
          <w:sz w:val="28"/>
          <w:szCs w:val="28"/>
          <w:lang w:val="uk-UA"/>
        </w:rPr>
        <w:t>н</w:t>
      </w:r>
      <w:r w:rsidRPr="00891248">
        <w:rPr>
          <w:sz w:val="28"/>
          <w:szCs w:val="28"/>
          <w:lang w:val="uk-UA"/>
        </w:rPr>
        <w:t>апівгнучк</w:t>
      </w:r>
      <w:r w:rsidR="002D476B" w:rsidRPr="00891248">
        <w:rPr>
          <w:sz w:val="28"/>
          <w:szCs w:val="28"/>
          <w:lang w:val="uk-UA"/>
        </w:rPr>
        <w:t>ого</w:t>
      </w:r>
      <w:r w:rsidRPr="00891248">
        <w:rPr>
          <w:sz w:val="28"/>
          <w:szCs w:val="28"/>
          <w:lang w:val="uk-UA"/>
        </w:rPr>
        <w:t xml:space="preserve"> гастроскоп</w:t>
      </w:r>
      <w:r w:rsidR="002D476B" w:rsidRPr="00891248">
        <w:rPr>
          <w:sz w:val="28"/>
          <w:szCs w:val="28"/>
          <w:lang w:val="uk-UA"/>
        </w:rPr>
        <w:t>а</w:t>
      </w:r>
      <w:r w:rsidRPr="00891248">
        <w:rPr>
          <w:sz w:val="28"/>
          <w:szCs w:val="28"/>
          <w:lang w:val="uk-UA"/>
        </w:rPr>
        <w:t xml:space="preserve">. Дві моделі гастроскопа </w:t>
      </w:r>
      <w:r w:rsidR="00C95C55" w:rsidRPr="00891248">
        <w:rPr>
          <w:sz w:val="28"/>
          <w:szCs w:val="28"/>
          <w:lang w:val="uk-UA"/>
        </w:rPr>
        <w:t>Н</w:t>
      </w:r>
      <w:r w:rsidRPr="00891248">
        <w:rPr>
          <w:sz w:val="28"/>
          <w:szCs w:val="28"/>
          <w:lang w:val="uk-UA"/>
        </w:rPr>
        <w:t xml:space="preserve">. </w:t>
      </w:r>
      <w:r w:rsidR="00C95C55" w:rsidRPr="00891248">
        <w:rPr>
          <w:sz w:val="28"/>
          <w:szCs w:val="28"/>
          <w:lang w:val="uk-UA"/>
        </w:rPr>
        <w:t>Хеннінг</w:t>
      </w:r>
      <w:r w:rsidRPr="00891248">
        <w:rPr>
          <w:sz w:val="28"/>
          <w:szCs w:val="28"/>
          <w:lang w:val="uk-UA"/>
        </w:rPr>
        <w:t xml:space="preserve"> (1939, 1948) відрізнялися меншою товщиною гнучкої частини (7,5 мм), тому обстеження з їх допомогою легше переносилося хворими. </w:t>
      </w:r>
      <w:r w:rsidR="00C95C55" w:rsidRPr="00891248">
        <w:rPr>
          <w:sz w:val="28"/>
          <w:szCs w:val="28"/>
          <w:lang w:val="uk-UA"/>
        </w:rPr>
        <w:t>Ф</w:t>
      </w:r>
      <w:r w:rsidRPr="00891248">
        <w:rPr>
          <w:sz w:val="28"/>
          <w:szCs w:val="28"/>
          <w:lang w:val="uk-UA"/>
        </w:rPr>
        <w:t xml:space="preserve">. </w:t>
      </w:r>
      <w:r w:rsidR="00C95C55" w:rsidRPr="00891248">
        <w:rPr>
          <w:sz w:val="28"/>
          <w:szCs w:val="28"/>
          <w:lang w:val="uk-UA"/>
        </w:rPr>
        <w:t>Тайлор</w:t>
      </w:r>
      <w:r w:rsidRPr="00891248">
        <w:rPr>
          <w:sz w:val="28"/>
          <w:szCs w:val="28"/>
          <w:lang w:val="uk-UA"/>
        </w:rPr>
        <w:t xml:space="preserve"> (1941) сконструював гастроскоп</w:t>
      </w:r>
      <w:r w:rsidR="002D476B" w:rsidRPr="00891248">
        <w:rPr>
          <w:sz w:val="28"/>
          <w:szCs w:val="28"/>
          <w:lang w:val="uk-UA"/>
        </w:rPr>
        <w:t xml:space="preserve"> із</w:t>
      </w:r>
      <w:r w:rsidRPr="00891248">
        <w:rPr>
          <w:sz w:val="28"/>
          <w:szCs w:val="28"/>
          <w:lang w:val="uk-UA"/>
        </w:rPr>
        <w:t xml:space="preserve"> </w:t>
      </w:r>
      <w:r w:rsidR="002D476B" w:rsidRPr="00891248">
        <w:rPr>
          <w:sz w:val="28"/>
          <w:szCs w:val="28"/>
          <w:lang w:val="uk-UA"/>
        </w:rPr>
        <w:t>гнучкою</w:t>
      </w:r>
      <w:r w:rsidRPr="00891248">
        <w:rPr>
          <w:sz w:val="28"/>
          <w:szCs w:val="28"/>
          <w:lang w:val="uk-UA"/>
        </w:rPr>
        <w:t xml:space="preserve"> дистально</w:t>
      </w:r>
      <w:r w:rsidR="002D476B" w:rsidRPr="00891248">
        <w:rPr>
          <w:sz w:val="28"/>
          <w:szCs w:val="28"/>
          <w:lang w:val="uk-UA"/>
        </w:rPr>
        <w:t>ю</w:t>
      </w:r>
      <w:r w:rsidRPr="00891248">
        <w:rPr>
          <w:sz w:val="28"/>
          <w:szCs w:val="28"/>
          <w:lang w:val="uk-UA"/>
        </w:rPr>
        <w:t xml:space="preserve"> частиною, яка при управлінні дозволяла оглядати частин</w:t>
      </w:r>
      <w:r w:rsidR="002D476B" w:rsidRPr="00891248">
        <w:rPr>
          <w:sz w:val="28"/>
          <w:szCs w:val="28"/>
          <w:lang w:val="uk-UA"/>
        </w:rPr>
        <w:t xml:space="preserve">у </w:t>
      </w:r>
      <w:r w:rsidRPr="00891248">
        <w:rPr>
          <w:sz w:val="28"/>
          <w:szCs w:val="28"/>
          <w:lang w:val="uk-UA"/>
        </w:rPr>
        <w:t xml:space="preserve">"сліпих" зон </w:t>
      </w:r>
      <w:r w:rsidR="00C95C55" w:rsidRPr="00891248">
        <w:rPr>
          <w:sz w:val="28"/>
          <w:szCs w:val="28"/>
          <w:lang w:val="uk-UA"/>
        </w:rPr>
        <w:t>шлунку</w:t>
      </w:r>
      <w:r w:rsidRPr="00891248">
        <w:rPr>
          <w:sz w:val="28"/>
          <w:szCs w:val="28"/>
          <w:lang w:val="uk-UA"/>
        </w:rPr>
        <w:t xml:space="preserve">. Незабаром була розроблена модель гастроскопа "Edel-Palmer" з керованим в одній площині дистальним кінцем. Цей апарат був тонше, ніж апарат "Wolf-Schindler", і тривалий час залишався найпоширенішим типом гастроскопа. Подальше вдосконалення </w:t>
      </w:r>
      <w:r w:rsidR="00C95C55" w:rsidRPr="00891248">
        <w:rPr>
          <w:sz w:val="28"/>
          <w:szCs w:val="28"/>
          <w:lang w:val="uk-UA"/>
        </w:rPr>
        <w:t>н</w:t>
      </w:r>
      <w:r w:rsidRPr="00891248">
        <w:rPr>
          <w:sz w:val="28"/>
          <w:szCs w:val="28"/>
          <w:lang w:val="uk-UA"/>
        </w:rPr>
        <w:t>апівгнучк</w:t>
      </w:r>
      <w:r w:rsidR="00C95C55" w:rsidRPr="00891248">
        <w:rPr>
          <w:sz w:val="28"/>
          <w:szCs w:val="28"/>
          <w:lang w:val="uk-UA"/>
        </w:rPr>
        <w:t>их</w:t>
      </w:r>
      <w:r w:rsidRPr="00891248">
        <w:rPr>
          <w:sz w:val="28"/>
          <w:szCs w:val="28"/>
          <w:lang w:val="uk-UA"/>
        </w:rPr>
        <w:t xml:space="preserve"> ендоскопів йш</w:t>
      </w:r>
      <w:r w:rsidR="00C95C55" w:rsidRPr="00891248">
        <w:rPr>
          <w:sz w:val="28"/>
          <w:szCs w:val="28"/>
          <w:lang w:val="uk-UA"/>
        </w:rPr>
        <w:t>ло</w:t>
      </w:r>
      <w:r w:rsidRPr="00891248">
        <w:rPr>
          <w:sz w:val="28"/>
          <w:szCs w:val="28"/>
          <w:lang w:val="uk-UA"/>
        </w:rPr>
        <w:t xml:space="preserve"> по шляху поліпшення їх оптичних властивостей і розробки принципів біопсії через гастроскоп. У 1948 р</w:t>
      </w:r>
      <w:r w:rsidR="002D476B" w:rsidRPr="00891248">
        <w:rPr>
          <w:sz w:val="28"/>
          <w:szCs w:val="28"/>
          <w:lang w:val="uk-UA"/>
        </w:rPr>
        <w:t>оці</w:t>
      </w:r>
      <w:r w:rsidRPr="00891248">
        <w:rPr>
          <w:sz w:val="28"/>
          <w:szCs w:val="28"/>
          <w:lang w:val="uk-UA"/>
        </w:rPr>
        <w:t xml:space="preserve"> </w:t>
      </w:r>
      <w:r w:rsidR="00C95C55" w:rsidRPr="00891248">
        <w:rPr>
          <w:sz w:val="28"/>
          <w:szCs w:val="28"/>
          <w:lang w:val="uk-UA"/>
        </w:rPr>
        <w:t>Е</w:t>
      </w:r>
      <w:r w:rsidRPr="00891248">
        <w:rPr>
          <w:sz w:val="28"/>
          <w:szCs w:val="28"/>
          <w:lang w:val="uk-UA"/>
        </w:rPr>
        <w:t xml:space="preserve">. </w:t>
      </w:r>
      <w:r w:rsidR="00C95C55" w:rsidRPr="00891248">
        <w:rPr>
          <w:sz w:val="28"/>
          <w:szCs w:val="28"/>
          <w:lang w:val="uk-UA"/>
        </w:rPr>
        <w:t>Б</w:t>
      </w:r>
      <w:r w:rsidRPr="00891248">
        <w:rPr>
          <w:sz w:val="28"/>
          <w:szCs w:val="28"/>
          <w:lang w:val="uk-UA"/>
        </w:rPr>
        <w:t xml:space="preserve">. </w:t>
      </w:r>
      <w:r w:rsidR="00C95C55" w:rsidRPr="00891248">
        <w:rPr>
          <w:sz w:val="28"/>
          <w:szCs w:val="28"/>
          <w:lang w:val="uk-UA"/>
        </w:rPr>
        <w:t>Бенедікт</w:t>
      </w:r>
      <w:r w:rsidRPr="00891248">
        <w:rPr>
          <w:sz w:val="28"/>
          <w:szCs w:val="28"/>
          <w:lang w:val="uk-UA"/>
        </w:rPr>
        <w:t xml:space="preserve"> створив операційний гастроскоп, що має біопсійний канал і дозволяє проводити маніпуляції усередині </w:t>
      </w:r>
      <w:r w:rsidR="00C95C55" w:rsidRPr="00891248">
        <w:rPr>
          <w:sz w:val="28"/>
          <w:szCs w:val="28"/>
          <w:lang w:val="uk-UA"/>
        </w:rPr>
        <w:t>шлунку</w:t>
      </w:r>
      <w:r w:rsidRPr="00891248">
        <w:rPr>
          <w:sz w:val="28"/>
          <w:szCs w:val="28"/>
          <w:lang w:val="uk-UA"/>
        </w:rPr>
        <w:t>.</w:t>
      </w:r>
    </w:p>
    <w:p w:rsidR="00AC25BC" w:rsidRPr="00891248" w:rsidRDefault="00AC25BC" w:rsidP="0075355C">
      <w:pPr>
        <w:widowControl w:val="0"/>
        <w:autoSpaceDE w:val="0"/>
        <w:autoSpaceDN w:val="0"/>
        <w:adjustRightInd w:val="0"/>
        <w:spacing w:line="360" w:lineRule="auto"/>
        <w:ind w:firstLine="567"/>
        <w:rPr>
          <w:sz w:val="28"/>
          <w:szCs w:val="28"/>
          <w:lang w:val="uk-UA"/>
        </w:rPr>
      </w:pPr>
      <w:r w:rsidRPr="00891248">
        <w:rPr>
          <w:sz w:val="28"/>
          <w:szCs w:val="28"/>
          <w:lang w:val="uk-UA"/>
        </w:rPr>
        <w:t>У ц</w:t>
      </w:r>
      <w:r w:rsidR="002D476B" w:rsidRPr="00891248">
        <w:rPr>
          <w:sz w:val="28"/>
          <w:szCs w:val="28"/>
          <w:lang w:val="uk-UA"/>
        </w:rPr>
        <w:t>ей</w:t>
      </w:r>
      <w:r w:rsidRPr="00891248">
        <w:rPr>
          <w:sz w:val="28"/>
          <w:szCs w:val="28"/>
          <w:lang w:val="uk-UA"/>
        </w:rPr>
        <w:t xml:space="preserve"> ж</w:t>
      </w:r>
      <w:r w:rsidR="002D476B" w:rsidRPr="00891248">
        <w:rPr>
          <w:sz w:val="28"/>
          <w:szCs w:val="28"/>
          <w:lang w:val="uk-UA"/>
        </w:rPr>
        <w:t>е</w:t>
      </w:r>
      <w:r w:rsidRPr="00891248">
        <w:rPr>
          <w:sz w:val="28"/>
          <w:szCs w:val="28"/>
          <w:lang w:val="uk-UA"/>
        </w:rPr>
        <w:t xml:space="preserve"> р</w:t>
      </w:r>
      <w:r w:rsidR="002D476B" w:rsidRPr="00891248">
        <w:rPr>
          <w:sz w:val="28"/>
          <w:szCs w:val="28"/>
          <w:lang w:val="uk-UA"/>
        </w:rPr>
        <w:t>ік</w:t>
      </w:r>
      <w:r w:rsidRPr="00891248">
        <w:rPr>
          <w:sz w:val="28"/>
          <w:szCs w:val="28"/>
          <w:lang w:val="uk-UA"/>
        </w:rPr>
        <w:t xml:space="preserve"> лікарі та дослідники знову повернулися до проблеми </w:t>
      </w:r>
      <w:r w:rsidR="00A829C6" w:rsidRPr="00891248">
        <w:rPr>
          <w:sz w:val="28"/>
          <w:szCs w:val="28"/>
          <w:lang w:val="uk-UA"/>
        </w:rPr>
        <w:t xml:space="preserve">фото </w:t>
      </w:r>
      <w:r w:rsidR="00A829C6" w:rsidRPr="00891248">
        <w:rPr>
          <w:sz w:val="28"/>
          <w:szCs w:val="28"/>
          <w:lang w:val="uk-UA"/>
        </w:rPr>
        <w:lastRenderedPageBreak/>
        <w:t>документації</w:t>
      </w:r>
      <w:r w:rsidRPr="00891248">
        <w:rPr>
          <w:sz w:val="28"/>
          <w:szCs w:val="28"/>
          <w:lang w:val="uk-UA"/>
        </w:rPr>
        <w:t xml:space="preserve">. Перші успішні досліди з </w:t>
      </w:r>
      <w:r w:rsidR="00C95C55" w:rsidRPr="00891248">
        <w:rPr>
          <w:sz w:val="28"/>
          <w:szCs w:val="28"/>
          <w:lang w:val="uk-UA"/>
        </w:rPr>
        <w:t>внутрішньо шлункової</w:t>
      </w:r>
      <w:r w:rsidRPr="00891248">
        <w:rPr>
          <w:sz w:val="28"/>
          <w:szCs w:val="28"/>
          <w:lang w:val="uk-UA"/>
        </w:rPr>
        <w:t xml:space="preserve"> фотографією були проведені T.</w:t>
      </w:r>
      <w:r w:rsidR="00C95C55" w:rsidRPr="00891248">
        <w:rPr>
          <w:sz w:val="28"/>
          <w:szCs w:val="28"/>
          <w:lang w:val="uk-UA"/>
        </w:rPr>
        <w:t>Ужі</w:t>
      </w:r>
      <w:r w:rsidRPr="00891248">
        <w:rPr>
          <w:sz w:val="28"/>
          <w:szCs w:val="28"/>
          <w:lang w:val="uk-UA"/>
        </w:rPr>
        <w:t xml:space="preserve"> (1950). У 1958 р </w:t>
      </w:r>
      <w:r w:rsidR="00C95C55" w:rsidRPr="00891248">
        <w:rPr>
          <w:sz w:val="28"/>
          <w:szCs w:val="28"/>
          <w:lang w:val="uk-UA"/>
        </w:rPr>
        <w:t>С</w:t>
      </w:r>
      <w:r w:rsidRPr="00891248">
        <w:rPr>
          <w:sz w:val="28"/>
          <w:szCs w:val="28"/>
          <w:lang w:val="uk-UA"/>
        </w:rPr>
        <w:t xml:space="preserve">. </w:t>
      </w:r>
      <w:r w:rsidR="00C95C55" w:rsidRPr="00891248">
        <w:rPr>
          <w:sz w:val="28"/>
          <w:szCs w:val="28"/>
          <w:lang w:val="uk-UA"/>
        </w:rPr>
        <w:t>Тасака</w:t>
      </w:r>
      <w:r w:rsidRPr="00891248">
        <w:rPr>
          <w:sz w:val="28"/>
          <w:szCs w:val="28"/>
          <w:lang w:val="uk-UA"/>
        </w:rPr>
        <w:t xml:space="preserve"> і </w:t>
      </w:r>
      <w:r w:rsidR="00C95C55" w:rsidRPr="00891248">
        <w:rPr>
          <w:sz w:val="28"/>
          <w:szCs w:val="28"/>
          <w:lang w:val="uk-UA"/>
        </w:rPr>
        <w:t>С</w:t>
      </w:r>
      <w:r w:rsidRPr="00891248">
        <w:rPr>
          <w:sz w:val="28"/>
          <w:szCs w:val="28"/>
          <w:lang w:val="uk-UA"/>
        </w:rPr>
        <w:t xml:space="preserve">. </w:t>
      </w:r>
      <w:r w:rsidR="00C95C55" w:rsidRPr="00891248">
        <w:rPr>
          <w:sz w:val="28"/>
          <w:szCs w:val="28"/>
          <w:lang w:val="uk-UA"/>
        </w:rPr>
        <w:t>Ашізава</w:t>
      </w:r>
      <w:r w:rsidRPr="00891248">
        <w:rPr>
          <w:sz w:val="28"/>
          <w:szCs w:val="28"/>
          <w:lang w:val="uk-UA"/>
        </w:rPr>
        <w:t xml:space="preserve"> представили фотографії, виконані за допомогою гастрокамер; останні отримали велике поширення в Японії і практично конкурували з гастроскопії.</w:t>
      </w:r>
    </w:p>
    <w:p w:rsidR="00AC25BC" w:rsidRPr="00891248" w:rsidRDefault="00EC7E4E" w:rsidP="0075355C">
      <w:pPr>
        <w:pStyle w:val="Heading3"/>
        <w:widowControl w:val="0"/>
        <w:numPr>
          <w:ilvl w:val="0"/>
          <w:numId w:val="16"/>
        </w:numPr>
        <w:tabs>
          <w:tab w:val="left" w:pos="990"/>
          <w:tab w:val="left" w:pos="1440"/>
          <w:tab w:val="left" w:pos="1530"/>
        </w:tabs>
        <w:autoSpaceDE w:val="0"/>
        <w:autoSpaceDN w:val="0"/>
        <w:adjustRightInd w:val="0"/>
        <w:spacing w:before="0" w:beforeAutospacing="0" w:after="240" w:afterAutospacing="0" w:line="360" w:lineRule="auto"/>
        <w:ind w:left="1710" w:hanging="1350"/>
        <w:rPr>
          <w:szCs w:val="28"/>
          <w:lang w:val="uk-UA"/>
        </w:rPr>
      </w:pPr>
      <w:bookmarkStart w:id="15" w:name="_Toc453446536"/>
      <w:r w:rsidRPr="00891248">
        <w:rPr>
          <w:szCs w:val="28"/>
          <w:lang w:val="uk-UA"/>
        </w:rPr>
        <w:t>Опто</w:t>
      </w:r>
      <w:r w:rsidR="00AC5BD7" w:rsidRPr="00891248">
        <w:rPr>
          <w:szCs w:val="28"/>
          <w:lang w:val="uk-UA"/>
        </w:rPr>
        <w:t>волоконний період</w:t>
      </w:r>
      <w:bookmarkEnd w:id="15"/>
    </w:p>
    <w:p w:rsidR="00AC25BC" w:rsidRPr="00891248" w:rsidRDefault="00EC7E4E" w:rsidP="0075355C">
      <w:pPr>
        <w:widowControl w:val="0"/>
        <w:autoSpaceDE w:val="0"/>
        <w:autoSpaceDN w:val="0"/>
        <w:adjustRightInd w:val="0"/>
        <w:spacing w:line="360" w:lineRule="auto"/>
        <w:ind w:firstLine="567"/>
        <w:rPr>
          <w:sz w:val="28"/>
          <w:szCs w:val="28"/>
          <w:lang w:val="uk-UA"/>
        </w:rPr>
      </w:pPr>
      <w:r w:rsidRPr="00891248">
        <w:rPr>
          <w:sz w:val="28"/>
          <w:szCs w:val="28"/>
          <w:lang w:val="uk-UA"/>
        </w:rPr>
        <w:t>Третій етап у</w:t>
      </w:r>
      <w:r w:rsidR="00AC25BC" w:rsidRPr="00891248">
        <w:rPr>
          <w:sz w:val="28"/>
          <w:szCs w:val="28"/>
          <w:lang w:val="uk-UA"/>
        </w:rPr>
        <w:t xml:space="preserve"> ендоскопії почався після публікації </w:t>
      </w:r>
      <w:r w:rsidR="00C95C55" w:rsidRPr="00891248">
        <w:rPr>
          <w:sz w:val="28"/>
          <w:szCs w:val="28"/>
          <w:lang w:val="uk-UA"/>
        </w:rPr>
        <w:t>Хіршофітс В. I.</w:t>
      </w:r>
      <w:r w:rsidR="00AC25BC" w:rsidRPr="00891248">
        <w:rPr>
          <w:sz w:val="28"/>
          <w:szCs w:val="28"/>
          <w:lang w:val="uk-UA"/>
        </w:rPr>
        <w:t xml:space="preserve">, </w:t>
      </w:r>
      <w:r w:rsidRPr="00891248">
        <w:rPr>
          <w:sz w:val="28"/>
          <w:szCs w:val="28"/>
          <w:lang w:val="uk-UA"/>
        </w:rPr>
        <w:t xml:space="preserve">в </w:t>
      </w:r>
      <w:r w:rsidR="00AC25BC" w:rsidRPr="00891248">
        <w:rPr>
          <w:sz w:val="28"/>
          <w:szCs w:val="28"/>
          <w:lang w:val="uk-UA"/>
        </w:rPr>
        <w:t>1958</w:t>
      </w:r>
      <w:r w:rsidRPr="00891248">
        <w:rPr>
          <w:sz w:val="28"/>
          <w:szCs w:val="28"/>
          <w:lang w:val="uk-UA"/>
        </w:rPr>
        <w:t xml:space="preserve"> році </w:t>
      </w:r>
      <w:r w:rsidR="00AC25BC" w:rsidRPr="00891248">
        <w:rPr>
          <w:sz w:val="28"/>
          <w:szCs w:val="28"/>
          <w:lang w:val="uk-UA"/>
        </w:rPr>
        <w:t xml:space="preserve">робіт, присвячених практичному застосуванню гнучкого фиброгастроскопа, хоча ідея передачі світла </w:t>
      </w:r>
      <w:r w:rsidRPr="00891248">
        <w:rPr>
          <w:sz w:val="28"/>
          <w:szCs w:val="28"/>
          <w:lang w:val="uk-UA"/>
        </w:rPr>
        <w:t xml:space="preserve">по </w:t>
      </w:r>
      <w:del w:id="16" w:author="ASD" w:date="2016-05-26T18:41:00Z">
        <w:r w:rsidRPr="00891248" w:rsidDel="00BF72C3">
          <w:rPr>
            <w:sz w:val="28"/>
            <w:szCs w:val="28"/>
            <w:lang w:val="uk-UA"/>
          </w:rPr>
          <w:delText>гнучким</w:delText>
        </w:r>
        <w:r w:rsidR="00AC25BC" w:rsidRPr="00891248" w:rsidDel="00BF72C3">
          <w:rPr>
            <w:sz w:val="28"/>
            <w:szCs w:val="28"/>
            <w:lang w:val="uk-UA"/>
          </w:rPr>
          <w:delText xml:space="preserve"> скляним волокнах була запропонована вже в 1927 році, а когерентний оптичний пучок був запропонований Хопкінсом в 1954 р</w:delText>
        </w:r>
        <w:r w:rsidRPr="00891248" w:rsidDel="00BF72C3">
          <w:rPr>
            <w:sz w:val="28"/>
            <w:szCs w:val="28"/>
            <w:lang w:val="uk-UA"/>
          </w:rPr>
          <w:delText>оці. У</w:delText>
        </w:r>
        <w:r w:rsidR="00AC25BC" w:rsidRPr="00891248" w:rsidDel="00BF72C3">
          <w:rPr>
            <w:sz w:val="28"/>
            <w:szCs w:val="28"/>
            <w:lang w:val="uk-UA"/>
          </w:rPr>
          <w:delText xml:space="preserve"> створенні першого фиброгастроскопа </w:delText>
        </w:r>
      </w:del>
      <w:r w:rsidR="00AC25BC" w:rsidRPr="00891248">
        <w:rPr>
          <w:sz w:val="28"/>
          <w:szCs w:val="28"/>
          <w:lang w:val="uk-UA"/>
        </w:rPr>
        <w:t xml:space="preserve">взяли участь </w:t>
      </w:r>
      <w:r w:rsidR="00C95C55" w:rsidRPr="00891248">
        <w:rPr>
          <w:sz w:val="28"/>
          <w:szCs w:val="28"/>
          <w:lang w:val="uk-UA"/>
        </w:rPr>
        <w:t>Куртісс</w:t>
      </w:r>
      <w:r w:rsidR="00AC25BC" w:rsidRPr="00891248">
        <w:rPr>
          <w:sz w:val="28"/>
          <w:szCs w:val="28"/>
          <w:lang w:val="uk-UA"/>
        </w:rPr>
        <w:t xml:space="preserve">, </w:t>
      </w:r>
      <w:r w:rsidR="00C95C55" w:rsidRPr="00891248">
        <w:rPr>
          <w:sz w:val="28"/>
          <w:szCs w:val="28"/>
          <w:lang w:val="uk-UA"/>
        </w:rPr>
        <w:t xml:space="preserve">Хіршофітс </w:t>
      </w:r>
      <w:r w:rsidR="00AC25BC" w:rsidRPr="00891248">
        <w:rPr>
          <w:sz w:val="28"/>
          <w:szCs w:val="28"/>
          <w:lang w:val="uk-UA"/>
        </w:rPr>
        <w:t xml:space="preserve">і </w:t>
      </w:r>
      <w:r w:rsidR="00C95C55" w:rsidRPr="00891248">
        <w:rPr>
          <w:sz w:val="28"/>
          <w:szCs w:val="28"/>
          <w:lang w:val="uk-UA"/>
        </w:rPr>
        <w:t>Петерс</w:t>
      </w:r>
      <w:r w:rsidR="00AC25BC" w:rsidRPr="00891248">
        <w:rPr>
          <w:sz w:val="28"/>
          <w:szCs w:val="28"/>
          <w:lang w:val="uk-UA"/>
        </w:rPr>
        <w:t>. Цей апарат мав значно більш</w:t>
      </w:r>
      <w:r w:rsidRPr="00891248">
        <w:rPr>
          <w:sz w:val="28"/>
          <w:szCs w:val="28"/>
          <w:lang w:val="uk-UA"/>
        </w:rPr>
        <w:t>і</w:t>
      </w:r>
      <w:r w:rsidR="00AC25BC" w:rsidRPr="00891248">
        <w:rPr>
          <w:sz w:val="28"/>
          <w:szCs w:val="28"/>
          <w:lang w:val="uk-UA"/>
        </w:rPr>
        <w:t xml:space="preserve"> можливост</w:t>
      </w:r>
      <w:r w:rsidRPr="00891248">
        <w:rPr>
          <w:sz w:val="28"/>
          <w:szCs w:val="28"/>
          <w:lang w:val="uk-UA"/>
        </w:rPr>
        <w:t>і</w:t>
      </w:r>
      <w:r w:rsidR="00AC25BC" w:rsidRPr="00891248">
        <w:rPr>
          <w:sz w:val="28"/>
          <w:szCs w:val="28"/>
          <w:lang w:val="uk-UA"/>
        </w:rPr>
        <w:t xml:space="preserve"> в порівнянні з найдосконалішою моделлю </w:t>
      </w:r>
      <w:r w:rsidRPr="00891248">
        <w:rPr>
          <w:sz w:val="28"/>
          <w:szCs w:val="28"/>
          <w:lang w:val="uk-UA"/>
        </w:rPr>
        <w:t>н</w:t>
      </w:r>
      <w:r w:rsidR="00A829C6">
        <w:rPr>
          <w:sz w:val="28"/>
          <w:szCs w:val="28"/>
          <w:lang w:val="uk-UA"/>
        </w:rPr>
        <w:t>апів</w:t>
      </w:r>
      <w:r w:rsidR="00AC25BC" w:rsidRPr="00891248">
        <w:rPr>
          <w:sz w:val="28"/>
          <w:szCs w:val="28"/>
          <w:lang w:val="uk-UA"/>
        </w:rPr>
        <w:t>гнучк</w:t>
      </w:r>
      <w:r w:rsidRPr="00891248">
        <w:rPr>
          <w:sz w:val="28"/>
          <w:szCs w:val="28"/>
          <w:lang w:val="uk-UA"/>
        </w:rPr>
        <w:t>ого</w:t>
      </w:r>
      <w:r w:rsidR="00AC25BC" w:rsidRPr="00891248">
        <w:rPr>
          <w:sz w:val="28"/>
          <w:szCs w:val="28"/>
          <w:lang w:val="uk-UA"/>
        </w:rPr>
        <w:t xml:space="preserve"> ендоскопа і дослідження з його допомогою </w:t>
      </w:r>
      <w:r w:rsidRPr="00891248">
        <w:rPr>
          <w:sz w:val="28"/>
          <w:szCs w:val="28"/>
          <w:lang w:val="uk-UA"/>
        </w:rPr>
        <w:t>краще</w:t>
      </w:r>
      <w:r w:rsidR="00AC25BC" w:rsidRPr="00891248">
        <w:rPr>
          <w:sz w:val="28"/>
          <w:szCs w:val="28"/>
          <w:lang w:val="uk-UA"/>
        </w:rPr>
        <w:t xml:space="preserve"> переносилося </w:t>
      </w:r>
      <w:ins w:id="17" w:author="ASD" w:date="2016-05-26T18:41:00Z">
        <w:r w:rsidR="00BF72C3" w:rsidRPr="00891248">
          <w:rPr>
            <w:sz w:val="28"/>
            <w:szCs w:val="28"/>
            <w:lang w:val="uk-UA"/>
          </w:rPr>
          <w:t xml:space="preserve">гнучким скляним волокнах була запропонована вже в 1927 році, а когерентний оптичний пучок був запропонований Хопкінсом в 1954 році. У створенні першого фиброгастроскопа </w:t>
        </w:r>
      </w:ins>
      <w:r w:rsidR="00AC25BC" w:rsidRPr="00891248">
        <w:rPr>
          <w:sz w:val="28"/>
          <w:szCs w:val="28"/>
          <w:lang w:val="uk-UA"/>
        </w:rPr>
        <w:t xml:space="preserve">хворими. З цього часу починається розвиток сучасної ендоскопії, яка постійно розширює сферу свого застосування. </w:t>
      </w:r>
      <w:r w:rsidRPr="00891248">
        <w:rPr>
          <w:sz w:val="28"/>
          <w:szCs w:val="28"/>
          <w:lang w:val="uk-UA"/>
        </w:rPr>
        <w:t>У</w:t>
      </w:r>
      <w:r w:rsidR="00AC25BC" w:rsidRPr="00891248">
        <w:rPr>
          <w:sz w:val="28"/>
          <w:szCs w:val="28"/>
          <w:lang w:val="uk-UA"/>
        </w:rPr>
        <w:t xml:space="preserve"> даний час в ендоскопі</w:t>
      </w:r>
      <w:r w:rsidRPr="00891248">
        <w:rPr>
          <w:sz w:val="28"/>
          <w:szCs w:val="28"/>
          <w:lang w:val="uk-UA"/>
        </w:rPr>
        <w:t>ю</w:t>
      </w:r>
      <w:r w:rsidR="00AC25BC" w:rsidRPr="00891248">
        <w:rPr>
          <w:sz w:val="28"/>
          <w:szCs w:val="28"/>
          <w:lang w:val="uk-UA"/>
        </w:rPr>
        <w:t xml:space="preserve"> </w:t>
      </w:r>
      <w:r w:rsidR="00C95C55" w:rsidRPr="00891248">
        <w:rPr>
          <w:sz w:val="28"/>
          <w:szCs w:val="28"/>
          <w:lang w:val="uk-UA"/>
        </w:rPr>
        <w:t>шлунку</w:t>
      </w:r>
      <w:r w:rsidR="00AC25BC" w:rsidRPr="00891248">
        <w:rPr>
          <w:sz w:val="28"/>
          <w:szCs w:val="28"/>
          <w:lang w:val="uk-UA"/>
        </w:rPr>
        <w:t xml:space="preserve"> використову</w:t>
      </w:r>
      <w:r w:rsidRPr="00891248">
        <w:rPr>
          <w:sz w:val="28"/>
          <w:szCs w:val="28"/>
          <w:lang w:val="uk-UA"/>
        </w:rPr>
        <w:t>є</w:t>
      </w:r>
      <w:r w:rsidR="00AC25BC" w:rsidRPr="00891248">
        <w:rPr>
          <w:sz w:val="28"/>
          <w:szCs w:val="28"/>
          <w:lang w:val="uk-UA"/>
        </w:rPr>
        <w:t xml:space="preserve"> </w:t>
      </w:r>
      <w:r w:rsidR="00C95C55" w:rsidRPr="00891248">
        <w:rPr>
          <w:sz w:val="28"/>
          <w:szCs w:val="28"/>
          <w:lang w:val="uk-UA"/>
        </w:rPr>
        <w:t>фібро гастроскоп</w:t>
      </w:r>
      <w:r w:rsidR="00AC25BC" w:rsidRPr="00891248">
        <w:rPr>
          <w:sz w:val="28"/>
          <w:szCs w:val="28"/>
          <w:lang w:val="uk-UA"/>
        </w:rPr>
        <w:t>, як</w:t>
      </w:r>
      <w:r w:rsidRPr="00891248">
        <w:rPr>
          <w:sz w:val="28"/>
          <w:szCs w:val="28"/>
          <w:lang w:val="uk-UA"/>
        </w:rPr>
        <w:t>ий</w:t>
      </w:r>
      <w:r w:rsidR="00AC25BC" w:rsidRPr="00891248">
        <w:rPr>
          <w:sz w:val="28"/>
          <w:szCs w:val="28"/>
          <w:lang w:val="uk-UA"/>
        </w:rPr>
        <w:t xml:space="preserve"> дозвол</w:t>
      </w:r>
      <w:r w:rsidRPr="00891248">
        <w:rPr>
          <w:sz w:val="28"/>
          <w:szCs w:val="28"/>
          <w:lang w:val="uk-UA"/>
        </w:rPr>
        <w:t>яє</w:t>
      </w:r>
      <w:r w:rsidR="00AC25BC" w:rsidRPr="00891248">
        <w:rPr>
          <w:sz w:val="28"/>
          <w:szCs w:val="28"/>
          <w:lang w:val="uk-UA"/>
        </w:rPr>
        <w:t xml:space="preserve"> значно розширити межі огляду, детально оцінювати стан слизової оболонки стравоходу, </w:t>
      </w:r>
      <w:r w:rsidR="00C95C55" w:rsidRPr="00891248">
        <w:rPr>
          <w:sz w:val="28"/>
          <w:szCs w:val="28"/>
          <w:lang w:val="uk-UA"/>
        </w:rPr>
        <w:t>шлунку</w:t>
      </w:r>
      <w:r w:rsidR="00AC25BC" w:rsidRPr="00891248">
        <w:rPr>
          <w:sz w:val="28"/>
          <w:szCs w:val="28"/>
          <w:lang w:val="uk-UA"/>
        </w:rPr>
        <w:t>, дванадцятипалої і початкового відділу тонкої кишки, виробляти прицільну біопсію, запис, передавати зображення на телеекран. Особливу роль придбала езофагогастродуоденоскопія у зв'язку з розвитком і вдосконаленням ендоскопічних лікувальних маніпуляцій.</w:t>
      </w:r>
    </w:p>
    <w:p w:rsidR="00AC25BC" w:rsidRPr="00891248" w:rsidRDefault="00AC25BC" w:rsidP="0075355C">
      <w:pPr>
        <w:pStyle w:val="Heading3"/>
        <w:widowControl w:val="0"/>
        <w:numPr>
          <w:ilvl w:val="0"/>
          <w:numId w:val="16"/>
        </w:numPr>
        <w:tabs>
          <w:tab w:val="left" w:pos="990"/>
          <w:tab w:val="left" w:pos="1440"/>
          <w:tab w:val="left" w:pos="1530"/>
        </w:tabs>
        <w:autoSpaceDE w:val="0"/>
        <w:autoSpaceDN w:val="0"/>
        <w:adjustRightInd w:val="0"/>
        <w:spacing w:before="0" w:beforeAutospacing="0" w:after="240" w:afterAutospacing="0" w:line="360" w:lineRule="auto"/>
        <w:ind w:left="1710" w:hanging="1350"/>
        <w:rPr>
          <w:szCs w:val="28"/>
          <w:lang w:val="uk-UA"/>
        </w:rPr>
      </w:pPr>
      <w:bookmarkStart w:id="18" w:name="_Toc453446537"/>
      <w:r w:rsidRPr="00891248">
        <w:rPr>
          <w:szCs w:val="28"/>
          <w:lang w:val="uk-UA"/>
        </w:rPr>
        <w:t>Електронний період</w:t>
      </w:r>
      <w:bookmarkEnd w:id="18"/>
    </w:p>
    <w:p w:rsidR="00757B58" w:rsidRPr="00891248" w:rsidRDefault="00AC25BC" w:rsidP="0075355C">
      <w:pPr>
        <w:widowControl w:val="0"/>
        <w:autoSpaceDE w:val="0"/>
        <w:autoSpaceDN w:val="0"/>
        <w:adjustRightInd w:val="0"/>
        <w:spacing w:line="360" w:lineRule="auto"/>
        <w:ind w:firstLine="567"/>
        <w:rPr>
          <w:rFonts w:eastAsia="Calibri"/>
          <w:sz w:val="28"/>
          <w:szCs w:val="28"/>
          <w:lang w:val="uk-UA"/>
          <w:rPrChange w:id="19" w:author="ASD" w:date="2016-06-09T16:59:00Z">
            <w:rPr>
              <w:rFonts w:eastAsia="Calibri"/>
              <w:lang w:val="uk-UA"/>
            </w:rPr>
          </w:rPrChange>
        </w:rPr>
      </w:pPr>
      <w:r w:rsidRPr="00891248">
        <w:rPr>
          <w:sz w:val="28"/>
          <w:szCs w:val="28"/>
          <w:lang w:val="uk-UA"/>
        </w:rPr>
        <w:t xml:space="preserve">Нинішній електронний період почався в Bell Laboratories (AT &amp; T), коли </w:t>
      </w:r>
      <w:r w:rsidR="00C95C55" w:rsidRPr="00891248">
        <w:rPr>
          <w:sz w:val="28"/>
          <w:szCs w:val="28"/>
          <w:lang w:val="uk-UA"/>
        </w:rPr>
        <w:t>Бойлі</w:t>
      </w:r>
      <w:r w:rsidRPr="00891248">
        <w:rPr>
          <w:sz w:val="28"/>
          <w:szCs w:val="28"/>
          <w:lang w:val="uk-UA"/>
        </w:rPr>
        <w:t xml:space="preserve"> і </w:t>
      </w:r>
      <w:r w:rsidR="00C95C55" w:rsidRPr="00891248">
        <w:rPr>
          <w:sz w:val="28"/>
          <w:szCs w:val="28"/>
          <w:lang w:val="uk-UA"/>
        </w:rPr>
        <w:t>Сміт</w:t>
      </w:r>
      <w:r w:rsidRPr="00891248">
        <w:rPr>
          <w:sz w:val="28"/>
          <w:szCs w:val="28"/>
          <w:lang w:val="uk-UA"/>
        </w:rPr>
        <w:t xml:space="preserve"> в 1969 році створили прилад із зарядним зв'язком (ПЗС), перетворює оптичні сигнали в електричні імпульси. Десять років по тому інженерами компанії Welch Allyn був створений перший електронний ендоскоп - ендоскопія увійшла в століття цифрових технологій. Електронна </w:t>
      </w:r>
      <w:r w:rsidR="00A829C6" w:rsidRPr="00891248">
        <w:rPr>
          <w:sz w:val="28"/>
          <w:szCs w:val="28"/>
          <w:lang w:val="uk-UA"/>
        </w:rPr>
        <w:t>відео ендоскопія</w:t>
      </w:r>
      <w:r w:rsidRPr="00891248">
        <w:rPr>
          <w:sz w:val="28"/>
          <w:szCs w:val="28"/>
          <w:lang w:val="uk-UA"/>
        </w:rPr>
        <w:t xml:space="preserve"> дала можливість відразу декільком фахівцям бачити весь процес ендоскопічного </w:t>
      </w:r>
      <w:r w:rsidRPr="00891248">
        <w:rPr>
          <w:sz w:val="28"/>
          <w:szCs w:val="28"/>
          <w:lang w:val="uk-UA"/>
        </w:rPr>
        <w:lastRenderedPageBreak/>
        <w:t>дослідження, збільшувати зображення і зберігати його в комп'ютерній базі даних.</w:t>
      </w:r>
    </w:p>
    <w:p w:rsidR="00FF5444" w:rsidRPr="00891248" w:rsidRDefault="00FF5444" w:rsidP="0075355C">
      <w:pPr>
        <w:pStyle w:val="Heading2"/>
        <w:numPr>
          <w:ilvl w:val="0"/>
          <w:numId w:val="13"/>
        </w:numPr>
        <w:tabs>
          <w:tab w:val="left" w:pos="990"/>
        </w:tabs>
        <w:spacing w:before="0"/>
        <w:ind w:left="1170" w:hanging="810"/>
        <w:rPr>
          <w:rFonts w:eastAsia="Calibri"/>
          <w:lang w:val="uk-UA"/>
        </w:rPr>
      </w:pPr>
      <w:bookmarkStart w:id="20" w:name="_Toc453446538"/>
      <w:r w:rsidRPr="00891248">
        <w:rPr>
          <w:rFonts w:eastAsia="Calibri"/>
          <w:lang w:val="uk-UA"/>
        </w:rPr>
        <w:t>Застосування в медицині</w:t>
      </w:r>
      <w:bookmarkEnd w:id="20"/>
    </w:p>
    <w:p w:rsidR="009E2012" w:rsidRPr="00891248" w:rsidRDefault="009E2012" w:rsidP="0075355C">
      <w:pPr>
        <w:pStyle w:val="NormalWeb"/>
        <w:shd w:val="clear" w:color="auto" w:fill="FFFFFF"/>
        <w:spacing w:before="0" w:beforeAutospacing="0" w:after="0" w:afterAutospacing="0" w:line="360" w:lineRule="auto"/>
        <w:ind w:firstLine="630"/>
        <w:rPr>
          <w:color w:val="auto"/>
          <w:sz w:val="28"/>
          <w:szCs w:val="28"/>
          <w:lang w:eastAsia="ru-RU"/>
          <w:rPrChange w:id="21" w:author="ASD" w:date="2016-06-09T16:59:00Z">
            <w:rPr>
              <w:color w:val="auto"/>
              <w:sz w:val="28"/>
              <w:szCs w:val="28"/>
              <w:lang w:val="ru-RU" w:eastAsia="ru-RU"/>
            </w:rPr>
          </w:rPrChange>
        </w:rPr>
      </w:pPr>
      <w:r w:rsidRPr="00891248">
        <w:rPr>
          <w:color w:val="auto"/>
          <w:sz w:val="28"/>
          <w:szCs w:val="28"/>
          <w:lang w:eastAsia="ru-RU"/>
        </w:rPr>
        <w:t>Ендоскопія — метод заглядання всередину тіла та обстеження внутрішніх органів людини за допомогою медичного приладу — </w:t>
      </w:r>
      <w:r w:rsidRPr="00A12D06">
        <w:rPr>
          <w:color w:val="auto"/>
          <w:sz w:val="28"/>
          <w:szCs w:val="28"/>
          <w:lang w:eastAsia="ru-RU"/>
        </w:rPr>
        <w:fldChar w:fldCharType="begin"/>
      </w:r>
      <w:r w:rsidRPr="00891248">
        <w:rPr>
          <w:color w:val="auto"/>
          <w:sz w:val="28"/>
          <w:szCs w:val="28"/>
          <w:lang w:eastAsia="ru-RU"/>
        </w:rPr>
        <w:instrText xml:space="preserve"> HYPERLINK "https://uk.wikipedia.org/wiki/%D0%95%D0%BD%D0%B4%D0%BE%D1%81%D0%BA%D0%BE%D0%BF" \o "Ендоскоп" </w:instrText>
      </w:r>
      <w:r w:rsidRPr="00A12D06">
        <w:rPr>
          <w:color w:val="auto"/>
          <w:sz w:val="28"/>
          <w:szCs w:val="28"/>
          <w:lang w:eastAsia="ru-RU"/>
          <w:rPrChange w:id="22" w:author="ASD" w:date="2016-06-09T16:59:00Z">
            <w:rPr>
              <w:color w:val="auto"/>
              <w:sz w:val="28"/>
              <w:szCs w:val="28"/>
              <w:lang w:eastAsia="ru-RU"/>
            </w:rPr>
          </w:rPrChange>
        </w:rPr>
        <w:fldChar w:fldCharType="separate"/>
      </w:r>
      <w:r w:rsidRPr="00891248">
        <w:rPr>
          <w:color w:val="auto"/>
          <w:sz w:val="28"/>
          <w:szCs w:val="28"/>
          <w:lang w:eastAsia="ru-RU"/>
        </w:rPr>
        <w:t>ендоскопа</w:t>
      </w:r>
      <w:r w:rsidRPr="00A12D06">
        <w:rPr>
          <w:color w:val="auto"/>
          <w:sz w:val="28"/>
          <w:szCs w:val="28"/>
          <w:lang w:eastAsia="ru-RU"/>
        </w:rPr>
        <w:fldChar w:fldCharType="end"/>
      </w:r>
      <w:r w:rsidRPr="00891248">
        <w:rPr>
          <w:color w:val="auto"/>
          <w:sz w:val="28"/>
          <w:szCs w:val="28"/>
          <w:lang w:eastAsia="ru-RU"/>
        </w:rPr>
        <w:t>, без порушення цілісності шкірних покривів та </w:t>
      </w:r>
      <w:r w:rsidRPr="00A12D06">
        <w:rPr>
          <w:color w:val="auto"/>
          <w:sz w:val="28"/>
          <w:szCs w:val="28"/>
          <w:lang w:eastAsia="ru-RU"/>
        </w:rPr>
        <w:fldChar w:fldCharType="begin"/>
      </w:r>
      <w:r w:rsidRPr="00891248">
        <w:rPr>
          <w:color w:val="auto"/>
          <w:sz w:val="28"/>
          <w:szCs w:val="28"/>
          <w:lang w:eastAsia="ru-RU"/>
        </w:rPr>
        <w:instrText xml:space="preserve"> HYPERLINK "https://uk.wikipedia.org/wiki/%D0%A1%D0%BB%D0%B8%D0%B7%D0%BE%D0%B2%D0%B0_%D0%BE%D0%B1%D0%BE%D0%BB%D0%BE%D0%BD%D0%BA%D0%B0" \o "Слизова оболонка" </w:instrText>
      </w:r>
      <w:r w:rsidRPr="00A12D06">
        <w:rPr>
          <w:color w:val="auto"/>
          <w:sz w:val="28"/>
          <w:szCs w:val="28"/>
          <w:lang w:eastAsia="ru-RU"/>
          <w:rPrChange w:id="23" w:author="ASD" w:date="2016-06-09T16:59:00Z">
            <w:rPr>
              <w:color w:val="auto"/>
              <w:sz w:val="28"/>
              <w:szCs w:val="28"/>
              <w:lang w:eastAsia="ru-RU"/>
            </w:rPr>
          </w:rPrChange>
        </w:rPr>
        <w:fldChar w:fldCharType="separate"/>
      </w:r>
      <w:r w:rsidRPr="00891248">
        <w:rPr>
          <w:color w:val="auto"/>
          <w:sz w:val="28"/>
          <w:szCs w:val="28"/>
          <w:lang w:eastAsia="ru-RU"/>
        </w:rPr>
        <w:t>слизових оболонок</w:t>
      </w:r>
      <w:r w:rsidRPr="00A12D06">
        <w:rPr>
          <w:color w:val="auto"/>
          <w:sz w:val="28"/>
          <w:szCs w:val="28"/>
          <w:lang w:eastAsia="ru-RU"/>
        </w:rPr>
        <w:fldChar w:fldCharType="end"/>
      </w:r>
      <w:r w:rsidRPr="00891248">
        <w:rPr>
          <w:color w:val="auto"/>
          <w:sz w:val="28"/>
          <w:szCs w:val="28"/>
          <w:lang w:eastAsia="ru-RU"/>
        </w:rPr>
        <w:t>. Проте дедалі частіше в </w:t>
      </w:r>
      <w:r w:rsidRPr="00A12D06">
        <w:rPr>
          <w:color w:val="auto"/>
          <w:sz w:val="28"/>
          <w:szCs w:val="28"/>
          <w:lang w:eastAsia="ru-RU"/>
        </w:rPr>
        <w:fldChar w:fldCharType="begin"/>
      </w:r>
      <w:r w:rsidRPr="00891248">
        <w:rPr>
          <w:color w:val="auto"/>
          <w:sz w:val="28"/>
          <w:szCs w:val="28"/>
          <w:lang w:eastAsia="ru-RU"/>
        </w:rPr>
        <w:instrText xml:space="preserve"> HYPERLINK "https://uk.wikipedia.org/wiki/%D0%A5%D1%96%D1%80%D1%83%D1%80%D0%B3%D1%96%D1%8F" \o "Хірургія" </w:instrText>
      </w:r>
      <w:r w:rsidRPr="00A12D06">
        <w:rPr>
          <w:color w:val="auto"/>
          <w:sz w:val="28"/>
          <w:szCs w:val="28"/>
          <w:lang w:eastAsia="ru-RU"/>
          <w:rPrChange w:id="24" w:author="ASD" w:date="2016-06-09T16:59:00Z">
            <w:rPr>
              <w:color w:val="auto"/>
              <w:sz w:val="28"/>
              <w:szCs w:val="28"/>
              <w:lang w:eastAsia="ru-RU"/>
            </w:rPr>
          </w:rPrChange>
        </w:rPr>
        <w:fldChar w:fldCharType="separate"/>
      </w:r>
      <w:r w:rsidRPr="00891248">
        <w:rPr>
          <w:color w:val="auto"/>
          <w:sz w:val="28"/>
          <w:szCs w:val="28"/>
          <w:lang w:eastAsia="ru-RU"/>
        </w:rPr>
        <w:t>хірургічній</w:t>
      </w:r>
      <w:r w:rsidRPr="00A12D06">
        <w:rPr>
          <w:color w:val="auto"/>
          <w:sz w:val="28"/>
          <w:szCs w:val="28"/>
          <w:lang w:eastAsia="ru-RU"/>
        </w:rPr>
        <w:fldChar w:fldCharType="end"/>
      </w:r>
      <w:r w:rsidRPr="00891248">
        <w:rPr>
          <w:color w:val="auto"/>
          <w:sz w:val="28"/>
          <w:szCs w:val="28"/>
          <w:lang w:eastAsia="ru-RU"/>
        </w:rPr>
        <w:t> практиці застосовують травматичні види ендоскопії.</w:t>
      </w:r>
      <w:r w:rsidRPr="00891248">
        <w:rPr>
          <w:color w:val="auto"/>
          <w:sz w:val="28"/>
          <w:szCs w:val="28"/>
          <w:lang w:eastAsia="ru-RU"/>
          <w:rPrChange w:id="25" w:author="ASD" w:date="2016-06-09T16:59:00Z">
            <w:rPr>
              <w:color w:val="auto"/>
              <w:sz w:val="28"/>
              <w:szCs w:val="28"/>
              <w:lang w:val="ru-RU" w:eastAsia="ru-RU"/>
            </w:rPr>
          </w:rPrChange>
        </w:rPr>
        <w:t>[</w:t>
      </w:r>
      <w:r w:rsidR="005538D1" w:rsidRPr="00891248">
        <w:rPr>
          <w:color w:val="auto"/>
          <w:sz w:val="28"/>
          <w:szCs w:val="28"/>
          <w:lang w:eastAsia="ru-RU"/>
          <w:rPrChange w:id="26" w:author="ASD" w:date="2016-06-09T16:59:00Z">
            <w:rPr>
              <w:color w:val="auto"/>
              <w:sz w:val="28"/>
              <w:szCs w:val="28"/>
              <w:lang w:val="ru-RU" w:eastAsia="ru-RU"/>
            </w:rPr>
          </w:rPrChange>
        </w:rPr>
        <w:t>52</w:t>
      </w:r>
      <w:r w:rsidRPr="00891248">
        <w:rPr>
          <w:color w:val="auto"/>
          <w:sz w:val="28"/>
          <w:szCs w:val="28"/>
          <w:lang w:eastAsia="ru-RU"/>
          <w:rPrChange w:id="27" w:author="ASD" w:date="2016-06-09T16:59:00Z">
            <w:rPr>
              <w:color w:val="auto"/>
              <w:sz w:val="28"/>
              <w:szCs w:val="28"/>
              <w:lang w:val="ru-RU" w:eastAsia="ru-RU"/>
            </w:rPr>
          </w:rPrChange>
        </w:rPr>
        <w:t>]</w:t>
      </w:r>
    </w:p>
    <w:p w:rsidR="009E2012" w:rsidRPr="00891248" w:rsidRDefault="009E2012"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Ендоскопи є двох типів: прямі (металеві) та гнучкі (еластичні). Більшого розповсюдження набули еластичні, оскільки вони дозволяють легше </w:t>
      </w:r>
      <w:r w:rsidRPr="00A12D06">
        <w:rPr>
          <w:color w:val="auto"/>
          <w:sz w:val="28"/>
          <w:szCs w:val="28"/>
          <w:lang w:eastAsia="ru-RU"/>
        </w:rPr>
        <w:fldChar w:fldCharType="begin"/>
      </w:r>
      <w:r w:rsidRPr="00891248">
        <w:rPr>
          <w:color w:val="auto"/>
          <w:sz w:val="28"/>
          <w:szCs w:val="28"/>
          <w:lang w:eastAsia="ru-RU"/>
        </w:rPr>
        <w:instrText xml:space="preserve"> HYPERLINK "https://uk.wikipedia.org/wiki/%D0%9F%D0%B0%D1%86%D1%96%D1%94%D0%BD%D1%82" \o "Пацієнт" </w:instrText>
      </w:r>
      <w:r w:rsidRPr="00A12D06">
        <w:rPr>
          <w:color w:val="auto"/>
          <w:sz w:val="28"/>
          <w:szCs w:val="28"/>
          <w:lang w:eastAsia="ru-RU"/>
          <w:rPrChange w:id="28" w:author="ASD" w:date="2016-06-09T16:59:00Z">
            <w:rPr>
              <w:color w:val="auto"/>
              <w:sz w:val="28"/>
              <w:szCs w:val="28"/>
              <w:lang w:eastAsia="ru-RU"/>
            </w:rPr>
          </w:rPrChange>
        </w:rPr>
        <w:fldChar w:fldCharType="separate"/>
      </w:r>
      <w:r w:rsidRPr="00891248">
        <w:rPr>
          <w:color w:val="auto"/>
          <w:sz w:val="28"/>
          <w:szCs w:val="28"/>
          <w:lang w:eastAsia="ru-RU"/>
        </w:rPr>
        <w:t>пацієнту</w:t>
      </w:r>
      <w:r w:rsidRPr="00A12D06">
        <w:rPr>
          <w:color w:val="auto"/>
          <w:sz w:val="28"/>
          <w:szCs w:val="28"/>
          <w:lang w:eastAsia="ru-RU"/>
        </w:rPr>
        <w:fldChar w:fldCharType="end"/>
      </w:r>
      <w:r w:rsidRPr="00891248">
        <w:rPr>
          <w:color w:val="auto"/>
          <w:sz w:val="28"/>
          <w:szCs w:val="28"/>
          <w:lang w:eastAsia="ru-RU"/>
        </w:rPr>
        <w:t> перенести маніпуляцію, а лікарю-діагносту адекватніше та якісніше здійснити </w:t>
      </w:r>
      <w:r w:rsidRPr="00A12D06">
        <w:rPr>
          <w:color w:val="auto"/>
          <w:sz w:val="28"/>
          <w:szCs w:val="28"/>
          <w:lang w:eastAsia="ru-RU"/>
        </w:rPr>
        <w:fldChar w:fldCharType="begin"/>
      </w:r>
      <w:r w:rsidRPr="00891248">
        <w:rPr>
          <w:color w:val="auto"/>
          <w:sz w:val="28"/>
          <w:szCs w:val="28"/>
          <w:lang w:eastAsia="ru-RU"/>
        </w:rPr>
        <w:instrText xml:space="preserve"> HYPERLINK "https://uk.wikipedia.org/wiki/%D0%9E%D0%B1%D1%81%D1%82%D0%B5%D0%B6%D0%B5%D0%BD%D0%BD%D1%8F" \o "Обстеження" </w:instrText>
      </w:r>
      <w:r w:rsidRPr="00A12D06">
        <w:rPr>
          <w:color w:val="auto"/>
          <w:sz w:val="28"/>
          <w:szCs w:val="28"/>
          <w:lang w:eastAsia="ru-RU"/>
          <w:rPrChange w:id="29" w:author="ASD" w:date="2016-06-09T16:59:00Z">
            <w:rPr>
              <w:color w:val="auto"/>
              <w:sz w:val="28"/>
              <w:szCs w:val="28"/>
              <w:lang w:eastAsia="ru-RU"/>
            </w:rPr>
          </w:rPrChange>
        </w:rPr>
        <w:fldChar w:fldCharType="separate"/>
      </w:r>
      <w:r w:rsidRPr="00891248">
        <w:rPr>
          <w:color w:val="auto"/>
          <w:sz w:val="28"/>
          <w:szCs w:val="28"/>
          <w:lang w:eastAsia="ru-RU"/>
        </w:rPr>
        <w:t>обстеження</w:t>
      </w:r>
      <w:r w:rsidRPr="00A12D06">
        <w:rPr>
          <w:color w:val="auto"/>
          <w:sz w:val="28"/>
          <w:szCs w:val="28"/>
          <w:lang w:eastAsia="ru-RU"/>
        </w:rPr>
        <w:fldChar w:fldCharType="end"/>
      </w:r>
      <w:r w:rsidRPr="00891248">
        <w:rPr>
          <w:color w:val="auto"/>
          <w:sz w:val="28"/>
          <w:szCs w:val="28"/>
          <w:lang w:eastAsia="ru-RU"/>
        </w:rPr>
        <w:t>. Та все ж таки є ділянки, обстеження яких зручніше, швидше, простіше і надійніше здійснювати прямим.</w:t>
      </w:r>
    </w:p>
    <w:p w:rsidR="009E2012" w:rsidRPr="00891248" w:rsidRDefault="009E2012"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При ендоскопії ендоскопи зазвичай вводяться в порожнину тіла через природні шляхи, наприклад, в </w:t>
      </w:r>
      <w:r w:rsidRPr="00A12D06">
        <w:rPr>
          <w:color w:val="auto"/>
          <w:sz w:val="28"/>
          <w:szCs w:val="28"/>
          <w:lang w:eastAsia="ru-RU"/>
        </w:rPr>
        <w:fldChar w:fldCharType="begin"/>
      </w:r>
      <w:r w:rsidRPr="00891248">
        <w:rPr>
          <w:color w:val="auto"/>
          <w:sz w:val="28"/>
          <w:szCs w:val="28"/>
          <w:lang w:eastAsia="ru-RU"/>
        </w:rPr>
        <w:instrText xml:space="preserve"> HYPERLINK "https://uk.wikipedia.org/wiki/%D0%A8%D0%BB%D1%83%D0%BD%D0%BE%D0%BA" \o "Шлунок" </w:instrText>
      </w:r>
      <w:r w:rsidRPr="00A12D06">
        <w:rPr>
          <w:color w:val="auto"/>
          <w:sz w:val="28"/>
          <w:szCs w:val="28"/>
          <w:lang w:eastAsia="ru-RU"/>
          <w:rPrChange w:id="30" w:author="ASD" w:date="2016-06-09T16:59:00Z">
            <w:rPr>
              <w:color w:val="auto"/>
              <w:sz w:val="28"/>
              <w:szCs w:val="28"/>
              <w:lang w:eastAsia="ru-RU"/>
            </w:rPr>
          </w:rPrChange>
        </w:rPr>
        <w:fldChar w:fldCharType="separate"/>
      </w:r>
      <w:r w:rsidRPr="00891248">
        <w:rPr>
          <w:color w:val="auto"/>
          <w:sz w:val="28"/>
          <w:szCs w:val="28"/>
          <w:lang w:eastAsia="ru-RU"/>
        </w:rPr>
        <w:t>шлунок</w:t>
      </w:r>
      <w:r w:rsidRPr="00A12D06">
        <w:rPr>
          <w:color w:val="auto"/>
          <w:sz w:val="28"/>
          <w:szCs w:val="28"/>
          <w:lang w:eastAsia="ru-RU"/>
        </w:rPr>
        <w:fldChar w:fldCharType="end"/>
      </w:r>
      <w:r w:rsidRPr="00891248">
        <w:rPr>
          <w:color w:val="auto"/>
          <w:sz w:val="28"/>
          <w:szCs w:val="28"/>
          <w:lang w:eastAsia="ru-RU"/>
        </w:rPr>
        <w:t> — через </w:t>
      </w:r>
      <w:r w:rsidRPr="00A12D06">
        <w:rPr>
          <w:color w:val="auto"/>
          <w:sz w:val="28"/>
          <w:szCs w:val="28"/>
          <w:lang w:eastAsia="ru-RU"/>
        </w:rPr>
        <w:fldChar w:fldCharType="begin"/>
      </w:r>
      <w:r w:rsidRPr="00891248">
        <w:rPr>
          <w:color w:val="auto"/>
          <w:sz w:val="28"/>
          <w:szCs w:val="28"/>
          <w:lang w:eastAsia="ru-RU"/>
        </w:rPr>
        <w:instrText xml:space="preserve"> HYPERLINK "https://uk.wikipedia.org/wiki/%D0%A0%D0%BE%D1%82" \o "Рот" </w:instrText>
      </w:r>
      <w:r w:rsidRPr="00A12D06">
        <w:rPr>
          <w:color w:val="auto"/>
          <w:sz w:val="28"/>
          <w:szCs w:val="28"/>
          <w:lang w:eastAsia="ru-RU"/>
          <w:rPrChange w:id="31" w:author="ASD" w:date="2016-06-09T16:59:00Z">
            <w:rPr>
              <w:color w:val="auto"/>
              <w:sz w:val="28"/>
              <w:szCs w:val="28"/>
              <w:lang w:eastAsia="ru-RU"/>
            </w:rPr>
          </w:rPrChange>
        </w:rPr>
        <w:fldChar w:fldCharType="separate"/>
      </w:r>
      <w:r w:rsidRPr="00891248">
        <w:rPr>
          <w:color w:val="auto"/>
          <w:sz w:val="28"/>
          <w:szCs w:val="28"/>
          <w:lang w:eastAsia="ru-RU"/>
        </w:rPr>
        <w:t>рот</w:t>
      </w:r>
      <w:r w:rsidRPr="00A12D06">
        <w:rPr>
          <w:color w:val="auto"/>
          <w:sz w:val="28"/>
          <w:szCs w:val="28"/>
          <w:lang w:eastAsia="ru-RU"/>
        </w:rPr>
        <w:fldChar w:fldCharType="end"/>
      </w:r>
      <w:r w:rsidRPr="00891248">
        <w:rPr>
          <w:color w:val="auto"/>
          <w:sz w:val="28"/>
          <w:szCs w:val="28"/>
          <w:lang w:eastAsia="ru-RU"/>
        </w:rPr>
        <w:t> і </w:t>
      </w:r>
      <w:r w:rsidRPr="00A12D06">
        <w:rPr>
          <w:color w:val="auto"/>
          <w:sz w:val="28"/>
          <w:szCs w:val="28"/>
          <w:lang w:eastAsia="ru-RU"/>
        </w:rPr>
        <w:fldChar w:fldCharType="begin"/>
      </w:r>
      <w:r w:rsidRPr="00891248">
        <w:rPr>
          <w:color w:val="auto"/>
          <w:sz w:val="28"/>
          <w:szCs w:val="28"/>
          <w:lang w:eastAsia="ru-RU"/>
        </w:rPr>
        <w:instrText xml:space="preserve"> HYPERLINK "https://uk.wikipedia.org/wiki/%D0%A1%D1%82%D1%80%D0%B0%D0%B2%D0%BE%D1%85%D1%96%D0%B4" \o "Стравохід" </w:instrText>
      </w:r>
      <w:r w:rsidRPr="00A12D06">
        <w:rPr>
          <w:color w:val="auto"/>
          <w:sz w:val="28"/>
          <w:szCs w:val="28"/>
          <w:lang w:eastAsia="ru-RU"/>
          <w:rPrChange w:id="32" w:author="ASD" w:date="2016-06-09T16:59:00Z">
            <w:rPr>
              <w:color w:val="auto"/>
              <w:sz w:val="28"/>
              <w:szCs w:val="28"/>
              <w:lang w:eastAsia="ru-RU"/>
            </w:rPr>
          </w:rPrChange>
        </w:rPr>
        <w:fldChar w:fldCharType="separate"/>
      </w:r>
      <w:r w:rsidRPr="00891248">
        <w:rPr>
          <w:color w:val="auto"/>
          <w:sz w:val="28"/>
          <w:szCs w:val="28"/>
          <w:lang w:eastAsia="ru-RU"/>
        </w:rPr>
        <w:t>стравохід</w:t>
      </w:r>
      <w:r w:rsidRPr="00A12D06">
        <w:rPr>
          <w:color w:val="auto"/>
          <w:sz w:val="28"/>
          <w:szCs w:val="28"/>
          <w:lang w:eastAsia="ru-RU"/>
        </w:rPr>
        <w:fldChar w:fldCharType="end"/>
      </w:r>
      <w:r w:rsidRPr="00891248">
        <w:rPr>
          <w:color w:val="auto"/>
          <w:sz w:val="28"/>
          <w:szCs w:val="28"/>
          <w:lang w:eastAsia="ru-RU"/>
        </w:rPr>
        <w:t xml:space="preserve">, </w:t>
      </w:r>
      <w:r w:rsidRPr="00A12D06">
        <w:rPr>
          <w:color w:val="auto"/>
          <w:sz w:val="28"/>
          <w:szCs w:val="28"/>
          <w:lang w:eastAsia="ru-RU"/>
        </w:rPr>
        <w:fldChar w:fldCharType="begin"/>
      </w:r>
      <w:r w:rsidRPr="00891248">
        <w:rPr>
          <w:color w:val="auto"/>
          <w:sz w:val="28"/>
          <w:szCs w:val="28"/>
          <w:lang w:eastAsia="ru-RU"/>
        </w:rPr>
        <w:instrText xml:space="preserve"> HYPERLINK "https://uk.wikipedia.org/wiki/%D0%91%D1%80%D0%BE%D0%BD%D1%85%D0%B8" \o "Бронхи" </w:instrText>
      </w:r>
      <w:r w:rsidRPr="00A12D06">
        <w:rPr>
          <w:color w:val="auto"/>
          <w:sz w:val="28"/>
          <w:szCs w:val="28"/>
          <w:lang w:eastAsia="ru-RU"/>
          <w:rPrChange w:id="33" w:author="ASD" w:date="2016-06-09T16:59:00Z">
            <w:rPr>
              <w:color w:val="auto"/>
              <w:sz w:val="28"/>
              <w:szCs w:val="28"/>
              <w:lang w:eastAsia="ru-RU"/>
            </w:rPr>
          </w:rPrChange>
        </w:rPr>
        <w:fldChar w:fldCharType="separate"/>
      </w:r>
      <w:r w:rsidRPr="00891248">
        <w:rPr>
          <w:color w:val="auto"/>
          <w:sz w:val="28"/>
          <w:szCs w:val="28"/>
          <w:lang w:eastAsia="ru-RU"/>
        </w:rPr>
        <w:t>бронхи</w:t>
      </w:r>
      <w:r w:rsidRPr="00A12D06">
        <w:rPr>
          <w:color w:val="auto"/>
          <w:sz w:val="28"/>
          <w:szCs w:val="28"/>
          <w:lang w:eastAsia="ru-RU"/>
        </w:rPr>
        <w:fldChar w:fldCharType="end"/>
      </w:r>
      <w:r w:rsidRPr="00891248">
        <w:rPr>
          <w:color w:val="auto"/>
          <w:sz w:val="28"/>
          <w:szCs w:val="28"/>
          <w:lang w:eastAsia="ru-RU"/>
        </w:rPr>
        <w:t> і </w:t>
      </w:r>
      <w:r w:rsidRPr="00A12D06">
        <w:rPr>
          <w:color w:val="auto"/>
          <w:sz w:val="28"/>
          <w:szCs w:val="28"/>
          <w:lang w:eastAsia="ru-RU"/>
        </w:rPr>
        <w:fldChar w:fldCharType="begin"/>
      </w:r>
      <w:r w:rsidRPr="00891248">
        <w:rPr>
          <w:color w:val="auto"/>
          <w:sz w:val="28"/>
          <w:szCs w:val="28"/>
          <w:lang w:eastAsia="ru-RU"/>
        </w:rPr>
        <w:instrText xml:space="preserve"> HYPERLINK "https://uk.wikipedia.org/wiki/%D0%9B%D0%B5%D0%B3%D0%B5%D0%BD%D1%96" \o "Легені" </w:instrText>
      </w:r>
      <w:r w:rsidRPr="00A12D06">
        <w:rPr>
          <w:color w:val="auto"/>
          <w:sz w:val="28"/>
          <w:szCs w:val="28"/>
          <w:lang w:eastAsia="ru-RU"/>
          <w:rPrChange w:id="34" w:author="ASD" w:date="2016-06-09T16:59:00Z">
            <w:rPr>
              <w:color w:val="auto"/>
              <w:sz w:val="28"/>
              <w:szCs w:val="28"/>
              <w:lang w:eastAsia="ru-RU"/>
            </w:rPr>
          </w:rPrChange>
        </w:rPr>
        <w:fldChar w:fldCharType="separate"/>
      </w:r>
      <w:r w:rsidRPr="00891248">
        <w:rPr>
          <w:color w:val="auto"/>
          <w:sz w:val="28"/>
          <w:szCs w:val="28"/>
          <w:lang w:eastAsia="ru-RU"/>
        </w:rPr>
        <w:t>легені</w:t>
      </w:r>
      <w:r w:rsidRPr="00A12D06">
        <w:rPr>
          <w:color w:val="auto"/>
          <w:sz w:val="28"/>
          <w:szCs w:val="28"/>
          <w:lang w:eastAsia="ru-RU"/>
        </w:rPr>
        <w:fldChar w:fldCharType="end"/>
      </w:r>
      <w:r w:rsidRPr="00891248">
        <w:rPr>
          <w:color w:val="auto"/>
          <w:sz w:val="28"/>
          <w:szCs w:val="28"/>
          <w:lang w:eastAsia="ru-RU"/>
        </w:rPr>
        <w:t> — через </w:t>
      </w:r>
      <w:r w:rsidRPr="00A12D06">
        <w:rPr>
          <w:color w:val="auto"/>
          <w:sz w:val="28"/>
          <w:szCs w:val="28"/>
          <w:lang w:eastAsia="ru-RU"/>
        </w:rPr>
        <w:fldChar w:fldCharType="begin"/>
      </w:r>
      <w:r w:rsidRPr="00891248">
        <w:rPr>
          <w:color w:val="auto"/>
          <w:sz w:val="28"/>
          <w:szCs w:val="28"/>
          <w:lang w:eastAsia="ru-RU"/>
        </w:rPr>
        <w:instrText xml:space="preserve"> HYPERLINK "https://uk.wikipedia.org/wiki/%D0%93%D0%BE%D1%80%D1%82%D0%B0%D0%BD%D1%8C" \o "Гортань" </w:instrText>
      </w:r>
      <w:r w:rsidRPr="00A12D06">
        <w:rPr>
          <w:color w:val="auto"/>
          <w:sz w:val="28"/>
          <w:szCs w:val="28"/>
          <w:lang w:eastAsia="ru-RU"/>
          <w:rPrChange w:id="35" w:author="ASD" w:date="2016-06-09T16:59:00Z">
            <w:rPr>
              <w:color w:val="auto"/>
              <w:sz w:val="28"/>
              <w:szCs w:val="28"/>
              <w:lang w:eastAsia="ru-RU"/>
            </w:rPr>
          </w:rPrChange>
        </w:rPr>
        <w:fldChar w:fldCharType="separate"/>
      </w:r>
      <w:r w:rsidRPr="00891248">
        <w:rPr>
          <w:color w:val="auto"/>
          <w:sz w:val="28"/>
          <w:szCs w:val="28"/>
          <w:lang w:eastAsia="ru-RU"/>
        </w:rPr>
        <w:t>гортань</w:t>
      </w:r>
      <w:r w:rsidRPr="00A12D06">
        <w:rPr>
          <w:color w:val="auto"/>
          <w:sz w:val="28"/>
          <w:szCs w:val="28"/>
          <w:lang w:eastAsia="ru-RU"/>
        </w:rPr>
        <w:fldChar w:fldCharType="end"/>
      </w:r>
      <w:r w:rsidRPr="00891248">
        <w:rPr>
          <w:color w:val="auto"/>
          <w:sz w:val="28"/>
          <w:szCs w:val="28"/>
          <w:lang w:eastAsia="ru-RU"/>
        </w:rPr>
        <w:t>, в </w:t>
      </w:r>
      <w:r w:rsidRPr="00A12D06">
        <w:rPr>
          <w:color w:val="auto"/>
          <w:sz w:val="28"/>
          <w:szCs w:val="28"/>
          <w:lang w:eastAsia="ru-RU"/>
        </w:rPr>
        <w:fldChar w:fldCharType="begin"/>
      </w:r>
      <w:r w:rsidRPr="00891248">
        <w:rPr>
          <w:color w:val="auto"/>
          <w:sz w:val="28"/>
          <w:szCs w:val="28"/>
          <w:lang w:eastAsia="ru-RU"/>
        </w:rPr>
        <w:instrText xml:space="preserve"> HYPERLINK "https://uk.wikipedia.org/wiki/%D0%A1%D0%B5%D1%87%D0%BE%D0%B2%D0%B8%D0%B9_%D0%BC%D1%96%D1%85%D1%83%D1%80" \o "Сечовий міхур" </w:instrText>
      </w:r>
      <w:r w:rsidRPr="00A12D06">
        <w:rPr>
          <w:color w:val="auto"/>
          <w:sz w:val="28"/>
          <w:szCs w:val="28"/>
          <w:lang w:eastAsia="ru-RU"/>
          <w:rPrChange w:id="36" w:author="ASD" w:date="2016-06-09T16:59:00Z">
            <w:rPr>
              <w:color w:val="auto"/>
              <w:sz w:val="28"/>
              <w:szCs w:val="28"/>
              <w:lang w:eastAsia="ru-RU"/>
            </w:rPr>
          </w:rPrChange>
        </w:rPr>
        <w:fldChar w:fldCharType="separate"/>
      </w:r>
      <w:r w:rsidRPr="00891248">
        <w:rPr>
          <w:color w:val="auto"/>
          <w:sz w:val="28"/>
          <w:szCs w:val="28"/>
          <w:lang w:eastAsia="ru-RU"/>
        </w:rPr>
        <w:t>сечовий міхур</w:t>
      </w:r>
      <w:r w:rsidRPr="00A12D06">
        <w:rPr>
          <w:color w:val="auto"/>
          <w:sz w:val="28"/>
          <w:szCs w:val="28"/>
          <w:lang w:eastAsia="ru-RU"/>
        </w:rPr>
        <w:fldChar w:fldCharType="end"/>
      </w:r>
      <w:r w:rsidRPr="00891248">
        <w:rPr>
          <w:color w:val="auto"/>
          <w:sz w:val="28"/>
          <w:szCs w:val="28"/>
          <w:lang w:eastAsia="ru-RU"/>
        </w:rPr>
        <w:t> — через </w:t>
      </w:r>
      <w:r w:rsidRPr="00A12D06">
        <w:rPr>
          <w:color w:val="auto"/>
          <w:sz w:val="28"/>
          <w:szCs w:val="28"/>
          <w:lang w:eastAsia="ru-RU"/>
        </w:rPr>
        <w:fldChar w:fldCharType="begin"/>
      </w:r>
      <w:r w:rsidRPr="00891248">
        <w:rPr>
          <w:color w:val="auto"/>
          <w:sz w:val="28"/>
          <w:szCs w:val="28"/>
          <w:lang w:eastAsia="ru-RU"/>
        </w:rPr>
        <w:instrText xml:space="preserve"> HYPERLINK "https://uk.wikipedia.org/w/index.php?title=%D0%A1%D0%B5%D1%87%D0%BE%D0%B2%D0%B8%D0%B2%D1%96%D0%B4%D0%BD%D0%B8%D0%B9_%D0%BA%D0%B0%D0%BD%D0%B0%D0%BB&amp;action=edit&amp;redlink=1" \o "Сечовивідний канал (ще не написана)" </w:instrText>
      </w:r>
      <w:r w:rsidRPr="00A12D06">
        <w:rPr>
          <w:color w:val="auto"/>
          <w:sz w:val="28"/>
          <w:szCs w:val="28"/>
          <w:lang w:eastAsia="ru-RU"/>
          <w:rPrChange w:id="37" w:author="ASD" w:date="2016-06-09T16:59:00Z">
            <w:rPr>
              <w:color w:val="auto"/>
              <w:sz w:val="28"/>
              <w:szCs w:val="28"/>
              <w:lang w:eastAsia="ru-RU"/>
            </w:rPr>
          </w:rPrChange>
        </w:rPr>
        <w:fldChar w:fldCharType="separate"/>
      </w:r>
      <w:r w:rsidRPr="00891248">
        <w:rPr>
          <w:color w:val="auto"/>
          <w:sz w:val="28"/>
          <w:szCs w:val="28"/>
          <w:lang w:eastAsia="ru-RU"/>
        </w:rPr>
        <w:t>сечовивідний канал</w:t>
      </w:r>
      <w:r w:rsidRPr="00A12D06">
        <w:rPr>
          <w:color w:val="auto"/>
          <w:sz w:val="28"/>
          <w:szCs w:val="28"/>
          <w:lang w:eastAsia="ru-RU"/>
        </w:rPr>
        <w:fldChar w:fldCharType="end"/>
      </w:r>
      <w:r w:rsidRPr="00891248">
        <w:rPr>
          <w:color w:val="auto"/>
          <w:sz w:val="28"/>
          <w:szCs w:val="28"/>
          <w:lang w:eastAsia="ru-RU"/>
        </w:rPr>
        <w:t>, хоча в деяких випадках введення ендоскопа вимагає хірургічного створення розрізу в тілі — тоді говорять про травматичну ендоскопію.</w:t>
      </w:r>
    </w:p>
    <w:p w:rsidR="009E2012" w:rsidRPr="00891248" w:rsidRDefault="009E2012"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Медичний ендоскоп призначений для огляду порожнини і внутрішньої поверхні:</w:t>
      </w:r>
    </w:p>
    <w:p w:rsidR="009E2012" w:rsidRPr="00891248" w:rsidRDefault="009E2012" w:rsidP="0075355C">
      <w:pPr>
        <w:numPr>
          <w:ilvl w:val="0"/>
          <w:numId w:val="28"/>
        </w:numPr>
        <w:shd w:val="clear" w:color="auto" w:fill="FFFFFF"/>
        <w:spacing w:line="360" w:lineRule="auto"/>
        <w:rPr>
          <w:sz w:val="28"/>
          <w:szCs w:val="28"/>
          <w:lang w:val="uk-UA"/>
        </w:rPr>
      </w:pPr>
      <w:r w:rsidRPr="00891248">
        <w:rPr>
          <w:sz w:val="28"/>
          <w:szCs w:val="28"/>
          <w:lang w:val="uk-UA"/>
        </w:rPr>
        <w:t>стравоходу зветься </w:t>
      </w:r>
      <w:r w:rsidRPr="00A12D06">
        <w:rPr>
          <w:sz w:val="28"/>
          <w:szCs w:val="28"/>
          <w:lang w:val="uk-UA"/>
        </w:rPr>
        <w:fldChar w:fldCharType="begin"/>
      </w:r>
      <w:r w:rsidRPr="00891248">
        <w:rPr>
          <w:sz w:val="28"/>
          <w:szCs w:val="28"/>
          <w:lang w:val="uk-UA"/>
        </w:rPr>
        <w:instrText xml:space="preserve"> HYPERLINK "https://uk.wikipedia.org/wiki/%D0%93%D0%B0%D1%81%D1%82%D1%80%D0%BE%D1%81%D0%BA%D0%BE%D0%BF" \o "Гастроскоп" </w:instrText>
      </w:r>
      <w:r w:rsidRPr="00A12D06">
        <w:rPr>
          <w:sz w:val="28"/>
          <w:szCs w:val="28"/>
          <w:lang w:val="uk-UA"/>
          <w:rPrChange w:id="38" w:author="ASD" w:date="2016-06-09T16:59:00Z">
            <w:rPr>
              <w:sz w:val="28"/>
              <w:szCs w:val="28"/>
              <w:lang w:val="uk-UA"/>
            </w:rPr>
          </w:rPrChange>
        </w:rPr>
        <w:fldChar w:fldCharType="separate"/>
      </w:r>
      <w:r w:rsidRPr="00891248">
        <w:rPr>
          <w:sz w:val="28"/>
          <w:szCs w:val="28"/>
          <w:lang w:val="uk-UA"/>
        </w:rPr>
        <w:t>езофагоскоп</w:t>
      </w:r>
      <w:r w:rsidRPr="00A12D06">
        <w:rPr>
          <w:sz w:val="28"/>
          <w:szCs w:val="28"/>
          <w:lang w:val="uk-UA"/>
        </w:rPr>
        <w:fldChar w:fldCharType="end"/>
      </w:r>
      <w:r w:rsidRPr="00891248">
        <w:rPr>
          <w:sz w:val="28"/>
          <w:szCs w:val="28"/>
          <w:lang w:val="uk-UA"/>
        </w:rPr>
        <w:t>,</w:t>
      </w:r>
    </w:p>
    <w:p w:rsidR="009E2012" w:rsidRPr="00891248" w:rsidRDefault="00307144" w:rsidP="0075355C">
      <w:pPr>
        <w:numPr>
          <w:ilvl w:val="0"/>
          <w:numId w:val="28"/>
        </w:numPr>
        <w:shd w:val="clear" w:color="auto" w:fill="FFFFFF"/>
        <w:spacing w:line="360" w:lineRule="auto"/>
        <w:rPr>
          <w:sz w:val="28"/>
          <w:szCs w:val="28"/>
          <w:lang w:val="uk-UA"/>
        </w:rPr>
      </w:pPr>
      <w:r w:rsidRPr="00891248">
        <w:rPr>
          <w:sz w:val="28"/>
          <w:szCs w:val="28"/>
          <w:lang w:val="uk-UA"/>
        </w:rPr>
        <w:t>шлунку</w:t>
      </w:r>
      <w:r w:rsidR="009E2012" w:rsidRPr="00891248">
        <w:rPr>
          <w:sz w:val="28"/>
          <w:szCs w:val="28"/>
          <w:lang w:val="uk-UA"/>
        </w:rPr>
        <w:t> — </w:t>
      </w:r>
      <w:r w:rsidR="009E2012" w:rsidRPr="00A12D06">
        <w:rPr>
          <w:sz w:val="28"/>
          <w:szCs w:val="28"/>
          <w:lang w:val="uk-UA"/>
        </w:rPr>
        <w:fldChar w:fldCharType="begin"/>
      </w:r>
      <w:r w:rsidR="009E2012" w:rsidRPr="00891248">
        <w:rPr>
          <w:sz w:val="28"/>
          <w:szCs w:val="28"/>
          <w:lang w:val="uk-UA"/>
        </w:rPr>
        <w:instrText xml:space="preserve"> HYPERLINK "https://uk.wikipedia.org/wiki/%D0%93%D0%B0%D1%81%D1%82%D1%80%D0%BE%D1%81%D0%BA%D0%BE%D0%BF" \o "Гастроскоп" </w:instrText>
      </w:r>
      <w:r w:rsidR="009E2012" w:rsidRPr="00A12D06">
        <w:rPr>
          <w:sz w:val="28"/>
          <w:szCs w:val="28"/>
          <w:lang w:val="uk-UA"/>
          <w:rPrChange w:id="39" w:author="ASD" w:date="2016-06-09T16:59:00Z">
            <w:rPr>
              <w:sz w:val="28"/>
              <w:szCs w:val="28"/>
              <w:lang w:val="uk-UA"/>
            </w:rPr>
          </w:rPrChange>
        </w:rPr>
        <w:fldChar w:fldCharType="separate"/>
      </w:r>
      <w:r w:rsidR="009E2012" w:rsidRPr="00891248">
        <w:rPr>
          <w:sz w:val="28"/>
          <w:szCs w:val="28"/>
          <w:lang w:val="uk-UA"/>
        </w:rPr>
        <w:t>гастроскоп</w:t>
      </w:r>
      <w:r w:rsidR="009E2012" w:rsidRPr="00A12D06">
        <w:rPr>
          <w:sz w:val="28"/>
          <w:szCs w:val="28"/>
          <w:lang w:val="uk-UA"/>
        </w:rPr>
        <w:fldChar w:fldCharType="end"/>
      </w:r>
      <w:r w:rsidR="009E2012" w:rsidRPr="00891248">
        <w:rPr>
          <w:sz w:val="28"/>
          <w:szCs w:val="28"/>
          <w:lang w:val="uk-UA"/>
        </w:rPr>
        <w:t>,</w:t>
      </w:r>
    </w:p>
    <w:p w:rsidR="009E2012" w:rsidRPr="00891248" w:rsidRDefault="009E2012" w:rsidP="0075355C">
      <w:pPr>
        <w:numPr>
          <w:ilvl w:val="0"/>
          <w:numId w:val="28"/>
        </w:numPr>
        <w:shd w:val="clear" w:color="auto" w:fill="FFFFFF"/>
        <w:spacing w:line="360" w:lineRule="auto"/>
        <w:rPr>
          <w:sz w:val="28"/>
          <w:szCs w:val="28"/>
          <w:lang w:val="uk-UA"/>
        </w:rPr>
      </w:pPr>
      <w:r w:rsidRPr="00891248">
        <w:rPr>
          <w:sz w:val="28"/>
          <w:szCs w:val="28"/>
          <w:lang w:val="uk-UA"/>
        </w:rPr>
        <w:t>12-палої кишки — </w:t>
      </w:r>
      <w:r w:rsidRPr="00A12D06">
        <w:rPr>
          <w:sz w:val="28"/>
          <w:szCs w:val="28"/>
          <w:lang w:val="uk-UA"/>
        </w:rPr>
        <w:fldChar w:fldCharType="begin"/>
      </w:r>
      <w:r w:rsidRPr="00891248">
        <w:rPr>
          <w:sz w:val="28"/>
          <w:szCs w:val="28"/>
          <w:lang w:val="uk-UA"/>
        </w:rPr>
        <w:instrText xml:space="preserve"> HYPERLINK "https://uk.wikipedia.org/wiki/%D0%93%D0%B0%D1%81%D1%82%D1%80%D0%BE%D1%81%D0%BA%D0%BE%D0%BF" \o "Гастроскоп" </w:instrText>
      </w:r>
      <w:r w:rsidRPr="00A12D06">
        <w:rPr>
          <w:sz w:val="28"/>
          <w:szCs w:val="28"/>
          <w:lang w:val="uk-UA"/>
          <w:rPrChange w:id="40" w:author="ASD" w:date="2016-06-09T16:59:00Z">
            <w:rPr>
              <w:sz w:val="28"/>
              <w:szCs w:val="28"/>
              <w:lang w:val="uk-UA"/>
            </w:rPr>
          </w:rPrChange>
        </w:rPr>
        <w:fldChar w:fldCharType="separate"/>
      </w:r>
      <w:r w:rsidRPr="00891248">
        <w:rPr>
          <w:sz w:val="28"/>
          <w:szCs w:val="28"/>
          <w:lang w:val="uk-UA"/>
        </w:rPr>
        <w:t>дуоденоскоп</w:t>
      </w:r>
      <w:r w:rsidRPr="00A12D06">
        <w:rPr>
          <w:sz w:val="28"/>
          <w:szCs w:val="28"/>
          <w:lang w:val="uk-UA"/>
        </w:rPr>
        <w:fldChar w:fldCharType="end"/>
      </w:r>
      <w:r w:rsidRPr="00891248">
        <w:rPr>
          <w:sz w:val="28"/>
          <w:szCs w:val="28"/>
          <w:lang w:val="uk-UA"/>
        </w:rPr>
        <w:t>,</w:t>
      </w:r>
    </w:p>
    <w:p w:rsidR="009E2012" w:rsidRPr="00891248" w:rsidRDefault="009E2012" w:rsidP="0075355C">
      <w:pPr>
        <w:numPr>
          <w:ilvl w:val="0"/>
          <w:numId w:val="28"/>
        </w:numPr>
        <w:shd w:val="clear" w:color="auto" w:fill="FFFFFF"/>
        <w:spacing w:line="360" w:lineRule="auto"/>
        <w:rPr>
          <w:sz w:val="28"/>
          <w:szCs w:val="28"/>
          <w:lang w:val="uk-UA"/>
        </w:rPr>
      </w:pPr>
      <w:r w:rsidRPr="00891248">
        <w:rPr>
          <w:sz w:val="28"/>
          <w:szCs w:val="28"/>
          <w:lang w:val="uk-UA"/>
        </w:rPr>
        <w:t>товстої кишки — </w:t>
      </w:r>
      <w:r w:rsidRPr="00A12D06">
        <w:rPr>
          <w:sz w:val="28"/>
          <w:szCs w:val="28"/>
          <w:lang w:val="uk-UA"/>
        </w:rPr>
        <w:fldChar w:fldCharType="begin"/>
      </w:r>
      <w:r w:rsidRPr="00891248">
        <w:rPr>
          <w:sz w:val="28"/>
          <w:szCs w:val="28"/>
          <w:lang w:val="uk-UA"/>
        </w:rPr>
        <w:instrText xml:space="preserve"> HYPERLINK "https://uk.wikipedia.org/w/index.php?title=%D0%9A%D0%BE%D0%BB%D0%BE%D0%BD%D0%BE%D1%81%D0%BA%D0%BE%D0%BF&amp;action=edit&amp;redlink=1" \o "Колоноскоп (ще не написана)" </w:instrText>
      </w:r>
      <w:r w:rsidRPr="00A12D06">
        <w:rPr>
          <w:sz w:val="28"/>
          <w:szCs w:val="28"/>
          <w:lang w:val="uk-UA"/>
          <w:rPrChange w:id="41" w:author="ASD" w:date="2016-06-09T16:59:00Z">
            <w:rPr>
              <w:sz w:val="28"/>
              <w:szCs w:val="28"/>
              <w:lang w:val="uk-UA"/>
            </w:rPr>
          </w:rPrChange>
        </w:rPr>
        <w:fldChar w:fldCharType="separate"/>
      </w:r>
      <w:r w:rsidRPr="00891248">
        <w:rPr>
          <w:sz w:val="28"/>
          <w:szCs w:val="28"/>
          <w:lang w:val="uk-UA"/>
        </w:rPr>
        <w:t>колоноскоп</w:t>
      </w:r>
      <w:r w:rsidRPr="00A12D06">
        <w:rPr>
          <w:sz w:val="28"/>
          <w:szCs w:val="28"/>
          <w:lang w:val="uk-UA"/>
        </w:rPr>
        <w:fldChar w:fldCharType="end"/>
      </w:r>
      <w:r w:rsidRPr="00891248">
        <w:rPr>
          <w:sz w:val="28"/>
          <w:szCs w:val="28"/>
          <w:lang w:val="uk-UA"/>
        </w:rPr>
        <w:t>,</w:t>
      </w:r>
    </w:p>
    <w:p w:rsidR="009E2012" w:rsidRPr="00891248" w:rsidRDefault="009E2012" w:rsidP="0075355C">
      <w:pPr>
        <w:numPr>
          <w:ilvl w:val="0"/>
          <w:numId w:val="28"/>
        </w:numPr>
        <w:shd w:val="clear" w:color="auto" w:fill="FFFFFF"/>
        <w:spacing w:line="360" w:lineRule="auto"/>
        <w:rPr>
          <w:sz w:val="28"/>
          <w:szCs w:val="28"/>
          <w:lang w:val="uk-UA"/>
        </w:rPr>
      </w:pPr>
      <w:r w:rsidRPr="00891248">
        <w:rPr>
          <w:sz w:val="28"/>
          <w:szCs w:val="28"/>
          <w:lang w:val="uk-UA"/>
        </w:rPr>
        <w:t>сечового міхура — </w:t>
      </w:r>
      <w:r w:rsidRPr="00A12D06">
        <w:rPr>
          <w:sz w:val="28"/>
          <w:szCs w:val="28"/>
          <w:lang w:val="uk-UA"/>
        </w:rPr>
        <w:fldChar w:fldCharType="begin"/>
      </w:r>
      <w:r w:rsidRPr="00891248">
        <w:rPr>
          <w:sz w:val="28"/>
          <w:szCs w:val="28"/>
          <w:lang w:val="uk-UA"/>
        </w:rPr>
        <w:instrText xml:space="preserve"> HYPERLINK "https://uk.wikipedia.org/w/index.php?title=%D0%A6%D0%B8%D1%81%D1%82%D0%BE%D1%81%D0%BA%D0%BE%D0%BF&amp;action=edit&amp;redlink=1" \o "Цистоскоп (ще не написана)" </w:instrText>
      </w:r>
      <w:r w:rsidRPr="00A12D06">
        <w:rPr>
          <w:sz w:val="28"/>
          <w:szCs w:val="28"/>
          <w:lang w:val="uk-UA"/>
          <w:rPrChange w:id="42" w:author="ASD" w:date="2016-06-09T16:59:00Z">
            <w:rPr>
              <w:sz w:val="28"/>
              <w:szCs w:val="28"/>
              <w:lang w:val="uk-UA"/>
            </w:rPr>
          </w:rPrChange>
        </w:rPr>
        <w:fldChar w:fldCharType="separate"/>
      </w:r>
      <w:r w:rsidRPr="00891248">
        <w:rPr>
          <w:sz w:val="28"/>
          <w:szCs w:val="28"/>
          <w:lang w:val="uk-UA"/>
        </w:rPr>
        <w:t>цистоскоп</w:t>
      </w:r>
      <w:r w:rsidRPr="00A12D06">
        <w:rPr>
          <w:sz w:val="28"/>
          <w:szCs w:val="28"/>
          <w:lang w:val="uk-UA"/>
        </w:rPr>
        <w:fldChar w:fldCharType="end"/>
      </w:r>
      <w:r w:rsidRPr="00891248">
        <w:rPr>
          <w:sz w:val="28"/>
          <w:szCs w:val="28"/>
          <w:lang w:val="uk-UA"/>
        </w:rPr>
        <w:t>,</w:t>
      </w:r>
    </w:p>
    <w:p w:rsidR="009E2012" w:rsidRPr="00891248" w:rsidRDefault="009E2012">
      <w:pPr>
        <w:numPr>
          <w:ilvl w:val="0"/>
          <w:numId w:val="28"/>
        </w:numPr>
        <w:shd w:val="clear" w:color="auto" w:fill="FFFFFF"/>
        <w:spacing w:line="360" w:lineRule="auto"/>
        <w:rPr>
          <w:sz w:val="28"/>
          <w:szCs w:val="28"/>
          <w:lang w:val="uk-UA"/>
        </w:rPr>
        <w:pPrChange w:id="43" w:author="ASD" w:date="2016-05-26T18:41:00Z">
          <w:pPr>
            <w:numPr>
              <w:numId w:val="28"/>
            </w:numPr>
            <w:shd w:val="clear" w:color="auto" w:fill="FFFFFF"/>
            <w:tabs>
              <w:tab w:val="num" w:pos="720"/>
            </w:tabs>
            <w:spacing w:before="100" w:beforeAutospacing="1" w:after="24" w:line="360" w:lineRule="auto"/>
            <w:ind w:left="720" w:hanging="360"/>
          </w:pPr>
        </w:pPrChange>
      </w:pPr>
      <w:r w:rsidRPr="00891248">
        <w:rPr>
          <w:sz w:val="28"/>
          <w:szCs w:val="28"/>
          <w:lang w:val="uk-UA"/>
        </w:rPr>
        <w:t>суглобів — </w:t>
      </w:r>
      <w:r w:rsidRPr="00A12D06">
        <w:rPr>
          <w:sz w:val="28"/>
          <w:szCs w:val="28"/>
          <w:lang w:val="uk-UA"/>
        </w:rPr>
        <w:fldChar w:fldCharType="begin"/>
      </w:r>
      <w:r w:rsidRPr="00891248">
        <w:rPr>
          <w:sz w:val="28"/>
          <w:szCs w:val="28"/>
          <w:lang w:val="uk-UA"/>
        </w:rPr>
        <w:instrText xml:space="preserve"> HYPERLINK "https://uk.wikipedia.org/wiki/%D0%90%D1%80%D1%82%D1%80%D0%BE%D1%81%D0%BA%D0%BE%D0%BF" \o "Артроскоп" </w:instrText>
      </w:r>
      <w:r w:rsidRPr="00A12D06">
        <w:rPr>
          <w:sz w:val="28"/>
          <w:szCs w:val="28"/>
          <w:lang w:val="uk-UA"/>
          <w:rPrChange w:id="44" w:author="ASD" w:date="2016-06-09T16:59:00Z">
            <w:rPr>
              <w:sz w:val="28"/>
              <w:szCs w:val="28"/>
              <w:lang w:val="uk-UA"/>
            </w:rPr>
          </w:rPrChange>
        </w:rPr>
        <w:fldChar w:fldCharType="separate"/>
      </w:r>
      <w:r w:rsidRPr="00891248">
        <w:rPr>
          <w:sz w:val="28"/>
          <w:szCs w:val="28"/>
          <w:lang w:val="uk-UA"/>
        </w:rPr>
        <w:t>артроскоп</w:t>
      </w:r>
      <w:r w:rsidRPr="00A12D06">
        <w:rPr>
          <w:sz w:val="28"/>
          <w:szCs w:val="28"/>
          <w:lang w:val="uk-UA"/>
        </w:rPr>
        <w:fldChar w:fldCharType="end"/>
      </w:r>
      <w:r w:rsidRPr="00891248">
        <w:rPr>
          <w:sz w:val="28"/>
          <w:szCs w:val="28"/>
          <w:lang w:val="uk-UA"/>
        </w:rPr>
        <w:t>,</w:t>
      </w:r>
    </w:p>
    <w:p w:rsidR="009E2012" w:rsidRPr="00891248" w:rsidRDefault="009E2012">
      <w:pPr>
        <w:numPr>
          <w:ilvl w:val="0"/>
          <w:numId w:val="28"/>
        </w:numPr>
        <w:shd w:val="clear" w:color="auto" w:fill="FFFFFF"/>
        <w:spacing w:line="360" w:lineRule="auto"/>
        <w:rPr>
          <w:sz w:val="28"/>
          <w:szCs w:val="28"/>
          <w:lang w:val="uk-UA"/>
        </w:rPr>
        <w:pPrChange w:id="45" w:author="ASD" w:date="2016-05-26T18:41:00Z">
          <w:pPr>
            <w:numPr>
              <w:numId w:val="28"/>
            </w:numPr>
            <w:shd w:val="clear" w:color="auto" w:fill="FFFFFF"/>
            <w:tabs>
              <w:tab w:val="num" w:pos="720"/>
            </w:tabs>
            <w:spacing w:before="100" w:beforeAutospacing="1" w:after="24" w:line="360" w:lineRule="auto"/>
            <w:ind w:left="720" w:hanging="360"/>
          </w:pPr>
        </w:pPrChange>
      </w:pPr>
      <w:r w:rsidRPr="00891248">
        <w:rPr>
          <w:sz w:val="28"/>
          <w:szCs w:val="28"/>
          <w:lang w:val="uk-UA"/>
        </w:rPr>
        <w:t>черевної порожнини — </w:t>
      </w:r>
      <w:r w:rsidRPr="00A12D06">
        <w:rPr>
          <w:sz w:val="28"/>
          <w:szCs w:val="28"/>
          <w:lang w:val="uk-UA"/>
        </w:rPr>
        <w:fldChar w:fldCharType="begin"/>
      </w:r>
      <w:r w:rsidRPr="00891248">
        <w:rPr>
          <w:sz w:val="28"/>
          <w:szCs w:val="28"/>
          <w:lang w:val="uk-UA"/>
        </w:rPr>
        <w:instrText xml:space="preserve"> HYPERLINK "https://uk.wikipedia.org/w/index.php?title=%D0%9B%D0%B0%D0%BF%D0%B0%D1%80%D0%BE%D1%81%D0%BA%D0%BE%D0%BF&amp;action=edit&amp;redlink=1" \o "Лапароскоп (ще не написана)" </w:instrText>
      </w:r>
      <w:r w:rsidRPr="00A12D06">
        <w:rPr>
          <w:sz w:val="28"/>
          <w:szCs w:val="28"/>
          <w:lang w:val="uk-UA"/>
          <w:rPrChange w:id="46" w:author="ASD" w:date="2016-06-09T16:59:00Z">
            <w:rPr>
              <w:sz w:val="28"/>
              <w:szCs w:val="28"/>
              <w:lang w:val="uk-UA"/>
            </w:rPr>
          </w:rPrChange>
        </w:rPr>
        <w:fldChar w:fldCharType="separate"/>
      </w:r>
      <w:r w:rsidRPr="00891248">
        <w:rPr>
          <w:sz w:val="28"/>
          <w:szCs w:val="28"/>
          <w:lang w:val="uk-UA"/>
        </w:rPr>
        <w:t>лапароскоп</w:t>
      </w:r>
      <w:r w:rsidRPr="00A12D06">
        <w:rPr>
          <w:sz w:val="28"/>
          <w:szCs w:val="28"/>
          <w:lang w:val="uk-UA"/>
        </w:rPr>
        <w:fldChar w:fldCharType="end"/>
      </w:r>
    </w:p>
    <w:p w:rsidR="009E2012" w:rsidRPr="00891248" w:rsidRDefault="009E2012" w:rsidP="0075355C">
      <w:pPr>
        <w:pStyle w:val="Heading2"/>
        <w:numPr>
          <w:ilvl w:val="0"/>
          <w:numId w:val="13"/>
        </w:numPr>
        <w:tabs>
          <w:tab w:val="left" w:pos="990"/>
        </w:tabs>
        <w:spacing w:before="0"/>
        <w:ind w:left="1170" w:hanging="810"/>
        <w:rPr>
          <w:rFonts w:eastAsia="Calibri"/>
          <w:lang w:val="uk-UA"/>
        </w:rPr>
      </w:pPr>
      <w:bookmarkStart w:id="47" w:name="_Toc453446539"/>
      <w:r w:rsidRPr="00891248">
        <w:rPr>
          <w:rFonts w:eastAsia="Calibri"/>
          <w:lang w:val="uk-UA"/>
        </w:rPr>
        <w:lastRenderedPageBreak/>
        <w:t>Застосування в інших галузях</w:t>
      </w:r>
      <w:bookmarkEnd w:id="47"/>
    </w:p>
    <w:p w:rsidR="009E2012" w:rsidRPr="00891248" w:rsidRDefault="00A51CF8"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Ендоскопію </w:t>
      </w:r>
      <w:r w:rsidR="007E32C2" w:rsidRPr="00891248">
        <w:rPr>
          <w:color w:val="auto"/>
          <w:sz w:val="28"/>
          <w:szCs w:val="28"/>
          <w:lang w:eastAsia="ru-RU"/>
        </w:rPr>
        <w:t>часто використовують для досліджень внутрішніх пошкоджень машин</w:t>
      </w:r>
      <w:r w:rsidR="00096EF2" w:rsidRPr="00891248">
        <w:rPr>
          <w:color w:val="auto"/>
          <w:sz w:val="28"/>
          <w:szCs w:val="28"/>
          <w:lang w:eastAsia="ru-RU"/>
        </w:rPr>
        <w:t xml:space="preserve">. </w:t>
      </w:r>
    </w:p>
    <w:p w:rsidR="00D902DF" w:rsidRPr="00891248" w:rsidRDefault="00D902DF"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Ендоскоп дозволяє оцінювати технічний стан внутрішніх деталей машини без її розбирання - тобто </w:t>
      </w:r>
      <w:r w:rsidR="00150153" w:rsidRPr="00891248">
        <w:rPr>
          <w:color w:val="auto"/>
          <w:sz w:val="28"/>
          <w:szCs w:val="28"/>
          <w:lang w:eastAsia="ru-RU"/>
        </w:rPr>
        <w:t>даю змогу заглянути</w:t>
      </w:r>
      <w:r w:rsidRPr="00891248">
        <w:rPr>
          <w:color w:val="auto"/>
          <w:sz w:val="28"/>
          <w:szCs w:val="28"/>
          <w:lang w:eastAsia="ru-RU"/>
        </w:rPr>
        <w:t xml:space="preserve"> в</w:t>
      </w:r>
      <w:r w:rsidR="00150153" w:rsidRPr="00891248">
        <w:rPr>
          <w:color w:val="auto"/>
          <w:sz w:val="28"/>
          <w:szCs w:val="28"/>
          <w:lang w:eastAsia="ru-RU"/>
        </w:rPr>
        <w:t xml:space="preserve"> </w:t>
      </w:r>
      <w:r w:rsidRPr="00891248">
        <w:rPr>
          <w:color w:val="auto"/>
          <w:sz w:val="28"/>
          <w:szCs w:val="28"/>
          <w:lang w:eastAsia="ru-RU"/>
        </w:rPr>
        <w:t xml:space="preserve">середину через наявні технологічні отвори. При цьому визначається наявність поверхневих дефектів, в залежності від конструкції і призначення машини, це можуть бути дефекти типу </w:t>
      </w:r>
      <w:r w:rsidR="00307144" w:rsidRPr="00891248">
        <w:rPr>
          <w:color w:val="auto"/>
          <w:sz w:val="28"/>
          <w:szCs w:val="28"/>
          <w:lang w:eastAsia="ru-RU"/>
        </w:rPr>
        <w:t>тріщини</w:t>
      </w:r>
      <w:r w:rsidRPr="00891248">
        <w:rPr>
          <w:color w:val="auto"/>
          <w:sz w:val="28"/>
          <w:szCs w:val="28"/>
          <w:lang w:eastAsia="ru-RU"/>
        </w:rPr>
        <w:t>, забоїн, прогар</w:t>
      </w:r>
      <w:r w:rsidR="00150153" w:rsidRPr="00891248">
        <w:rPr>
          <w:color w:val="auto"/>
          <w:sz w:val="28"/>
          <w:szCs w:val="28"/>
          <w:lang w:eastAsia="ru-RU"/>
        </w:rPr>
        <w:t>и, корозія</w:t>
      </w:r>
      <w:r w:rsidRPr="00891248">
        <w:rPr>
          <w:color w:val="auto"/>
          <w:sz w:val="28"/>
          <w:szCs w:val="28"/>
          <w:lang w:eastAsia="ru-RU"/>
        </w:rPr>
        <w:t>. Вимірюється ступінь зносу, перевіряється правильність взаємного розташування деталей</w:t>
      </w:r>
      <w:r w:rsidR="00150153" w:rsidRPr="00891248">
        <w:rPr>
          <w:color w:val="auto"/>
          <w:sz w:val="28"/>
          <w:szCs w:val="28"/>
          <w:lang w:eastAsia="ru-RU"/>
        </w:rPr>
        <w:t xml:space="preserve">. </w:t>
      </w:r>
      <w:r w:rsidRPr="00891248">
        <w:rPr>
          <w:color w:val="auto"/>
          <w:sz w:val="28"/>
          <w:szCs w:val="28"/>
          <w:lang w:eastAsia="ru-RU"/>
        </w:rPr>
        <w:t>Так</w:t>
      </w:r>
      <w:r w:rsidR="00150153" w:rsidRPr="00891248">
        <w:rPr>
          <w:color w:val="auto"/>
          <w:sz w:val="28"/>
          <w:szCs w:val="28"/>
          <w:lang w:eastAsia="ru-RU"/>
        </w:rPr>
        <w:t>ож</w:t>
      </w:r>
      <w:r w:rsidRPr="00891248">
        <w:rPr>
          <w:color w:val="auto"/>
          <w:sz w:val="28"/>
          <w:szCs w:val="28"/>
          <w:lang w:eastAsia="ru-RU"/>
        </w:rPr>
        <w:t>, новітні ендоскопи дозволяють документувати отриману інформацію в формі відеозапису, фотознімків або цифрових зображень для подальшого повторного</w:t>
      </w:r>
      <w:r w:rsidR="00150153" w:rsidRPr="00891248">
        <w:rPr>
          <w:color w:val="auto"/>
          <w:sz w:val="28"/>
          <w:szCs w:val="28"/>
          <w:lang w:eastAsia="ru-RU"/>
        </w:rPr>
        <w:t xml:space="preserve"> перегляду та обробки</w:t>
      </w:r>
      <w:r w:rsidRPr="00891248">
        <w:rPr>
          <w:color w:val="auto"/>
          <w:sz w:val="28"/>
          <w:szCs w:val="28"/>
          <w:lang w:eastAsia="ru-RU"/>
        </w:rPr>
        <w:t xml:space="preserve">. </w:t>
      </w:r>
    </w:p>
    <w:p w:rsidR="00D902DF" w:rsidRPr="00891248" w:rsidRDefault="00D902DF"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Ендоскопічна діагностика застосовується на різних стадіях виробництва і експлуатації машин і механізмів: </w:t>
      </w:r>
    </w:p>
    <w:p w:rsidR="00D902DF" w:rsidRPr="00891248" w:rsidRDefault="00D902DF"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 При вхідному контролі якості. Дозволяє виявити приховані виробничі дефекти нового обладнання і скласти протокол рекламацій, </w:t>
      </w:r>
      <w:r w:rsidR="00075060" w:rsidRPr="00891248">
        <w:rPr>
          <w:color w:val="auto"/>
          <w:sz w:val="28"/>
          <w:szCs w:val="28"/>
          <w:lang w:eastAsia="ru-RU"/>
        </w:rPr>
        <w:t>підкріплений</w:t>
      </w:r>
      <w:r w:rsidRPr="00891248">
        <w:rPr>
          <w:color w:val="auto"/>
          <w:sz w:val="28"/>
          <w:szCs w:val="28"/>
          <w:lang w:eastAsia="ru-RU"/>
        </w:rPr>
        <w:t xml:space="preserve"> фотографіями дефектів. </w:t>
      </w:r>
    </w:p>
    <w:p w:rsidR="00D902DF" w:rsidRPr="00891248" w:rsidRDefault="00D902DF"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 При розробці і </w:t>
      </w:r>
      <w:r w:rsidR="00307144" w:rsidRPr="00891248">
        <w:rPr>
          <w:color w:val="auto"/>
          <w:sz w:val="28"/>
          <w:szCs w:val="28"/>
          <w:lang w:eastAsia="ru-RU"/>
        </w:rPr>
        <w:t>налаштуванні</w:t>
      </w:r>
      <w:r w:rsidRPr="00891248">
        <w:rPr>
          <w:color w:val="auto"/>
          <w:sz w:val="28"/>
          <w:szCs w:val="28"/>
          <w:lang w:eastAsia="ru-RU"/>
        </w:rPr>
        <w:t xml:space="preserve"> нових </w:t>
      </w:r>
      <w:r w:rsidR="00075060" w:rsidRPr="00891248">
        <w:rPr>
          <w:color w:val="auto"/>
          <w:sz w:val="28"/>
          <w:szCs w:val="28"/>
          <w:lang w:eastAsia="ru-RU"/>
        </w:rPr>
        <w:t>приладів</w:t>
      </w:r>
      <w:r w:rsidRPr="00891248">
        <w:rPr>
          <w:color w:val="auto"/>
          <w:sz w:val="28"/>
          <w:szCs w:val="28"/>
          <w:lang w:eastAsia="ru-RU"/>
        </w:rPr>
        <w:t xml:space="preserve">. Забезпечує «чистоту експерименту» при </w:t>
      </w:r>
      <w:r w:rsidR="00075060" w:rsidRPr="00891248">
        <w:rPr>
          <w:color w:val="auto"/>
          <w:sz w:val="28"/>
          <w:szCs w:val="28"/>
          <w:lang w:eastAsia="ru-RU"/>
        </w:rPr>
        <w:t>виробничих</w:t>
      </w:r>
      <w:r w:rsidRPr="00891248">
        <w:rPr>
          <w:color w:val="auto"/>
          <w:sz w:val="28"/>
          <w:szCs w:val="28"/>
          <w:lang w:eastAsia="ru-RU"/>
        </w:rPr>
        <w:t xml:space="preserve"> і ресурсних випробуваннях, дозволяючи простежувати технічний стан вузла без демонтажу зі стенду і без </w:t>
      </w:r>
      <w:r w:rsidR="00075060" w:rsidRPr="00891248">
        <w:rPr>
          <w:color w:val="auto"/>
          <w:sz w:val="28"/>
          <w:szCs w:val="28"/>
          <w:lang w:eastAsia="ru-RU"/>
        </w:rPr>
        <w:t xml:space="preserve">його </w:t>
      </w:r>
      <w:r w:rsidRPr="00891248">
        <w:rPr>
          <w:color w:val="auto"/>
          <w:sz w:val="28"/>
          <w:szCs w:val="28"/>
          <w:lang w:eastAsia="ru-RU"/>
        </w:rPr>
        <w:t xml:space="preserve">розбирання, дозволяє </w:t>
      </w:r>
      <w:r w:rsidR="00075060" w:rsidRPr="00891248">
        <w:rPr>
          <w:color w:val="auto"/>
          <w:sz w:val="28"/>
          <w:szCs w:val="28"/>
          <w:lang w:eastAsia="ru-RU"/>
        </w:rPr>
        <w:t>вчасно</w:t>
      </w:r>
      <w:r w:rsidRPr="00891248">
        <w:rPr>
          <w:color w:val="auto"/>
          <w:sz w:val="28"/>
          <w:szCs w:val="28"/>
          <w:lang w:eastAsia="ru-RU"/>
        </w:rPr>
        <w:t xml:space="preserve"> визначати і </w:t>
      </w:r>
      <w:r w:rsidR="00075060" w:rsidRPr="00891248">
        <w:rPr>
          <w:color w:val="auto"/>
          <w:sz w:val="28"/>
          <w:szCs w:val="28"/>
          <w:lang w:eastAsia="ru-RU"/>
        </w:rPr>
        <w:t>спрогнозувати</w:t>
      </w:r>
      <w:r w:rsidRPr="00891248">
        <w:rPr>
          <w:color w:val="auto"/>
          <w:sz w:val="28"/>
          <w:szCs w:val="28"/>
          <w:lang w:eastAsia="ru-RU"/>
        </w:rPr>
        <w:t xml:space="preserve"> відмови, визначати ресурс вузлів. </w:t>
      </w:r>
    </w:p>
    <w:p w:rsidR="00D902DF" w:rsidRPr="00891248" w:rsidRDefault="00D902DF"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 У технології виробництва. Дозволяє забезпечити контроль якості виготовлення і ремонту деталей і вузлів на </w:t>
      </w:r>
      <w:r w:rsidR="00075060" w:rsidRPr="00891248">
        <w:rPr>
          <w:color w:val="auto"/>
          <w:sz w:val="28"/>
          <w:szCs w:val="28"/>
          <w:lang w:eastAsia="ru-RU"/>
        </w:rPr>
        <w:t>всіх</w:t>
      </w:r>
      <w:r w:rsidRPr="00891248">
        <w:rPr>
          <w:color w:val="auto"/>
          <w:sz w:val="28"/>
          <w:szCs w:val="28"/>
          <w:lang w:eastAsia="ru-RU"/>
        </w:rPr>
        <w:t xml:space="preserve"> стадіях виробництва</w:t>
      </w:r>
      <w:r w:rsidR="00075060" w:rsidRPr="00891248">
        <w:rPr>
          <w:color w:val="auto"/>
          <w:sz w:val="28"/>
          <w:szCs w:val="28"/>
          <w:lang w:eastAsia="ru-RU"/>
        </w:rPr>
        <w:t>.</w:t>
      </w:r>
    </w:p>
    <w:p w:rsidR="00075060" w:rsidRPr="00891248" w:rsidRDefault="00D902DF"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 Під час обслуговування та експлуатації </w:t>
      </w:r>
      <w:r w:rsidR="00075060" w:rsidRPr="00891248">
        <w:rPr>
          <w:color w:val="auto"/>
          <w:sz w:val="28"/>
          <w:szCs w:val="28"/>
          <w:lang w:eastAsia="ru-RU"/>
        </w:rPr>
        <w:t>приладів</w:t>
      </w:r>
      <w:r w:rsidRPr="00891248">
        <w:rPr>
          <w:color w:val="auto"/>
          <w:sz w:val="28"/>
          <w:szCs w:val="28"/>
          <w:lang w:eastAsia="ru-RU"/>
        </w:rPr>
        <w:t>. Найбільш широко</w:t>
      </w:r>
      <w:r w:rsidR="00075060" w:rsidRPr="00891248">
        <w:rPr>
          <w:color w:val="auto"/>
          <w:sz w:val="28"/>
          <w:szCs w:val="28"/>
          <w:lang w:eastAsia="ru-RU"/>
        </w:rPr>
        <w:t>,</w:t>
      </w:r>
      <w:r w:rsidRPr="00891248">
        <w:rPr>
          <w:color w:val="auto"/>
          <w:sz w:val="28"/>
          <w:szCs w:val="28"/>
          <w:lang w:eastAsia="ru-RU"/>
        </w:rPr>
        <w:t xml:space="preserve"> технічна ендоскопія застосовується саме в експлуатації. Використання ендоскопі</w:t>
      </w:r>
      <w:r w:rsidR="00075060" w:rsidRPr="00891248">
        <w:rPr>
          <w:color w:val="auto"/>
          <w:sz w:val="28"/>
          <w:szCs w:val="28"/>
          <w:lang w:eastAsia="ru-RU"/>
        </w:rPr>
        <w:t>ї</w:t>
      </w:r>
      <w:r w:rsidRPr="00891248">
        <w:rPr>
          <w:color w:val="auto"/>
          <w:sz w:val="28"/>
          <w:szCs w:val="28"/>
          <w:lang w:eastAsia="ru-RU"/>
        </w:rPr>
        <w:t xml:space="preserve"> </w:t>
      </w:r>
      <w:r w:rsidR="00075060" w:rsidRPr="00891248">
        <w:rPr>
          <w:color w:val="auto"/>
          <w:sz w:val="28"/>
          <w:szCs w:val="28"/>
          <w:lang w:eastAsia="ru-RU"/>
        </w:rPr>
        <w:t>разом</w:t>
      </w:r>
      <w:r w:rsidRPr="00891248">
        <w:rPr>
          <w:color w:val="auto"/>
          <w:sz w:val="28"/>
          <w:szCs w:val="28"/>
          <w:lang w:eastAsia="ru-RU"/>
        </w:rPr>
        <w:t xml:space="preserve"> з іншими методами неруйнівного контролю дозволяє більш впевнено ідентифікувати результати діагностики, отримані ультразвуковими, вихрос</w:t>
      </w:r>
      <w:r w:rsidRPr="00891248">
        <w:rPr>
          <w:color w:val="auto"/>
          <w:sz w:val="28"/>
          <w:szCs w:val="28"/>
          <w:lang w:eastAsia="ru-RU"/>
        </w:rPr>
        <w:lastRenderedPageBreak/>
        <w:t>трумовий, радіографічних, віброакустичними, акусто-емісійними, металографічними, телевізійними і іншими методами. У деяких випадках, технічний ендоскоп є єдин</w:t>
      </w:r>
      <w:r w:rsidR="00075060" w:rsidRPr="00891248">
        <w:rPr>
          <w:color w:val="auto"/>
          <w:sz w:val="28"/>
          <w:szCs w:val="28"/>
          <w:lang w:eastAsia="ru-RU"/>
        </w:rPr>
        <w:t>им</w:t>
      </w:r>
      <w:r w:rsidRPr="00891248">
        <w:rPr>
          <w:color w:val="auto"/>
          <w:sz w:val="28"/>
          <w:szCs w:val="28"/>
          <w:lang w:eastAsia="ru-RU"/>
        </w:rPr>
        <w:t xml:space="preserve"> можливим засобом неруйнівного контролю. </w:t>
      </w:r>
    </w:p>
    <w:p w:rsidR="00740F8F" w:rsidRPr="00891248" w:rsidRDefault="00D902DF"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Зручність роботи з приладом і однозначність отриманих результатів</w:t>
      </w:r>
      <w:r w:rsidR="00075060" w:rsidRPr="00891248">
        <w:rPr>
          <w:color w:val="auto"/>
          <w:sz w:val="28"/>
          <w:szCs w:val="28"/>
          <w:lang w:eastAsia="ru-RU"/>
        </w:rPr>
        <w:t xml:space="preserve">, </w:t>
      </w:r>
      <w:r w:rsidRPr="00891248">
        <w:rPr>
          <w:color w:val="auto"/>
          <w:sz w:val="28"/>
          <w:szCs w:val="28"/>
          <w:lang w:eastAsia="ru-RU"/>
        </w:rPr>
        <w:t xml:space="preserve">а також відсутність необхідності розбирання </w:t>
      </w:r>
      <w:r w:rsidR="00075060" w:rsidRPr="00891248">
        <w:rPr>
          <w:color w:val="auto"/>
          <w:sz w:val="28"/>
          <w:szCs w:val="28"/>
          <w:lang w:eastAsia="ru-RU"/>
        </w:rPr>
        <w:t>для перевірки</w:t>
      </w:r>
      <w:r w:rsidRPr="00891248">
        <w:rPr>
          <w:color w:val="auto"/>
          <w:sz w:val="28"/>
          <w:szCs w:val="28"/>
          <w:lang w:eastAsia="ru-RU"/>
        </w:rPr>
        <w:t xml:space="preserve"> вузл</w:t>
      </w:r>
      <w:r w:rsidR="00075060" w:rsidRPr="00891248">
        <w:rPr>
          <w:color w:val="auto"/>
          <w:sz w:val="28"/>
          <w:szCs w:val="28"/>
          <w:lang w:eastAsia="ru-RU"/>
        </w:rPr>
        <w:t>ів роблять ендоскопію незамінним інструментом в дослідженнях машин.</w:t>
      </w:r>
    </w:p>
    <w:p w:rsidR="00740F8F" w:rsidRPr="00891248" w:rsidRDefault="00740F8F" w:rsidP="0075355C">
      <w:pPr>
        <w:spacing w:line="360" w:lineRule="auto"/>
        <w:rPr>
          <w:sz w:val="28"/>
          <w:szCs w:val="28"/>
          <w:lang w:val="uk-UA"/>
          <w:rPrChange w:id="48" w:author="ASD" w:date="2016-06-09T16:59:00Z">
            <w:rPr>
              <w:lang w:val="uk-UA"/>
            </w:rPr>
          </w:rPrChange>
        </w:rPr>
      </w:pPr>
      <w:r w:rsidRPr="00891248">
        <w:rPr>
          <w:sz w:val="28"/>
          <w:szCs w:val="28"/>
          <w:lang w:val="uk-UA"/>
          <w:rPrChange w:id="49" w:author="ASD" w:date="2016-06-09T16:59:00Z">
            <w:rPr>
              <w:lang w:val="uk-UA"/>
            </w:rPr>
          </w:rPrChange>
        </w:rPr>
        <w:br w:type="page"/>
      </w:r>
    </w:p>
    <w:p w:rsidR="00150153" w:rsidRPr="00691E0F" w:rsidRDefault="005010E1" w:rsidP="0075355C">
      <w:pPr>
        <w:pStyle w:val="Heading1"/>
        <w:spacing w:after="240"/>
        <w:rPr>
          <w:rFonts w:eastAsiaTheme="majorEastAsia"/>
        </w:rPr>
      </w:pPr>
      <w:bookmarkStart w:id="50" w:name="_Toc453446540"/>
      <w:r w:rsidRPr="00891248">
        <w:rPr>
          <w:rFonts w:eastAsiaTheme="majorEastAsia"/>
          <w:lang w:val="uk-UA"/>
        </w:rPr>
        <w:lastRenderedPageBreak/>
        <w:t>ВИСНОВОК ДО РОЗДІЛУ</w:t>
      </w:r>
      <w:r w:rsidRPr="00691E0F">
        <w:rPr>
          <w:rFonts w:eastAsiaTheme="majorEastAsia"/>
        </w:rPr>
        <w:t xml:space="preserve"> 1</w:t>
      </w:r>
      <w:bookmarkEnd w:id="50"/>
    </w:p>
    <w:p w:rsidR="00150153" w:rsidRPr="00891248" w:rsidRDefault="00191CAE"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Ендоскопія є потужним засобом діагностики та виявлення небажаних явищ у важко доступних середовищ без нанесення шкоди при досліджені.</w:t>
      </w:r>
    </w:p>
    <w:p w:rsidR="00191CAE" w:rsidRPr="00891248" w:rsidRDefault="00191CAE"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Цей вид дослідження вже давно набув популярності в медицині і його користь використання свідчить розповсюдженість та кількість захворювань, які можна </w:t>
      </w:r>
      <w:r w:rsidR="00307144" w:rsidRPr="00891248">
        <w:rPr>
          <w:color w:val="auto"/>
          <w:sz w:val="28"/>
          <w:szCs w:val="28"/>
          <w:lang w:eastAsia="ru-RU"/>
        </w:rPr>
        <w:t>діагностувати</w:t>
      </w:r>
      <w:r w:rsidRPr="00891248">
        <w:rPr>
          <w:color w:val="auto"/>
          <w:sz w:val="28"/>
          <w:szCs w:val="28"/>
          <w:lang w:eastAsia="ru-RU"/>
        </w:rPr>
        <w:t xml:space="preserve"> за його допомогою. </w:t>
      </w:r>
    </w:p>
    <w:p w:rsidR="00191CAE" w:rsidRPr="00891248" w:rsidRDefault="00191CAE"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У наші дні такі прилади почали використовувати для ремонту та діагностики машин – це пов’язано із ускладненням механізмів та </w:t>
      </w:r>
      <w:r w:rsidR="00112B6B" w:rsidRPr="00891248">
        <w:rPr>
          <w:color w:val="auto"/>
          <w:sz w:val="28"/>
          <w:szCs w:val="28"/>
          <w:lang w:eastAsia="ru-RU"/>
        </w:rPr>
        <w:t>їх розборки</w:t>
      </w:r>
      <w:r w:rsidRPr="00891248">
        <w:rPr>
          <w:color w:val="auto"/>
          <w:sz w:val="28"/>
          <w:szCs w:val="28"/>
          <w:lang w:eastAsia="ru-RU"/>
        </w:rPr>
        <w:t>\збор</w:t>
      </w:r>
      <w:r w:rsidR="00112B6B" w:rsidRPr="00891248">
        <w:rPr>
          <w:color w:val="auto"/>
          <w:sz w:val="28"/>
          <w:szCs w:val="28"/>
          <w:lang w:eastAsia="ru-RU"/>
        </w:rPr>
        <w:t>ки</w:t>
      </w:r>
      <w:r w:rsidRPr="00891248">
        <w:rPr>
          <w:color w:val="auto"/>
          <w:sz w:val="28"/>
          <w:szCs w:val="28"/>
          <w:lang w:eastAsia="ru-RU"/>
        </w:rPr>
        <w:t xml:space="preserve">. </w:t>
      </w:r>
      <w:r w:rsidR="00253E8A" w:rsidRPr="00891248">
        <w:rPr>
          <w:color w:val="auto"/>
          <w:sz w:val="28"/>
          <w:szCs w:val="28"/>
          <w:lang w:eastAsia="ru-RU"/>
        </w:rPr>
        <w:t>Майже кожна автомайстерня використає ендоскопи для</w:t>
      </w:r>
      <w:r w:rsidR="00112B6B" w:rsidRPr="00891248">
        <w:rPr>
          <w:color w:val="auto"/>
          <w:sz w:val="28"/>
          <w:szCs w:val="28"/>
          <w:lang w:eastAsia="ru-RU"/>
        </w:rPr>
        <w:t xml:space="preserve"> огляду машин, що дає можливість швидко виявити неспрвність без розбору.</w:t>
      </w:r>
    </w:p>
    <w:p w:rsidR="00112B6B" w:rsidRPr="00891248" w:rsidRDefault="00112B6B"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Отже, ендоскоп – це прилад, який дозволяє проаналізувати важкодоступне середовище без зайвої шкоди для нього, такий підхід економить багато часу та ресурсів, тому розробка </w:t>
      </w:r>
      <w:r w:rsidR="00307144" w:rsidRPr="00891248">
        <w:rPr>
          <w:color w:val="auto"/>
          <w:sz w:val="28"/>
          <w:szCs w:val="28"/>
          <w:lang w:eastAsia="ru-RU"/>
        </w:rPr>
        <w:t>даної</w:t>
      </w:r>
      <w:r w:rsidRPr="00891248">
        <w:rPr>
          <w:color w:val="auto"/>
          <w:sz w:val="28"/>
          <w:szCs w:val="28"/>
          <w:lang w:eastAsia="ru-RU"/>
        </w:rPr>
        <w:t xml:space="preserve"> теми є актуальною.</w:t>
      </w:r>
    </w:p>
    <w:p w:rsidR="00112B6B" w:rsidRPr="00891248" w:rsidRDefault="00112B6B" w:rsidP="0075355C">
      <w:pPr>
        <w:spacing w:line="360" w:lineRule="auto"/>
        <w:rPr>
          <w:sz w:val="28"/>
          <w:szCs w:val="28"/>
          <w:lang w:val="uk-UA"/>
        </w:rPr>
      </w:pPr>
      <w:r w:rsidRPr="00891248">
        <w:rPr>
          <w:sz w:val="28"/>
          <w:szCs w:val="28"/>
          <w:lang w:val="uk-UA"/>
          <w:rPrChange w:id="51" w:author="ASD" w:date="2016-06-09T16:59:00Z">
            <w:rPr/>
          </w:rPrChange>
        </w:rPr>
        <w:br w:type="page"/>
      </w:r>
    </w:p>
    <w:p w:rsidR="008A5B2F" w:rsidRPr="00A12D06" w:rsidRDefault="008A5B2F" w:rsidP="0075355C">
      <w:pPr>
        <w:pStyle w:val="Heading1"/>
        <w:spacing w:before="0" w:after="240" w:line="360" w:lineRule="auto"/>
        <w:rPr>
          <w:rFonts w:eastAsiaTheme="majorEastAsia"/>
          <w:szCs w:val="28"/>
          <w:lang w:val="uk-UA"/>
        </w:rPr>
      </w:pPr>
      <w:bookmarkStart w:id="52" w:name="_Toc453446541"/>
      <w:r w:rsidRPr="00891248">
        <w:rPr>
          <w:rFonts w:eastAsiaTheme="majorEastAsia"/>
          <w:szCs w:val="28"/>
          <w:lang w:val="uk-UA"/>
        </w:rPr>
        <w:lastRenderedPageBreak/>
        <w:t>РОЗДІЛ 2</w:t>
      </w:r>
      <w:r w:rsidR="006A0DDD">
        <w:rPr>
          <w:rFonts w:eastAsiaTheme="majorEastAsia"/>
          <w:szCs w:val="28"/>
          <w:lang w:val="uk-UA"/>
        </w:rPr>
        <w:br/>
      </w:r>
      <w:r w:rsidR="00486EE0" w:rsidRPr="00A12D06">
        <w:rPr>
          <w:rFonts w:eastAsiaTheme="majorEastAsia"/>
          <w:szCs w:val="28"/>
          <w:lang w:val="uk-UA"/>
        </w:rPr>
        <w:t>РОЗРОБКА ФІЗИЧНОЇ</w:t>
      </w:r>
      <w:r w:rsidRPr="00A12D06">
        <w:rPr>
          <w:rFonts w:eastAsiaTheme="majorEastAsia"/>
          <w:szCs w:val="28"/>
          <w:lang w:val="uk-UA"/>
        </w:rPr>
        <w:t xml:space="preserve"> ЧАСТИНИ ПРИСТРОЮ</w:t>
      </w:r>
      <w:bookmarkEnd w:id="52"/>
    </w:p>
    <w:p w:rsidR="00757B58" w:rsidRPr="00891248" w:rsidRDefault="00486EE0" w:rsidP="0075355C">
      <w:pPr>
        <w:pStyle w:val="Heading2"/>
        <w:numPr>
          <w:ilvl w:val="0"/>
          <w:numId w:val="14"/>
        </w:numPr>
        <w:tabs>
          <w:tab w:val="left" w:pos="990"/>
        </w:tabs>
        <w:spacing w:before="0"/>
        <w:ind w:left="1170" w:hanging="810"/>
        <w:rPr>
          <w:rFonts w:eastAsiaTheme="majorEastAsia"/>
          <w:lang w:val="uk-UA"/>
        </w:rPr>
      </w:pPr>
      <w:bookmarkStart w:id="53" w:name="_Toc453446542"/>
      <w:r w:rsidRPr="00891248">
        <w:rPr>
          <w:rFonts w:eastAsiaTheme="majorEastAsia"/>
          <w:lang w:val="uk-UA"/>
        </w:rPr>
        <w:t>Опис бази приладу</w:t>
      </w:r>
      <w:bookmarkEnd w:id="53"/>
    </w:p>
    <w:p w:rsidR="00127E61" w:rsidRPr="00891248" w:rsidRDefault="00112B6B">
      <w:pPr>
        <w:pStyle w:val="NormalWeb"/>
        <w:shd w:val="clear" w:color="auto" w:fill="FFFFFF"/>
        <w:spacing w:before="0" w:beforeAutospacing="0" w:after="0" w:afterAutospacing="0" w:line="360" w:lineRule="auto"/>
        <w:ind w:firstLine="630"/>
        <w:rPr>
          <w:ins w:id="54" w:author="ASD" w:date="2016-05-26T18:34:00Z"/>
          <w:color w:val="auto"/>
          <w:sz w:val="28"/>
          <w:szCs w:val="28"/>
          <w:lang w:eastAsia="ru-RU"/>
          <w:rPrChange w:id="55" w:author="ASD" w:date="2016-06-09T16:59:00Z">
            <w:rPr>
              <w:ins w:id="56" w:author="ASD" w:date="2016-05-26T18:34:00Z"/>
              <w:rFonts w:ascii="Arial" w:hAnsi="Arial" w:cs="Arial"/>
              <w:color w:val="555555"/>
              <w:sz w:val="21"/>
              <w:szCs w:val="21"/>
            </w:rPr>
          </w:rPrChange>
        </w:rPr>
        <w:pPrChange w:id="57" w:author="ASD" w:date="2016-05-26T18:40:00Z">
          <w:pPr>
            <w:pStyle w:val="NormalWeb"/>
            <w:shd w:val="clear" w:color="auto" w:fill="FFFFFF"/>
            <w:spacing w:after="150" w:afterAutospacing="0" w:line="300" w:lineRule="atLeast"/>
            <w:jc w:val="center"/>
          </w:pPr>
        </w:pPrChange>
      </w:pPr>
      <w:r w:rsidRPr="00891248">
        <w:rPr>
          <w:color w:val="auto"/>
          <w:sz w:val="28"/>
          <w:szCs w:val="28"/>
          <w:lang w:eastAsia="ru-RU"/>
        </w:rPr>
        <w:t xml:space="preserve">Для реалізації </w:t>
      </w:r>
      <w:r w:rsidR="001A0B76" w:rsidRPr="00891248">
        <w:rPr>
          <w:color w:val="auto"/>
          <w:sz w:val="28"/>
          <w:szCs w:val="28"/>
          <w:lang w:eastAsia="ru-RU"/>
        </w:rPr>
        <w:t>проекту було взят</w:t>
      </w:r>
      <w:r w:rsidR="0015621A" w:rsidRPr="00891248">
        <w:rPr>
          <w:color w:val="auto"/>
          <w:sz w:val="28"/>
          <w:szCs w:val="28"/>
          <w:lang w:eastAsia="ru-RU"/>
        </w:rPr>
        <w:t>о</w:t>
      </w:r>
      <w:r w:rsidR="001A0B76" w:rsidRPr="00891248">
        <w:rPr>
          <w:color w:val="auto"/>
          <w:sz w:val="28"/>
          <w:szCs w:val="28"/>
          <w:lang w:eastAsia="ru-RU"/>
        </w:rPr>
        <w:t xml:space="preserve"> за базу смартфон </w:t>
      </w:r>
      <w:r w:rsidR="001A0B76" w:rsidRPr="00891248">
        <w:rPr>
          <w:color w:val="auto"/>
          <w:sz w:val="28"/>
          <w:szCs w:val="28"/>
          <w:lang w:eastAsia="ru-RU"/>
          <w:rPrChange w:id="58" w:author="ASD" w:date="2016-06-09T16:59:00Z">
            <w:rPr>
              <w:color w:val="auto"/>
              <w:sz w:val="28"/>
              <w:szCs w:val="28"/>
              <w:lang w:val="en-US" w:eastAsia="ru-RU"/>
            </w:rPr>
          </w:rPrChange>
        </w:rPr>
        <w:t xml:space="preserve">LG P700. </w:t>
      </w:r>
      <w:del w:id="59" w:author="ASD" w:date="2016-05-26T18:35:00Z">
        <w:r w:rsidR="001A0B76" w:rsidRPr="00891248" w:rsidDel="00127E61">
          <w:rPr>
            <w:color w:val="auto"/>
            <w:sz w:val="28"/>
            <w:szCs w:val="28"/>
            <w:lang w:eastAsia="ru-RU"/>
          </w:rPr>
          <w:delText>Даний</w:delText>
        </w:r>
      </w:del>
      <w:r w:rsidR="001A0B76" w:rsidRPr="00891248">
        <w:rPr>
          <w:color w:val="auto"/>
          <w:sz w:val="28"/>
          <w:szCs w:val="28"/>
          <w:lang w:eastAsia="ru-RU"/>
        </w:rPr>
        <w:t xml:space="preserve"> </w:t>
      </w:r>
      <w:r w:rsidR="0015621A" w:rsidRPr="00891248">
        <w:rPr>
          <w:color w:val="auto"/>
          <w:sz w:val="28"/>
          <w:szCs w:val="28"/>
          <w:lang w:eastAsia="ru-RU"/>
        </w:rPr>
        <w:t>Його р</w:t>
      </w:r>
      <w:ins w:id="60" w:author="ASD" w:date="2016-05-26T18:36:00Z">
        <w:r w:rsidR="00127E61" w:rsidRPr="00891248">
          <w:rPr>
            <w:color w:val="auto"/>
            <w:sz w:val="28"/>
            <w:szCs w:val="28"/>
            <w:lang w:eastAsia="ru-RU"/>
          </w:rPr>
          <w:t>озміри стандартні для Android-смартфона 125,5 мм у висоту і 67 мм в ширину. Товщина складає 8,7 мм, важить L7 122 гра</w:t>
        </w:r>
      </w:ins>
      <w:r w:rsidR="0015621A" w:rsidRPr="00891248">
        <w:rPr>
          <w:color w:val="auto"/>
          <w:sz w:val="28"/>
          <w:szCs w:val="28"/>
          <w:lang w:eastAsia="ru-RU"/>
        </w:rPr>
        <w:t>м</w:t>
      </w:r>
      <w:ins w:id="61" w:author="ASD" w:date="2016-05-26T18:36:00Z">
        <w:r w:rsidR="00127E61" w:rsidRPr="00891248">
          <w:rPr>
            <w:color w:val="auto"/>
            <w:sz w:val="28"/>
            <w:szCs w:val="28"/>
            <w:lang w:eastAsia="ru-RU"/>
          </w:rPr>
          <w:t>.</w:t>
        </w:r>
      </w:ins>
      <w:ins w:id="62" w:author="ASD" w:date="2016-05-26T18:34:00Z">
        <w:r w:rsidR="00127E61" w:rsidRPr="00891248">
          <w:rPr>
            <w:noProof/>
            <w:color w:val="auto"/>
            <w:sz w:val="28"/>
            <w:szCs w:val="28"/>
            <w:lang w:val="en-US" w:eastAsia="en-US"/>
            <w:rPrChange w:id="63" w:author="ASD" w:date="2016-06-09T16:59:00Z">
              <w:rPr>
                <w:rFonts w:ascii="Arial" w:hAnsi="Arial" w:cs="Arial"/>
                <w:noProof/>
                <w:color w:val="555555"/>
                <w:sz w:val="21"/>
                <w:szCs w:val="21"/>
                <w:lang w:val="en-US" w:eastAsia="en-US"/>
              </w:rPr>
            </w:rPrChange>
          </w:rPr>
          <w:drawing>
            <wp:anchor distT="0" distB="0" distL="114300" distR="114300" simplePos="0" relativeHeight="251658240" behindDoc="0" locked="0" layoutInCell="1" allowOverlap="1" wp14:anchorId="5AA029C5" wp14:editId="4D6F5DE1">
              <wp:simplePos x="0" y="0"/>
              <wp:positionH relativeFrom="column">
                <wp:posOffset>0</wp:posOffset>
              </wp:positionH>
              <wp:positionV relativeFrom="paragraph">
                <wp:posOffset>920750</wp:posOffset>
              </wp:positionV>
              <wp:extent cx="5768975" cy="4274820"/>
              <wp:effectExtent l="0" t="0" r="3175" b="0"/>
              <wp:wrapSquare wrapText="bothSides"/>
              <wp:docPr id="85" name="Рисунок 85" descr="http://keddr.com/wp-content/uploads/2012/05/lg-optimus-l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keddr.com/wp-content/uploads/2012/05/lg-optimus-l7-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8975" cy="4274820"/>
                      </a:xfrm>
                      <a:prstGeom prst="rect">
                        <a:avLst/>
                      </a:prstGeom>
                      <a:noFill/>
                      <a:ln>
                        <a:noFill/>
                      </a:ln>
                    </pic:spPr>
                  </pic:pic>
                </a:graphicData>
              </a:graphic>
            </wp:anchor>
          </w:drawing>
        </w:r>
      </w:ins>
    </w:p>
    <w:p w:rsidR="00F16D3E" w:rsidRPr="00891248" w:rsidRDefault="00F16D3E" w:rsidP="005124E9">
      <w:pPr>
        <w:pStyle w:val="NormalWeb"/>
        <w:shd w:val="clear" w:color="auto" w:fill="FFFFFF"/>
        <w:spacing w:before="0" w:beforeAutospacing="0" w:after="0" w:afterAutospacing="0" w:line="360" w:lineRule="auto"/>
        <w:jc w:val="left"/>
        <w:rPr>
          <w:color w:val="auto"/>
          <w:sz w:val="28"/>
          <w:szCs w:val="28"/>
          <w:lang w:eastAsia="ru-RU"/>
        </w:rPr>
      </w:pPr>
      <w:r w:rsidRPr="00891248">
        <w:rPr>
          <w:color w:val="auto"/>
          <w:sz w:val="28"/>
          <w:szCs w:val="28"/>
          <w:lang w:eastAsia="ru-RU"/>
        </w:rPr>
        <w:t>Рис. 2.1 Android смартфон LG P700</w:t>
      </w:r>
    </w:p>
    <w:p w:rsidR="00127E61" w:rsidRPr="00891248" w:rsidRDefault="00127E61" w:rsidP="0075355C">
      <w:pPr>
        <w:pStyle w:val="NormalWeb"/>
        <w:shd w:val="clear" w:color="auto" w:fill="FFFFFF"/>
        <w:spacing w:before="0" w:beforeAutospacing="0" w:after="0" w:afterAutospacing="0" w:line="360" w:lineRule="auto"/>
        <w:ind w:firstLine="630"/>
        <w:rPr>
          <w:ins w:id="64" w:author="ASD" w:date="2016-05-26T18:34:00Z"/>
          <w:color w:val="auto"/>
          <w:sz w:val="28"/>
          <w:szCs w:val="28"/>
          <w:lang w:eastAsia="ru-RU"/>
          <w:rPrChange w:id="65" w:author="ASD" w:date="2016-06-09T16:59:00Z">
            <w:rPr>
              <w:ins w:id="66" w:author="ASD" w:date="2016-05-26T18:34:00Z"/>
              <w:rFonts w:ascii="Arial" w:hAnsi="Arial" w:cs="Arial"/>
              <w:color w:val="555555"/>
              <w:sz w:val="21"/>
              <w:szCs w:val="21"/>
            </w:rPr>
          </w:rPrChange>
        </w:rPr>
      </w:pPr>
      <w:ins w:id="67" w:author="ASD" w:date="2016-05-26T18:36:00Z">
        <w:r w:rsidRPr="00891248">
          <w:rPr>
            <w:color w:val="auto"/>
            <w:sz w:val="28"/>
            <w:szCs w:val="28"/>
            <w:lang w:eastAsia="ru-RU"/>
          </w:rPr>
          <w:t>Лицьов</w:t>
        </w:r>
      </w:ins>
      <w:r w:rsidR="00F16D3E" w:rsidRPr="00891248">
        <w:rPr>
          <w:color w:val="auto"/>
          <w:sz w:val="28"/>
          <w:szCs w:val="28"/>
          <w:lang w:eastAsia="ru-RU"/>
        </w:rPr>
        <w:t>у</w:t>
      </w:r>
      <w:ins w:id="68" w:author="ASD" w:date="2016-05-26T18:36:00Z">
        <w:r w:rsidRPr="00891248">
          <w:rPr>
            <w:color w:val="auto"/>
            <w:sz w:val="28"/>
            <w:szCs w:val="28"/>
            <w:lang w:eastAsia="ru-RU"/>
          </w:rPr>
          <w:t xml:space="preserve"> панель займає 4,3-дюйм</w:t>
        </w:r>
      </w:ins>
      <w:r w:rsidR="00F16D3E" w:rsidRPr="00891248">
        <w:rPr>
          <w:color w:val="auto"/>
          <w:sz w:val="28"/>
          <w:szCs w:val="28"/>
          <w:lang w:eastAsia="ru-RU"/>
        </w:rPr>
        <w:t>овий</w:t>
      </w:r>
      <w:ins w:id="69" w:author="ASD" w:date="2016-05-26T18:36:00Z">
        <w:r w:rsidRPr="00891248">
          <w:rPr>
            <w:color w:val="auto"/>
            <w:sz w:val="28"/>
            <w:szCs w:val="28"/>
            <w:lang w:eastAsia="ru-RU"/>
          </w:rPr>
          <w:t xml:space="preserve"> екран з роздільною здатністю WVGA, захищений Gorilla Glass з олеофобним покриттям. Зверху над ним - 0.3-мегапіксельна фронтальна камера, проріз</w:t>
        </w:r>
      </w:ins>
      <w:r w:rsidR="00F16D3E" w:rsidRPr="00891248">
        <w:rPr>
          <w:color w:val="auto"/>
          <w:sz w:val="28"/>
          <w:szCs w:val="28"/>
          <w:lang w:eastAsia="ru-RU"/>
        </w:rPr>
        <w:t xml:space="preserve"> під</w:t>
      </w:r>
      <w:ins w:id="70" w:author="ASD" w:date="2016-05-26T18:36:00Z">
        <w:r w:rsidRPr="00891248">
          <w:rPr>
            <w:color w:val="auto"/>
            <w:sz w:val="28"/>
            <w:szCs w:val="28"/>
            <w:lang w:eastAsia="ru-RU"/>
          </w:rPr>
          <w:t xml:space="preserve"> розмовн</w:t>
        </w:r>
      </w:ins>
      <w:r w:rsidR="00F16D3E" w:rsidRPr="00891248">
        <w:rPr>
          <w:color w:val="auto"/>
          <w:sz w:val="28"/>
          <w:szCs w:val="28"/>
          <w:lang w:eastAsia="ru-RU"/>
        </w:rPr>
        <w:t>ий</w:t>
      </w:r>
      <w:ins w:id="71" w:author="ASD" w:date="2016-05-26T18:36:00Z">
        <w:r w:rsidRPr="00891248">
          <w:rPr>
            <w:color w:val="auto"/>
            <w:sz w:val="28"/>
            <w:szCs w:val="28"/>
            <w:lang w:eastAsia="ru-RU"/>
          </w:rPr>
          <w:t xml:space="preserve"> динамік і датчик</w:t>
        </w:r>
      </w:ins>
      <w:r w:rsidR="00F16D3E" w:rsidRPr="00891248">
        <w:rPr>
          <w:color w:val="auto"/>
          <w:sz w:val="28"/>
          <w:szCs w:val="28"/>
          <w:lang w:eastAsia="ru-RU"/>
        </w:rPr>
        <w:t>и</w:t>
      </w:r>
      <w:ins w:id="72" w:author="ASD" w:date="2016-05-26T18:36:00Z">
        <w:r w:rsidRPr="00891248">
          <w:rPr>
            <w:color w:val="auto"/>
            <w:sz w:val="28"/>
            <w:szCs w:val="28"/>
            <w:lang w:eastAsia="ru-RU"/>
          </w:rPr>
          <w:t xml:space="preserve"> - наближення </w:t>
        </w:r>
      </w:ins>
      <w:r w:rsidR="00F16D3E" w:rsidRPr="00891248">
        <w:rPr>
          <w:color w:val="auto"/>
          <w:sz w:val="28"/>
          <w:szCs w:val="28"/>
          <w:lang w:eastAsia="ru-RU"/>
        </w:rPr>
        <w:t>та</w:t>
      </w:r>
      <w:ins w:id="73" w:author="ASD" w:date="2016-05-26T18:36:00Z">
        <w:r w:rsidRPr="00891248">
          <w:rPr>
            <w:color w:val="auto"/>
            <w:sz w:val="28"/>
            <w:szCs w:val="28"/>
            <w:lang w:eastAsia="ru-RU"/>
          </w:rPr>
          <w:t xml:space="preserve"> освітлен</w:t>
        </w:r>
      </w:ins>
      <w:r w:rsidR="00F16D3E" w:rsidRPr="00891248">
        <w:rPr>
          <w:color w:val="auto"/>
          <w:sz w:val="28"/>
          <w:szCs w:val="28"/>
          <w:lang w:eastAsia="ru-RU"/>
        </w:rPr>
        <w:t>ня</w:t>
      </w:r>
      <w:ins w:id="74" w:author="ASD" w:date="2016-05-26T18:36:00Z">
        <w:r w:rsidRPr="00891248">
          <w:rPr>
            <w:color w:val="auto"/>
            <w:sz w:val="28"/>
            <w:szCs w:val="28"/>
            <w:lang w:eastAsia="ru-RU"/>
          </w:rPr>
          <w:t>. Знизу розташована механічн</w:t>
        </w:r>
      </w:ins>
      <w:r w:rsidR="00F16D3E" w:rsidRPr="00891248">
        <w:rPr>
          <w:color w:val="auto"/>
          <w:sz w:val="28"/>
          <w:szCs w:val="28"/>
          <w:lang w:eastAsia="ru-RU"/>
        </w:rPr>
        <w:t>а</w:t>
      </w:r>
      <w:ins w:id="75" w:author="ASD" w:date="2016-05-26T18:36:00Z">
        <w:r w:rsidRPr="00891248">
          <w:rPr>
            <w:color w:val="auto"/>
            <w:sz w:val="28"/>
            <w:szCs w:val="28"/>
            <w:lang w:eastAsia="ru-RU"/>
          </w:rPr>
          <w:t xml:space="preserve"> кнопка "Додому" і по боках від неї - сенсорні "Назад" і "Меню". За усталеною серед більшості </w:t>
        </w:r>
        <w:r w:rsidRPr="00891248">
          <w:rPr>
            <w:color w:val="auto"/>
            <w:sz w:val="28"/>
            <w:szCs w:val="28"/>
            <w:lang w:eastAsia="ru-RU"/>
          </w:rPr>
          <w:lastRenderedPageBreak/>
          <w:t>виробників традиці</w:t>
        </w:r>
      </w:ins>
      <w:r w:rsidR="00F16D3E" w:rsidRPr="00891248">
        <w:rPr>
          <w:color w:val="auto"/>
          <w:sz w:val="28"/>
          <w:szCs w:val="28"/>
          <w:lang w:eastAsia="ru-RU"/>
        </w:rPr>
        <w:t>єю</w:t>
      </w:r>
      <w:ins w:id="76" w:author="ASD" w:date="2016-05-26T18:36:00Z">
        <w:r w:rsidRPr="00891248">
          <w:rPr>
            <w:color w:val="auto"/>
            <w:sz w:val="28"/>
            <w:szCs w:val="28"/>
            <w:lang w:eastAsia="ru-RU"/>
          </w:rPr>
          <w:t>, екран втоплений всередину корпусу</w:t>
        </w:r>
      </w:ins>
      <w:r w:rsidR="00F16D3E" w:rsidRPr="00891248">
        <w:rPr>
          <w:color w:val="auto"/>
          <w:sz w:val="28"/>
          <w:szCs w:val="28"/>
          <w:lang w:eastAsia="ru-RU"/>
        </w:rPr>
        <w:t>, тому</w:t>
      </w:r>
      <w:ins w:id="77" w:author="ASD" w:date="2016-05-26T18:36:00Z">
        <w:r w:rsidRPr="00891248">
          <w:rPr>
            <w:color w:val="auto"/>
            <w:sz w:val="28"/>
            <w:szCs w:val="28"/>
            <w:lang w:eastAsia="ru-RU"/>
          </w:rPr>
          <w:t xml:space="preserve"> можна не боятися, що він подряпається при розташуванні смартфона обличчям вниз.</w:t>
        </w:r>
      </w:ins>
    </w:p>
    <w:p w:rsidR="00127E61" w:rsidRPr="00891248" w:rsidRDefault="00127E61">
      <w:pPr>
        <w:pStyle w:val="NormalWeb"/>
        <w:shd w:val="clear" w:color="auto" w:fill="FFFFFF"/>
        <w:spacing w:before="0" w:beforeAutospacing="0" w:after="0" w:afterAutospacing="0" w:line="360" w:lineRule="auto"/>
        <w:rPr>
          <w:ins w:id="78" w:author="ASD" w:date="2016-05-26T18:34:00Z"/>
          <w:color w:val="auto"/>
          <w:sz w:val="28"/>
          <w:szCs w:val="28"/>
          <w:lang w:eastAsia="ru-RU"/>
          <w:rPrChange w:id="79" w:author="ASD" w:date="2016-06-09T16:59:00Z">
            <w:rPr>
              <w:ins w:id="80" w:author="ASD" w:date="2016-05-26T18:34:00Z"/>
              <w:rFonts w:ascii="Arial" w:hAnsi="Arial" w:cs="Arial"/>
              <w:color w:val="555555"/>
              <w:sz w:val="21"/>
              <w:szCs w:val="21"/>
            </w:rPr>
          </w:rPrChange>
        </w:rPr>
        <w:pPrChange w:id="81" w:author="ASD" w:date="2016-05-26T18:40:00Z">
          <w:pPr>
            <w:pStyle w:val="NormalWeb"/>
            <w:shd w:val="clear" w:color="auto" w:fill="FFFFFF"/>
            <w:spacing w:after="150" w:afterAutospacing="0" w:line="300" w:lineRule="atLeast"/>
            <w:jc w:val="center"/>
          </w:pPr>
        </w:pPrChange>
      </w:pPr>
      <w:ins w:id="82" w:author="ASD" w:date="2016-05-26T18:36:00Z">
        <w:r w:rsidRPr="00891248">
          <w:rPr>
            <w:color w:val="auto"/>
            <w:sz w:val="28"/>
            <w:szCs w:val="28"/>
            <w:lang w:eastAsia="ru-RU"/>
          </w:rPr>
          <w:t xml:space="preserve">На верхньому </w:t>
        </w:r>
      </w:ins>
      <w:r w:rsidR="00F16D3E" w:rsidRPr="00891248">
        <w:rPr>
          <w:color w:val="auto"/>
          <w:sz w:val="28"/>
          <w:szCs w:val="28"/>
          <w:lang w:eastAsia="ru-RU"/>
        </w:rPr>
        <w:t>боці</w:t>
      </w:r>
      <w:ins w:id="83" w:author="ASD" w:date="2016-05-26T18:36:00Z">
        <w:r w:rsidRPr="00891248">
          <w:rPr>
            <w:color w:val="auto"/>
            <w:sz w:val="28"/>
            <w:szCs w:val="28"/>
            <w:lang w:eastAsia="ru-RU"/>
          </w:rPr>
          <w:t xml:space="preserve"> розташований 3,5-мм </w:t>
        </w:r>
      </w:ins>
      <w:r w:rsidR="00307144" w:rsidRPr="00891248">
        <w:rPr>
          <w:color w:val="auto"/>
          <w:sz w:val="28"/>
          <w:szCs w:val="28"/>
          <w:lang w:eastAsia="ru-RU"/>
        </w:rPr>
        <w:t>аудіо вихід</w:t>
      </w:r>
      <w:ins w:id="84" w:author="ASD" w:date="2016-05-26T18:36:00Z">
        <w:r w:rsidRPr="00891248">
          <w:rPr>
            <w:color w:val="auto"/>
            <w:sz w:val="28"/>
            <w:szCs w:val="28"/>
            <w:lang w:eastAsia="ru-RU"/>
          </w:rPr>
          <w:t xml:space="preserve"> і кнопка включе-ня / розблокування. </w:t>
        </w:r>
      </w:ins>
      <w:r w:rsidR="00F16D3E" w:rsidRPr="00891248">
        <w:rPr>
          <w:color w:val="auto"/>
          <w:sz w:val="28"/>
          <w:szCs w:val="28"/>
          <w:lang w:eastAsia="ru-RU"/>
        </w:rPr>
        <w:t>На н</w:t>
      </w:r>
      <w:ins w:id="85" w:author="ASD" w:date="2016-05-26T18:36:00Z">
        <w:r w:rsidRPr="00891248">
          <w:rPr>
            <w:color w:val="auto"/>
            <w:sz w:val="28"/>
            <w:szCs w:val="28"/>
            <w:lang w:eastAsia="ru-RU"/>
          </w:rPr>
          <w:t>ижн</w:t>
        </w:r>
      </w:ins>
      <w:r w:rsidR="00F16D3E" w:rsidRPr="00891248">
        <w:rPr>
          <w:color w:val="auto"/>
          <w:sz w:val="28"/>
          <w:szCs w:val="28"/>
          <w:lang w:eastAsia="ru-RU"/>
        </w:rPr>
        <w:t>ьому</w:t>
      </w:r>
      <w:ins w:id="86" w:author="ASD" w:date="2016-05-26T18:36:00Z">
        <w:r w:rsidRPr="00891248">
          <w:rPr>
            <w:color w:val="auto"/>
            <w:sz w:val="28"/>
            <w:szCs w:val="28"/>
            <w:lang w:eastAsia="ru-RU"/>
          </w:rPr>
          <w:t xml:space="preserve"> тор</w:t>
        </w:r>
      </w:ins>
      <w:r w:rsidR="00F16D3E" w:rsidRPr="00891248">
        <w:rPr>
          <w:color w:val="auto"/>
          <w:sz w:val="28"/>
          <w:szCs w:val="28"/>
          <w:lang w:eastAsia="ru-RU"/>
        </w:rPr>
        <w:t>ці</w:t>
      </w:r>
      <w:ins w:id="87" w:author="ASD" w:date="2016-05-26T18:36:00Z">
        <w:r w:rsidRPr="00891248">
          <w:rPr>
            <w:color w:val="auto"/>
            <w:sz w:val="28"/>
            <w:szCs w:val="28"/>
            <w:lang w:eastAsia="ru-RU"/>
          </w:rPr>
          <w:t xml:space="preserve"> </w:t>
        </w:r>
      </w:ins>
      <w:r w:rsidR="00307144" w:rsidRPr="00891248">
        <w:rPr>
          <w:color w:val="auto"/>
          <w:sz w:val="28"/>
          <w:szCs w:val="28"/>
          <w:lang w:eastAsia="ru-RU"/>
        </w:rPr>
        <w:t>розташований</w:t>
      </w:r>
      <w:ins w:id="88" w:author="ASD" w:date="2016-05-26T18:36:00Z">
        <w:r w:rsidRPr="00891248">
          <w:rPr>
            <w:color w:val="auto"/>
            <w:sz w:val="28"/>
            <w:szCs w:val="28"/>
            <w:lang w:eastAsia="ru-RU"/>
          </w:rPr>
          <w:t xml:space="preserve"> micro-USB роз'єм.</w:t>
        </w:r>
      </w:ins>
    </w:p>
    <w:p w:rsidR="00127E61" w:rsidRPr="00891248" w:rsidRDefault="00127E61" w:rsidP="0075355C">
      <w:pPr>
        <w:pStyle w:val="NormalWeb"/>
        <w:shd w:val="clear" w:color="auto" w:fill="FFFFFF"/>
        <w:spacing w:before="0" w:beforeAutospacing="0" w:after="0" w:afterAutospacing="0" w:line="360" w:lineRule="auto"/>
        <w:jc w:val="center"/>
        <w:rPr>
          <w:color w:val="auto"/>
          <w:sz w:val="28"/>
          <w:szCs w:val="28"/>
          <w:lang w:eastAsia="ru-RU"/>
        </w:rPr>
      </w:pPr>
      <w:ins w:id="89" w:author="ASD" w:date="2016-05-26T18:34:00Z">
        <w:r w:rsidRPr="00891248">
          <w:rPr>
            <w:noProof/>
            <w:color w:val="auto"/>
            <w:sz w:val="28"/>
            <w:szCs w:val="28"/>
            <w:lang w:val="en-US" w:eastAsia="en-US"/>
            <w:rPrChange w:id="90" w:author="ASD" w:date="2016-06-09T16:59:00Z">
              <w:rPr>
                <w:rFonts w:ascii="Arial" w:hAnsi="Arial" w:cs="Arial"/>
                <w:noProof/>
                <w:color w:val="555555"/>
                <w:sz w:val="21"/>
                <w:szCs w:val="21"/>
                <w:lang w:val="en-US" w:eastAsia="en-US"/>
              </w:rPr>
            </w:rPrChange>
          </w:rPr>
          <w:drawing>
            <wp:inline distT="0" distB="0" distL="0" distR="0" wp14:anchorId="44716F7B" wp14:editId="4ECEAD5B">
              <wp:extent cx="5542801" cy="3598372"/>
              <wp:effectExtent l="0" t="0" r="1270" b="2540"/>
              <wp:docPr id="81" name="Рисунок 81" descr="http://keddr.com/wp-content/uploads/2012/05/lg-optimus-l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keddr.com/wp-content/uploads/2012/05/lg-optimus-l7-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47962" cy="3601722"/>
                      </a:xfrm>
                      <a:prstGeom prst="rect">
                        <a:avLst/>
                      </a:prstGeom>
                      <a:noFill/>
                      <a:ln>
                        <a:noFill/>
                      </a:ln>
                    </pic:spPr>
                  </pic:pic>
                </a:graphicData>
              </a:graphic>
            </wp:inline>
          </w:drawing>
        </w:r>
      </w:ins>
    </w:p>
    <w:p w:rsidR="00F16D3E" w:rsidRPr="00891248" w:rsidRDefault="00F16D3E" w:rsidP="0075355C">
      <w:pPr>
        <w:pStyle w:val="NormalWeb"/>
        <w:shd w:val="clear" w:color="auto" w:fill="FFFFFF"/>
        <w:spacing w:before="0" w:beforeAutospacing="0" w:after="0" w:afterAutospacing="0" w:line="360" w:lineRule="auto"/>
        <w:jc w:val="left"/>
        <w:rPr>
          <w:ins w:id="91" w:author="ASD" w:date="2016-05-26T18:34:00Z"/>
          <w:color w:val="auto"/>
          <w:sz w:val="28"/>
          <w:szCs w:val="28"/>
          <w:lang w:eastAsia="ru-RU"/>
          <w:rPrChange w:id="92" w:author="ASD" w:date="2016-06-09T16:59:00Z">
            <w:rPr>
              <w:ins w:id="93" w:author="ASD" w:date="2016-05-26T18:34:00Z"/>
              <w:rFonts w:ascii="Arial" w:hAnsi="Arial" w:cs="Arial"/>
              <w:color w:val="555555"/>
              <w:sz w:val="21"/>
              <w:szCs w:val="21"/>
            </w:rPr>
          </w:rPrChange>
        </w:rPr>
      </w:pPr>
      <w:r w:rsidRPr="00891248">
        <w:rPr>
          <w:color w:val="auto"/>
          <w:sz w:val="28"/>
          <w:szCs w:val="28"/>
          <w:lang w:eastAsia="ru-RU"/>
        </w:rPr>
        <w:t>Рис. 2.2 Торець смартфону LG P700</w:t>
      </w:r>
    </w:p>
    <w:p w:rsidR="00127E61" w:rsidRPr="00891248" w:rsidRDefault="00BF72C3" w:rsidP="0075355C">
      <w:pPr>
        <w:pStyle w:val="NormalWeb"/>
        <w:shd w:val="clear" w:color="auto" w:fill="FFFFFF"/>
        <w:spacing w:before="0" w:beforeAutospacing="0" w:after="0" w:afterAutospacing="0" w:line="360" w:lineRule="auto"/>
        <w:ind w:firstLine="630"/>
        <w:rPr>
          <w:ins w:id="94" w:author="ASD" w:date="2016-05-26T18:34:00Z"/>
          <w:color w:val="auto"/>
          <w:sz w:val="28"/>
          <w:szCs w:val="28"/>
          <w:lang w:eastAsia="ru-RU"/>
          <w:rPrChange w:id="95" w:author="ASD" w:date="2016-06-09T16:59:00Z">
            <w:rPr>
              <w:ins w:id="96" w:author="ASD" w:date="2016-05-26T18:34:00Z"/>
              <w:rFonts w:ascii="Arial" w:hAnsi="Arial" w:cs="Arial"/>
              <w:color w:val="555555"/>
              <w:sz w:val="21"/>
              <w:szCs w:val="21"/>
            </w:rPr>
          </w:rPrChange>
        </w:rPr>
      </w:pPr>
      <w:ins w:id="97" w:author="ASD" w:date="2016-05-26T18:36:00Z">
        <w:r w:rsidRPr="00891248">
          <w:rPr>
            <w:color w:val="auto"/>
            <w:sz w:val="28"/>
            <w:szCs w:val="28"/>
            <w:lang w:eastAsia="ru-RU"/>
          </w:rPr>
          <w:t>Ліва грань порожня, на правій же розташована гойдалка гучності</w:t>
        </w:r>
      </w:ins>
      <w:r w:rsidR="00F16D3E" w:rsidRPr="00891248">
        <w:rPr>
          <w:color w:val="auto"/>
          <w:sz w:val="28"/>
          <w:szCs w:val="28"/>
          <w:lang w:eastAsia="ru-RU"/>
        </w:rPr>
        <w:t>.</w:t>
      </w:r>
      <w:r w:rsidR="007D3CF1" w:rsidRPr="00891248">
        <w:rPr>
          <w:color w:val="auto"/>
          <w:sz w:val="28"/>
          <w:szCs w:val="28"/>
          <w:lang w:eastAsia="ru-RU"/>
        </w:rPr>
        <w:t xml:space="preserve"> </w:t>
      </w:r>
      <w:ins w:id="98" w:author="ASD" w:date="2016-05-26T18:36:00Z">
        <w:r w:rsidRPr="00891248">
          <w:rPr>
            <w:color w:val="auto"/>
            <w:sz w:val="28"/>
            <w:szCs w:val="28"/>
            <w:lang w:eastAsia="ru-RU"/>
          </w:rPr>
          <w:t>На задній частині знаходиться об'єктив 5-мегапіксельної камери і спалах, обрамлені вставкою під метал, логотип LG і вбудований динамік.</w:t>
        </w:r>
      </w:ins>
    </w:p>
    <w:p w:rsidR="00127E61" w:rsidRPr="00891248" w:rsidRDefault="00127E61" w:rsidP="0075355C">
      <w:pPr>
        <w:pStyle w:val="NormalWeb"/>
        <w:shd w:val="clear" w:color="auto" w:fill="FFFFFF"/>
        <w:spacing w:before="0" w:beforeAutospacing="0" w:after="0" w:afterAutospacing="0" w:line="360" w:lineRule="auto"/>
        <w:jc w:val="center"/>
        <w:rPr>
          <w:color w:val="auto"/>
          <w:sz w:val="28"/>
          <w:szCs w:val="28"/>
          <w:lang w:eastAsia="ru-RU"/>
        </w:rPr>
      </w:pPr>
      <w:ins w:id="99" w:author="ASD" w:date="2016-05-26T18:34:00Z">
        <w:r w:rsidRPr="00891248">
          <w:rPr>
            <w:noProof/>
            <w:color w:val="auto"/>
            <w:sz w:val="28"/>
            <w:szCs w:val="28"/>
            <w:lang w:val="en-US" w:eastAsia="en-US"/>
            <w:rPrChange w:id="100" w:author="ASD" w:date="2016-06-09T16:59:00Z">
              <w:rPr>
                <w:rFonts w:ascii="Arial" w:hAnsi="Arial" w:cs="Arial"/>
                <w:noProof/>
                <w:color w:val="555555"/>
                <w:sz w:val="21"/>
                <w:szCs w:val="21"/>
                <w:lang w:val="en-US" w:eastAsia="en-US"/>
              </w:rPr>
            </w:rPrChange>
          </w:rPr>
          <w:drawing>
            <wp:inline distT="0" distB="0" distL="0" distR="0" wp14:anchorId="69DD5692" wp14:editId="6B4F090F">
              <wp:extent cx="5068570" cy="2323810"/>
              <wp:effectExtent l="0" t="0" r="0" b="635"/>
              <wp:docPr id="79" name="Рисунок 79" descr="http://keddr.com/wp-content/uploads/2012/05/lg-optimus-l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keddr.com/wp-content/uploads/2012/05/lg-optimus-l7-4.jpg"/>
                      <pic:cNvPicPr>
                        <a:picLocks noChangeAspect="1" noChangeArrowheads="1"/>
                      </pic:cNvPicPr>
                    </pic:nvPicPr>
                    <pic:blipFill rotWithShape="1">
                      <a:blip r:embed="rId10">
                        <a:extLst>
                          <a:ext uri="{28A0092B-C50C-407E-A947-70E740481C1C}">
                            <a14:useLocalDpi xmlns:a14="http://schemas.microsoft.com/office/drawing/2010/main" val="0"/>
                          </a:ext>
                        </a:extLst>
                      </a:blip>
                      <a:srcRect t="9631"/>
                      <a:stretch/>
                    </pic:blipFill>
                    <pic:spPr bwMode="auto">
                      <a:xfrm>
                        <a:off x="0" y="0"/>
                        <a:ext cx="5095672" cy="2336236"/>
                      </a:xfrm>
                      <a:prstGeom prst="rect">
                        <a:avLst/>
                      </a:prstGeom>
                      <a:noFill/>
                      <a:ln>
                        <a:noFill/>
                      </a:ln>
                      <a:extLst>
                        <a:ext uri="{53640926-AAD7-44D8-BBD7-CCE9431645EC}">
                          <a14:shadowObscured xmlns:a14="http://schemas.microsoft.com/office/drawing/2010/main"/>
                        </a:ext>
                      </a:extLst>
                    </pic:spPr>
                  </pic:pic>
                </a:graphicData>
              </a:graphic>
            </wp:inline>
          </w:drawing>
        </w:r>
      </w:ins>
    </w:p>
    <w:p w:rsidR="007D3CF1" w:rsidRPr="00891248" w:rsidRDefault="007D3CF1" w:rsidP="0075355C">
      <w:pPr>
        <w:pStyle w:val="NormalWeb"/>
        <w:shd w:val="clear" w:color="auto" w:fill="FFFFFF"/>
        <w:spacing w:before="0" w:beforeAutospacing="0" w:after="0" w:afterAutospacing="0" w:line="360" w:lineRule="auto"/>
        <w:jc w:val="left"/>
        <w:rPr>
          <w:ins w:id="101" w:author="ASD" w:date="2016-05-26T18:34:00Z"/>
          <w:color w:val="auto"/>
          <w:sz w:val="28"/>
          <w:szCs w:val="28"/>
          <w:lang w:eastAsia="ru-RU"/>
          <w:rPrChange w:id="102" w:author="ASD" w:date="2016-06-09T16:59:00Z">
            <w:rPr>
              <w:ins w:id="103" w:author="ASD" w:date="2016-05-26T18:34:00Z"/>
              <w:rFonts w:ascii="Arial" w:hAnsi="Arial" w:cs="Arial"/>
              <w:color w:val="555555"/>
              <w:sz w:val="21"/>
              <w:szCs w:val="21"/>
            </w:rPr>
          </w:rPrChange>
        </w:rPr>
      </w:pPr>
      <w:r w:rsidRPr="00891248">
        <w:rPr>
          <w:color w:val="auto"/>
          <w:sz w:val="28"/>
          <w:szCs w:val="28"/>
          <w:lang w:eastAsia="ru-RU"/>
        </w:rPr>
        <w:t>Рис 2.3 Задня сторона смартфону LG P700</w:t>
      </w:r>
    </w:p>
    <w:p w:rsidR="00BF72C3" w:rsidRPr="00A12D06" w:rsidRDefault="007D3CF1" w:rsidP="0075355C">
      <w:pPr>
        <w:pStyle w:val="Heading3"/>
        <w:numPr>
          <w:ilvl w:val="0"/>
          <w:numId w:val="32"/>
        </w:numPr>
        <w:tabs>
          <w:tab w:val="left" w:pos="810"/>
          <w:tab w:val="left" w:pos="990"/>
          <w:tab w:val="left" w:pos="1170"/>
          <w:tab w:val="left" w:pos="1440"/>
        </w:tabs>
        <w:spacing w:before="0" w:beforeAutospacing="0" w:after="240" w:afterAutospacing="0" w:line="360" w:lineRule="auto"/>
        <w:ind w:left="1710" w:hanging="1350"/>
        <w:rPr>
          <w:ins w:id="104" w:author="ASD" w:date="2016-05-26T18:37:00Z"/>
          <w:szCs w:val="28"/>
          <w:lang w:val="uk-UA"/>
        </w:rPr>
      </w:pPr>
      <w:bookmarkStart w:id="105" w:name="_Toc453446543"/>
      <w:r w:rsidRPr="00891248">
        <w:rPr>
          <w:rFonts w:eastAsiaTheme="majorEastAsia"/>
          <w:kern w:val="32"/>
          <w:szCs w:val="28"/>
          <w:lang w:val="uk-UA" w:eastAsia="ru-RU"/>
        </w:rPr>
        <w:lastRenderedPageBreak/>
        <w:t>Е</w:t>
      </w:r>
      <w:ins w:id="106" w:author="ASD" w:date="2016-05-26T18:37:00Z">
        <w:r w:rsidR="00BF72C3" w:rsidRPr="00891248">
          <w:rPr>
            <w:rFonts w:eastAsiaTheme="majorEastAsia"/>
            <w:kern w:val="32"/>
            <w:szCs w:val="28"/>
            <w:lang w:val="uk-UA" w:eastAsia="ru-RU"/>
          </w:rPr>
          <w:t>кра</w:t>
        </w:r>
        <w:r w:rsidR="00BF72C3" w:rsidRPr="00A12D06">
          <w:rPr>
            <w:szCs w:val="28"/>
            <w:lang w:val="uk-UA"/>
          </w:rPr>
          <w:t>н</w:t>
        </w:r>
        <w:bookmarkEnd w:id="105"/>
      </w:ins>
    </w:p>
    <w:p w:rsidR="00BF72C3" w:rsidRPr="00891248" w:rsidRDefault="00BF72C3" w:rsidP="0075355C">
      <w:pPr>
        <w:pStyle w:val="NormalWeb"/>
        <w:shd w:val="clear" w:color="auto" w:fill="FFFFFF"/>
        <w:spacing w:before="0" w:beforeAutospacing="0" w:after="0" w:afterAutospacing="0" w:line="360" w:lineRule="auto"/>
        <w:ind w:firstLine="630"/>
        <w:rPr>
          <w:ins w:id="107" w:author="ASD" w:date="2016-05-26T18:37:00Z"/>
          <w:color w:val="auto"/>
          <w:sz w:val="28"/>
          <w:szCs w:val="28"/>
          <w:lang w:eastAsia="ru-RU"/>
        </w:rPr>
      </w:pPr>
      <w:ins w:id="108" w:author="ASD" w:date="2016-05-26T18:37:00Z">
        <w:r w:rsidRPr="00891248">
          <w:rPr>
            <w:color w:val="auto"/>
            <w:sz w:val="28"/>
            <w:szCs w:val="28"/>
            <w:lang w:eastAsia="ru-RU"/>
          </w:rPr>
          <w:t xml:space="preserve">Безумовним плюсом смартфона </w:t>
        </w:r>
      </w:ins>
      <w:r w:rsidR="007D3CF1" w:rsidRPr="00891248">
        <w:rPr>
          <w:color w:val="auto"/>
          <w:sz w:val="28"/>
          <w:szCs w:val="28"/>
          <w:lang w:eastAsia="ru-RU"/>
        </w:rPr>
        <w:t xml:space="preserve">для проекту </w:t>
      </w:r>
      <w:ins w:id="109" w:author="ASD" w:date="2016-05-26T18:37:00Z">
        <w:r w:rsidRPr="00891248">
          <w:rPr>
            <w:color w:val="auto"/>
            <w:sz w:val="28"/>
            <w:szCs w:val="28"/>
            <w:lang w:eastAsia="ru-RU"/>
          </w:rPr>
          <w:t xml:space="preserve">є екран. </w:t>
        </w:r>
      </w:ins>
      <w:r w:rsidR="007D3CF1" w:rsidRPr="00891248">
        <w:rPr>
          <w:color w:val="auto"/>
          <w:sz w:val="28"/>
          <w:szCs w:val="28"/>
          <w:lang w:eastAsia="ru-RU"/>
        </w:rPr>
        <w:t>Він має</w:t>
      </w:r>
      <w:ins w:id="110" w:author="ASD" w:date="2016-05-26T18:37:00Z">
        <w:r w:rsidRPr="00891248">
          <w:rPr>
            <w:color w:val="auto"/>
            <w:sz w:val="28"/>
            <w:szCs w:val="28"/>
            <w:lang w:eastAsia="ru-RU"/>
          </w:rPr>
          <w:t xml:space="preserve"> невелик</w:t>
        </w:r>
      </w:ins>
      <w:r w:rsidR="007D3CF1" w:rsidRPr="00891248">
        <w:rPr>
          <w:color w:val="auto"/>
          <w:sz w:val="28"/>
          <w:szCs w:val="28"/>
          <w:lang w:eastAsia="ru-RU"/>
        </w:rPr>
        <w:t>у роздільну здатність у</w:t>
      </w:r>
      <w:ins w:id="111" w:author="ASD" w:date="2016-05-26T18:37:00Z">
        <w:r w:rsidRPr="00891248">
          <w:rPr>
            <w:color w:val="auto"/>
            <w:sz w:val="28"/>
            <w:szCs w:val="28"/>
            <w:lang w:eastAsia="ru-RU"/>
          </w:rPr>
          <w:t xml:space="preserve"> 800х480 пікселів при 4,3 дюймах, він виготовлений за технологією IPS</w:t>
        </w:r>
      </w:ins>
      <w:r w:rsidR="00E81AAD" w:rsidRPr="00891248">
        <w:rPr>
          <w:color w:val="auto"/>
          <w:sz w:val="28"/>
          <w:szCs w:val="28"/>
          <w:lang w:eastAsia="ru-RU"/>
        </w:rPr>
        <w:t xml:space="preserve"> – це означає, що він</w:t>
      </w:r>
      <w:ins w:id="112" w:author="ASD" w:date="2016-05-26T18:37:00Z">
        <w:r w:rsidRPr="00891248">
          <w:rPr>
            <w:color w:val="auto"/>
            <w:sz w:val="28"/>
            <w:szCs w:val="28"/>
            <w:lang w:eastAsia="ru-RU"/>
          </w:rPr>
          <w:t xml:space="preserve"> </w:t>
        </w:r>
      </w:ins>
      <w:r w:rsidR="00E81AAD" w:rsidRPr="00891248">
        <w:rPr>
          <w:color w:val="auto"/>
          <w:sz w:val="28"/>
          <w:szCs w:val="28"/>
          <w:lang w:eastAsia="ru-RU"/>
        </w:rPr>
        <w:t>має</w:t>
      </w:r>
      <w:ins w:id="113" w:author="ASD" w:date="2016-05-26T18:37:00Z">
        <w:r w:rsidRPr="00891248">
          <w:rPr>
            <w:color w:val="auto"/>
            <w:sz w:val="28"/>
            <w:szCs w:val="28"/>
            <w:lang w:eastAsia="ru-RU"/>
          </w:rPr>
          <w:t xml:space="preserve"> відмінну передачу кольору і </w:t>
        </w:r>
      </w:ins>
      <w:r w:rsidR="00307144" w:rsidRPr="00891248">
        <w:rPr>
          <w:color w:val="auto"/>
          <w:sz w:val="28"/>
          <w:szCs w:val="28"/>
          <w:lang w:eastAsia="ru-RU"/>
        </w:rPr>
        <w:t>добрі кути</w:t>
      </w:r>
      <w:ins w:id="114" w:author="ASD" w:date="2016-05-26T18:37:00Z">
        <w:r w:rsidRPr="00891248">
          <w:rPr>
            <w:color w:val="auto"/>
            <w:sz w:val="28"/>
            <w:szCs w:val="28"/>
            <w:lang w:eastAsia="ru-RU"/>
          </w:rPr>
          <w:t xml:space="preserve"> огляду</w:t>
        </w:r>
      </w:ins>
      <w:r w:rsidR="00307144" w:rsidRPr="00891248">
        <w:rPr>
          <w:color w:val="auto"/>
          <w:sz w:val="28"/>
          <w:szCs w:val="28"/>
          <w:lang w:eastAsia="ru-RU"/>
        </w:rPr>
        <w:t xml:space="preserve"> </w:t>
      </w:r>
      <w:r w:rsidR="00E81AAD" w:rsidRPr="00891248">
        <w:rPr>
          <w:color w:val="auto"/>
          <w:sz w:val="28"/>
          <w:szCs w:val="28"/>
          <w:lang w:eastAsia="ru-RU"/>
        </w:rPr>
        <w:t>(180 градусів), що є великим плюсом для майбутнього приладу</w:t>
      </w:r>
      <w:ins w:id="115" w:author="ASD" w:date="2016-05-26T18:37:00Z">
        <w:r w:rsidRPr="00891248">
          <w:rPr>
            <w:color w:val="auto"/>
            <w:sz w:val="28"/>
            <w:szCs w:val="28"/>
            <w:lang w:eastAsia="ru-RU"/>
          </w:rPr>
          <w:t xml:space="preserve">. Так і є, дисплей має відмінний запас яскравості і </w:t>
        </w:r>
      </w:ins>
      <w:r w:rsidR="00307144" w:rsidRPr="00891248">
        <w:rPr>
          <w:color w:val="auto"/>
          <w:sz w:val="28"/>
          <w:szCs w:val="28"/>
          <w:lang w:eastAsia="ru-RU"/>
        </w:rPr>
        <w:t>кольору</w:t>
      </w:r>
      <w:r w:rsidR="00A829C6">
        <w:rPr>
          <w:color w:val="auto"/>
          <w:sz w:val="28"/>
          <w:szCs w:val="28"/>
          <w:lang w:eastAsia="ru-RU"/>
        </w:rPr>
        <w:t xml:space="preserve"> </w:t>
      </w:r>
      <w:ins w:id="116" w:author="ASD" w:date="2016-05-26T18:37:00Z">
        <w:r w:rsidRPr="00891248">
          <w:rPr>
            <w:color w:val="auto"/>
            <w:sz w:val="28"/>
            <w:szCs w:val="28"/>
            <w:lang w:eastAsia="ru-RU"/>
          </w:rPr>
          <w:t>передач</w:t>
        </w:r>
      </w:ins>
      <w:r w:rsidR="00A829C6">
        <w:rPr>
          <w:color w:val="auto"/>
          <w:sz w:val="28"/>
          <w:szCs w:val="28"/>
          <w:lang w:eastAsia="ru-RU"/>
        </w:rPr>
        <w:t>і</w:t>
      </w:r>
      <w:ins w:id="117" w:author="ASD" w:date="2016-05-26T18:37:00Z">
        <w:r w:rsidRPr="00891248">
          <w:rPr>
            <w:color w:val="auto"/>
            <w:sz w:val="28"/>
            <w:szCs w:val="28"/>
            <w:lang w:eastAsia="ru-RU"/>
          </w:rPr>
          <w:t xml:space="preserve">. </w:t>
        </w:r>
      </w:ins>
      <w:r w:rsidR="00E81AAD" w:rsidRPr="00891248">
        <w:rPr>
          <w:color w:val="auto"/>
          <w:sz w:val="28"/>
          <w:szCs w:val="28"/>
          <w:lang w:eastAsia="ru-RU"/>
        </w:rPr>
        <w:t xml:space="preserve">Також смартфон має </w:t>
      </w:r>
      <w:r w:rsidR="00307144" w:rsidRPr="00891248">
        <w:rPr>
          <w:color w:val="auto"/>
          <w:sz w:val="28"/>
          <w:szCs w:val="28"/>
          <w:lang w:eastAsia="ru-RU"/>
        </w:rPr>
        <w:t>систему</w:t>
      </w:r>
      <w:r w:rsidR="00E81AAD" w:rsidRPr="00891248">
        <w:rPr>
          <w:color w:val="auto"/>
          <w:sz w:val="28"/>
          <w:szCs w:val="28"/>
          <w:lang w:eastAsia="ru-RU"/>
        </w:rPr>
        <w:t xml:space="preserve"> </w:t>
      </w:r>
      <w:ins w:id="118" w:author="ASD" w:date="2016-05-26T18:37:00Z">
        <w:r w:rsidRPr="00891248">
          <w:rPr>
            <w:color w:val="auto"/>
            <w:sz w:val="28"/>
            <w:szCs w:val="28"/>
            <w:lang w:eastAsia="ru-RU"/>
          </w:rPr>
          <w:t xml:space="preserve">Multitouch, </w:t>
        </w:r>
      </w:ins>
      <w:r w:rsidR="00E81AAD" w:rsidRPr="00891248">
        <w:rPr>
          <w:color w:val="auto"/>
          <w:sz w:val="28"/>
          <w:szCs w:val="28"/>
          <w:lang w:eastAsia="ru-RU"/>
        </w:rPr>
        <w:t>яка</w:t>
      </w:r>
      <w:ins w:id="119" w:author="ASD" w:date="2016-05-26T18:37:00Z">
        <w:r w:rsidRPr="00891248">
          <w:rPr>
            <w:color w:val="auto"/>
            <w:sz w:val="28"/>
            <w:szCs w:val="28"/>
            <w:lang w:eastAsia="ru-RU"/>
          </w:rPr>
          <w:t xml:space="preserve"> підтрим</w:t>
        </w:r>
      </w:ins>
      <w:r w:rsidR="00E81AAD" w:rsidRPr="00891248">
        <w:rPr>
          <w:color w:val="auto"/>
          <w:sz w:val="28"/>
          <w:szCs w:val="28"/>
          <w:lang w:eastAsia="ru-RU"/>
        </w:rPr>
        <w:t>ує</w:t>
      </w:r>
      <w:ins w:id="120" w:author="ASD" w:date="2016-05-26T18:37:00Z">
        <w:r w:rsidRPr="00891248">
          <w:rPr>
            <w:color w:val="auto"/>
            <w:sz w:val="28"/>
            <w:szCs w:val="28"/>
            <w:lang w:eastAsia="ru-RU"/>
          </w:rPr>
          <w:t xml:space="preserve"> десят</w:t>
        </w:r>
      </w:ins>
      <w:r w:rsidR="00E81AAD" w:rsidRPr="00891248">
        <w:rPr>
          <w:color w:val="auto"/>
          <w:sz w:val="28"/>
          <w:szCs w:val="28"/>
          <w:lang w:eastAsia="ru-RU"/>
        </w:rPr>
        <w:t>ь</w:t>
      </w:r>
      <w:ins w:id="121" w:author="ASD" w:date="2016-05-26T18:37:00Z">
        <w:r w:rsidRPr="00891248">
          <w:rPr>
            <w:color w:val="auto"/>
            <w:sz w:val="28"/>
            <w:szCs w:val="28"/>
            <w:lang w:eastAsia="ru-RU"/>
          </w:rPr>
          <w:t xml:space="preserve"> </w:t>
        </w:r>
      </w:ins>
      <w:r w:rsidR="00E81AAD" w:rsidRPr="00891248">
        <w:rPr>
          <w:color w:val="auto"/>
          <w:sz w:val="28"/>
          <w:szCs w:val="28"/>
          <w:lang w:eastAsia="ru-RU"/>
        </w:rPr>
        <w:t>пальців</w:t>
      </w:r>
      <w:ins w:id="122" w:author="ASD" w:date="2016-05-26T18:37:00Z">
        <w:r w:rsidRPr="00891248">
          <w:rPr>
            <w:color w:val="auto"/>
            <w:sz w:val="28"/>
            <w:szCs w:val="28"/>
            <w:lang w:eastAsia="ru-RU"/>
          </w:rPr>
          <w:t>.</w:t>
        </w:r>
      </w:ins>
    </w:p>
    <w:p w:rsidR="00BF72C3" w:rsidRPr="00A12D06" w:rsidRDefault="00BF72C3" w:rsidP="0075355C">
      <w:pPr>
        <w:pStyle w:val="Heading3"/>
        <w:numPr>
          <w:ilvl w:val="0"/>
          <w:numId w:val="32"/>
        </w:numPr>
        <w:tabs>
          <w:tab w:val="left" w:pos="990"/>
          <w:tab w:val="left" w:pos="1440"/>
        </w:tabs>
        <w:spacing w:before="0" w:beforeAutospacing="0" w:after="240" w:afterAutospacing="0" w:line="360" w:lineRule="auto"/>
        <w:ind w:left="1710" w:hanging="1350"/>
        <w:rPr>
          <w:ins w:id="123" w:author="ASD" w:date="2016-05-26T18:37:00Z"/>
          <w:szCs w:val="28"/>
          <w:lang w:val="uk-UA"/>
        </w:rPr>
      </w:pPr>
      <w:bookmarkStart w:id="124" w:name="_Toc453446544"/>
      <w:ins w:id="125" w:author="ASD" w:date="2016-05-26T18:37:00Z">
        <w:r w:rsidRPr="00A12D06">
          <w:rPr>
            <w:szCs w:val="28"/>
            <w:lang w:val="uk-UA"/>
          </w:rPr>
          <w:t>Камера</w:t>
        </w:r>
        <w:bookmarkEnd w:id="124"/>
      </w:ins>
    </w:p>
    <w:p w:rsidR="00127E61" w:rsidRPr="00891248" w:rsidRDefault="0017313B">
      <w:pPr>
        <w:pStyle w:val="NormalWeb"/>
        <w:shd w:val="clear" w:color="auto" w:fill="FFFFFF"/>
        <w:spacing w:before="0" w:beforeAutospacing="0" w:after="0" w:afterAutospacing="0" w:line="360" w:lineRule="auto"/>
        <w:ind w:firstLine="630"/>
        <w:rPr>
          <w:color w:val="auto"/>
          <w:sz w:val="28"/>
          <w:szCs w:val="28"/>
          <w:lang w:eastAsia="ru-RU"/>
        </w:rPr>
        <w:pPrChange w:id="126" w:author="ASD" w:date="2016-05-26T18:41:00Z">
          <w:pPr>
            <w:pStyle w:val="NormalWeb"/>
            <w:shd w:val="clear" w:color="auto" w:fill="FFFFFF"/>
            <w:spacing w:after="150" w:afterAutospacing="0" w:line="300" w:lineRule="atLeast"/>
          </w:pPr>
        </w:pPrChange>
      </w:pPr>
      <w:r w:rsidRPr="00891248">
        <w:rPr>
          <w:color w:val="auto"/>
          <w:sz w:val="28"/>
          <w:szCs w:val="28"/>
          <w:lang w:eastAsia="ru-RU"/>
        </w:rPr>
        <w:t>Смартфон має в собі досить слабкий модуль камери на сьогоднішній день</w:t>
      </w:r>
      <w:ins w:id="127" w:author="ASD" w:date="2016-05-26T18:37:00Z">
        <w:r w:rsidR="00BF72C3" w:rsidRPr="00891248">
          <w:rPr>
            <w:color w:val="auto"/>
            <w:sz w:val="28"/>
            <w:szCs w:val="28"/>
            <w:lang w:eastAsia="ru-RU"/>
          </w:rPr>
          <w:t xml:space="preserve">. У </w:t>
        </w:r>
      </w:ins>
      <w:r w:rsidRPr="00891248">
        <w:rPr>
          <w:color w:val="auto"/>
          <w:sz w:val="28"/>
          <w:szCs w:val="28"/>
          <w:lang w:eastAsia="ru-RU"/>
        </w:rPr>
        <w:t>ньому</w:t>
      </w:r>
      <w:ins w:id="128" w:author="ASD" w:date="2016-05-26T18:37:00Z">
        <w:r w:rsidR="00BF72C3" w:rsidRPr="00891248">
          <w:rPr>
            <w:color w:val="auto"/>
            <w:sz w:val="28"/>
            <w:szCs w:val="28"/>
            <w:lang w:eastAsia="ru-RU"/>
          </w:rPr>
          <w:t xml:space="preserve"> </w:t>
        </w:r>
      </w:ins>
      <w:r w:rsidRPr="00891248">
        <w:rPr>
          <w:color w:val="auto"/>
          <w:sz w:val="28"/>
          <w:szCs w:val="28"/>
          <w:lang w:eastAsia="ru-RU"/>
        </w:rPr>
        <w:t>встановлена</w:t>
      </w:r>
      <w:ins w:id="129" w:author="ASD" w:date="2016-05-26T18:37:00Z">
        <w:r w:rsidR="00BF72C3" w:rsidRPr="00891248">
          <w:rPr>
            <w:color w:val="auto"/>
            <w:sz w:val="28"/>
            <w:szCs w:val="28"/>
            <w:lang w:eastAsia="ru-RU"/>
          </w:rPr>
          <w:t xml:space="preserve"> 5-мегапіксельна камера </w:t>
        </w:r>
      </w:ins>
      <w:r w:rsidRPr="00891248">
        <w:rPr>
          <w:color w:val="auto"/>
          <w:sz w:val="28"/>
          <w:szCs w:val="28"/>
          <w:lang w:eastAsia="ru-RU"/>
        </w:rPr>
        <w:t>із</w:t>
      </w:r>
      <w:ins w:id="130" w:author="ASD" w:date="2016-05-26T18:37:00Z">
        <w:r w:rsidR="00BF72C3" w:rsidRPr="00891248">
          <w:rPr>
            <w:color w:val="auto"/>
            <w:sz w:val="28"/>
            <w:szCs w:val="28"/>
            <w:lang w:eastAsia="ru-RU"/>
          </w:rPr>
          <w:t xml:space="preserve"> спалахом і автофокусом, але якість фотографій залишає бажати кращого, більш-менш гарні знімки </w:t>
        </w:r>
      </w:ins>
      <w:r w:rsidRPr="00891248">
        <w:rPr>
          <w:color w:val="auto"/>
          <w:sz w:val="28"/>
          <w:szCs w:val="28"/>
          <w:lang w:eastAsia="ru-RU"/>
        </w:rPr>
        <w:t>виходять</w:t>
      </w:r>
      <w:ins w:id="131" w:author="ASD" w:date="2016-05-26T18:37:00Z">
        <w:r w:rsidR="00BF72C3" w:rsidRPr="00891248">
          <w:rPr>
            <w:color w:val="auto"/>
            <w:sz w:val="28"/>
            <w:szCs w:val="28"/>
            <w:lang w:eastAsia="ru-RU"/>
          </w:rPr>
          <w:t xml:space="preserve"> лише при великій кількості світла і то замилені. Навіть при незначній нестачі освітлення, камера починає сильно шуміти і спалах тут мало чим допомагає. Автофоку</w:t>
        </w:r>
      </w:ins>
      <w:r w:rsidRPr="00891248">
        <w:rPr>
          <w:color w:val="auto"/>
          <w:sz w:val="28"/>
          <w:szCs w:val="28"/>
          <w:lang w:eastAsia="ru-RU"/>
        </w:rPr>
        <w:t>с</w:t>
      </w:r>
      <w:ins w:id="132" w:author="ASD" w:date="2016-05-26T18:37:00Z">
        <w:r w:rsidR="00BF72C3" w:rsidRPr="00891248">
          <w:rPr>
            <w:color w:val="auto"/>
            <w:sz w:val="28"/>
            <w:szCs w:val="28"/>
            <w:lang w:eastAsia="ru-RU"/>
          </w:rPr>
          <w:t xml:space="preserve"> часто </w:t>
        </w:r>
      </w:ins>
      <w:r w:rsidRPr="00891248">
        <w:rPr>
          <w:color w:val="auto"/>
          <w:sz w:val="28"/>
          <w:szCs w:val="28"/>
          <w:lang w:eastAsia="ru-RU"/>
        </w:rPr>
        <w:t>дає збій</w:t>
      </w:r>
      <w:ins w:id="133" w:author="ASD" w:date="2016-05-26T18:37:00Z">
        <w:r w:rsidR="00BF72C3" w:rsidRPr="00891248">
          <w:rPr>
            <w:color w:val="auto"/>
            <w:sz w:val="28"/>
            <w:szCs w:val="28"/>
            <w:lang w:eastAsia="ru-RU"/>
          </w:rPr>
          <w:t>, під час фотографування текст</w:t>
        </w:r>
      </w:ins>
      <w:r w:rsidRPr="00891248">
        <w:rPr>
          <w:color w:val="auto"/>
          <w:sz w:val="28"/>
          <w:szCs w:val="28"/>
          <w:lang w:eastAsia="ru-RU"/>
        </w:rPr>
        <w:t>у.</w:t>
      </w:r>
    </w:p>
    <w:p w:rsidR="0017313B" w:rsidRPr="00891248" w:rsidRDefault="0017313B" w:rsidP="0075355C">
      <w:pPr>
        <w:pStyle w:val="NormalWeb"/>
        <w:shd w:val="clear" w:color="auto" w:fill="FFFFFF"/>
        <w:spacing w:before="0" w:beforeAutospacing="0" w:after="0" w:afterAutospacing="0" w:line="360" w:lineRule="auto"/>
        <w:ind w:firstLine="630"/>
        <w:rPr>
          <w:color w:val="auto"/>
          <w:sz w:val="28"/>
          <w:szCs w:val="28"/>
          <w:lang w:eastAsia="ru-RU"/>
        </w:rPr>
      </w:pPr>
      <w:ins w:id="134" w:author="ASD" w:date="2016-05-26T18:38:00Z">
        <w:r w:rsidRPr="00891248">
          <w:rPr>
            <w:color w:val="auto"/>
            <w:sz w:val="28"/>
            <w:szCs w:val="28"/>
            <w:lang w:eastAsia="ru-RU"/>
          </w:rPr>
          <w:t xml:space="preserve">Також є можливість писати відео в 480р, якість, як нескладно до-гадати, досить низька. Незрозуміло чому відсутній </w:t>
        </w:r>
      </w:ins>
      <w:r w:rsidR="00A829C6">
        <w:rPr>
          <w:color w:val="auto"/>
          <w:sz w:val="28"/>
          <w:szCs w:val="28"/>
          <w:lang w:eastAsia="ru-RU"/>
        </w:rPr>
        <w:t>зум</w:t>
      </w:r>
      <w:ins w:id="135" w:author="ASD" w:date="2016-05-26T18:38:00Z">
        <w:r w:rsidRPr="00891248">
          <w:rPr>
            <w:color w:val="auto"/>
            <w:sz w:val="28"/>
            <w:szCs w:val="28"/>
            <w:lang w:eastAsia="ru-RU"/>
          </w:rPr>
          <w:t xml:space="preserve"> при зйомці відео.</w:t>
        </w:r>
      </w:ins>
    </w:p>
    <w:p w:rsidR="0017313B" w:rsidRPr="00891248" w:rsidRDefault="0017313B" w:rsidP="0075355C">
      <w:pPr>
        <w:pStyle w:val="NormalWeb"/>
        <w:shd w:val="clear" w:color="auto" w:fill="FFFFFF"/>
        <w:spacing w:before="0" w:beforeAutospacing="0" w:after="0" w:afterAutospacing="0" w:line="360" w:lineRule="auto"/>
        <w:rPr>
          <w:ins w:id="136" w:author="ASD" w:date="2016-05-26T18:34:00Z"/>
          <w:color w:val="auto"/>
          <w:sz w:val="28"/>
          <w:szCs w:val="28"/>
          <w:lang w:eastAsia="ru-RU"/>
          <w:rPrChange w:id="137" w:author="ASD" w:date="2016-06-09T16:59:00Z">
            <w:rPr>
              <w:ins w:id="138" w:author="ASD" w:date="2016-05-26T18:34:00Z"/>
              <w:rFonts w:ascii="Arial" w:hAnsi="Arial" w:cs="Arial"/>
              <w:color w:val="555555"/>
              <w:sz w:val="21"/>
              <w:szCs w:val="21"/>
            </w:rPr>
          </w:rPrChange>
        </w:rPr>
      </w:pPr>
    </w:p>
    <w:p w:rsidR="00127E61" w:rsidRPr="00891248" w:rsidRDefault="00127E61">
      <w:pPr>
        <w:pStyle w:val="NormalWeb"/>
        <w:shd w:val="clear" w:color="auto" w:fill="FFFFFF"/>
        <w:spacing w:before="0" w:beforeAutospacing="0" w:after="0" w:afterAutospacing="0" w:line="360" w:lineRule="auto"/>
        <w:jc w:val="center"/>
        <w:rPr>
          <w:ins w:id="139" w:author="ASD" w:date="2016-05-26T18:34:00Z"/>
          <w:color w:val="auto"/>
          <w:sz w:val="28"/>
          <w:szCs w:val="28"/>
          <w:lang w:eastAsia="ru-RU"/>
          <w:rPrChange w:id="140" w:author="ASD" w:date="2016-06-09T16:59:00Z">
            <w:rPr>
              <w:ins w:id="141" w:author="ASD" w:date="2016-05-26T18:34:00Z"/>
              <w:rFonts w:ascii="Arial" w:hAnsi="Arial" w:cs="Arial"/>
              <w:color w:val="555555"/>
              <w:sz w:val="21"/>
              <w:szCs w:val="21"/>
            </w:rPr>
          </w:rPrChange>
        </w:rPr>
        <w:pPrChange w:id="142" w:author="ASD" w:date="2016-05-26T18:41:00Z">
          <w:pPr>
            <w:pStyle w:val="NormalWeb"/>
            <w:shd w:val="clear" w:color="auto" w:fill="FFFFFF"/>
            <w:spacing w:after="150" w:afterAutospacing="0" w:line="300" w:lineRule="atLeast"/>
          </w:pPr>
        </w:pPrChange>
      </w:pPr>
      <w:ins w:id="143" w:author="ASD" w:date="2016-05-26T18:34:00Z">
        <w:r w:rsidRPr="00891248">
          <w:rPr>
            <w:noProof/>
            <w:color w:val="auto"/>
            <w:sz w:val="28"/>
            <w:szCs w:val="28"/>
            <w:lang w:val="en-US" w:eastAsia="en-US"/>
            <w:rPrChange w:id="144" w:author="ASD" w:date="2016-06-09T16:59:00Z">
              <w:rPr>
                <w:rFonts w:ascii="Arial" w:hAnsi="Arial" w:cs="Arial"/>
                <w:noProof/>
                <w:color w:val="CB8D17"/>
                <w:sz w:val="21"/>
                <w:szCs w:val="21"/>
                <w:lang w:val="en-US" w:eastAsia="en-US"/>
              </w:rPr>
            </w:rPrChange>
          </w:rPr>
          <w:drawing>
            <wp:inline distT="0" distB="0" distL="0" distR="0" wp14:anchorId="521B857A" wp14:editId="04DC6B12">
              <wp:extent cx="1424940" cy="1068705"/>
              <wp:effectExtent l="0" t="0" r="3810" b="0"/>
              <wp:docPr id="77" name="Рисунок 77" descr="https://lh4.googleusercontent.com/-2V9vogI-_vI/T76Y7q4TcFI/AAAAAAAAEA0/ZW1IOR3GPL4/s912/CAM00007.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2V9vogI-_vI/T76Y7q4TcFI/AAAAAAAAEA0/ZW1IOR3GPL4/s912/CAM00007.jpg">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24940" cy="1068705"/>
                      </a:xfrm>
                      <a:prstGeom prst="rect">
                        <a:avLst/>
                      </a:prstGeom>
                      <a:noFill/>
                      <a:ln>
                        <a:noFill/>
                      </a:ln>
                    </pic:spPr>
                  </pic:pic>
                </a:graphicData>
              </a:graphic>
            </wp:inline>
          </w:drawing>
        </w:r>
        <w:r w:rsidRPr="00891248">
          <w:rPr>
            <w:noProof/>
            <w:color w:val="auto"/>
            <w:sz w:val="28"/>
            <w:szCs w:val="28"/>
            <w:lang w:val="en-US" w:eastAsia="en-US"/>
            <w:rPrChange w:id="145" w:author="ASD" w:date="2016-06-09T16:59:00Z">
              <w:rPr>
                <w:rFonts w:ascii="Arial" w:hAnsi="Arial" w:cs="Arial"/>
                <w:noProof/>
                <w:color w:val="CB8D17"/>
                <w:sz w:val="21"/>
                <w:szCs w:val="21"/>
                <w:lang w:val="en-US" w:eastAsia="en-US"/>
              </w:rPr>
            </w:rPrChange>
          </w:rPr>
          <w:drawing>
            <wp:inline distT="0" distB="0" distL="0" distR="0" wp14:anchorId="17044B89" wp14:editId="1AD290E0">
              <wp:extent cx="1424940" cy="1068705"/>
              <wp:effectExtent l="0" t="0" r="3810" b="0"/>
              <wp:docPr id="76" name="Рисунок 76" descr="https://lh6.googleusercontent.com/--ISrOwZxssw/T76ZAA7vXiI/AAAAAAAAEBg/45bNUEjK1cU/s912/CAM00011.jp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ISrOwZxssw/T76ZAA7vXiI/AAAAAAAAEBg/45bNUEjK1cU/s912/CAM00011.jpg">
                        <a:hlinkClick r:id="rId13"/>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24940" cy="1068705"/>
                      </a:xfrm>
                      <a:prstGeom prst="rect">
                        <a:avLst/>
                      </a:prstGeom>
                      <a:noFill/>
                      <a:ln>
                        <a:noFill/>
                      </a:ln>
                    </pic:spPr>
                  </pic:pic>
                </a:graphicData>
              </a:graphic>
            </wp:inline>
          </w:drawing>
        </w:r>
        <w:r w:rsidRPr="00891248">
          <w:rPr>
            <w:noProof/>
            <w:color w:val="auto"/>
            <w:sz w:val="28"/>
            <w:szCs w:val="28"/>
            <w:lang w:val="en-US" w:eastAsia="en-US"/>
            <w:rPrChange w:id="146" w:author="ASD" w:date="2016-06-09T16:59:00Z">
              <w:rPr>
                <w:rFonts w:ascii="Arial" w:hAnsi="Arial" w:cs="Arial"/>
                <w:noProof/>
                <w:color w:val="CB8D17"/>
                <w:sz w:val="21"/>
                <w:szCs w:val="21"/>
                <w:lang w:val="en-US" w:eastAsia="en-US"/>
              </w:rPr>
            </w:rPrChange>
          </w:rPr>
          <w:drawing>
            <wp:inline distT="0" distB="0" distL="0" distR="0" wp14:anchorId="1B0CAD81" wp14:editId="5068F651">
              <wp:extent cx="1424940" cy="1068705"/>
              <wp:effectExtent l="0" t="0" r="3810" b="0"/>
              <wp:docPr id="75" name="Рисунок 75" descr="https://lh6.googleusercontent.com/-cGmp-d2rI4A/T76Y-UYaVoI/AAAAAAAAEBQ/6AvF16-RFwI/s912/CAM00032.jp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cGmp-d2rI4A/T76Y-UYaVoI/AAAAAAAAEBQ/6AvF16-RFwI/s912/CAM00032.jpg">
                        <a:hlinkClick r:id="rId15"/>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24940" cy="1068705"/>
                      </a:xfrm>
                      <a:prstGeom prst="rect">
                        <a:avLst/>
                      </a:prstGeom>
                      <a:noFill/>
                      <a:ln>
                        <a:noFill/>
                      </a:ln>
                    </pic:spPr>
                  </pic:pic>
                </a:graphicData>
              </a:graphic>
            </wp:inline>
          </w:drawing>
        </w:r>
        <w:r w:rsidRPr="00891248">
          <w:rPr>
            <w:noProof/>
            <w:color w:val="auto"/>
            <w:sz w:val="28"/>
            <w:szCs w:val="28"/>
            <w:lang w:val="en-US" w:eastAsia="en-US"/>
            <w:rPrChange w:id="147" w:author="ASD" w:date="2016-06-09T16:59:00Z">
              <w:rPr>
                <w:rFonts w:ascii="Arial" w:hAnsi="Arial" w:cs="Arial"/>
                <w:noProof/>
                <w:color w:val="CB8D17"/>
                <w:sz w:val="21"/>
                <w:szCs w:val="21"/>
                <w:lang w:val="en-US" w:eastAsia="en-US"/>
              </w:rPr>
            </w:rPrChange>
          </w:rPr>
          <w:drawing>
            <wp:inline distT="0" distB="0" distL="0" distR="0" wp14:anchorId="65BE7410" wp14:editId="56778691">
              <wp:extent cx="1424940" cy="1068705"/>
              <wp:effectExtent l="0" t="0" r="3810" b="0"/>
              <wp:docPr id="74" name="Рисунок 74" descr="https://lh3.googleusercontent.com/-S2myg8h7T7M/T76ZAj8GRII/AAAAAAAAEBk/LmZapreckeY/s912/CAM00037.jp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S2myg8h7T7M/T76ZAj8GRII/AAAAAAAAEBk/LmZapreckeY/s912/CAM00037.jpg">
                        <a:hlinkClick r:id="rId17"/>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24940" cy="1068705"/>
                      </a:xfrm>
                      <a:prstGeom prst="rect">
                        <a:avLst/>
                      </a:prstGeom>
                      <a:noFill/>
                      <a:ln>
                        <a:noFill/>
                      </a:ln>
                    </pic:spPr>
                  </pic:pic>
                </a:graphicData>
              </a:graphic>
            </wp:inline>
          </w:drawing>
        </w:r>
      </w:ins>
    </w:p>
    <w:p w:rsidR="00127E61" w:rsidRPr="00891248" w:rsidRDefault="00127E61">
      <w:pPr>
        <w:pStyle w:val="NormalWeb"/>
        <w:shd w:val="clear" w:color="auto" w:fill="FFFFFF"/>
        <w:spacing w:before="0" w:beforeAutospacing="0" w:after="0" w:afterAutospacing="0" w:line="360" w:lineRule="auto"/>
        <w:jc w:val="center"/>
        <w:rPr>
          <w:color w:val="auto"/>
          <w:sz w:val="28"/>
          <w:szCs w:val="28"/>
          <w:lang w:eastAsia="ru-RU"/>
        </w:rPr>
        <w:pPrChange w:id="148" w:author="ASD" w:date="2016-05-26T18:41:00Z">
          <w:pPr>
            <w:pStyle w:val="NormalWeb"/>
            <w:shd w:val="clear" w:color="auto" w:fill="FFFFFF"/>
            <w:spacing w:after="150" w:afterAutospacing="0" w:line="300" w:lineRule="atLeast"/>
          </w:pPr>
        </w:pPrChange>
      </w:pPr>
      <w:ins w:id="149" w:author="ASD" w:date="2016-05-26T18:34:00Z">
        <w:r w:rsidRPr="00891248">
          <w:rPr>
            <w:noProof/>
            <w:color w:val="auto"/>
            <w:sz w:val="28"/>
            <w:szCs w:val="28"/>
            <w:lang w:val="en-US" w:eastAsia="en-US"/>
            <w:rPrChange w:id="150" w:author="ASD" w:date="2016-06-09T16:59:00Z">
              <w:rPr>
                <w:rFonts w:ascii="Arial" w:hAnsi="Arial" w:cs="Arial"/>
                <w:noProof/>
                <w:color w:val="CB8D17"/>
                <w:sz w:val="21"/>
                <w:szCs w:val="21"/>
                <w:lang w:val="en-US" w:eastAsia="en-US"/>
              </w:rPr>
            </w:rPrChange>
          </w:rPr>
          <w:drawing>
            <wp:inline distT="0" distB="0" distL="0" distR="0" wp14:anchorId="42725313" wp14:editId="36E9D70B">
              <wp:extent cx="1424940" cy="1068705"/>
              <wp:effectExtent l="0" t="0" r="3810" b="0"/>
              <wp:docPr id="73" name="Рисунок 73" descr="https://lh5.googleusercontent.com/--YZuDe5ZGDU/T76ZAwqD56I/AAAAAAAAEBo/qjcDZ1LL3Zk/s912/CAM00038.jp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YZuDe5ZGDU/T76ZAwqD56I/AAAAAAAAEBo/qjcDZ1LL3Zk/s912/CAM00038.jpg">
                        <a:hlinkClick r:id="rId19"/>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24940" cy="1068705"/>
                      </a:xfrm>
                      <a:prstGeom prst="rect">
                        <a:avLst/>
                      </a:prstGeom>
                      <a:noFill/>
                      <a:ln>
                        <a:noFill/>
                      </a:ln>
                    </pic:spPr>
                  </pic:pic>
                </a:graphicData>
              </a:graphic>
            </wp:inline>
          </w:drawing>
        </w:r>
        <w:r w:rsidRPr="00891248">
          <w:rPr>
            <w:noProof/>
            <w:color w:val="auto"/>
            <w:sz w:val="28"/>
            <w:szCs w:val="28"/>
            <w:lang w:val="en-US" w:eastAsia="en-US"/>
            <w:rPrChange w:id="151" w:author="ASD" w:date="2016-06-09T16:59:00Z">
              <w:rPr>
                <w:rFonts w:ascii="Arial" w:hAnsi="Arial" w:cs="Arial"/>
                <w:noProof/>
                <w:color w:val="CB8D17"/>
                <w:sz w:val="21"/>
                <w:szCs w:val="21"/>
                <w:lang w:val="en-US" w:eastAsia="en-US"/>
              </w:rPr>
            </w:rPrChange>
          </w:rPr>
          <w:drawing>
            <wp:inline distT="0" distB="0" distL="0" distR="0" wp14:anchorId="43EBA45A" wp14:editId="420CE4FD">
              <wp:extent cx="1424940" cy="1068705"/>
              <wp:effectExtent l="0" t="0" r="3810" b="0"/>
              <wp:docPr id="72" name="Рисунок 72" descr="https://lh5.googleusercontent.com/-0HUERRb0R-c/T76ZBkao5RI/AAAAAAAAEB0/WM0MMti6H3M/s912/CAM00041.jpg">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0HUERRb0R-c/T76ZBkao5RI/AAAAAAAAEB0/WM0MMti6H3M/s912/CAM00041.jpg">
                        <a:hlinkClick r:id="rId21"/>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24940" cy="1068705"/>
                      </a:xfrm>
                      <a:prstGeom prst="rect">
                        <a:avLst/>
                      </a:prstGeom>
                      <a:noFill/>
                      <a:ln>
                        <a:noFill/>
                      </a:ln>
                    </pic:spPr>
                  </pic:pic>
                </a:graphicData>
              </a:graphic>
            </wp:inline>
          </w:drawing>
        </w:r>
        <w:r w:rsidRPr="00891248">
          <w:rPr>
            <w:noProof/>
            <w:color w:val="auto"/>
            <w:sz w:val="28"/>
            <w:szCs w:val="28"/>
            <w:lang w:val="en-US" w:eastAsia="en-US"/>
            <w:rPrChange w:id="152" w:author="ASD" w:date="2016-06-09T16:59:00Z">
              <w:rPr>
                <w:rFonts w:ascii="Arial" w:hAnsi="Arial" w:cs="Arial"/>
                <w:noProof/>
                <w:color w:val="CB8D17"/>
                <w:sz w:val="21"/>
                <w:szCs w:val="21"/>
                <w:lang w:val="en-US" w:eastAsia="en-US"/>
              </w:rPr>
            </w:rPrChange>
          </w:rPr>
          <w:drawing>
            <wp:inline distT="0" distB="0" distL="0" distR="0" wp14:anchorId="03B9A504" wp14:editId="03FC3B89">
              <wp:extent cx="1424940" cy="1068705"/>
              <wp:effectExtent l="0" t="0" r="3810" b="0"/>
              <wp:docPr id="71" name="Рисунок 71" descr="https://lh6.googleusercontent.com/-ReATZ4oFYNs/T76Y7ENPIUI/AAAAAAAAEAw/Wp84aVeP7-Q/s912/CAM00005.jp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ReATZ4oFYNs/T76Y7ENPIUI/AAAAAAAAEAw/Wp84aVeP7-Q/s912/CAM00005.jpg">
                        <a:hlinkClick r:id="rId23"/>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24940" cy="1068705"/>
                      </a:xfrm>
                      <a:prstGeom prst="rect">
                        <a:avLst/>
                      </a:prstGeom>
                      <a:noFill/>
                      <a:ln>
                        <a:noFill/>
                      </a:ln>
                    </pic:spPr>
                  </pic:pic>
                </a:graphicData>
              </a:graphic>
            </wp:inline>
          </w:drawing>
        </w:r>
      </w:ins>
    </w:p>
    <w:p w:rsidR="0017313B" w:rsidRDefault="0017313B" w:rsidP="0075355C">
      <w:pPr>
        <w:pStyle w:val="NormalWeb"/>
        <w:shd w:val="clear" w:color="auto" w:fill="FFFFFF"/>
        <w:spacing w:before="0" w:beforeAutospacing="0" w:after="0" w:afterAutospacing="0" w:line="360" w:lineRule="auto"/>
        <w:jc w:val="left"/>
        <w:rPr>
          <w:color w:val="auto"/>
          <w:sz w:val="28"/>
          <w:szCs w:val="28"/>
          <w:lang w:eastAsia="ru-RU"/>
        </w:rPr>
      </w:pPr>
      <w:r w:rsidRPr="00891248">
        <w:rPr>
          <w:color w:val="auto"/>
          <w:sz w:val="28"/>
          <w:szCs w:val="28"/>
          <w:lang w:eastAsia="ru-RU"/>
        </w:rPr>
        <w:t>Рис. 2.4 Демонстрація роботи модуля камери смартфона</w:t>
      </w:r>
    </w:p>
    <w:p w:rsidR="009935ED" w:rsidRDefault="009935ED" w:rsidP="0075355C">
      <w:pPr>
        <w:pStyle w:val="NormalWeb"/>
        <w:shd w:val="clear" w:color="auto" w:fill="FFFFFF"/>
        <w:spacing w:before="0" w:beforeAutospacing="0" w:after="0" w:afterAutospacing="0" w:line="360" w:lineRule="auto"/>
        <w:jc w:val="left"/>
        <w:rPr>
          <w:color w:val="auto"/>
          <w:sz w:val="28"/>
          <w:szCs w:val="28"/>
          <w:lang w:eastAsia="ru-RU"/>
        </w:rPr>
      </w:pPr>
    </w:p>
    <w:p w:rsidR="009935ED" w:rsidRPr="00891248" w:rsidRDefault="009935ED" w:rsidP="0075355C">
      <w:pPr>
        <w:pStyle w:val="NormalWeb"/>
        <w:shd w:val="clear" w:color="auto" w:fill="FFFFFF"/>
        <w:spacing w:before="0" w:beforeAutospacing="0" w:after="0" w:afterAutospacing="0" w:line="360" w:lineRule="auto"/>
        <w:jc w:val="left"/>
        <w:rPr>
          <w:ins w:id="153" w:author="ASD" w:date="2016-05-26T18:34:00Z"/>
          <w:color w:val="auto"/>
          <w:sz w:val="28"/>
          <w:szCs w:val="28"/>
          <w:lang w:eastAsia="ru-RU"/>
          <w:rPrChange w:id="154" w:author="ASD" w:date="2016-06-09T16:59:00Z">
            <w:rPr>
              <w:ins w:id="155" w:author="ASD" w:date="2016-05-26T18:34:00Z"/>
              <w:rFonts w:ascii="Arial" w:hAnsi="Arial" w:cs="Arial"/>
              <w:color w:val="555555"/>
              <w:sz w:val="21"/>
              <w:szCs w:val="21"/>
            </w:rPr>
          </w:rPrChange>
        </w:rPr>
      </w:pPr>
    </w:p>
    <w:p w:rsidR="00BF72C3" w:rsidRPr="00A12D06" w:rsidRDefault="0017313B">
      <w:pPr>
        <w:pStyle w:val="Heading3"/>
        <w:numPr>
          <w:ilvl w:val="0"/>
          <w:numId w:val="32"/>
        </w:numPr>
        <w:tabs>
          <w:tab w:val="left" w:pos="990"/>
          <w:tab w:val="left" w:pos="1440"/>
        </w:tabs>
        <w:spacing w:before="0" w:beforeAutospacing="0" w:after="240" w:afterAutospacing="0" w:line="360" w:lineRule="auto"/>
        <w:ind w:left="1710" w:hanging="1350"/>
        <w:rPr>
          <w:ins w:id="156" w:author="ASD" w:date="2016-05-26T18:38:00Z"/>
          <w:szCs w:val="28"/>
        </w:rPr>
        <w:pPrChange w:id="157" w:author="ASD" w:date="2016-05-26T18:41:00Z">
          <w:pPr>
            <w:pStyle w:val="NormalWeb"/>
            <w:shd w:val="clear" w:color="auto" w:fill="FFFFFF"/>
            <w:spacing w:after="150" w:line="300" w:lineRule="atLeast"/>
          </w:pPr>
        </w:pPrChange>
      </w:pPr>
      <w:bookmarkStart w:id="158" w:name="_Toc453446545"/>
      <w:r w:rsidRPr="00891248">
        <w:rPr>
          <w:szCs w:val="28"/>
          <w:lang w:val="uk-UA"/>
          <w:rPrChange w:id="159" w:author="ASD" w:date="2016-06-09T16:59:00Z">
            <w:rPr>
              <w:b/>
              <w:bCs/>
            </w:rPr>
          </w:rPrChange>
        </w:rPr>
        <w:lastRenderedPageBreak/>
        <w:t>П</w:t>
      </w:r>
      <w:ins w:id="160" w:author="ASD" w:date="2016-05-26T18:38:00Z">
        <w:r w:rsidR="00BF72C3" w:rsidRPr="00891248">
          <w:rPr>
            <w:szCs w:val="28"/>
            <w:lang w:val="uk-UA"/>
            <w:rPrChange w:id="161" w:author="ASD" w:date="2016-06-09T16:59:00Z">
              <w:rPr>
                <w:b/>
                <w:bCs/>
              </w:rPr>
            </w:rPrChange>
          </w:rPr>
          <w:t>родуктивність</w:t>
        </w:r>
        <w:bookmarkEnd w:id="158"/>
      </w:ins>
    </w:p>
    <w:p w:rsidR="00BF72C3" w:rsidRPr="00891248" w:rsidRDefault="00E40D42"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У ньому встановлений процесор</w:t>
      </w:r>
      <w:ins w:id="162" w:author="ASD" w:date="2016-05-26T18:38:00Z">
        <w:r w:rsidR="00BF72C3" w:rsidRPr="00891248">
          <w:rPr>
            <w:color w:val="auto"/>
            <w:sz w:val="28"/>
            <w:szCs w:val="28"/>
            <w:lang w:eastAsia="ru-RU"/>
          </w:rPr>
          <w:t xml:space="preserve"> Qualcomm MSM7227, виконаний по архітектурі Cortex A5 і відео</w:t>
        </w:r>
      </w:ins>
      <w:r w:rsidRPr="00891248">
        <w:rPr>
          <w:color w:val="auto"/>
          <w:sz w:val="28"/>
          <w:szCs w:val="28"/>
          <w:lang w:eastAsia="ru-RU"/>
        </w:rPr>
        <w:t>-прискорювач</w:t>
      </w:r>
      <w:ins w:id="163" w:author="ASD" w:date="2016-05-26T18:38:00Z">
        <w:r w:rsidR="00BF72C3" w:rsidRPr="00891248">
          <w:rPr>
            <w:color w:val="auto"/>
            <w:sz w:val="28"/>
            <w:szCs w:val="28"/>
            <w:lang w:eastAsia="ru-RU"/>
          </w:rPr>
          <w:t xml:space="preserve"> Adreno 200, доповнені 512 мегабайтами оперативної пам'яті. При цьому, частота процесора збільшена з станда</w:t>
        </w:r>
      </w:ins>
      <w:r w:rsidR="00307144" w:rsidRPr="00891248">
        <w:rPr>
          <w:color w:val="auto"/>
          <w:sz w:val="28"/>
          <w:szCs w:val="28"/>
          <w:lang w:eastAsia="ru-RU"/>
        </w:rPr>
        <w:t>рт</w:t>
      </w:r>
      <w:ins w:id="164" w:author="ASD" w:date="2016-05-26T18:38:00Z">
        <w:r w:rsidR="00BF72C3" w:rsidRPr="00891248">
          <w:rPr>
            <w:color w:val="auto"/>
            <w:sz w:val="28"/>
            <w:szCs w:val="28"/>
            <w:lang w:eastAsia="ru-RU"/>
          </w:rPr>
          <w:t>них 600 МГц до 1 ГГц. На перший погляд, ця пара гідно проявляє себе в</w:t>
        </w:r>
      </w:ins>
      <w:r w:rsidR="00307144" w:rsidRPr="00891248">
        <w:rPr>
          <w:color w:val="auto"/>
          <w:sz w:val="28"/>
          <w:szCs w:val="28"/>
          <w:lang w:eastAsia="ru-RU"/>
        </w:rPr>
        <w:t xml:space="preserve"> порівнянні на</w:t>
      </w:r>
      <w:ins w:id="165" w:author="ASD" w:date="2016-05-26T18:38:00Z">
        <w:r w:rsidR="00BF72C3" w:rsidRPr="00891248">
          <w:rPr>
            <w:color w:val="auto"/>
            <w:sz w:val="28"/>
            <w:szCs w:val="28"/>
            <w:lang w:eastAsia="ru-RU"/>
          </w:rPr>
          <w:t xml:space="preserve"> рівні </w:t>
        </w:r>
      </w:ins>
      <w:r w:rsidR="00307144" w:rsidRPr="00891248">
        <w:rPr>
          <w:color w:val="auto"/>
          <w:sz w:val="28"/>
          <w:szCs w:val="28"/>
          <w:lang w:eastAsia="ru-RU"/>
        </w:rPr>
        <w:t xml:space="preserve">із </w:t>
      </w:r>
      <w:ins w:id="166" w:author="ASD" w:date="2016-05-26T18:38:00Z">
        <w:r w:rsidR="00BF72C3" w:rsidRPr="00891248">
          <w:rPr>
            <w:color w:val="auto"/>
            <w:sz w:val="28"/>
            <w:szCs w:val="28"/>
            <w:lang w:eastAsia="ru-RU"/>
          </w:rPr>
          <w:t>стари</w:t>
        </w:r>
      </w:ins>
      <w:r w:rsidR="00307144" w:rsidRPr="00891248">
        <w:rPr>
          <w:color w:val="auto"/>
          <w:sz w:val="28"/>
          <w:szCs w:val="28"/>
          <w:lang w:eastAsia="ru-RU"/>
        </w:rPr>
        <w:t>ми</w:t>
      </w:r>
      <w:ins w:id="167" w:author="ASD" w:date="2016-05-26T18:38:00Z">
        <w:r w:rsidR="00BF72C3" w:rsidRPr="00891248">
          <w:rPr>
            <w:color w:val="auto"/>
            <w:sz w:val="28"/>
            <w:szCs w:val="28"/>
            <w:lang w:eastAsia="ru-RU"/>
          </w:rPr>
          <w:t xml:space="preserve"> одноядерни</w:t>
        </w:r>
      </w:ins>
      <w:r w:rsidR="00307144" w:rsidRPr="00891248">
        <w:rPr>
          <w:color w:val="auto"/>
          <w:sz w:val="28"/>
          <w:szCs w:val="28"/>
          <w:lang w:eastAsia="ru-RU"/>
        </w:rPr>
        <w:t>ми</w:t>
      </w:r>
      <w:ins w:id="168" w:author="ASD" w:date="2016-05-26T18:38:00Z">
        <w:r w:rsidR="00BF72C3" w:rsidRPr="00891248">
          <w:rPr>
            <w:color w:val="auto"/>
            <w:sz w:val="28"/>
            <w:szCs w:val="28"/>
            <w:lang w:eastAsia="ru-RU"/>
          </w:rPr>
          <w:t xml:space="preserve"> флагман</w:t>
        </w:r>
      </w:ins>
      <w:r w:rsidR="00307144" w:rsidRPr="00891248">
        <w:rPr>
          <w:color w:val="auto"/>
          <w:sz w:val="28"/>
          <w:szCs w:val="28"/>
          <w:lang w:eastAsia="ru-RU"/>
        </w:rPr>
        <w:t>ами</w:t>
      </w:r>
      <w:ins w:id="169" w:author="ASD" w:date="2016-05-26T18:38:00Z">
        <w:r w:rsidR="00BF72C3" w:rsidRPr="00891248">
          <w:rPr>
            <w:color w:val="auto"/>
            <w:sz w:val="28"/>
            <w:szCs w:val="28"/>
            <w:lang w:eastAsia="ru-RU"/>
          </w:rPr>
          <w:t>, Galaxy S або Desire HD</w:t>
        </w:r>
      </w:ins>
      <w:r w:rsidRPr="00891248">
        <w:rPr>
          <w:color w:val="auto"/>
          <w:sz w:val="28"/>
          <w:szCs w:val="28"/>
          <w:lang w:eastAsia="ru-RU"/>
        </w:rPr>
        <w:t xml:space="preserve">, але порівняно із сучасними моделями вона є досить відсталою. </w:t>
      </w:r>
    </w:p>
    <w:p w:rsidR="00B2116F" w:rsidRPr="00891248" w:rsidRDefault="00B2116F" w:rsidP="0075355C">
      <w:pPr>
        <w:pStyle w:val="NormalWeb"/>
        <w:shd w:val="clear" w:color="auto" w:fill="FFFFFF"/>
        <w:spacing w:before="0" w:beforeAutospacing="0" w:after="0" w:afterAutospacing="0" w:line="360" w:lineRule="auto"/>
        <w:ind w:firstLine="630"/>
        <w:jc w:val="right"/>
        <w:rPr>
          <w:color w:val="auto"/>
          <w:sz w:val="28"/>
          <w:szCs w:val="28"/>
          <w:lang w:eastAsia="ru-RU"/>
        </w:rPr>
      </w:pPr>
      <w:r w:rsidRPr="00891248">
        <w:rPr>
          <w:color w:val="auto"/>
          <w:sz w:val="28"/>
          <w:szCs w:val="28"/>
          <w:lang w:eastAsia="ru-RU"/>
        </w:rPr>
        <w:t>Таблиця 2.1</w:t>
      </w:r>
    </w:p>
    <w:tbl>
      <w:tblPr>
        <w:tblStyle w:val="TableGrid"/>
        <w:tblW w:w="0" w:type="auto"/>
        <w:tblLook w:val="04A0" w:firstRow="1" w:lastRow="0" w:firstColumn="1" w:lastColumn="0" w:noHBand="0" w:noVBand="1"/>
      </w:tblPr>
      <w:tblGrid>
        <w:gridCol w:w="3055"/>
        <w:gridCol w:w="6289"/>
      </w:tblGrid>
      <w:tr w:rsidR="00B2116F" w:rsidRPr="00E10A3F" w:rsidTr="00D52597">
        <w:tc>
          <w:tcPr>
            <w:tcW w:w="3055" w:type="dxa"/>
          </w:tcPr>
          <w:p w:rsidR="00B2116F" w:rsidRPr="00891248" w:rsidRDefault="00B2116F" w:rsidP="0075355C">
            <w:pPr>
              <w:pStyle w:val="NormalWeb"/>
              <w:shd w:val="clear" w:color="auto" w:fill="FFFFFF"/>
              <w:spacing w:before="0" w:beforeAutospacing="0" w:after="0" w:afterAutospacing="0" w:line="360" w:lineRule="auto"/>
              <w:jc w:val="left"/>
              <w:rPr>
                <w:color w:val="auto"/>
                <w:sz w:val="28"/>
                <w:szCs w:val="28"/>
                <w:lang w:eastAsia="ru-RU"/>
              </w:rPr>
            </w:pPr>
            <w:r w:rsidRPr="00891248">
              <w:rPr>
                <w:color w:val="auto"/>
                <w:sz w:val="28"/>
                <w:szCs w:val="28"/>
                <w:lang w:eastAsia="ru-RU"/>
              </w:rPr>
              <w:t>Процесор</w:t>
            </w:r>
            <w:r w:rsidRPr="00891248">
              <w:rPr>
                <w:color w:val="auto"/>
                <w:sz w:val="28"/>
                <w:szCs w:val="28"/>
                <w:lang w:eastAsia="ru-RU"/>
                <w:rPrChange w:id="170" w:author="ASD" w:date="2016-06-09T16:59:00Z">
                  <w:rPr>
                    <w:color w:val="auto"/>
                    <w:lang w:eastAsia="ru-RU"/>
                  </w:rPr>
                </w:rPrChange>
              </w:rPr>
              <w:t> </w:t>
            </w:r>
          </w:p>
        </w:tc>
        <w:tc>
          <w:tcPr>
            <w:tcW w:w="6290" w:type="dxa"/>
          </w:tcPr>
          <w:p w:rsidR="00B2116F" w:rsidRPr="00891248" w:rsidRDefault="00B2116F" w:rsidP="0075355C">
            <w:pPr>
              <w:pStyle w:val="NormalWeb"/>
              <w:shd w:val="clear" w:color="auto" w:fill="FFFFFF"/>
              <w:spacing w:before="0" w:beforeAutospacing="0" w:after="0" w:afterAutospacing="0" w:line="360" w:lineRule="auto"/>
              <w:jc w:val="left"/>
              <w:rPr>
                <w:color w:val="auto"/>
                <w:sz w:val="28"/>
                <w:szCs w:val="28"/>
                <w:lang w:eastAsia="ru-RU"/>
              </w:rPr>
            </w:pPr>
            <w:r w:rsidRPr="00891248">
              <w:rPr>
                <w:color w:val="auto"/>
                <w:sz w:val="28"/>
                <w:szCs w:val="28"/>
                <w:lang w:eastAsia="ru-RU"/>
              </w:rPr>
              <w:t>Qualcomm Snapdragon S1 MSM7227A + GPU Adreno 200</w:t>
            </w:r>
          </w:p>
        </w:tc>
      </w:tr>
      <w:tr w:rsidR="00B2116F" w:rsidRPr="00891248" w:rsidTr="00D52597">
        <w:tc>
          <w:tcPr>
            <w:tcW w:w="3055" w:type="dxa"/>
          </w:tcPr>
          <w:p w:rsidR="00B2116F" w:rsidRPr="00891248" w:rsidRDefault="00B2116F" w:rsidP="0075355C">
            <w:pPr>
              <w:pStyle w:val="NormalWeb"/>
              <w:shd w:val="clear" w:color="auto" w:fill="FFFFFF"/>
              <w:spacing w:before="0" w:beforeAutospacing="0" w:after="0" w:afterAutospacing="0" w:line="360" w:lineRule="auto"/>
              <w:jc w:val="left"/>
              <w:rPr>
                <w:color w:val="auto"/>
                <w:sz w:val="28"/>
                <w:szCs w:val="28"/>
                <w:lang w:eastAsia="ru-RU"/>
              </w:rPr>
            </w:pPr>
            <w:r w:rsidRPr="00891248">
              <w:rPr>
                <w:color w:val="auto"/>
                <w:sz w:val="28"/>
                <w:szCs w:val="28"/>
                <w:lang w:eastAsia="ru-RU"/>
              </w:rPr>
              <w:t>Тип ядра</w:t>
            </w:r>
          </w:p>
        </w:tc>
        <w:tc>
          <w:tcPr>
            <w:tcW w:w="6290" w:type="dxa"/>
          </w:tcPr>
          <w:p w:rsidR="00B2116F" w:rsidRPr="00891248" w:rsidRDefault="00B2116F" w:rsidP="0075355C">
            <w:pPr>
              <w:pStyle w:val="NormalWeb"/>
              <w:shd w:val="clear" w:color="auto" w:fill="FFFFFF"/>
              <w:spacing w:before="0" w:beforeAutospacing="0" w:after="0" w:afterAutospacing="0" w:line="360" w:lineRule="auto"/>
              <w:jc w:val="left"/>
              <w:rPr>
                <w:color w:val="auto"/>
                <w:sz w:val="28"/>
                <w:szCs w:val="28"/>
                <w:lang w:eastAsia="ru-RU"/>
              </w:rPr>
            </w:pPr>
            <w:r w:rsidRPr="00891248">
              <w:rPr>
                <w:color w:val="auto"/>
                <w:sz w:val="28"/>
                <w:szCs w:val="28"/>
                <w:lang w:eastAsia="ru-RU"/>
              </w:rPr>
              <w:t>Cortex-A5</w:t>
            </w:r>
          </w:p>
        </w:tc>
      </w:tr>
      <w:tr w:rsidR="00B2116F" w:rsidRPr="00891248" w:rsidTr="00D52597">
        <w:tc>
          <w:tcPr>
            <w:tcW w:w="3055" w:type="dxa"/>
          </w:tcPr>
          <w:p w:rsidR="00B2116F" w:rsidRPr="00891248" w:rsidRDefault="00B2116F" w:rsidP="0075355C">
            <w:pPr>
              <w:pStyle w:val="NormalWeb"/>
              <w:shd w:val="clear" w:color="auto" w:fill="FFFFFF"/>
              <w:spacing w:before="0" w:beforeAutospacing="0" w:after="0" w:afterAutospacing="0" w:line="360" w:lineRule="auto"/>
              <w:jc w:val="left"/>
              <w:rPr>
                <w:color w:val="auto"/>
                <w:sz w:val="28"/>
                <w:szCs w:val="28"/>
                <w:lang w:eastAsia="ru-RU"/>
              </w:rPr>
            </w:pPr>
            <w:r w:rsidRPr="00891248">
              <w:rPr>
                <w:color w:val="auto"/>
                <w:sz w:val="28"/>
                <w:szCs w:val="28"/>
                <w:lang w:eastAsia="ru-RU"/>
              </w:rPr>
              <w:t>Кількість ядер</w:t>
            </w:r>
          </w:p>
        </w:tc>
        <w:tc>
          <w:tcPr>
            <w:tcW w:w="6290" w:type="dxa"/>
          </w:tcPr>
          <w:p w:rsidR="00B2116F" w:rsidRPr="00891248" w:rsidRDefault="00B2116F" w:rsidP="0075355C">
            <w:pPr>
              <w:pStyle w:val="NormalWeb"/>
              <w:shd w:val="clear" w:color="auto" w:fill="FFFFFF"/>
              <w:spacing w:before="0" w:beforeAutospacing="0" w:after="0" w:afterAutospacing="0" w:line="360" w:lineRule="auto"/>
              <w:jc w:val="left"/>
              <w:rPr>
                <w:color w:val="auto"/>
                <w:sz w:val="28"/>
                <w:szCs w:val="28"/>
                <w:lang w:eastAsia="ru-RU"/>
              </w:rPr>
            </w:pPr>
            <w:r w:rsidRPr="00891248">
              <w:rPr>
                <w:color w:val="auto"/>
                <w:sz w:val="28"/>
                <w:szCs w:val="28"/>
                <w:lang w:eastAsia="ru-RU"/>
              </w:rPr>
              <w:t>1</w:t>
            </w:r>
          </w:p>
        </w:tc>
      </w:tr>
      <w:tr w:rsidR="00B2116F" w:rsidRPr="00891248" w:rsidTr="00D52597">
        <w:tc>
          <w:tcPr>
            <w:tcW w:w="3055" w:type="dxa"/>
          </w:tcPr>
          <w:p w:rsidR="00B2116F" w:rsidRPr="00891248" w:rsidRDefault="00B2116F" w:rsidP="0075355C">
            <w:pPr>
              <w:pStyle w:val="NormalWeb"/>
              <w:shd w:val="clear" w:color="auto" w:fill="FFFFFF"/>
              <w:spacing w:before="0" w:beforeAutospacing="0" w:after="0" w:afterAutospacing="0" w:line="360" w:lineRule="auto"/>
              <w:jc w:val="left"/>
              <w:rPr>
                <w:color w:val="auto"/>
                <w:sz w:val="28"/>
                <w:szCs w:val="28"/>
                <w:lang w:eastAsia="ru-RU"/>
              </w:rPr>
            </w:pPr>
            <w:r w:rsidRPr="00891248">
              <w:rPr>
                <w:color w:val="auto"/>
                <w:sz w:val="28"/>
                <w:szCs w:val="28"/>
                <w:lang w:eastAsia="ru-RU"/>
              </w:rPr>
              <w:t>Частота, ГГц</w:t>
            </w:r>
          </w:p>
        </w:tc>
        <w:tc>
          <w:tcPr>
            <w:tcW w:w="6290" w:type="dxa"/>
          </w:tcPr>
          <w:p w:rsidR="00B2116F" w:rsidRPr="00891248" w:rsidRDefault="00B2116F" w:rsidP="0075355C">
            <w:pPr>
              <w:pStyle w:val="NormalWeb"/>
              <w:shd w:val="clear" w:color="auto" w:fill="FFFFFF"/>
              <w:spacing w:before="0" w:beforeAutospacing="0" w:after="0" w:afterAutospacing="0" w:line="360" w:lineRule="auto"/>
              <w:jc w:val="left"/>
              <w:rPr>
                <w:color w:val="auto"/>
                <w:sz w:val="28"/>
                <w:szCs w:val="28"/>
                <w:lang w:eastAsia="ru-RU"/>
              </w:rPr>
            </w:pPr>
            <w:r w:rsidRPr="00891248">
              <w:rPr>
                <w:color w:val="auto"/>
                <w:sz w:val="28"/>
                <w:szCs w:val="28"/>
                <w:lang w:eastAsia="ru-RU"/>
              </w:rPr>
              <w:t>1</w:t>
            </w:r>
          </w:p>
        </w:tc>
      </w:tr>
      <w:tr w:rsidR="00B2116F" w:rsidRPr="00891248" w:rsidTr="00D52597">
        <w:tc>
          <w:tcPr>
            <w:tcW w:w="3055" w:type="dxa"/>
          </w:tcPr>
          <w:p w:rsidR="00B2116F" w:rsidRPr="00891248" w:rsidRDefault="00B2116F" w:rsidP="0075355C">
            <w:pPr>
              <w:pStyle w:val="NormalWeb"/>
              <w:shd w:val="clear" w:color="auto" w:fill="FFFFFF"/>
              <w:spacing w:before="0" w:beforeAutospacing="0" w:after="0" w:afterAutospacing="0" w:line="360" w:lineRule="auto"/>
              <w:jc w:val="left"/>
              <w:rPr>
                <w:color w:val="auto"/>
                <w:sz w:val="28"/>
                <w:szCs w:val="28"/>
                <w:lang w:eastAsia="ru-RU"/>
              </w:rPr>
            </w:pPr>
            <w:r w:rsidRPr="00891248">
              <w:rPr>
                <w:color w:val="auto"/>
                <w:sz w:val="28"/>
                <w:szCs w:val="28"/>
                <w:lang w:eastAsia="ru-RU"/>
              </w:rPr>
              <w:t>Слот розширення</w:t>
            </w:r>
          </w:p>
        </w:tc>
        <w:tc>
          <w:tcPr>
            <w:tcW w:w="6290" w:type="dxa"/>
          </w:tcPr>
          <w:p w:rsidR="00B2116F" w:rsidRPr="00891248" w:rsidRDefault="00B2116F" w:rsidP="0075355C">
            <w:pPr>
              <w:pStyle w:val="NormalWeb"/>
              <w:shd w:val="clear" w:color="auto" w:fill="FFFFFF"/>
              <w:spacing w:before="0" w:beforeAutospacing="0" w:after="0" w:afterAutospacing="0" w:line="360" w:lineRule="auto"/>
              <w:jc w:val="left"/>
              <w:rPr>
                <w:color w:val="auto"/>
                <w:sz w:val="28"/>
                <w:szCs w:val="28"/>
                <w:lang w:eastAsia="ru-RU"/>
              </w:rPr>
            </w:pPr>
            <w:r w:rsidRPr="00891248">
              <w:rPr>
                <w:color w:val="auto"/>
                <w:sz w:val="28"/>
                <w:szCs w:val="28"/>
                <w:lang w:eastAsia="ru-RU"/>
              </w:rPr>
              <w:t>microSD/SDHC (до 32 ГБ)</w:t>
            </w:r>
          </w:p>
        </w:tc>
      </w:tr>
      <w:tr w:rsidR="00B2116F" w:rsidRPr="00891248" w:rsidTr="00D52597">
        <w:tc>
          <w:tcPr>
            <w:tcW w:w="3055" w:type="dxa"/>
          </w:tcPr>
          <w:p w:rsidR="00B2116F" w:rsidRPr="00891248" w:rsidRDefault="00B2116F" w:rsidP="0075355C">
            <w:pPr>
              <w:pStyle w:val="NormalWeb"/>
              <w:shd w:val="clear" w:color="auto" w:fill="FFFFFF"/>
              <w:spacing w:before="0" w:beforeAutospacing="0" w:after="0" w:afterAutospacing="0" w:line="360" w:lineRule="auto"/>
              <w:jc w:val="left"/>
              <w:rPr>
                <w:color w:val="auto"/>
                <w:sz w:val="28"/>
                <w:szCs w:val="28"/>
                <w:lang w:eastAsia="ru-RU"/>
              </w:rPr>
            </w:pPr>
            <w:r w:rsidRPr="00891248">
              <w:rPr>
                <w:color w:val="auto"/>
                <w:sz w:val="28"/>
                <w:szCs w:val="28"/>
                <w:lang w:eastAsia="ru-RU"/>
              </w:rPr>
              <w:t>Оперативна пам'ять, ГБ</w:t>
            </w:r>
          </w:p>
        </w:tc>
        <w:tc>
          <w:tcPr>
            <w:tcW w:w="6290" w:type="dxa"/>
          </w:tcPr>
          <w:p w:rsidR="00B2116F" w:rsidRPr="00891248" w:rsidRDefault="00B2116F" w:rsidP="0075355C">
            <w:pPr>
              <w:pStyle w:val="NormalWeb"/>
              <w:shd w:val="clear" w:color="auto" w:fill="FFFFFF"/>
              <w:spacing w:before="0" w:beforeAutospacing="0" w:after="0" w:afterAutospacing="0" w:line="360" w:lineRule="auto"/>
              <w:jc w:val="left"/>
              <w:rPr>
                <w:color w:val="auto"/>
                <w:sz w:val="28"/>
                <w:szCs w:val="28"/>
                <w:lang w:eastAsia="ru-RU"/>
              </w:rPr>
            </w:pPr>
            <w:r w:rsidRPr="00891248">
              <w:rPr>
                <w:color w:val="auto"/>
                <w:sz w:val="28"/>
                <w:szCs w:val="28"/>
                <w:lang w:eastAsia="ru-RU"/>
              </w:rPr>
              <w:t>0,5</w:t>
            </w:r>
          </w:p>
        </w:tc>
      </w:tr>
      <w:tr w:rsidR="00B2116F" w:rsidRPr="00891248" w:rsidTr="00D52597">
        <w:tc>
          <w:tcPr>
            <w:tcW w:w="3055" w:type="dxa"/>
          </w:tcPr>
          <w:p w:rsidR="00B2116F" w:rsidRPr="00891248" w:rsidRDefault="00B2116F" w:rsidP="0075355C">
            <w:pPr>
              <w:pStyle w:val="NormalWeb"/>
              <w:shd w:val="clear" w:color="auto" w:fill="FFFFFF"/>
              <w:spacing w:before="0" w:beforeAutospacing="0" w:after="0" w:afterAutospacing="0" w:line="360" w:lineRule="auto"/>
              <w:jc w:val="left"/>
              <w:rPr>
                <w:color w:val="auto"/>
                <w:sz w:val="28"/>
                <w:szCs w:val="28"/>
                <w:lang w:eastAsia="ru-RU"/>
              </w:rPr>
            </w:pPr>
            <w:r w:rsidRPr="00891248">
              <w:rPr>
                <w:color w:val="auto"/>
                <w:sz w:val="28"/>
                <w:szCs w:val="28"/>
                <w:lang w:eastAsia="ru-RU"/>
              </w:rPr>
              <w:t>Вбудована пам'ять, ГБ</w:t>
            </w:r>
          </w:p>
        </w:tc>
        <w:tc>
          <w:tcPr>
            <w:tcW w:w="6290" w:type="dxa"/>
          </w:tcPr>
          <w:p w:rsidR="00B2116F" w:rsidRPr="00891248" w:rsidRDefault="00B2116F" w:rsidP="0075355C">
            <w:pPr>
              <w:pStyle w:val="NormalWeb"/>
              <w:shd w:val="clear" w:color="auto" w:fill="FFFFFF"/>
              <w:spacing w:before="0" w:beforeAutospacing="0" w:after="0" w:afterAutospacing="0" w:line="360" w:lineRule="auto"/>
              <w:jc w:val="left"/>
              <w:rPr>
                <w:color w:val="auto"/>
                <w:sz w:val="28"/>
                <w:szCs w:val="28"/>
                <w:lang w:eastAsia="ru-RU"/>
              </w:rPr>
            </w:pPr>
            <w:r w:rsidRPr="00891248">
              <w:rPr>
                <w:color w:val="auto"/>
                <w:sz w:val="28"/>
                <w:szCs w:val="28"/>
                <w:lang w:eastAsia="ru-RU"/>
              </w:rPr>
              <w:t>2,7</w:t>
            </w:r>
          </w:p>
        </w:tc>
      </w:tr>
      <w:tr w:rsidR="00B2116F" w:rsidRPr="00891248" w:rsidTr="00D52597">
        <w:tc>
          <w:tcPr>
            <w:tcW w:w="3055" w:type="dxa"/>
          </w:tcPr>
          <w:p w:rsidR="00B2116F" w:rsidRPr="00891248" w:rsidRDefault="00B2116F" w:rsidP="0075355C">
            <w:pPr>
              <w:pStyle w:val="NormalWeb"/>
              <w:shd w:val="clear" w:color="auto" w:fill="FFFFFF"/>
              <w:spacing w:before="0" w:beforeAutospacing="0" w:after="0" w:afterAutospacing="0" w:line="360" w:lineRule="auto"/>
              <w:jc w:val="left"/>
              <w:rPr>
                <w:color w:val="auto"/>
                <w:sz w:val="28"/>
                <w:szCs w:val="28"/>
                <w:lang w:eastAsia="ru-RU"/>
              </w:rPr>
            </w:pPr>
            <w:r w:rsidRPr="00891248">
              <w:rPr>
                <w:color w:val="auto"/>
                <w:sz w:val="28"/>
                <w:szCs w:val="28"/>
                <w:lang w:eastAsia="ru-RU"/>
              </w:rPr>
              <w:t>Операційна система</w:t>
            </w:r>
          </w:p>
        </w:tc>
        <w:tc>
          <w:tcPr>
            <w:tcW w:w="6290" w:type="dxa"/>
          </w:tcPr>
          <w:p w:rsidR="00B2116F" w:rsidRPr="00891248" w:rsidRDefault="00B2116F" w:rsidP="0075355C">
            <w:pPr>
              <w:pStyle w:val="NormalWeb"/>
              <w:shd w:val="clear" w:color="auto" w:fill="FFFFFF"/>
              <w:spacing w:before="0" w:beforeAutospacing="0" w:after="0" w:afterAutospacing="0" w:line="360" w:lineRule="auto"/>
              <w:jc w:val="left"/>
              <w:rPr>
                <w:color w:val="auto"/>
                <w:sz w:val="28"/>
                <w:szCs w:val="28"/>
                <w:lang w:eastAsia="ru-RU"/>
              </w:rPr>
            </w:pPr>
            <w:r w:rsidRPr="00891248">
              <w:rPr>
                <w:color w:val="auto"/>
                <w:sz w:val="28"/>
                <w:szCs w:val="28"/>
                <w:lang w:eastAsia="ru-RU"/>
              </w:rPr>
              <w:t>Android 4.0 (ICS)</w:t>
            </w:r>
          </w:p>
        </w:tc>
      </w:tr>
    </w:tbl>
    <w:p w:rsidR="00B2116F" w:rsidRPr="00891248" w:rsidRDefault="00B2116F" w:rsidP="0075355C">
      <w:pPr>
        <w:pStyle w:val="NormalWeb"/>
        <w:shd w:val="clear" w:color="auto" w:fill="FFFFFF"/>
        <w:spacing w:before="0" w:beforeAutospacing="0" w:after="0" w:afterAutospacing="0" w:line="360" w:lineRule="auto"/>
        <w:ind w:firstLine="630"/>
        <w:rPr>
          <w:ins w:id="171" w:author="ASD" w:date="2016-05-26T18:38:00Z"/>
          <w:color w:val="auto"/>
          <w:sz w:val="28"/>
          <w:szCs w:val="28"/>
          <w:lang w:eastAsia="ru-RU"/>
          <w:rPrChange w:id="172" w:author="ASD" w:date="2016-06-09T16:59:00Z">
            <w:rPr>
              <w:ins w:id="173" w:author="ASD" w:date="2016-05-26T18:38:00Z"/>
              <w:rFonts w:ascii="Arial" w:hAnsi="Arial" w:cs="Arial"/>
              <w:color w:val="555555"/>
              <w:sz w:val="21"/>
              <w:szCs w:val="21"/>
            </w:rPr>
          </w:rPrChange>
        </w:rPr>
      </w:pPr>
    </w:p>
    <w:p w:rsidR="00BF72C3" w:rsidRPr="00891248" w:rsidRDefault="00E40D42" w:rsidP="0075355C">
      <w:pPr>
        <w:pStyle w:val="Heading3"/>
        <w:numPr>
          <w:ilvl w:val="0"/>
          <w:numId w:val="32"/>
        </w:numPr>
        <w:tabs>
          <w:tab w:val="left" w:pos="990"/>
          <w:tab w:val="left" w:pos="1440"/>
        </w:tabs>
        <w:spacing w:before="0" w:beforeAutospacing="0" w:after="240" w:afterAutospacing="0" w:line="360" w:lineRule="auto"/>
        <w:ind w:left="1710" w:hanging="1350"/>
        <w:rPr>
          <w:ins w:id="174" w:author="ASD" w:date="2016-05-26T18:38:00Z"/>
          <w:szCs w:val="28"/>
          <w:lang w:val="uk-UA"/>
          <w:rPrChange w:id="175" w:author="ASD" w:date="2016-06-09T16:59:00Z">
            <w:rPr>
              <w:ins w:id="176" w:author="ASD" w:date="2016-05-26T18:38:00Z"/>
              <w:rFonts w:ascii="Arial" w:hAnsi="Arial" w:cs="Arial"/>
              <w:color w:val="555555"/>
              <w:sz w:val="21"/>
              <w:szCs w:val="21"/>
            </w:rPr>
          </w:rPrChange>
        </w:rPr>
      </w:pPr>
      <w:bookmarkStart w:id="177" w:name="_Toc453446546"/>
      <w:r w:rsidRPr="00891248">
        <w:rPr>
          <w:szCs w:val="28"/>
          <w:lang w:val="uk-UA"/>
        </w:rPr>
        <w:t>Час ж</w:t>
      </w:r>
      <w:ins w:id="178" w:author="ASD" w:date="2016-05-26T18:38:00Z">
        <w:r w:rsidR="00BF72C3" w:rsidRPr="00891248">
          <w:rPr>
            <w:szCs w:val="28"/>
            <w:lang w:val="uk-UA"/>
            <w:rPrChange w:id="179" w:author="ASD" w:date="2016-06-09T16:59:00Z">
              <w:rPr>
                <w:rFonts w:ascii="Arial" w:hAnsi="Arial" w:cs="Arial"/>
                <w:color w:val="555555"/>
                <w:sz w:val="21"/>
                <w:szCs w:val="21"/>
              </w:rPr>
            </w:rPrChange>
          </w:rPr>
          <w:t>иття</w:t>
        </w:r>
      </w:ins>
      <w:r w:rsidRPr="00891248">
        <w:rPr>
          <w:szCs w:val="28"/>
          <w:lang w:val="uk-UA"/>
        </w:rPr>
        <w:t xml:space="preserve"> </w:t>
      </w:r>
      <w:ins w:id="180" w:author="ASD" w:date="2016-05-26T18:38:00Z">
        <w:r w:rsidR="00BF72C3" w:rsidRPr="00891248">
          <w:rPr>
            <w:szCs w:val="28"/>
            <w:lang w:val="uk-UA"/>
            <w:rPrChange w:id="181" w:author="ASD" w:date="2016-06-09T16:59:00Z">
              <w:rPr>
                <w:rFonts w:ascii="Arial" w:hAnsi="Arial" w:cs="Arial"/>
                <w:color w:val="555555"/>
                <w:sz w:val="21"/>
                <w:szCs w:val="21"/>
              </w:rPr>
            </w:rPrChange>
          </w:rPr>
          <w:t>батареї</w:t>
        </w:r>
        <w:bookmarkEnd w:id="177"/>
      </w:ins>
    </w:p>
    <w:p w:rsidR="00127E61" w:rsidRPr="00891248" w:rsidRDefault="00E40D42"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С</w:t>
      </w:r>
      <w:ins w:id="182" w:author="ASD" w:date="2016-05-26T18:38:00Z">
        <w:r w:rsidR="00BF72C3" w:rsidRPr="00891248">
          <w:rPr>
            <w:color w:val="auto"/>
            <w:sz w:val="28"/>
            <w:szCs w:val="28"/>
            <w:lang w:eastAsia="ru-RU"/>
            <w:rPrChange w:id="183" w:author="ASD" w:date="2016-06-09T16:59:00Z">
              <w:rPr>
                <w:rFonts w:ascii="Arial" w:hAnsi="Arial" w:cs="Arial"/>
                <w:color w:val="555555"/>
                <w:sz w:val="21"/>
                <w:szCs w:val="21"/>
              </w:rPr>
            </w:rPrChange>
          </w:rPr>
          <w:t xml:space="preserve">лабкий процесор є </w:t>
        </w:r>
      </w:ins>
      <w:r w:rsidRPr="00891248">
        <w:rPr>
          <w:color w:val="auto"/>
          <w:sz w:val="28"/>
          <w:szCs w:val="28"/>
          <w:lang w:eastAsia="ru-RU"/>
        </w:rPr>
        <w:t xml:space="preserve">великим </w:t>
      </w:r>
      <w:ins w:id="184" w:author="ASD" w:date="2016-05-26T18:38:00Z">
        <w:r w:rsidR="00BF72C3" w:rsidRPr="00891248">
          <w:rPr>
            <w:color w:val="auto"/>
            <w:sz w:val="28"/>
            <w:szCs w:val="28"/>
            <w:lang w:eastAsia="ru-RU"/>
            <w:rPrChange w:id="185" w:author="ASD" w:date="2016-06-09T16:59:00Z">
              <w:rPr>
                <w:rFonts w:ascii="Arial" w:hAnsi="Arial" w:cs="Arial"/>
                <w:color w:val="555555"/>
                <w:sz w:val="21"/>
                <w:szCs w:val="21"/>
              </w:rPr>
            </w:rPrChange>
          </w:rPr>
          <w:t xml:space="preserve">мінусом смартфона, </w:t>
        </w:r>
      </w:ins>
      <w:r w:rsidRPr="00891248">
        <w:rPr>
          <w:color w:val="auto"/>
          <w:sz w:val="28"/>
          <w:szCs w:val="28"/>
          <w:lang w:eastAsia="ru-RU"/>
        </w:rPr>
        <w:t>але це</w:t>
      </w:r>
      <w:ins w:id="186" w:author="ASD" w:date="2016-05-26T18:38:00Z">
        <w:r w:rsidR="00BF72C3" w:rsidRPr="00891248">
          <w:rPr>
            <w:color w:val="auto"/>
            <w:sz w:val="28"/>
            <w:szCs w:val="28"/>
            <w:lang w:eastAsia="ru-RU"/>
            <w:rPrChange w:id="187" w:author="ASD" w:date="2016-06-09T16:59:00Z">
              <w:rPr>
                <w:rFonts w:ascii="Arial" w:hAnsi="Arial" w:cs="Arial"/>
                <w:color w:val="555555"/>
                <w:sz w:val="21"/>
                <w:szCs w:val="21"/>
              </w:rPr>
            </w:rPrChange>
          </w:rPr>
          <w:t xml:space="preserve"> одночасно є причиною довгого життя</w:t>
        </w:r>
      </w:ins>
      <w:r w:rsidRPr="00891248">
        <w:rPr>
          <w:color w:val="auto"/>
          <w:sz w:val="28"/>
          <w:szCs w:val="28"/>
          <w:lang w:eastAsia="ru-RU"/>
        </w:rPr>
        <w:t xml:space="preserve"> смартфона</w:t>
      </w:r>
      <w:ins w:id="188" w:author="ASD" w:date="2016-05-26T18:38:00Z">
        <w:r w:rsidR="00BF72C3" w:rsidRPr="00891248">
          <w:rPr>
            <w:color w:val="auto"/>
            <w:sz w:val="28"/>
            <w:szCs w:val="28"/>
            <w:lang w:eastAsia="ru-RU"/>
            <w:rPrChange w:id="189" w:author="ASD" w:date="2016-06-09T16:59:00Z">
              <w:rPr>
                <w:rFonts w:ascii="Arial" w:hAnsi="Arial" w:cs="Arial"/>
                <w:color w:val="555555"/>
                <w:sz w:val="21"/>
                <w:szCs w:val="21"/>
              </w:rPr>
            </w:rPrChange>
          </w:rPr>
          <w:t xml:space="preserve"> від батареї, обсяг якої становить 1700 мА</w:t>
        </w:r>
      </w:ins>
      <w:r w:rsidR="00307144" w:rsidRPr="00891248">
        <w:rPr>
          <w:color w:val="auto"/>
          <w:sz w:val="28"/>
          <w:szCs w:val="28"/>
          <w:lang w:eastAsia="ru-RU"/>
        </w:rPr>
        <w:t>г</w:t>
      </w:r>
      <w:ins w:id="190" w:author="ASD" w:date="2016-05-26T18:38:00Z">
        <w:r w:rsidR="00BF72C3" w:rsidRPr="00891248">
          <w:rPr>
            <w:color w:val="auto"/>
            <w:sz w:val="28"/>
            <w:szCs w:val="28"/>
            <w:lang w:eastAsia="ru-RU"/>
            <w:rPrChange w:id="191" w:author="ASD" w:date="2016-06-09T16:59:00Z">
              <w:rPr>
                <w:rFonts w:ascii="Arial" w:hAnsi="Arial" w:cs="Arial"/>
                <w:color w:val="555555"/>
                <w:sz w:val="21"/>
                <w:szCs w:val="21"/>
              </w:rPr>
            </w:rPrChange>
          </w:rPr>
          <w:t xml:space="preserve">. </w:t>
        </w:r>
      </w:ins>
    </w:p>
    <w:p w:rsidR="00417BA9" w:rsidRPr="00891248" w:rsidRDefault="00417BA9"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Приблизний час життя смартфона – це 2 дні без під</w:t>
      </w:r>
      <w:r w:rsidR="00B964F7">
        <w:rPr>
          <w:color w:val="auto"/>
          <w:sz w:val="28"/>
          <w:szCs w:val="28"/>
          <w:lang w:eastAsia="ru-RU"/>
        </w:rPr>
        <w:t xml:space="preserve">зарядки, таким чином </w:t>
      </w:r>
      <w:r w:rsidR="00F2513E" w:rsidRPr="00891248">
        <w:rPr>
          <w:color w:val="auto"/>
          <w:sz w:val="28"/>
          <w:szCs w:val="28"/>
          <w:lang w:eastAsia="ru-RU"/>
        </w:rPr>
        <w:t xml:space="preserve"> о</w:t>
      </w:r>
      <w:r w:rsidR="00F2513E" w:rsidRPr="00B964F7">
        <w:rPr>
          <w:color w:val="auto"/>
          <w:sz w:val="28"/>
          <w:szCs w:val="28"/>
          <w:lang w:eastAsia="ru-RU"/>
        </w:rPr>
        <w:t>трим</w:t>
      </w:r>
      <w:r w:rsidR="00A829C6">
        <w:rPr>
          <w:color w:val="auto"/>
          <w:sz w:val="28"/>
          <w:szCs w:val="28"/>
          <w:lang w:val="ru-RU" w:eastAsia="ru-RU"/>
        </w:rPr>
        <w:t>ує</w:t>
      </w:r>
      <w:r w:rsidR="00B964F7" w:rsidRPr="00B964F7">
        <w:rPr>
          <w:color w:val="auto"/>
          <w:sz w:val="28"/>
          <w:szCs w:val="28"/>
          <w:lang w:val="ru-RU" w:eastAsia="ru-RU"/>
        </w:rPr>
        <w:t>ться</w:t>
      </w:r>
      <w:r w:rsidR="00F2513E" w:rsidRPr="00891248">
        <w:rPr>
          <w:color w:val="auto"/>
          <w:sz w:val="28"/>
          <w:szCs w:val="28"/>
          <w:lang w:eastAsia="ru-RU"/>
        </w:rPr>
        <w:t xml:space="preserve"> досить живучий прилад, що дасть можливість зручно працювати майбутнім користувачам.</w:t>
      </w:r>
    </w:p>
    <w:p w:rsidR="00486EE0" w:rsidRPr="00891248" w:rsidRDefault="00486EE0" w:rsidP="0075355C">
      <w:pPr>
        <w:pStyle w:val="Heading2"/>
        <w:numPr>
          <w:ilvl w:val="0"/>
          <w:numId w:val="14"/>
        </w:numPr>
        <w:tabs>
          <w:tab w:val="left" w:pos="990"/>
        </w:tabs>
        <w:spacing w:before="0"/>
        <w:ind w:left="1170" w:hanging="810"/>
        <w:rPr>
          <w:rFonts w:eastAsiaTheme="majorEastAsia"/>
          <w:lang w:val="uk-UA"/>
        </w:rPr>
      </w:pPr>
      <w:bookmarkStart w:id="192" w:name="_Toc453446547"/>
      <w:r w:rsidRPr="00891248">
        <w:rPr>
          <w:rFonts w:eastAsiaTheme="majorEastAsia"/>
          <w:lang w:val="uk-UA"/>
        </w:rPr>
        <w:t xml:space="preserve">Дослідження </w:t>
      </w:r>
      <w:r w:rsidR="00AE3EBE" w:rsidRPr="00891248">
        <w:rPr>
          <w:rFonts w:eastAsiaTheme="majorEastAsia"/>
          <w:lang w:val="uk-UA"/>
        </w:rPr>
        <w:t>роботи</w:t>
      </w:r>
      <w:r w:rsidRPr="00891248">
        <w:rPr>
          <w:rFonts w:eastAsiaTheme="majorEastAsia"/>
          <w:lang w:val="uk-UA"/>
        </w:rPr>
        <w:t xml:space="preserve"> модул</w:t>
      </w:r>
      <w:r w:rsidR="00AE3EBE" w:rsidRPr="00891248">
        <w:rPr>
          <w:rFonts w:eastAsiaTheme="majorEastAsia"/>
          <w:lang w:val="uk-UA"/>
        </w:rPr>
        <w:t>я</w:t>
      </w:r>
      <w:r w:rsidRPr="00891248">
        <w:rPr>
          <w:rFonts w:eastAsiaTheme="majorEastAsia"/>
          <w:lang w:val="uk-UA"/>
        </w:rPr>
        <w:t xml:space="preserve"> камери</w:t>
      </w:r>
      <w:r w:rsidR="00AE3EBE" w:rsidRPr="00891248">
        <w:rPr>
          <w:rFonts w:eastAsiaTheme="majorEastAsia"/>
          <w:lang w:val="uk-UA"/>
        </w:rPr>
        <w:t xml:space="preserve"> смартфона</w:t>
      </w:r>
      <w:bookmarkEnd w:id="192"/>
    </w:p>
    <w:p w:rsidR="00F2513E" w:rsidRPr="00891248" w:rsidRDefault="00CD212D"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Дослідження </w:t>
      </w:r>
      <w:r w:rsidR="00EA0F52" w:rsidRPr="00891248">
        <w:rPr>
          <w:color w:val="auto"/>
          <w:sz w:val="28"/>
          <w:szCs w:val="28"/>
          <w:lang w:eastAsia="ru-RU"/>
        </w:rPr>
        <w:t>даної частини було почати з вивчення документації по ремонту смартфона[</w:t>
      </w:r>
      <w:r w:rsidR="005538D1" w:rsidRPr="00891248">
        <w:rPr>
          <w:color w:val="auto"/>
          <w:sz w:val="28"/>
          <w:szCs w:val="28"/>
          <w:lang w:eastAsia="ru-RU"/>
          <w:rPrChange w:id="193" w:author="ASD" w:date="2016-06-09T16:59:00Z">
            <w:rPr>
              <w:color w:val="auto"/>
              <w:sz w:val="28"/>
              <w:szCs w:val="28"/>
              <w:lang w:val="ru-RU" w:eastAsia="ru-RU"/>
            </w:rPr>
          </w:rPrChange>
        </w:rPr>
        <w:t>53</w:t>
      </w:r>
      <w:r w:rsidR="00EA0F52" w:rsidRPr="00891248">
        <w:rPr>
          <w:color w:val="auto"/>
          <w:sz w:val="28"/>
          <w:szCs w:val="28"/>
          <w:lang w:eastAsia="ru-RU"/>
        </w:rPr>
        <w:t>]. Було встановлено, що модуль камери використовує 24-</w:t>
      </w:r>
      <w:r w:rsidR="00EA0F52" w:rsidRPr="00891248">
        <w:rPr>
          <w:color w:val="auto"/>
          <w:sz w:val="28"/>
          <w:szCs w:val="28"/>
          <w:lang w:eastAsia="ru-RU"/>
        </w:rPr>
        <w:lastRenderedPageBreak/>
        <w:t>сокет</w:t>
      </w:r>
      <w:r w:rsidR="009863F6" w:rsidRPr="00891248">
        <w:rPr>
          <w:color w:val="auto"/>
          <w:sz w:val="28"/>
          <w:szCs w:val="28"/>
          <w:lang w:eastAsia="ru-RU"/>
        </w:rPr>
        <w:t>, який використовується для живлення камери, обміну інформації між смартфоном і камерою.</w:t>
      </w:r>
    </w:p>
    <w:p w:rsidR="009863F6" w:rsidRPr="00891248" w:rsidRDefault="009863F6" w:rsidP="0075355C">
      <w:pPr>
        <w:pStyle w:val="NormalWeb"/>
        <w:shd w:val="clear" w:color="auto" w:fill="FFFFFF"/>
        <w:spacing w:before="0" w:beforeAutospacing="0" w:after="0" w:afterAutospacing="0" w:line="360" w:lineRule="auto"/>
        <w:ind w:firstLine="630"/>
        <w:jc w:val="center"/>
        <w:rPr>
          <w:color w:val="auto"/>
          <w:sz w:val="28"/>
          <w:szCs w:val="28"/>
          <w:lang w:eastAsia="ru-RU"/>
        </w:rPr>
      </w:pPr>
      <w:r w:rsidRPr="00891248">
        <w:rPr>
          <w:noProof/>
          <w:sz w:val="28"/>
          <w:szCs w:val="28"/>
          <w:lang w:val="en-US" w:eastAsia="en-US"/>
          <w:rPrChange w:id="194" w:author="ASD" w:date="2016-06-09T16:59:00Z">
            <w:rPr>
              <w:noProof/>
              <w:lang w:val="en-US" w:eastAsia="en-US"/>
            </w:rPr>
          </w:rPrChange>
        </w:rPr>
        <w:drawing>
          <wp:inline distT="0" distB="0" distL="0" distR="0" wp14:anchorId="7E84A945" wp14:editId="425EA63D">
            <wp:extent cx="3788228" cy="2447377"/>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3791" t="12755" r="18025" b="16711"/>
                    <a:stretch/>
                  </pic:blipFill>
                  <pic:spPr bwMode="auto">
                    <a:xfrm>
                      <a:off x="0" y="0"/>
                      <a:ext cx="3804135" cy="2457654"/>
                    </a:xfrm>
                    <a:prstGeom prst="rect">
                      <a:avLst/>
                    </a:prstGeom>
                    <a:ln>
                      <a:noFill/>
                    </a:ln>
                    <a:extLst>
                      <a:ext uri="{53640926-AAD7-44D8-BBD7-CCE9431645EC}">
                        <a14:shadowObscured xmlns:a14="http://schemas.microsoft.com/office/drawing/2010/main"/>
                      </a:ext>
                    </a:extLst>
                  </pic:spPr>
                </pic:pic>
              </a:graphicData>
            </a:graphic>
          </wp:inline>
        </w:drawing>
      </w:r>
    </w:p>
    <w:p w:rsidR="009863F6" w:rsidRPr="00891248" w:rsidRDefault="009863F6" w:rsidP="0075355C">
      <w:pPr>
        <w:pStyle w:val="NormalWeb"/>
        <w:shd w:val="clear" w:color="auto" w:fill="FFFFFF"/>
        <w:spacing w:before="0" w:beforeAutospacing="0" w:after="0" w:afterAutospacing="0" w:line="360" w:lineRule="auto"/>
        <w:ind w:firstLine="630"/>
        <w:jc w:val="left"/>
        <w:rPr>
          <w:color w:val="auto"/>
          <w:sz w:val="28"/>
          <w:szCs w:val="28"/>
          <w:lang w:eastAsia="ru-RU"/>
        </w:rPr>
      </w:pPr>
      <w:r w:rsidRPr="00891248">
        <w:rPr>
          <w:color w:val="auto"/>
          <w:sz w:val="28"/>
          <w:szCs w:val="28"/>
          <w:lang w:eastAsia="ru-RU"/>
        </w:rPr>
        <w:t>Рис. 2.5 Принципова схема з’єднання</w:t>
      </w:r>
    </w:p>
    <w:p w:rsidR="009863F6" w:rsidRPr="00891248" w:rsidRDefault="009863F6"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Із схеми видно, що </w:t>
      </w:r>
      <w:r w:rsidR="0091532E" w:rsidRPr="00891248">
        <w:rPr>
          <w:color w:val="auto"/>
          <w:sz w:val="28"/>
          <w:szCs w:val="28"/>
          <w:lang w:eastAsia="ru-RU"/>
        </w:rPr>
        <w:t xml:space="preserve">8 контактів підключені до землі – це зроблено спеціально, щоб подавити електромагнітне поле, яке створюють лінії живлення. </w:t>
      </w:r>
    </w:p>
    <w:p w:rsidR="0091532E" w:rsidRPr="00891248" w:rsidRDefault="0091532E"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Під час фізичного огляду було встановлено, що для зборки смартфона використані контакти, які зроблені не за стандартом.</w:t>
      </w:r>
    </w:p>
    <w:p w:rsidR="0091532E" w:rsidRPr="00891248" w:rsidRDefault="0091532E" w:rsidP="0075355C">
      <w:pPr>
        <w:pStyle w:val="NormalWeb"/>
        <w:shd w:val="clear" w:color="auto" w:fill="FFFFFF"/>
        <w:spacing w:before="0" w:beforeAutospacing="0" w:after="0" w:afterAutospacing="0" w:line="360" w:lineRule="auto"/>
        <w:ind w:firstLine="630"/>
        <w:rPr>
          <w:color w:val="auto"/>
          <w:sz w:val="28"/>
          <w:szCs w:val="28"/>
          <w:lang w:eastAsia="ru-RU"/>
        </w:rPr>
      </w:pPr>
      <w:r w:rsidRPr="00A12D06">
        <w:rPr>
          <w:noProof/>
          <w:color w:val="auto"/>
          <w:sz w:val="28"/>
          <w:szCs w:val="28"/>
          <w:lang w:val="en-US" w:eastAsia="en-US"/>
        </w:rPr>
        <w:drawing>
          <wp:inline distT="0" distB="0" distL="0" distR="0" wp14:anchorId="441C5AD6" wp14:editId="0ED59412">
            <wp:extent cx="5422375" cy="3339462"/>
            <wp:effectExtent l="0" t="0" r="6985" b="0"/>
            <wp:docPr id="88" name="Рисунок 88" descr="K:\Projects\Extending smartphone's camera\info\Camera_Pictures\oAwr0_croper_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K:\Projects\Extending smartphone's camera\info\Camera_Pictures\oAwr0_croper_ru.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9755" cy="3356324"/>
                    </a:xfrm>
                    <a:prstGeom prst="rect">
                      <a:avLst/>
                    </a:prstGeom>
                    <a:noFill/>
                    <a:ln>
                      <a:noFill/>
                    </a:ln>
                  </pic:spPr>
                </pic:pic>
              </a:graphicData>
            </a:graphic>
          </wp:inline>
        </w:drawing>
      </w:r>
    </w:p>
    <w:p w:rsidR="0091532E" w:rsidRPr="00891248" w:rsidRDefault="0091532E" w:rsidP="0075355C">
      <w:pPr>
        <w:pStyle w:val="NormalWeb"/>
        <w:shd w:val="clear" w:color="auto" w:fill="FFFFFF"/>
        <w:spacing w:before="0" w:beforeAutospacing="0" w:after="0" w:afterAutospacing="0" w:line="360" w:lineRule="auto"/>
        <w:ind w:firstLine="630"/>
        <w:jc w:val="left"/>
        <w:rPr>
          <w:color w:val="auto"/>
          <w:sz w:val="28"/>
          <w:szCs w:val="28"/>
          <w:lang w:eastAsia="ru-RU"/>
        </w:rPr>
      </w:pPr>
      <w:r w:rsidRPr="00891248">
        <w:rPr>
          <w:color w:val="auto"/>
          <w:sz w:val="28"/>
          <w:szCs w:val="28"/>
          <w:lang w:eastAsia="ru-RU"/>
        </w:rPr>
        <w:t xml:space="preserve">Рис. 2.6 Сокет модуля камери </w:t>
      </w:r>
    </w:p>
    <w:p w:rsidR="0091532E" w:rsidRPr="00891248" w:rsidRDefault="00BC6194"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lastRenderedPageBreak/>
        <w:t xml:space="preserve">Після огляду – було встановлено, що смартфон розроблений з точністю 0.2 мм, що є досить слабким показником, але дана точність дозволяє в кустарних умовах провести модифікацію </w:t>
      </w:r>
      <w:r w:rsidR="00307144" w:rsidRPr="00891248">
        <w:rPr>
          <w:color w:val="auto"/>
          <w:sz w:val="28"/>
          <w:szCs w:val="28"/>
          <w:lang w:eastAsia="ru-RU"/>
        </w:rPr>
        <w:t>пристрою</w:t>
      </w:r>
      <w:r w:rsidRPr="00891248">
        <w:rPr>
          <w:color w:val="auto"/>
          <w:sz w:val="28"/>
          <w:szCs w:val="28"/>
          <w:lang w:eastAsia="ru-RU"/>
        </w:rPr>
        <w:t xml:space="preserve"> під свої потреби.</w:t>
      </w:r>
    </w:p>
    <w:p w:rsidR="00F976AB" w:rsidRPr="00891248" w:rsidRDefault="00BC6194" w:rsidP="0075355C">
      <w:pPr>
        <w:pStyle w:val="NormalWeb"/>
        <w:shd w:val="clear" w:color="auto" w:fill="FFFFFF"/>
        <w:spacing w:before="0" w:beforeAutospacing="0" w:after="0" w:afterAutospacing="0" w:line="360" w:lineRule="auto"/>
        <w:ind w:firstLine="630"/>
        <w:rPr>
          <w:sz w:val="28"/>
          <w:szCs w:val="28"/>
        </w:rPr>
      </w:pPr>
      <w:r w:rsidRPr="00891248">
        <w:rPr>
          <w:color w:val="auto"/>
          <w:sz w:val="28"/>
          <w:szCs w:val="28"/>
          <w:lang w:eastAsia="ru-RU"/>
        </w:rPr>
        <w:t xml:space="preserve">Після замірів модуля камери було встановлено його розміри </w:t>
      </w:r>
      <w:r w:rsidRPr="00891248">
        <w:rPr>
          <w:sz w:val="28"/>
          <w:szCs w:val="28"/>
        </w:rPr>
        <w:t>5.5х7.8х5.5 мм – ці розміри є досить компактними, що дає можливість використовувати</w:t>
      </w:r>
      <w:r w:rsidR="00F976AB" w:rsidRPr="00891248">
        <w:rPr>
          <w:sz w:val="28"/>
          <w:szCs w:val="28"/>
        </w:rPr>
        <w:t xml:space="preserve"> їх у важкодоступних місцях.</w:t>
      </w:r>
    </w:p>
    <w:p w:rsidR="00BC6194" w:rsidRPr="00891248" w:rsidRDefault="00F976AB" w:rsidP="0075355C">
      <w:pPr>
        <w:pStyle w:val="NormalWeb"/>
        <w:shd w:val="clear" w:color="auto" w:fill="FFFFFF"/>
        <w:spacing w:before="0" w:beforeAutospacing="0" w:after="0" w:afterAutospacing="0" w:line="360" w:lineRule="auto"/>
        <w:ind w:firstLine="630"/>
        <w:jc w:val="center"/>
        <w:rPr>
          <w:color w:val="auto"/>
          <w:sz w:val="28"/>
          <w:szCs w:val="28"/>
          <w:lang w:eastAsia="ru-RU"/>
        </w:rPr>
      </w:pPr>
      <w:r w:rsidRPr="00A12D06">
        <w:rPr>
          <w:noProof/>
          <w:sz w:val="28"/>
          <w:szCs w:val="28"/>
          <w:lang w:val="en-US" w:eastAsia="en-US"/>
        </w:rPr>
        <w:drawing>
          <wp:inline distT="0" distB="0" distL="0" distR="0" wp14:anchorId="329E1F3A" wp14:editId="7720BFBF">
            <wp:extent cx="4611035" cy="2793365"/>
            <wp:effectExtent l="0" t="0" r="0" b="6985"/>
            <wp:docPr id="89" name="Рисунок 89" descr="K:\Projects\Extending smartphone's camera\info\Camera_Pictures\HbNca_croper_ru(AC2BS 04C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K:\Projects\Extending smartphone's camera\info\Camera_Pictures\HbNca_croper_ru(AC2BS 04C213).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18383" t="16344" r="20958"/>
                    <a:stretch/>
                  </pic:blipFill>
                  <pic:spPr bwMode="auto">
                    <a:xfrm>
                      <a:off x="0" y="0"/>
                      <a:ext cx="4615883" cy="2796302"/>
                    </a:xfrm>
                    <a:prstGeom prst="rect">
                      <a:avLst/>
                    </a:prstGeom>
                    <a:noFill/>
                    <a:ln>
                      <a:noFill/>
                    </a:ln>
                    <a:extLst>
                      <a:ext uri="{53640926-AAD7-44D8-BBD7-CCE9431645EC}">
                        <a14:shadowObscured xmlns:a14="http://schemas.microsoft.com/office/drawing/2010/main"/>
                      </a:ext>
                    </a:extLst>
                  </pic:spPr>
                </pic:pic>
              </a:graphicData>
            </a:graphic>
          </wp:inline>
        </w:drawing>
      </w:r>
    </w:p>
    <w:p w:rsidR="00F976AB" w:rsidRPr="00891248" w:rsidRDefault="00F976AB" w:rsidP="0075355C">
      <w:pPr>
        <w:pStyle w:val="NormalWeb"/>
        <w:shd w:val="clear" w:color="auto" w:fill="FFFFFF"/>
        <w:spacing w:before="0" w:beforeAutospacing="0" w:after="0" w:afterAutospacing="0" w:line="360" w:lineRule="auto"/>
        <w:ind w:firstLine="630"/>
        <w:jc w:val="left"/>
        <w:rPr>
          <w:color w:val="auto"/>
          <w:sz w:val="28"/>
          <w:szCs w:val="28"/>
          <w:lang w:eastAsia="ru-RU"/>
        </w:rPr>
      </w:pPr>
      <w:r w:rsidRPr="00891248">
        <w:rPr>
          <w:color w:val="auto"/>
          <w:sz w:val="28"/>
          <w:szCs w:val="28"/>
          <w:lang w:eastAsia="ru-RU"/>
        </w:rPr>
        <w:t xml:space="preserve">Рис. 2.7 Модуль камери з роз’ємом </w:t>
      </w:r>
    </w:p>
    <w:p w:rsidR="00F976AB" w:rsidRPr="00891248" w:rsidRDefault="00F976AB" w:rsidP="0075355C">
      <w:pPr>
        <w:pStyle w:val="NormalWeb"/>
        <w:shd w:val="clear" w:color="auto" w:fill="FFFFFF"/>
        <w:spacing w:before="0" w:beforeAutospacing="0" w:after="0" w:afterAutospacing="0" w:line="360" w:lineRule="auto"/>
        <w:ind w:firstLine="630"/>
        <w:rPr>
          <w:color w:val="auto"/>
          <w:sz w:val="28"/>
          <w:szCs w:val="28"/>
          <w:lang w:eastAsia="ru-RU"/>
          <w:rPrChange w:id="195" w:author="ASD" w:date="2016-06-09T16:59:00Z">
            <w:rPr>
              <w:rFonts w:eastAsiaTheme="majorEastAsia"/>
            </w:rPr>
          </w:rPrChange>
        </w:rPr>
      </w:pPr>
      <w:r w:rsidRPr="00891248">
        <w:rPr>
          <w:color w:val="auto"/>
          <w:sz w:val="28"/>
          <w:szCs w:val="28"/>
          <w:lang w:eastAsia="ru-RU"/>
        </w:rPr>
        <w:t xml:space="preserve">Після досліджень стало зрозуміло, що модуль камери використовує </w:t>
      </w:r>
      <w:r w:rsidR="0064644F" w:rsidRPr="00891248">
        <w:rPr>
          <w:color w:val="auto"/>
          <w:sz w:val="28"/>
          <w:szCs w:val="28"/>
          <w:lang w:eastAsia="ru-RU"/>
        </w:rPr>
        <w:t xml:space="preserve">аналоговий спосіб передачі даних, що є дуже поміхо нестійким засобом </w:t>
      </w:r>
      <w:r w:rsidR="00307144" w:rsidRPr="00891248">
        <w:rPr>
          <w:color w:val="auto"/>
          <w:sz w:val="28"/>
          <w:szCs w:val="28"/>
          <w:lang w:eastAsia="ru-RU"/>
        </w:rPr>
        <w:t>обміну</w:t>
      </w:r>
      <w:r w:rsidR="0064644F" w:rsidRPr="00891248">
        <w:rPr>
          <w:color w:val="auto"/>
          <w:sz w:val="28"/>
          <w:szCs w:val="28"/>
          <w:lang w:eastAsia="ru-RU"/>
        </w:rPr>
        <w:t xml:space="preserve"> даних. Це варто врахувати при розробці адаптера. </w:t>
      </w:r>
    </w:p>
    <w:p w:rsidR="00486EE0" w:rsidRPr="00891248" w:rsidRDefault="00486EE0" w:rsidP="0075355C">
      <w:pPr>
        <w:pStyle w:val="Heading2"/>
        <w:numPr>
          <w:ilvl w:val="0"/>
          <w:numId w:val="14"/>
        </w:numPr>
        <w:tabs>
          <w:tab w:val="left" w:pos="990"/>
        </w:tabs>
        <w:spacing w:before="0"/>
        <w:ind w:left="1170" w:hanging="810"/>
        <w:rPr>
          <w:rFonts w:eastAsiaTheme="majorEastAsia"/>
          <w:lang w:val="uk-UA"/>
        </w:rPr>
      </w:pPr>
      <w:bookmarkStart w:id="196" w:name="_Toc453446548"/>
      <w:r w:rsidRPr="00891248">
        <w:rPr>
          <w:rFonts w:eastAsiaTheme="majorEastAsia"/>
          <w:lang w:val="uk-UA"/>
        </w:rPr>
        <w:t>Розробка адаптера</w:t>
      </w:r>
      <w:bookmarkEnd w:id="196"/>
    </w:p>
    <w:p w:rsidR="000C3D4E" w:rsidRPr="00891248" w:rsidRDefault="000C3D4E"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Розробка цього </w:t>
      </w:r>
      <w:r w:rsidR="00307144" w:rsidRPr="00891248">
        <w:rPr>
          <w:color w:val="auto"/>
          <w:sz w:val="28"/>
          <w:szCs w:val="28"/>
          <w:lang w:eastAsia="ru-RU"/>
        </w:rPr>
        <w:t>адаптера</w:t>
      </w:r>
      <w:r w:rsidRPr="00891248">
        <w:rPr>
          <w:color w:val="auto"/>
          <w:sz w:val="28"/>
          <w:szCs w:val="28"/>
          <w:lang w:eastAsia="ru-RU"/>
        </w:rPr>
        <w:t xml:space="preserve"> пов’язана із наступними перевагами над звичайними е</w:t>
      </w:r>
      <w:r w:rsidR="00307144" w:rsidRPr="00891248">
        <w:rPr>
          <w:color w:val="auto"/>
          <w:sz w:val="28"/>
          <w:szCs w:val="28"/>
          <w:lang w:eastAsia="ru-RU"/>
        </w:rPr>
        <w:t>н</w:t>
      </w:r>
      <w:r w:rsidRPr="00891248">
        <w:rPr>
          <w:color w:val="auto"/>
          <w:sz w:val="28"/>
          <w:szCs w:val="28"/>
          <w:lang w:eastAsia="ru-RU"/>
        </w:rPr>
        <w:t>д</w:t>
      </w:r>
      <w:r w:rsidR="00307144" w:rsidRPr="00891248">
        <w:rPr>
          <w:color w:val="auto"/>
          <w:sz w:val="28"/>
          <w:szCs w:val="28"/>
          <w:lang w:eastAsia="ru-RU"/>
        </w:rPr>
        <w:t>оскопами</w:t>
      </w:r>
      <w:r w:rsidRPr="00891248">
        <w:rPr>
          <w:color w:val="auto"/>
          <w:sz w:val="28"/>
          <w:szCs w:val="28"/>
          <w:lang w:eastAsia="ru-RU"/>
        </w:rPr>
        <w:t xml:space="preserve">: вони є надзвичайно малими, легкими, багатофункціональними та повністю програмованими. Також камера смартфона має можливість автофокусу, що значно підвищує ймовірність правильного розпізнавання об’єктів.  </w:t>
      </w:r>
    </w:p>
    <w:p w:rsidR="000C3D4E" w:rsidRPr="00891248" w:rsidRDefault="000C3D4E"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Моя система заснована на смартфоні LG Р705, який оснащений 5МP камерою з автофокусом. Проблема використання цього приладу для реалізації </w:t>
      </w:r>
      <w:r w:rsidRPr="00891248">
        <w:rPr>
          <w:color w:val="auto"/>
          <w:sz w:val="28"/>
          <w:szCs w:val="28"/>
          <w:lang w:eastAsia="ru-RU"/>
        </w:rPr>
        <w:lastRenderedPageBreak/>
        <w:t>мого проекту була в неможливості винести камеру за його межі, тому я розробив подовжувач-</w:t>
      </w:r>
      <w:r w:rsidRPr="00891248">
        <w:rPr>
          <w:rFonts w:eastAsiaTheme="majorEastAsia"/>
          <w:sz w:val="28"/>
          <w:szCs w:val="28"/>
          <w:rPrChange w:id="197" w:author="ASD" w:date="2016-06-09T16:59:00Z">
            <w:rPr>
              <w:rFonts w:eastAsiaTheme="majorEastAsia"/>
            </w:rPr>
          </w:rPrChange>
        </w:rPr>
        <w:t>адаптер</w:t>
      </w:r>
      <w:r w:rsidRPr="00891248">
        <w:rPr>
          <w:color w:val="auto"/>
          <w:sz w:val="28"/>
          <w:szCs w:val="28"/>
          <w:lang w:eastAsia="ru-RU"/>
        </w:rPr>
        <w:t>, який дозволяє винести саму камеру за межі смартфона.</w:t>
      </w:r>
    </w:p>
    <w:p w:rsidR="000C3D4E" w:rsidRPr="00891248" w:rsidRDefault="000C3D4E"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При проектування подовжувача-</w:t>
      </w:r>
      <w:r w:rsidRPr="00891248">
        <w:rPr>
          <w:rFonts w:eastAsiaTheme="majorEastAsia"/>
          <w:sz w:val="28"/>
          <w:szCs w:val="28"/>
          <w:rPrChange w:id="198" w:author="ASD" w:date="2016-06-09T16:59:00Z">
            <w:rPr>
              <w:rFonts w:eastAsiaTheme="majorEastAsia"/>
            </w:rPr>
          </w:rPrChange>
        </w:rPr>
        <w:t>адаптер</w:t>
      </w:r>
      <w:r w:rsidRPr="00891248">
        <w:rPr>
          <w:rFonts w:eastAsiaTheme="majorEastAsia"/>
          <w:sz w:val="28"/>
          <w:szCs w:val="28"/>
        </w:rPr>
        <w:t>а</w:t>
      </w:r>
      <w:r w:rsidRPr="00891248">
        <w:rPr>
          <w:color w:val="auto"/>
          <w:sz w:val="28"/>
          <w:szCs w:val="28"/>
          <w:lang w:eastAsia="ru-RU"/>
        </w:rPr>
        <w:t xml:space="preserve"> було враховано високошвидкісну передачу даних між камерою і смартфоном та наслідки не синхронізованих проміжків часу передачі сигналів, які викликають помилку роботи камери. Для усунення цього всі ланцюги були вирівняні по довжині та виготовлені з однакових матеріалів (Рис. 2.8 Схема </w:t>
      </w:r>
      <w:r w:rsidR="00307144" w:rsidRPr="00891248">
        <w:rPr>
          <w:color w:val="auto"/>
          <w:sz w:val="28"/>
          <w:szCs w:val="28"/>
          <w:lang w:eastAsia="ru-RU"/>
        </w:rPr>
        <w:t>адаптера</w:t>
      </w:r>
      <w:r w:rsidRPr="00891248">
        <w:rPr>
          <w:color w:val="auto"/>
          <w:sz w:val="28"/>
          <w:szCs w:val="28"/>
          <w:lang w:eastAsia="ru-RU"/>
        </w:rPr>
        <w:t xml:space="preserve"> </w:t>
      </w:r>
      <w:r w:rsidR="00307144" w:rsidRPr="00891248">
        <w:rPr>
          <w:color w:val="auto"/>
          <w:sz w:val="28"/>
          <w:szCs w:val="28"/>
          <w:lang w:eastAsia="ru-RU"/>
        </w:rPr>
        <w:t>конвектора</w:t>
      </w:r>
      <w:r w:rsidRPr="00891248">
        <w:rPr>
          <w:color w:val="auto"/>
          <w:sz w:val="28"/>
          <w:szCs w:val="28"/>
          <w:lang w:eastAsia="ru-RU"/>
        </w:rPr>
        <w:t xml:space="preserve"> камери).</w:t>
      </w:r>
    </w:p>
    <w:p w:rsidR="000C3D4E" w:rsidRPr="00891248" w:rsidRDefault="000C3D4E" w:rsidP="0075355C">
      <w:pPr>
        <w:pStyle w:val="NormalWeb"/>
        <w:shd w:val="clear" w:color="auto" w:fill="FFFFFF"/>
        <w:spacing w:before="0" w:beforeAutospacing="0" w:after="0" w:afterAutospacing="0" w:line="360" w:lineRule="auto"/>
        <w:ind w:firstLine="630"/>
        <w:jc w:val="center"/>
        <w:rPr>
          <w:color w:val="auto"/>
          <w:sz w:val="28"/>
          <w:szCs w:val="28"/>
          <w:lang w:eastAsia="ru-RU"/>
        </w:rPr>
      </w:pPr>
      <w:r w:rsidRPr="00A12D06">
        <w:rPr>
          <w:noProof/>
          <w:color w:val="auto"/>
          <w:sz w:val="28"/>
          <w:szCs w:val="28"/>
          <w:lang w:val="en-US" w:eastAsia="en-US"/>
        </w:rPr>
        <w:drawing>
          <wp:inline distT="0" distB="0" distL="0" distR="0" wp14:anchorId="3E68EDC2" wp14:editId="5A76108E">
            <wp:extent cx="4312285" cy="2666082"/>
            <wp:effectExtent l="0" t="0" r="0" b="1270"/>
            <wp:docPr id="3" name="Рисунок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bright="-50000"/>
                      <a:alphaModFix/>
                    </a:blip>
                    <a:srcRect l="30884" t="14635" r="11397" b="6604"/>
                    <a:stretch>
                      <a:fillRect/>
                    </a:stretch>
                  </pic:blipFill>
                  <pic:spPr>
                    <a:xfrm>
                      <a:off x="0" y="0"/>
                      <a:ext cx="4320411" cy="2671106"/>
                    </a:xfrm>
                    <a:prstGeom prst="rect">
                      <a:avLst/>
                    </a:prstGeom>
                    <a:noFill/>
                    <a:ln>
                      <a:noFill/>
                      <a:prstDash/>
                    </a:ln>
                  </pic:spPr>
                </pic:pic>
              </a:graphicData>
            </a:graphic>
          </wp:inline>
        </w:drawing>
      </w:r>
    </w:p>
    <w:p w:rsidR="000C3D4E" w:rsidRPr="00891248" w:rsidRDefault="000C3D4E" w:rsidP="0075355C">
      <w:pPr>
        <w:pStyle w:val="NormalWeb"/>
        <w:shd w:val="clear" w:color="auto" w:fill="FFFFFF"/>
        <w:spacing w:before="0" w:beforeAutospacing="0" w:after="0" w:afterAutospacing="0" w:line="360" w:lineRule="auto"/>
        <w:ind w:firstLine="630"/>
        <w:jc w:val="left"/>
        <w:rPr>
          <w:color w:val="auto"/>
          <w:sz w:val="28"/>
          <w:szCs w:val="28"/>
          <w:lang w:eastAsia="ru-RU"/>
        </w:rPr>
      </w:pPr>
      <w:r w:rsidRPr="00891248">
        <w:rPr>
          <w:color w:val="auto"/>
          <w:sz w:val="28"/>
          <w:szCs w:val="28"/>
          <w:lang w:eastAsia="ru-RU"/>
        </w:rPr>
        <w:t xml:space="preserve">Рис. 2.8 Схема </w:t>
      </w:r>
      <w:r w:rsidR="00307144" w:rsidRPr="00891248">
        <w:rPr>
          <w:color w:val="auto"/>
          <w:sz w:val="28"/>
          <w:szCs w:val="28"/>
          <w:lang w:eastAsia="ru-RU"/>
        </w:rPr>
        <w:t>адаптера</w:t>
      </w:r>
      <w:r w:rsidR="00E36C12" w:rsidRPr="00891248">
        <w:rPr>
          <w:color w:val="auto"/>
          <w:sz w:val="28"/>
          <w:szCs w:val="28"/>
          <w:lang w:eastAsia="ru-RU"/>
        </w:rPr>
        <w:t xml:space="preserve"> </w:t>
      </w:r>
      <w:r w:rsidR="00307144" w:rsidRPr="00891248">
        <w:rPr>
          <w:color w:val="auto"/>
          <w:sz w:val="28"/>
          <w:szCs w:val="28"/>
          <w:lang w:eastAsia="ru-RU"/>
        </w:rPr>
        <w:t>конвектора</w:t>
      </w:r>
      <w:r w:rsidRPr="00891248">
        <w:rPr>
          <w:color w:val="auto"/>
          <w:sz w:val="28"/>
          <w:szCs w:val="28"/>
          <w:lang w:eastAsia="ru-RU"/>
        </w:rPr>
        <w:t xml:space="preserve"> камери</w:t>
      </w:r>
    </w:p>
    <w:p w:rsidR="000C3D4E" w:rsidRPr="00891248" w:rsidRDefault="000C3D4E"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Під час проектування було також враховано втрати потужності сигналу при збільшення відстані передачі, для усунення цієї проблеми до ланцюгів передачі даних було додано конденсатори, які своїм зарядом підсилювали сигнал, що дозволяло працювати камері </w:t>
      </w:r>
      <w:r w:rsidR="00307144" w:rsidRPr="00891248">
        <w:rPr>
          <w:color w:val="auto"/>
          <w:sz w:val="28"/>
          <w:szCs w:val="28"/>
          <w:lang w:eastAsia="ru-RU"/>
        </w:rPr>
        <w:t>коректо</w:t>
      </w:r>
      <w:r w:rsidRPr="00891248">
        <w:rPr>
          <w:color w:val="auto"/>
          <w:sz w:val="28"/>
          <w:szCs w:val="28"/>
          <w:lang w:eastAsia="ru-RU"/>
        </w:rPr>
        <w:t>.</w:t>
      </w:r>
    </w:p>
    <w:p w:rsidR="000C3D4E" w:rsidRPr="00891248" w:rsidRDefault="000C3D4E"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Модуль камери підключений до материнська плата за допомогою роз'єму з 24 контактами, з яких 4 </w:t>
      </w:r>
      <w:r w:rsidR="00307144" w:rsidRPr="00891248">
        <w:rPr>
          <w:color w:val="auto"/>
          <w:sz w:val="28"/>
          <w:szCs w:val="28"/>
          <w:lang w:eastAsia="ru-RU"/>
        </w:rPr>
        <w:t>контакти</w:t>
      </w:r>
      <w:r w:rsidRPr="00891248">
        <w:rPr>
          <w:color w:val="auto"/>
          <w:sz w:val="28"/>
          <w:szCs w:val="28"/>
          <w:lang w:eastAsia="ru-RU"/>
        </w:rPr>
        <w:t xml:space="preserve"> використовуються для живлення різної напругою модуль камери (Рис. 2.9 Схема </w:t>
      </w:r>
      <w:r w:rsidR="00307144" w:rsidRPr="00891248">
        <w:rPr>
          <w:color w:val="auto"/>
          <w:sz w:val="28"/>
          <w:szCs w:val="28"/>
          <w:lang w:eastAsia="ru-RU"/>
        </w:rPr>
        <w:t>адаптера</w:t>
      </w:r>
      <w:r w:rsidR="00E36C12" w:rsidRPr="00891248">
        <w:rPr>
          <w:color w:val="auto"/>
          <w:sz w:val="28"/>
          <w:szCs w:val="28"/>
          <w:lang w:eastAsia="ru-RU"/>
        </w:rPr>
        <w:t xml:space="preserve"> </w:t>
      </w:r>
      <w:r w:rsidRPr="00891248">
        <w:rPr>
          <w:color w:val="auto"/>
          <w:sz w:val="28"/>
          <w:szCs w:val="28"/>
          <w:lang w:eastAsia="ru-RU"/>
        </w:rPr>
        <w:t>камери до смартфона), 10 контактів відведені для передачі даних та для годинника станів модуля. Решта призначені для сигналів контролю, даних та земл</w:t>
      </w:r>
      <w:r w:rsidR="007E4F40" w:rsidRPr="00891248">
        <w:rPr>
          <w:color w:val="auto"/>
          <w:sz w:val="28"/>
          <w:szCs w:val="28"/>
          <w:lang w:eastAsia="ru-RU"/>
        </w:rPr>
        <w:t>і</w:t>
      </w:r>
      <w:r w:rsidRPr="00891248">
        <w:rPr>
          <w:color w:val="auto"/>
          <w:sz w:val="28"/>
          <w:szCs w:val="28"/>
          <w:lang w:eastAsia="ru-RU"/>
        </w:rPr>
        <w:t>.</w:t>
      </w:r>
    </w:p>
    <w:p w:rsidR="000C3D4E" w:rsidRPr="00891248" w:rsidRDefault="000C3D4E" w:rsidP="0075355C">
      <w:pPr>
        <w:pStyle w:val="NormalWeb"/>
        <w:shd w:val="clear" w:color="auto" w:fill="FFFFFF"/>
        <w:spacing w:before="0" w:beforeAutospacing="0" w:after="0" w:afterAutospacing="0" w:line="360" w:lineRule="auto"/>
        <w:ind w:firstLine="630"/>
        <w:rPr>
          <w:color w:val="auto"/>
          <w:sz w:val="28"/>
          <w:szCs w:val="28"/>
          <w:lang w:eastAsia="ru-RU"/>
        </w:rPr>
      </w:pPr>
      <w:r w:rsidRPr="00A12D06">
        <w:rPr>
          <w:noProof/>
          <w:color w:val="auto"/>
          <w:sz w:val="28"/>
          <w:szCs w:val="28"/>
          <w:lang w:val="en-US" w:eastAsia="en-US"/>
        </w:rPr>
        <w:lastRenderedPageBreak/>
        <w:drawing>
          <wp:inline distT="0" distB="0" distL="0" distR="0" wp14:anchorId="7E65F2B2" wp14:editId="281C9213">
            <wp:extent cx="5232928" cy="3389772"/>
            <wp:effectExtent l="0" t="0" r="6350" b="1270"/>
            <wp:docPr id="4" name="Рисунок 4" descr="K:\Projects\Extending smartphone's camera\info\P765.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bright="-50000"/>
                      <a:alphaModFix/>
                    </a:blip>
                    <a:srcRect/>
                    <a:stretch>
                      <a:fillRect/>
                    </a:stretch>
                  </pic:blipFill>
                  <pic:spPr>
                    <a:xfrm>
                      <a:off x="0" y="0"/>
                      <a:ext cx="5232928" cy="3389772"/>
                    </a:xfrm>
                    <a:prstGeom prst="rect">
                      <a:avLst/>
                    </a:prstGeom>
                    <a:noFill/>
                    <a:ln>
                      <a:noFill/>
                      <a:prstDash/>
                    </a:ln>
                  </pic:spPr>
                </pic:pic>
              </a:graphicData>
            </a:graphic>
          </wp:inline>
        </w:drawing>
      </w:r>
    </w:p>
    <w:p w:rsidR="0064644F" w:rsidRPr="00891248" w:rsidRDefault="007E4F40" w:rsidP="0075355C">
      <w:pPr>
        <w:pStyle w:val="NormalWeb"/>
        <w:shd w:val="clear" w:color="auto" w:fill="FFFFFF"/>
        <w:spacing w:before="0" w:beforeAutospacing="0" w:after="0" w:afterAutospacing="0" w:line="360" w:lineRule="auto"/>
        <w:ind w:firstLine="630"/>
        <w:jc w:val="left"/>
        <w:rPr>
          <w:color w:val="auto"/>
          <w:sz w:val="28"/>
          <w:szCs w:val="28"/>
          <w:lang w:eastAsia="ru-RU"/>
          <w:rPrChange w:id="199" w:author="ASD" w:date="2016-06-09T16:59:00Z">
            <w:rPr>
              <w:rFonts w:eastAsiaTheme="majorEastAsia"/>
            </w:rPr>
          </w:rPrChange>
        </w:rPr>
      </w:pPr>
      <w:r w:rsidRPr="00891248">
        <w:rPr>
          <w:color w:val="auto"/>
          <w:sz w:val="28"/>
          <w:szCs w:val="28"/>
          <w:lang w:eastAsia="ru-RU"/>
        </w:rPr>
        <w:t>Рис. 2.9</w:t>
      </w:r>
      <w:r w:rsidR="000C3D4E" w:rsidRPr="00891248">
        <w:rPr>
          <w:color w:val="auto"/>
          <w:sz w:val="28"/>
          <w:szCs w:val="28"/>
          <w:lang w:eastAsia="ru-RU"/>
        </w:rPr>
        <w:t xml:space="preserve"> Схема </w:t>
      </w:r>
      <w:r w:rsidR="00307144" w:rsidRPr="00891248">
        <w:rPr>
          <w:color w:val="auto"/>
          <w:sz w:val="28"/>
          <w:szCs w:val="28"/>
          <w:lang w:eastAsia="ru-RU"/>
        </w:rPr>
        <w:t>адаптера</w:t>
      </w:r>
      <w:r w:rsidR="00E36C12" w:rsidRPr="00891248">
        <w:rPr>
          <w:color w:val="auto"/>
          <w:sz w:val="28"/>
          <w:szCs w:val="28"/>
          <w:lang w:eastAsia="ru-RU"/>
        </w:rPr>
        <w:t xml:space="preserve"> </w:t>
      </w:r>
      <w:r w:rsidR="000C3D4E" w:rsidRPr="00891248">
        <w:rPr>
          <w:color w:val="auto"/>
          <w:sz w:val="28"/>
          <w:szCs w:val="28"/>
          <w:lang w:eastAsia="ru-RU"/>
        </w:rPr>
        <w:t>камери до смартфона</w:t>
      </w:r>
    </w:p>
    <w:p w:rsidR="00496446" w:rsidRPr="00891248" w:rsidRDefault="00496446" w:rsidP="0075355C">
      <w:pPr>
        <w:pStyle w:val="Heading2"/>
        <w:numPr>
          <w:ilvl w:val="0"/>
          <w:numId w:val="14"/>
        </w:numPr>
        <w:tabs>
          <w:tab w:val="left" w:pos="990"/>
        </w:tabs>
        <w:spacing w:before="0"/>
        <w:ind w:left="1170" w:hanging="810"/>
        <w:rPr>
          <w:rFonts w:eastAsiaTheme="majorEastAsia"/>
          <w:lang w:val="uk-UA"/>
        </w:rPr>
      </w:pPr>
      <w:bookmarkStart w:id="200" w:name="_Toc453446549"/>
      <w:r w:rsidRPr="00891248">
        <w:rPr>
          <w:rFonts w:eastAsiaTheme="majorEastAsia"/>
          <w:lang w:val="uk-UA"/>
        </w:rPr>
        <w:t xml:space="preserve">Порівняння з </w:t>
      </w:r>
      <w:r w:rsidR="00AF5FF5" w:rsidRPr="00891248">
        <w:rPr>
          <w:rFonts w:eastAsiaTheme="majorEastAsia"/>
          <w:lang w:val="uk-UA"/>
        </w:rPr>
        <w:t>аналогами</w:t>
      </w:r>
      <w:bookmarkEnd w:id="200"/>
    </w:p>
    <w:p w:rsidR="007E4F40" w:rsidRPr="00891248" w:rsidRDefault="007E4F40"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Найбільш схожою на мою розробку є USB ендоскопом для Android. Оскільки прилади мають програмне забезпечення, тому вони буде порівнюватися окрема за програмним продуктом та за технічними характеристиками.</w:t>
      </w:r>
    </w:p>
    <w:p w:rsidR="007E4F40" w:rsidRPr="00A12D06" w:rsidRDefault="007E4F40" w:rsidP="0075355C">
      <w:pPr>
        <w:pStyle w:val="Heading3"/>
        <w:numPr>
          <w:ilvl w:val="0"/>
          <w:numId w:val="35"/>
        </w:numPr>
        <w:tabs>
          <w:tab w:val="left" w:pos="990"/>
          <w:tab w:val="left" w:pos="1440"/>
        </w:tabs>
        <w:spacing w:before="0" w:beforeAutospacing="0" w:after="240" w:afterAutospacing="0" w:line="360" w:lineRule="auto"/>
        <w:ind w:left="1710" w:hanging="1350"/>
        <w:rPr>
          <w:szCs w:val="28"/>
          <w:lang w:val="uk-UA"/>
        </w:rPr>
      </w:pPr>
      <w:bookmarkStart w:id="201" w:name="_Toc453446550"/>
      <w:r w:rsidRPr="00A12D06">
        <w:rPr>
          <w:szCs w:val="28"/>
          <w:lang w:val="uk-UA"/>
        </w:rPr>
        <w:t>Технічне порівняння</w:t>
      </w:r>
      <w:bookmarkEnd w:id="201"/>
    </w:p>
    <w:p w:rsidR="001C19E5" w:rsidRPr="00891248" w:rsidRDefault="001C19E5"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Порівняння подовжувача та найкращого ендоскопа на ринку.</w:t>
      </w:r>
    </w:p>
    <w:p w:rsidR="007E4F40" w:rsidRPr="00891248" w:rsidRDefault="007E4F40" w:rsidP="0075355C">
      <w:pPr>
        <w:pStyle w:val="NormalWeb"/>
        <w:shd w:val="clear" w:color="auto" w:fill="FFFFFF"/>
        <w:spacing w:before="0" w:beforeAutospacing="0" w:after="0" w:afterAutospacing="0" w:line="360" w:lineRule="auto"/>
        <w:ind w:firstLine="360"/>
        <w:jc w:val="center"/>
        <w:rPr>
          <w:color w:val="auto"/>
          <w:sz w:val="28"/>
          <w:szCs w:val="28"/>
          <w:lang w:eastAsia="ru-RU"/>
        </w:rPr>
      </w:pPr>
      <w:r w:rsidRPr="00A12D06">
        <w:rPr>
          <w:noProof/>
          <w:color w:val="auto"/>
          <w:sz w:val="28"/>
          <w:szCs w:val="28"/>
          <w:lang w:val="en-US" w:eastAsia="en-US"/>
        </w:rPr>
        <w:drawing>
          <wp:inline distT="0" distB="0" distL="0" distR="0" wp14:anchorId="6B1C9CAB" wp14:editId="43B34E0C">
            <wp:extent cx="5231521" cy="2374360"/>
            <wp:effectExtent l="0" t="0" r="7620" b="698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499" cy="2393866"/>
                    </a:xfrm>
                    <a:prstGeom prst="rect">
                      <a:avLst/>
                    </a:prstGeom>
                    <a:noFill/>
                    <a:ln>
                      <a:noFill/>
                    </a:ln>
                  </pic:spPr>
                </pic:pic>
              </a:graphicData>
            </a:graphic>
          </wp:inline>
        </w:drawing>
      </w:r>
    </w:p>
    <w:p w:rsidR="007E4F40" w:rsidRPr="00891248" w:rsidRDefault="007E4F40" w:rsidP="0075355C">
      <w:pPr>
        <w:pStyle w:val="NormalWeb"/>
        <w:shd w:val="clear" w:color="auto" w:fill="FFFFFF"/>
        <w:spacing w:before="0" w:beforeAutospacing="0" w:after="0" w:afterAutospacing="0" w:line="360" w:lineRule="auto"/>
        <w:ind w:firstLine="360"/>
        <w:jc w:val="left"/>
        <w:rPr>
          <w:color w:val="auto"/>
          <w:sz w:val="28"/>
          <w:szCs w:val="28"/>
          <w:lang w:eastAsia="ru-RU"/>
        </w:rPr>
      </w:pPr>
      <w:r w:rsidRPr="00891248">
        <w:rPr>
          <w:color w:val="auto"/>
          <w:sz w:val="28"/>
          <w:szCs w:val="28"/>
          <w:lang w:eastAsia="ru-RU"/>
        </w:rPr>
        <w:t>Рис. 2.10 Подовжувач та ен</w:t>
      </w:r>
      <w:r w:rsidR="00307144" w:rsidRPr="00891248">
        <w:rPr>
          <w:color w:val="auto"/>
          <w:sz w:val="28"/>
          <w:szCs w:val="28"/>
          <w:lang w:eastAsia="ru-RU"/>
        </w:rPr>
        <w:t>доскоп</w:t>
      </w:r>
    </w:p>
    <w:p w:rsidR="007E4F40" w:rsidRPr="00891248" w:rsidRDefault="007E4F40" w:rsidP="0075355C">
      <w:pPr>
        <w:pStyle w:val="NormalWeb"/>
        <w:shd w:val="clear" w:color="auto" w:fill="FFFFFF"/>
        <w:spacing w:before="0" w:beforeAutospacing="0" w:after="0" w:afterAutospacing="0" w:line="360" w:lineRule="auto"/>
        <w:ind w:firstLine="630"/>
        <w:jc w:val="right"/>
        <w:rPr>
          <w:color w:val="auto"/>
          <w:sz w:val="28"/>
          <w:szCs w:val="28"/>
          <w:lang w:eastAsia="ru-RU"/>
        </w:rPr>
      </w:pPr>
      <w:r w:rsidRPr="00891248">
        <w:rPr>
          <w:color w:val="auto"/>
          <w:sz w:val="28"/>
          <w:szCs w:val="28"/>
          <w:lang w:eastAsia="ru-RU"/>
        </w:rPr>
        <w:lastRenderedPageBreak/>
        <w:t>Таблиця</w:t>
      </w:r>
      <w:r w:rsidR="001C19E5" w:rsidRPr="00891248">
        <w:rPr>
          <w:color w:val="auto"/>
          <w:sz w:val="28"/>
          <w:szCs w:val="28"/>
          <w:lang w:eastAsia="ru-RU"/>
        </w:rPr>
        <w:t xml:space="preserve"> 2.</w:t>
      </w:r>
      <w:r w:rsidR="00B2116F" w:rsidRPr="00891248">
        <w:rPr>
          <w:color w:val="auto"/>
          <w:sz w:val="28"/>
          <w:szCs w:val="28"/>
          <w:lang w:eastAsia="ru-RU"/>
        </w:rPr>
        <w:t>2</w:t>
      </w:r>
      <w:r w:rsidRPr="00891248">
        <w:rPr>
          <w:color w:val="auto"/>
          <w:sz w:val="28"/>
          <w:szCs w:val="28"/>
          <w:lang w:eastAsia="ru-RU"/>
        </w:rPr>
        <w:t xml:space="preserve"> </w:t>
      </w:r>
    </w:p>
    <w:tbl>
      <w:tblPr>
        <w:tblStyle w:val="TableGrid"/>
        <w:tblW w:w="0" w:type="auto"/>
        <w:tblLook w:val="04A0" w:firstRow="1" w:lastRow="0" w:firstColumn="1" w:lastColumn="0" w:noHBand="0" w:noVBand="1"/>
      </w:tblPr>
      <w:tblGrid>
        <w:gridCol w:w="5754"/>
        <w:gridCol w:w="1890"/>
        <w:gridCol w:w="1700"/>
      </w:tblGrid>
      <w:tr w:rsidR="007E4F40" w:rsidRPr="00891248" w:rsidTr="00D52597">
        <w:tc>
          <w:tcPr>
            <w:tcW w:w="5755"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p>
        </w:tc>
        <w:tc>
          <w:tcPr>
            <w:tcW w:w="1890"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Подовжувач</w:t>
            </w:r>
          </w:p>
        </w:tc>
        <w:tc>
          <w:tcPr>
            <w:tcW w:w="1700"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Ендоскоп</w:t>
            </w:r>
          </w:p>
        </w:tc>
      </w:tr>
      <w:tr w:rsidR="007E4F40" w:rsidRPr="00891248" w:rsidTr="00D52597">
        <w:tc>
          <w:tcPr>
            <w:tcW w:w="5755"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Розмір камери в мм</w:t>
            </w:r>
          </w:p>
        </w:tc>
        <w:tc>
          <w:tcPr>
            <w:tcW w:w="1890"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8х8х5</w:t>
            </w:r>
          </w:p>
        </w:tc>
        <w:tc>
          <w:tcPr>
            <w:tcW w:w="1700"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5.5х7.8х5.5</w:t>
            </w:r>
          </w:p>
        </w:tc>
      </w:tr>
      <w:tr w:rsidR="007E4F40" w:rsidRPr="00891248" w:rsidTr="00D52597">
        <w:tc>
          <w:tcPr>
            <w:tcW w:w="5755"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Кількість мега пікселів</w:t>
            </w:r>
          </w:p>
        </w:tc>
        <w:tc>
          <w:tcPr>
            <w:tcW w:w="1890"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5</w:t>
            </w:r>
          </w:p>
        </w:tc>
        <w:tc>
          <w:tcPr>
            <w:tcW w:w="1700"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1.3</w:t>
            </w:r>
          </w:p>
        </w:tc>
      </w:tr>
      <w:tr w:rsidR="007E4F40" w:rsidRPr="00891248" w:rsidTr="00D52597">
        <w:tc>
          <w:tcPr>
            <w:tcW w:w="5755"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Роздільна здатність фото</w:t>
            </w:r>
          </w:p>
        </w:tc>
        <w:tc>
          <w:tcPr>
            <w:tcW w:w="1890"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2592х1944</w:t>
            </w:r>
          </w:p>
        </w:tc>
        <w:tc>
          <w:tcPr>
            <w:tcW w:w="1700" w:type="dxa"/>
          </w:tcPr>
          <w:p w:rsidR="007E4F40" w:rsidRPr="00891248" w:rsidRDefault="00C25B52"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Н</w:t>
            </w:r>
            <w:r w:rsidR="007E4F40" w:rsidRPr="00891248">
              <w:rPr>
                <w:color w:val="auto"/>
                <w:sz w:val="28"/>
                <w:szCs w:val="28"/>
                <w:lang w:eastAsia="ru-RU"/>
              </w:rPr>
              <w:t>ема</w:t>
            </w:r>
          </w:p>
        </w:tc>
      </w:tr>
      <w:tr w:rsidR="007E4F40" w:rsidRPr="00891248" w:rsidTr="00D52597">
        <w:tc>
          <w:tcPr>
            <w:tcW w:w="5755" w:type="dxa"/>
          </w:tcPr>
          <w:p w:rsidR="007E4F40" w:rsidRPr="00891248" w:rsidRDefault="00307144"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Відео зйомка</w:t>
            </w:r>
          </w:p>
        </w:tc>
        <w:tc>
          <w:tcPr>
            <w:tcW w:w="1890"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640х480</w:t>
            </w:r>
          </w:p>
        </w:tc>
        <w:tc>
          <w:tcPr>
            <w:tcW w:w="1700"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640х480</w:t>
            </w:r>
          </w:p>
        </w:tc>
      </w:tr>
      <w:tr w:rsidR="007E4F40" w:rsidRPr="00891248" w:rsidTr="00D52597">
        <w:tc>
          <w:tcPr>
            <w:tcW w:w="5755"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Цифровий зум</w:t>
            </w:r>
          </w:p>
        </w:tc>
        <w:tc>
          <w:tcPr>
            <w:tcW w:w="1890"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Так</w:t>
            </w:r>
          </w:p>
        </w:tc>
        <w:tc>
          <w:tcPr>
            <w:tcW w:w="1700"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Ні</w:t>
            </w:r>
          </w:p>
        </w:tc>
      </w:tr>
      <w:tr w:rsidR="007E4F40" w:rsidRPr="00891248" w:rsidTr="00D52597">
        <w:tc>
          <w:tcPr>
            <w:tcW w:w="5755"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Автофокус</w:t>
            </w:r>
          </w:p>
        </w:tc>
        <w:tc>
          <w:tcPr>
            <w:tcW w:w="1890"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Так</w:t>
            </w:r>
          </w:p>
        </w:tc>
        <w:tc>
          <w:tcPr>
            <w:tcW w:w="1700"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Ні</w:t>
            </w:r>
          </w:p>
        </w:tc>
      </w:tr>
      <w:tr w:rsidR="007E4F40" w:rsidRPr="00891248" w:rsidTr="00D52597">
        <w:tc>
          <w:tcPr>
            <w:tcW w:w="5755"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Спалах</w:t>
            </w:r>
          </w:p>
        </w:tc>
        <w:tc>
          <w:tcPr>
            <w:tcW w:w="1890"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Так</w:t>
            </w:r>
          </w:p>
        </w:tc>
        <w:tc>
          <w:tcPr>
            <w:tcW w:w="1700"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Так</w:t>
            </w:r>
          </w:p>
        </w:tc>
      </w:tr>
      <w:tr w:rsidR="007E4F40" w:rsidRPr="00891248" w:rsidTr="00D52597">
        <w:tc>
          <w:tcPr>
            <w:tcW w:w="5755"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 xml:space="preserve">Подовження </w:t>
            </w:r>
          </w:p>
        </w:tc>
        <w:tc>
          <w:tcPr>
            <w:tcW w:w="1890"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До 10 м</w:t>
            </w:r>
          </w:p>
        </w:tc>
        <w:tc>
          <w:tcPr>
            <w:tcW w:w="1700"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До 10 м</w:t>
            </w:r>
          </w:p>
        </w:tc>
      </w:tr>
      <w:tr w:rsidR="007E4F40" w:rsidRPr="00891248" w:rsidTr="00D52597">
        <w:tc>
          <w:tcPr>
            <w:tcW w:w="5755"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Потрібн</w:t>
            </w:r>
            <w:r w:rsidR="00C25B52" w:rsidRPr="00891248">
              <w:rPr>
                <w:color w:val="auto"/>
                <w:sz w:val="28"/>
                <w:szCs w:val="28"/>
                <w:lang w:eastAsia="ru-RU"/>
              </w:rPr>
              <w:t>ий</w:t>
            </w:r>
            <w:r w:rsidRPr="00891248">
              <w:rPr>
                <w:color w:val="auto"/>
                <w:sz w:val="28"/>
                <w:szCs w:val="28"/>
                <w:lang w:eastAsia="ru-RU"/>
              </w:rPr>
              <w:t xml:space="preserve"> </w:t>
            </w:r>
            <w:r w:rsidR="00C25B52" w:rsidRPr="00891248">
              <w:rPr>
                <w:color w:val="auto"/>
                <w:sz w:val="28"/>
                <w:szCs w:val="28"/>
                <w:lang w:eastAsia="ru-RU"/>
              </w:rPr>
              <w:t>драйвер</w:t>
            </w:r>
            <w:r w:rsidRPr="00891248">
              <w:rPr>
                <w:color w:val="auto"/>
                <w:sz w:val="28"/>
                <w:szCs w:val="28"/>
                <w:lang w:eastAsia="ru-RU"/>
              </w:rPr>
              <w:t xml:space="preserve"> для роботи</w:t>
            </w:r>
          </w:p>
        </w:tc>
        <w:tc>
          <w:tcPr>
            <w:tcW w:w="1890"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Ні</w:t>
            </w:r>
          </w:p>
        </w:tc>
        <w:tc>
          <w:tcPr>
            <w:tcW w:w="1700"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Так</w:t>
            </w:r>
          </w:p>
        </w:tc>
      </w:tr>
      <w:tr w:rsidR="007E4F40" w:rsidRPr="00891248" w:rsidTr="00D52597">
        <w:tc>
          <w:tcPr>
            <w:tcW w:w="5755"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Використовує Mini USB Port</w:t>
            </w:r>
          </w:p>
        </w:tc>
        <w:tc>
          <w:tcPr>
            <w:tcW w:w="1890"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Ні</w:t>
            </w:r>
          </w:p>
        </w:tc>
        <w:tc>
          <w:tcPr>
            <w:tcW w:w="1700"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Так</w:t>
            </w:r>
          </w:p>
        </w:tc>
      </w:tr>
      <w:tr w:rsidR="007E4F40" w:rsidRPr="00891248" w:rsidTr="00D52597">
        <w:tc>
          <w:tcPr>
            <w:tcW w:w="5755"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Використовує камеру смартфона</w:t>
            </w:r>
          </w:p>
        </w:tc>
        <w:tc>
          <w:tcPr>
            <w:tcW w:w="1890"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Так</w:t>
            </w:r>
          </w:p>
        </w:tc>
        <w:tc>
          <w:tcPr>
            <w:tcW w:w="1700"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Ні</w:t>
            </w:r>
          </w:p>
        </w:tc>
      </w:tr>
      <w:tr w:rsidR="007E4F40" w:rsidRPr="00891248" w:rsidTr="00D52597">
        <w:tc>
          <w:tcPr>
            <w:tcW w:w="5755"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Прив’язано до смартфона</w:t>
            </w:r>
          </w:p>
        </w:tc>
        <w:tc>
          <w:tcPr>
            <w:tcW w:w="1890"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Так</w:t>
            </w:r>
          </w:p>
        </w:tc>
        <w:tc>
          <w:tcPr>
            <w:tcW w:w="1700"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Ні</w:t>
            </w:r>
          </w:p>
        </w:tc>
      </w:tr>
      <w:tr w:rsidR="007E4F40" w:rsidRPr="00891248" w:rsidTr="00D52597">
        <w:tc>
          <w:tcPr>
            <w:tcW w:w="5755"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Вартість</w:t>
            </w:r>
          </w:p>
        </w:tc>
        <w:tc>
          <w:tcPr>
            <w:tcW w:w="1890"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200 грн</w:t>
            </w:r>
          </w:p>
        </w:tc>
        <w:tc>
          <w:tcPr>
            <w:tcW w:w="1700" w:type="dxa"/>
          </w:tcPr>
          <w:p w:rsidR="007E4F40" w:rsidRPr="00891248" w:rsidRDefault="001C19E5"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1</w:t>
            </w:r>
            <w:r w:rsidR="007E4F40" w:rsidRPr="00891248">
              <w:rPr>
                <w:color w:val="auto"/>
                <w:sz w:val="28"/>
                <w:szCs w:val="28"/>
                <w:lang w:eastAsia="ru-RU"/>
              </w:rPr>
              <w:t>931 грн</w:t>
            </w:r>
          </w:p>
        </w:tc>
      </w:tr>
    </w:tbl>
    <w:p w:rsidR="007E4F40" w:rsidRPr="00891248" w:rsidRDefault="007E4F40" w:rsidP="0075355C">
      <w:pPr>
        <w:pStyle w:val="NormalWeb"/>
        <w:shd w:val="clear" w:color="auto" w:fill="FFFFFF"/>
        <w:spacing w:before="0" w:beforeAutospacing="0" w:after="0" w:afterAutospacing="0" w:line="360" w:lineRule="auto"/>
        <w:ind w:firstLine="630"/>
        <w:rPr>
          <w:color w:val="auto"/>
          <w:sz w:val="28"/>
          <w:szCs w:val="28"/>
          <w:lang w:eastAsia="ru-RU"/>
        </w:rPr>
      </w:pPr>
    </w:p>
    <w:p w:rsidR="007E4F40" w:rsidRPr="00891248" w:rsidRDefault="007E4F40"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Із таблиці видно, що ендоскоп значно поступається моєму подовжувачу. Єдина перевага в універсальності ендоскопа для всіх смартфонів, але з цим пов’язаний один з його недоліків, а саме використання Mini USB роз’єму, що не дає змогу використовувати ендоскоп та зарядку одночасно або Power Bank. Також для роботи ендоскопу потрібна спеціальна програма, що ускладнює розробку програмного забезпечення для цього приладу.</w:t>
      </w:r>
    </w:p>
    <w:p w:rsidR="007E4F40" w:rsidRPr="00891248" w:rsidRDefault="007E4F40"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Найбільшою проблемою ендоскопа є неможливість зміни фокусу, в моєму ж пристрої вбудовано автоматичне налаштування фокуса, що є найбільшою перевагою над конкурентом.</w:t>
      </w:r>
    </w:p>
    <w:p w:rsidR="007E4F40" w:rsidRPr="00891248" w:rsidRDefault="007E4F40"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Варто зазначити, що для порівняння було узято найкращу модель ендоскопа для Android, а для подовжувача використана застаріла модель смартфона LG P700. Сучасні смартфони мають значно вищі характеристики. Наприклад: </w:t>
      </w:r>
      <w:r w:rsidRPr="00891248">
        <w:rPr>
          <w:color w:val="auto"/>
          <w:sz w:val="28"/>
          <w:szCs w:val="28"/>
          <w:lang w:eastAsia="ru-RU"/>
        </w:rPr>
        <w:lastRenderedPageBreak/>
        <w:t>сучасний модуль камери має 20 мега пікселів, що є у 4 рази більше за використаний модуль.</w:t>
      </w:r>
    </w:p>
    <w:p w:rsidR="001C19E5" w:rsidRPr="00A12D06" w:rsidRDefault="007E4F40" w:rsidP="0075355C">
      <w:pPr>
        <w:pStyle w:val="Heading3"/>
        <w:numPr>
          <w:ilvl w:val="0"/>
          <w:numId w:val="35"/>
        </w:numPr>
        <w:tabs>
          <w:tab w:val="left" w:pos="990"/>
          <w:tab w:val="left" w:pos="1440"/>
        </w:tabs>
        <w:spacing w:before="0" w:beforeAutospacing="0" w:after="240" w:afterAutospacing="0" w:line="360" w:lineRule="auto"/>
        <w:ind w:left="1710" w:hanging="1350"/>
        <w:rPr>
          <w:szCs w:val="28"/>
          <w:lang w:val="uk-UA"/>
        </w:rPr>
      </w:pPr>
      <w:bookmarkStart w:id="202" w:name="_Toc453446551"/>
      <w:r w:rsidRPr="00A12D06">
        <w:rPr>
          <w:szCs w:val="28"/>
          <w:lang w:val="uk-UA"/>
        </w:rPr>
        <w:t>Програмне порівняння</w:t>
      </w:r>
      <w:bookmarkEnd w:id="202"/>
    </w:p>
    <w:p w:rsidR="001C19E5" w:rsidRPr="00891248" w:rsidRDefault="001C19E5"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Для створення програмного забезпечення я взяв за основу алгоритм OpenTLD, який базується на алгоритмі Лукаса — Канаде.</w:t>
      </w:r>
    </w:p>
    <w:p w:rsidR="00B2116F" w:rsidRPr="00891248" w:rsidRDefault="001C19E5"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Детальний опис програмної частини є в третьому розділі. </w:t>
      </w:r>
    </w:p>
    <w:p w:rsidR="007E4F40" w:rsidRPr="00891248" w:rsidRDefault="007E4F40"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Таблиця порівняння програмного забезпечення мого приладу та найкращого ендоскопа</w:t>
      </w:r>
      <w:r w:rsidR="001C19E5" w:rsidRPr="00891248">
        <w:rPr>
          <w:color w:val="auto"/>
          <w:sz w:val="28"/>
          <w:szCs w:val="28"/>
          <w:lang w:eastAsia="ru-RU"/>
        </w:rPr>
        <w:t>.</w:t>
      </w:r>
    </w:p>
    <w:p w:rsidR="001C19E5" w:rsidRPr="00891248" w:rsidRDefault="00B2116F" w:rsidP="0075355C">
      <w:pPr>
        <w:pStyle w:val="NormalWeb"/>
        <w:shd w:val="clear" w:color="auto" w:fill="FFFFFF"/>
        <w:spacing w:before="0" w:beforeAutospacing="0" w:after="0" w:afterAutospacing="0" w:line="360" w:lineRule="auto"/>
        <w:ind w:firstLine="630"/>
        <w:jc w:val="right"/>
        <w:rPr>
          <w:color w:val="auto"/>
          <w:sz w:val="28"/>
          <w:szCs w:val="28"/>
          <w:lang w:eastAsia="ru-RU"/>
        </w:rPr>
      </w:pPr>
      <w:r w:rsidRPr="00891248">
        <w:rPr>
          <w:color w:val="auto"/>
          <w:sz w:val="28"/>
          <w:szCs w:val="28"/>
          <w:lang w:eastAsia="ru-RU"/>
        </w:rPr>
        <w:t>Таблиця 2.3</w:t>
      </w:r>
    </w:p>
    <w:tbl>
      <w:tblPr>
        <w:tblStyle w:val="TableGrid"/>
        <w:tblW w:w="0" w:type="auto"/>
        <w:tblLook w:val="04A0" w:firstRow="1" w:lastRow="0" w:firstColumn="1" w:lastColumn="0" w:noHBand="0" w:noVBand="1"/>
      </w:tblPr>
      <w:tblGrid>
        <w:gridCol w:w="6270"/>
        <w:gridCol w:w="1704"/>
        <w:gridCol w:w="1370"/>
      </w:tblGrid>
      <w:tr w:rsidR="007E4F40" w:rsidRPr="00891248" w:rsidTr="00D52597">
        <w:tc>
          <w:tcPr>
            <w:tcW w:w="6271" w:type="dxa"/>
          </w:tcPr>
          <w:p w:rsidR="007E4F40" w:rsidRPr="00891248" w:rsidRDefault="007E4F40" w:rsidP="0075355C">
            <w:pPr>
              <w:pStyle w:val="NormalWeb"/>
              <w:shd w:val="clear" w:color="auto" w:fill="FFFFFF"/>
              <w:spacing w:before="0" w:beforeAutospacing="0" w:after="0" w:afterAutospacing="0" w:line="360" w:lineRule="auto"/>
              <w:rPr>
                <w:color w:val="auto"/>
                <w:sz w:val="28"/>
                <w:szCs w:val="28"/>
                <w:lang w:eastAsia="ru-RU"/>
              </w:rPr>
            </w:pPr>
          </w:p>
        </w:tc>
        <w:tc>
          <w:tcPr>
            <w:tcW w:w="1704" w:type="dxa"/>
          </w:tcPr>
          <w:p w:rsidR="007E4F40" w:rsidRPr="00891248" w:rsidRDefault="007E4F40" w:rsidP="0075355C">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Подовжувач</w:t>
            </w:r>
          </w:p>
        </w:tc>
        <w:tc>
          <w:tcPr>
            <w:tcW w:w="1370" w:type="dxa"/>
          </w:tcPr>
          <w:p w:rsidR="007E4F40" w:rsidRPr="00891248" w:rsidRDefault="007E4F40" w:rsidP="0075355C">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Ендоскоп</w:t>
            </w:r>
          </w:p>
        </w:tc>
      </w:tr>
      <w:tr w:rsidR="007E4F40" w:rsidRPr="00891248" w:rsidTr="00D52597">
        <w:tc>
          <w:tcPr>
            <w:tcW w:w="6271" w:type="dxa"/>
          </w:tcPr>
          <w:p w:rsidR="007E4F40" w:rsidRPr="00891248" w:rsidRDefault="00307144" w:rsidP="0075355C">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Відео зйомка</w:t>
            </w:r>
          </w:p>
        </w:tc>
        <w:tc>
          <w:tcPr>
            <w:tcW w:w="1704" w:type="dxa"/>
          </w:tcPr>
          <w:p w:rsidR="007E4F40" w:rsidRPr="00891248" w:rsidRDefault="007E4F40" w:rsidP="0075355C">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Так</w:t>
            </w:r>
          </w:p>
        </w:tc>
        <w:tc>
          <w:tcPr>
            <w:tcW w:w="1370" w:type="dxa"/>
          </w:tcPr>
          <w:p w:rsidR="007E4F40" w:rsidRPr="00891248" w:rsidRDefault="007E4F40" w:rsidP="0075355C">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Ні</w:t>
            </w:r>
          </w:p>
        </w:tc>
      </w:tr>
      <w:tr w:rsidR="007E4F40" w:rsidRPr="00891248" w:rsidTr="00D52597">
        <w:tc>
          <w:tcPr>
            <w:tcW w:w="6271" w:type="dxa"/>
          </w:tcPr>
          <w:p w:rsidR="007E4F40" w:rsidRPr="00891248" w:rsidRDefault="007E4F40" w:rsidP="0075355C">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Демонстрація зображення з камери</w:t>
            </w:r>
          </w:p>
        </w:tc>
        <w:tc>
          <w:tcPr>
            <w:tcW w:w="1704" w:type="dxa"/>
          </w:tcPr>
          <w:p w:rsidR="007E4F40" w:rsidRPr="00891248" w:rsidRDefault="007E4F40" w:rsidP="0075355C">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Так</w:t>
            </w:r>
          </w:p>
        </w:tc>
        <w:tc>
          <w:tcPr>
            <w:tcW w:w="1370" w:type="dxa"/>
          </w:tcPr>
          <w:p w:rsidR="007E4F40" w:rsidRPr="00891248" w:rsidRDefault="007E4F40" w:rsidP="0075355C">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Так</w:t>
            </w:r>
          </w:p>
        </w:tc>
      </w:tr>
      <w:tr w:rsidR="007E4F40" w:rsidRPr="00891248" w:rsidTr="00D52597">
        <w:tc>
          <w:tcPr>
            <w:tcW w:w="6271" w:type="dxa"/>
          </w:tcPr>
          <w:p w:rsidR="007E4F40" w:rsidRPr="00891248" w:rsidRDefault="007E4F40" w:rsidP="0075355C">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Знаходження заданого об’єкту в реальному часі</w:t>
            </w:r>
          </w:p>
        </w:tc>
        <w:tc>
          <w:tcPr>
            <w:tcW w:w="1704" w:type="dxa"/>
          </w:tcPr>
          <w:p w:rsidR="007E4F40" w:rsidRPr="00891248" w:rsidRDefault="007E4F40" w:rsidP="0075355C">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Так</w:t>
            </w:r>
          </w:p>
        </w:tc>
        <w:tc>
          <w:tcPr>
            <w:tcW w:w="1370" w:type="dxa"/>
          </w:tcPr>
          <w:p w:rsidR="007E4F40" w:rsidRPr="00891248" w:rsidRDefault="007E4F40" w:rsidP="0075355C">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Ні</w:t>
            </w:r>
          </w:p>
        </w:tc>
      </w:tr>
      <w:tr w:rsidR="007E4F40" w:rsidRPr="00891248" w:rsidTr="00D52597">
        <w:tc>
          <w:tcPr>
            <w:tcW w:w="6271" w:type="dxa"/>
          </w:tcPr>
          <w:p w:rsidR="007E4F40" w:rsidRPr="00891248" w:rsidRDefault="007E4F40" w:rsidP="0075355C">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Спостереження за заданим об’єктом в режимі реального часу</w:t>
            </w:r>
          </w:p>
        </w:tc>
        <w:tc>
          <w:tcPr>
            <w:tcW w:w="1704" w:type="dxa"/>
          </w:tcPr>
          <w:p w:rsidR="007E4F40" w:rsidRPr="00891248" w:rsidRDefault="007E4F40" w:rsidP="0075355C">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Так</w:t>
            </w:r>
          </w:p>
        </w:tc>
        <w:tc>
          <w:tcPr>
            <w:tcW w:w="1370" w:type="dxa"/>
          </w:tcPr>
          <w:p w:rsidR="007E4F40" w:rsidRPr="00891248" w:rsidRDefault="007E4F40" w:rsidP="0075355C">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Ні</w:t>
            </w:r>
          </w:p>
        </w:tc>
      </w:tr>
      <w:tr w:rsidR="007E4F40" w:rsidRPr="00891248" w:rsidTr="00D52597">
        <w:tc>
          <w:tcPr>
            <w:tcW w:w="6271" w:type="dxa"/>
          </w:tcPr>
          <w:p w:rsidR="007E4F40" w:rsidRPr="00891248" w:rsidRDefault="007E4F40" w:rsidP="0075355C">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Використання фільтрів відео</w:t>
            </w:r>
          </w:p>
        </w:tc>
        <w:tc>
          <w:tcPr>
            <w:tcW w:w="1704" w:type="dxa"/>
          </w:tcPr>
          <w:p w:rsidR="007E4F40" w:rsidRPr="00891248" w:rsidRDefault="007E4F40" w:rsidP="0075355C">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Так</w:t>
            </w:r>
          </w:p>
        </w:tc>
        <w:tc>
          <w:tcPr>
            <w:tcW w:w="1370" w:type="dxa"/>
          </w:tcPr>
          <w:p w:rsidR="007E4F40" w:rsidRPr="00891248" w:rsidRDefault="007E4F40" w:rsidP="0075355C">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Ні</w:t>
            </w:r>
          </w:p>
        </w:tc>
      </w:tr>
      <w:tr w:rsidR="007E4F40" w:rsidRPr="00891248" w:rsidTr="00D52597">
        <w:tc>
          <w:tcPr>
            <w:tcW w:w="6271" w:type="dxa"/>
          </w:tcPr>
          <w:p w:rsidR="007E4F40" w:rsidRPr="00891248" w:rsidRDefault="007E4F40" w:rsidP="0075355C">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Зум камери</w:t>
            </w:r>
          </w:p>
        </w:tc>
        <w:tc>
          <w:tcPr>
            <w:tcW w:w="1704" w:type="dxa"/>
          </w:tcPr>
          <w:p w:rsidR="007E4F40" w:rsidRPr="00891248" w:rsidRDefault="007E4F40" w:rsidP="0075355C">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Так</w:t>
            </w:r>
          </w:p>
        </w:tc>
        <w:tc>
          <w:tcPr>
            <w:tcW w:w="1370" w:type="dxa"/>
          </w:tcPr>
          <w:p w:rsidR="007E4F40" w:rsidRPr="00891248" w:rsidRDefault="007E4F40" w:rsidP="0075355C">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Ні</w:t>
            </w:r>
          </w:p>
        </w:tc>
      </w:tr>
      <w:tr w:rsidR="007E4F40" w:rsidRPr="00891248" w:rsidTr="00D52597">
        <w:tc>
          <w:tcPr>
            <w:tcW w:w="6271" w:type="dxa"/>
          </w:tcPr>
          <w:p w:rsidR="007E4F40" w:rsidRPr="00891248" w:rsidRDefault="007E4F40" w:rsidP="0075355C">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Програмний зум камери</w:t>
            </w:r>
          </w:p>
        </w:tc>
        <w:tc>
          <w:tcPr>
            <w:tcW w:w="1704" w:type="dxa"/>
          </w:tcPr>
          <w:p w:rsidR="007E4F40" w:rsidRPr="00891248" w:rsidRDefault="007E4F40" w:rsidP="0075355C">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Так</w:t>
            </w:r>
          </w:p>
        </w:tc>
        <w:tc>
          <w:tcPr>
            <w:tcW w:w="1370" w:type="dxa"/>
          </w:tcPr>
          <w:p w:rsidR="007E4F40" w:rsidRPr="00891248" w:rsidRDefault="007E4F40" w:rsidP="0075355C">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Ні</w:t>
            </w:r>
          </w:p>
        </w:tc>
      </w:tr>
      <w:tr w:rsidR="007E4F40" w:rsidRPr="00891248" w:rsidTr="00D11CB1">
        <w:trPr>
          <w:trHeight w:val="449"/>
        </w:trPr>
        <w:tc>
          <w:tcPr>
            <w:tcW w:w="6271" w:type="dxa"/>
          </w:tcPr>
          <w:p w:rsidR="007E4F40" w:rsidRPr="00891248" w:rsidRDefault="007E4F40" w:rsidP="0075355C">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Фото</w:t>
            </w:r>
          </w:p>
        </w:tc>
        <w:tc>
          <w:tcPr>
            <w:tcW w:w="1704" w:type="dxa"/>
          </w:tcPr>
          <w:p w:rsidR="007E4F40" w:rsidRPr="00891248" w:rsidRDefault="007E4F40" w:rsidP="0075355C">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Так</w:t>
            </w:r>
          </w:p>
        </w:tc>
        <w:tc>
          <w:tcPr>
            <w:tcW w:w="1370" w:type="dxa"/>
          </w:tcPr>
          <w:p w:rsidR="007E4F40" w:rsidRPr="00891248" w:rsidRDefault="007E4F40" w:rsidP="0075355C">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Ні</w:t>
            </w:r>
          </w:p>
        </w:tc>
      </w:tr>
    </w:tbl>
    <w:p w:rsidR="007E4F40" w:rsidRPr="00891248" w:rsidRDefault="007E4F40" w:rsidP="0075355C">
      <w:pPr>
        <w:pStyle w:val="NormalWeb"/>
        <w:shd w:val="clear" w:color="auto" w:fill="FFFFFF"/>
        <w:spacing w:before="0" w:beforeAutospacing="0" w:after="0" w:afterAutospacing="0" w:line="360" w:lineRule="auto"/>
        <w:rPr>
          <w:color w:val="auto"/>
          <w:sz w:val="28"/>
          <w:szCs w:val="28"/>
          <w:lang w:eastAsia="ru-RU"/>
        </w:rPr>
      </w:pPr>
    </w:p>
    <w:p w:rsidR="00977FBC" w:rsidRPr="00891248" w:rsidRDefault="007E4F40"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Із таблиці видно, що програмне забезпечення ендоскопа досить примітивн</w:t>
      </w:r>
      <w:r w:rsidR="00E36C12" w:rsidRPr="00891248">
        <w:rPr>
          <w:color w:val="auto"/>
          <w:sz w:val="28"/>
          <w:szCs w:val="28"/>
          <w:lang w:eastAsia="ru-RU"/>
        </w:rPr>
        <w:t>е</w:t>
      </w:r>
      <w:r w:rsidRPr="00891248">
        <w:rPr>
          <w:color w:val="auto"/>
          <w:sz w:val="28"/>
          <w:szCs w:val="28"/>
          <w:lang w:eastAsia="ru-RU"/>
        </w:rPr>
        <w:t xml:space="preserve"> порівняно з можливістю мого продукту.</w:t>
      </w:r>
    </w:p>
    <w:p w:rsidR="00977FBC" w:rsidRPr="00891248" w:rsidRDefault="00977FBC" w:rsidP="0075355C">
      <w:pPr>
        <w:spacing w:line="360" w:lineRule="auto"/>
        <w:rPr>
          <w:sz w:val="28"/>
          <w:szCs w:val="28"/>
          <w:lang w:val="uk-UA"/>
          <w:rPrChange w:id="203" w:author="ASD" w:date="2016-06-09T16:59:00Z">
            <w:rPr>
              <w:lang w:val="uk-UA"/>
            </w:rPr>
          </w:rPrChange>
        </w:rPr>
      </w:pPr>
      <w:r w:rsidRPr="00891248">
        <w:rPr>
          <w:sz w:val="28"/>
          <w:szCs w:val="28"/>
          <w:lang w:val="uk-UA"/>
          <w:rPrChange w:id="204" w:author="ASD" w:date="2016-06-09T16:59:00Z">
            <w:rPr>
              <w:lang w:val="uk-UA"/>
            </w:rPr>
          </w:rPrChange>
        </w:rPr>
        <w:br w:type="page"/>
      </w:r>
    </w:p>
    <w:p w:rsidR="008A5B2F" w:rsidRPr="00691E0F" w:rsidRDefault="005010E1" w:rsidP="0075355C">
      <w:pPr>
        <w:pStyle w:val="Heading1"/>
        <w:spacing w:after="240"/>
        <w:rPr>
          <w:rFonts w:eastAsiaTheme="majorEastAsia"/>
        </w:rPr>
      </w:pPr>
      <w:bookmarkStart w:id="205" w:name="_Toc453446552"/>
      <w:r w:rsidRPr="00891248">
        <w:rPr>
          <w:rFonts w:eastAsiaTheme="majorEastAsia"/>
          <w:lang w:val="uk-UA"/>
        </w:rPr>
        <w:lastRenderedPageBreak/>
        <w:t>ВИСНОВОК ДО РОЗДІЛУ</w:t>
      </w:r>
      <w:r w:rsidRPr="00691E0F">
        <w:rPr>
          <w:rFonts w:eastAsiaTheme="majorEastAsia"/>
        </w:rPr>
        <w:t xml:space="preserve"> 2</w:t>
      </w:r>
      <w:bookmarkEnd w:id="205"/>
    </w:p>
    <w:p w:rsidR="00D11CB1" w:rsidRPr="00891248" w:rsidRDefault="00E36C12"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Розробка </w:t>
      </w:r>
      <w:r w:rsidR="00307144" w:rsidRPr="00891248">
        <w:rPr>
          <w:color w:val="auto"/>
          <w:sz w:val="28"/>
          <w:szCs w:val="28"/>
          <w:lang w:eastAsia="ru-RU"/>
        </w:rPr>
        <w:t>адаптера</w:t>
      </w:r>
      <w:r w:rsidRPr="00891248">
        <w:rPr>
          <w:color w:val="auto"/>
          <w:sz w:val="28"/>
          <w:szCs w:val="28"/>
          <w:lang w:eastAsia="ru-RU"/>
        </w:rPr>
        <w:t xml:space="preserve"> дозволила реалізувати технічну частину приладу, а його характеристики більш виші за </w:t>
      </w:r>
      <w:r w:rsidR="00307144" w:rsidRPr="00891248">
        <w:rPr>
          <w:color w:val="auto"/>
          <w:sz w:val="28"/>
          <w:szCs w:val="28"/>
          <w:lang w:eastAsia="ru-RU"/>
        </w:rPr>
        <w:t>найкращій</w:t>
      </w:r>
      <w:r w:rsidRPr="00891248">
        <w:rPr>
          <w:color w:val="auto"/>
          <w:sz w:val="28"/>
          <w:szCs w:val="28"/>
          <w:lang w:eastAsia="ru-RU"/>
        </w:rPr>
        <w:t xml:space="preserve"> ен</w:t>
      </w:r>
      <w:r w:rsidR="00307144" w:rsidRPr="00891248">
        <w:rPr>
          <w:color w:val="auto"/>
          <w:sz w:val="28"/>
          <w:szCs w:val="28"/>
          <w:lang w:eastAsia="ru-RU"/>
        </w:rPr>
        <w:t>доскоп</w:t>
      </w:r>
      <w:r w:rsidRPr="00891248">
        <w:rPr>
          <w:color w:val="auto"/>
          <w:sz w:val="28"/>
          <w:szCs w:val="28"/>
          <w:lang w:eastAsia="ru-RU"/>
        </w:rPr>
        <w:t xml:space="preserve"> представлений на ринку</w:t>
      </w:r>
      <w:r w:rsidR="00D11CB1" w:rsidRPr="00891248">
        <w:rPr>
          <w:color w:val="auto"/>
          <w:sz w:val="28"/>
          <w:szCs w:val="28"/>
          <w:lang w:eastAsia="ru-RU"/>
        </w:rPr>
        <w:t xml:space="preserve"> на сьогоднішній день. Також простота виготовлення зумовлює </w:t>
      </w:r>
      <w:r w:rsidR="00307144" w:rsidRPr="00891248">
        <w:rPr>
          <w:color w:val="auto"/>
          <w:sz w:val="28"/>
          <w:szCs w:val="28"/>
          <w:lang w:eastAsia="ru-RU"/>
        </w:rPr>
        <w:t>дешевизну</w:t>
      </w:r>
      <w:r w:rsidR="00D11CB1" w:rsidRPr="00891248">
        <w:rPr>
          <w:color w:val="auto"/>
          <w:sz w:val="28"/>
          <w:szCs w:val="28"/>
          <w:lang w:eastAsia="ru-RU"/>
        </w:rPr>
        <w:t xml:space="preserve"> </w:t>
      </w:r>
    </w:p>
    <w:p w:rsidR="00D11CB1" w:rsidRPr="00891248" w:rsidRDefault="00D11CB1" w:rsidP="0075355C">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приладу. Сама конструкція є дуже гнучкою, що дає широкий спектр для модифікацій.</w:t>
      </w:r>
    </w:p>
    <w:p w:rsidR="00D11CB1" w:rsidRPr="00891248" w:rsidRDefault="00D11CB1" w:rsidP="0075355C">
      <w:pPr>
        <w:spacing w:line="360" w:lineRule="auto"/>
        <w:jc w:val="left"/>
        <w:rPr>
          <w:sz w:val="28"/>
          <w:szCs w:val="28"/>
          <w:lang w:val="uk-UA"/>
        </w:rPr>
      </w:pPr>
      <w:r w:rsidRPr="00891248">
        <w:rPr>
          <w:sz w:val="28"/>
          <w:szCs w:val="28"/>
          <w:lang w:val="uk-UA"/>
        </w:rPr>
        <w:br w:type="page"/>
      </w:r>
    </w:p>
    <w:p w:rsidR="008A5B2F" w:rsidRPr="00A12D06" w:rsidRDefault="008A5B2F" w:rsidP="0075355C">
      <w:pPr>
        <w:pStyle w:val="Heading1"/>
        <w:spacing w:before="0" w:after="240" w:line="360" w:lineRule="auto"/>
        <w:rPr>
          <w:rFonts w:eastAsiaTheme="majorEastAsia"/>
          <w:szCs w:val="28"/>
          <w:lang w:val="uk-UA"/>
        </w:rPr>
      </w:pPr>
      <w:bookmarkStart w:id="206" w:name="_Toc453446553"/>
      <w:r w:rsidRPr="00A12D06">
        <w:rPr>
          <w:rFonts w:eastAsiaTheme="majorEastAsia"/>
          <w:szCs w:val="28"/>
          <w:lang w:val="uk-UA"/>
        </w:rPr>
        <w:lastRenderedPageBreak/>
        <w:t>РОЗДІЛ 3</w:t>
      </w:r>
      <w:r w:rsidR="003C643F">
        <w:rPr>
          <w:rFonts w:eastAsiaTheme="majorEastAsia"/>
          <w:szCs w:val="28"/>
          <w:lang w:val="uk-UA"/>
        </w:rPr>
        <w:br/>
      </w:r>
      <w:r w:rsidRPr="00A12D06">
        <w:rPr>
          <w:rFonts w:eastAsiaTheme="majorEastAsia"/>
          <w:szCs w:val="28"/>
          <w:lang w:val="uk-UA"/>
        </w:rPr>
        <w:t>РОЗРОБКА ПРОГРАМНО</w:t>
      </w:r>
      <w:r w:rsidR="00180694" w:rsidRPr="00A12D06">
        <w:rPr>
          <w:rFonts w:eastAsiaTheme="majorEastAsia"/>
          <w:szCs w:val="28"/>
          <w:lang w:val="uk-UA"/>
        </w:rPr>
        <w:t>ГО ЗАБЕЗПЕЧЕННЯ</w:t>
      </w:r>
      <w:bookmarkEnd w:id="206"/>
    </w:p>
    <w:p w:rsidR="006D4B1D" w:rsidRPr="00891248" w:rsidRDefault="00AF5FF5" w:rsidP="0075355C">
      <w:pPr>
        <w:pStyle w:val="Heading2"/>
        <w:numPr>
          <w:ilvl w:val="0"/>
          <w:numId w:val="15"/>
        </w:numPr>
        <w:tabs>
          <w:tab w:val="left" w:pos="990"/>
        </w:tabs>
        <w:spacing w:before="0"/>
        <w:ind w:left="1170" w:hanging="810"/>
        <w:rPr>
          <w:rFonts w:eastAsiaTheme="majorEastAsia"/>
          <w:lang w:val="uk-UA"/>
        </w:rPr>
      </w:pPr>
      <w:bookmarkStart w:id="207" w:name="_Toc453446554"/>
      <w:r w:rsidRPr="00891248">
        <w:rPr>
          <w:rFonts w:eastAsiaTheme="majorEastAsia"/>
          <w:lang w:val="uk-UA"/>
        </w:rPr>
        <w:t>Опис OpenTLD</w:t>
      </w:r>
      <w:bookmarkEnd w:id="207"/>
    </w:p>
    <w:p w:rsidR="00180694" w:rsidRPr="00891248" w:rsidRDefault="00180694"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Зорова кора головного мозку людини знаходить і ідентифікує об'єкти шляхом аналізу інформації, прибувають в якості потенціалів дії, які запускаються в сітківці [20]. У той час як перцептивних психологи вивчити, як зорова система людини інтерпретує стимули навколишнього середовища, дослідники в комп'ютері бачення розробляти математичні методи з метою отримання інформації про фізичні об'єкти на основі зображень з камери [44]. Методи комп'ютерного зору застосовуються для оптичного розпізнавання символів, </w:t>
      </w:r>
      <w:r w:rsidR="00EA622F" w:rsidRPr="00891248">
        <w:rPr>
          <w:color w:val="auto"/>
          <w:sz w:val="28"/>
          <w:szCs w:val="28"/>
          <w:lang w:eastAsia="ru-RU"/>
        </w:rPr>
        <w:t>контролю</w:t>
      </w:r>
      <w:r w:rsidR="005512AD" w:rsidRPr="00891248">
        <w:rPr>
          <w:color w:val="auto"/>
          <w:sz w:val="28"/>
          <w:szCs w:val="28"/>
          <w:lang w:eastAsia="ru-RU"/>
        </w:rPr>
        <w:t xml:space="preserve"> якості, керівництва</w:t>
      </w:r>
      <w:r w:rsidRPr="00891248">
        <w:rPr>
          <w:color w:val="auto"/>
          <w:sz w:val="28"/>
          <w:szCs w:val="28"/>
          <w:lang w:eastAsia="ru-RU"/>
        </w:rPr>
        <w:t xml:space="preserve"> робота</w:t>
      </w:r>
      <w:r w:rsidR="005512AD" w:rsidRPr="00891248">
        <w:rPr>
          <w:color w:val="auto"/>
          <w:sz w:val="28"/>
          <w:szCs w:val="28"/>
          <w:lang w:eastAsia="ru-RU"/>
        </w:rPr>
        <w:t>ми</w:t>
      </w:r>
      <w:r w:rsidRPr="00891248">
        <w:rPr>
          <w:color w:val="auto"/>
          <w:sz w:val="28"/>
          <w:szCs w:val="28"/>
          <w:lang w:eastAsia="ru-RU"/>
        </w:rPr>
        <w:t>, реконструкці</w:t>
      </w:r>
      <w:r w:rsidR="005512AD" w:rsidRPr="00891248">
        <w:rPr>
          <w:color w:val="auto"/>
          <w:sz w:val="28"/>
          <w:szCs w:val="28"/>
          <w:lang w:eastAsia="ru-RU"/>
        </w:rPr>
        <w:t>ї сцен</w:t>
      </w:r>
      <w:r w:rsidRPr="00891248">
        <w:rPr>
          <w:color w:val="auto"/>
          <w:sz w:val="28"/>
          <w:szCs w:val="28"/>
          <w:lang w:eastAsia="ru-RU"/>
        </w:rPr>
        <w:t xml:space="preserve"> і категоризації об'єктів [47].</w:t>
      </w:r>
    </w:p>
    <w:p w:rsidR="005512AD" w:rsidRPr="00891248" w:rsidRDefault="00180694"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Одн</w:t>
      </w:r>
      <w:r w:rsidR="005512AD" w:rsidRPr="00891248">
        <w:rPr>
          <w:color w:val="auto"/>
          <w:sz w:val="28"/>
          <w:szCs w:val="28"/>
          <w:lang w:eastAsia="ru-RU"/>
        </w:rPr>
        <w:t>ією з</w:t>
      </w:r>
      <w:r w:rsidRPr="00891248">
        <w:rPr>
          <w:color w:val="auto"/>
          <w:sz w:val="28"/>
          <w:szCs w:val="28"/>
          <w:lang w:eastAsia="ru-RU"/>
        </w:rPr>
        <w:t xml:space="preserve"> </w:t>
      </w:r>
      <w:r w:rsidR="005512AD" w:rsidRPr="00891248">
        <w:rPr>
          <w:color w:val="auto"/>
          <w:sz w:val="28"/>
          <w:szCs w:val="28"/>
          <w:lang w:eastAsia="ru-RU"/>
        </w:rPr>
        <w:t xml:space="preserve">гілок </w:t>
      </w:r>
      <w:r w:rsidRPr="00891248">
        <w:rPr>
          <w:color w:val="auto"/>
          <w:sz w:val="28"/>
          <w:szCs w:val="28"/>
          <w:lang w:eastAsia="ru-RU"/>
        </w:rPr>
        <w:t>досліджень в області комп'юте</w:t>
      </w:r>
      <w:r w:rsidR="005512AD" w:rsidRPr="00891248">
        <w:rPr>
          <w:color w:val="auto"/>
          <w:sz w:val="28"/>
          <w:szCs w:val="28"/>
          <w:lang w:eastAsia="ru-RU"/>
        </w:rPr>
        <w:t>рного зору є розпізнавання та відстеження об'єктів. Це направлення</w:t>
      </w:r>
      <w:r w:rsidRPr="00891248">
        <w:rPr>
          <w:color w:val="auto"/>
          <w:sz w:val="28"/>
          <w:szCs w:val="28"/>
          <w:lang w:eastAsia="ru-RU"/>
        </w:rPr>
        <w:t xml:space="preserve"> вивча</w:t>
      </w:r>
      <w:r w:rsidR="005512AD" w:rsidRPr="00891248">
        <w:rPr>
          <w:color w:val="auto"/>
          <w:sz w:val="28"/>
          <w:szCs w:val="28"/>
          <w:lang w:eastAsia="ru-RU"/>
        </w:rPr>
        <w:t>є</w:t>
      </w:r>
      <w:r w:rsidRPr="00891248">
        <w:rPr>
          <w:color w:val="auto"/>
          <w:sz w:val="28"/>
          <w:szCs w:val="28"/>
          <w:lang w:eastAsia="ru-RU"/>
        </w:rPr>
        <w:t xml:space="preserve"> методи</w:t>
      </w:r>
      <w:r w:rsidR="005512AD" w:rsidRPr="00891248">
        <w:rPr>
          <w:color w:val="auto"/>
          <w:sz w:val="28"/>
          <w:szCs w:val="28"/>
          <w:lang w:eastAsia="ru-RU"/>
        </w:rPr>
        <w:t>,</w:t>
      </w:r>
      <w:r w:rsidRPr="00891248">
        <w:rPr>
          <w:color w:val="auto"/>
          <w:sz w:val="28"/>
          <w:szCs w:val="28"/>
          <w:lang w:eastAsia="ru-RU"/>
        </w:rPr>
        <w:t xml:space="preserve"> що </w:t>
      </w:r>
      <w:r w:rsidR="005512AD" w:rsidRPr="00891248">
        <w:rPr>
          <w:color w:val="auto"/>
          <w:sz w:val="28"/>
          <w:szCs w:val="28"/>
          <w:lang w:eastAsia="ru-RU"/>
        </w:rPr>
        <w:t>оцінюють</w:t>
      </w:r>
      <w:r w:rsidRPr="00891248">
        <w:rPr>
          <w:color w:val="auto"/>
          <w:sz w:val="28"/>
          <w:szCs w:val="28"/>
          <w:lang w:eastAsia="ru-RU"/>
        </w:rPr>
        <w:t xml:space="preserve"> розташування </w:t>
      </w:r>
      <w:r w:rsidR="005512AD" w:rsidRPr="00891248">
        <w:rPr>
          <w:color w:val="auto"/>
          <w:sz w:val="28"/>
          <w:szCs w:val="28"/>
          <w:lang w:eastAsia="ru-RU"/>
        </w:rPr>
        <w:t>об’єктів</w:t>
      </w:r>
      <w:r w:rsidRPr="00891248">
        <w:rPr>
          <w:color w:val="auto"/>
          <w:sz w:val="28"/>
          <w:szCs w:val="28"/>
          <w:lang w:eastAsia="ru-RU"/>
        </w:rPr>
        <w:t xml:space="preserve"> в послідовних відеокадр</w:t>
      </w:r>
      <w:r w:rsidR="005512AD" w:rsidRPr="00891248">
        <w:rPr>
          <w:color w:val="auto"/>
          <w:sz w:val="28"/>
          <w:szCs w:val="28"/>
          <w:lang w:eastAsia="ru-RU"/>
        </w:rPr>
        <w:t>ах</w:t>
      </w:r>
      <w:r w:rsidRPr="00891248">
        <w:rPr>
          <w:color w:val="auto"/>
          <w:sz w:val="28"/>
          <w:szCs w:val="28"/>
          <w:lang w:eastAsia="ru-RU"/>
        </w:rPr>
        <w:t xml:space="preserve"> [34]. </w:t>
      </w:r>
    </w:p>
    <w:p w:rsidR="00180694" w:rsidRPr="00891248" w:rsidRDefault="005512AD"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П</w:t>
      </w:r>
      <w:r w:rsidR="00180694" w:rsidRPr="00891248">
        <w:rPr>
          <w:color w:val="auto"/>
          <w:sz w:val="28"/>
          <w:szCs w:val="28"/>
          <w:lang w:eastAsia="ru-RU"/>
        </w:rPr>
        <w:t xml:space="preserve">оширення </w:t>
      </w:r>
      <w:r w:rsidRPr="00891248">
        <w:rPr>
          <w:color w:val="auto"/>
          <w:sz w:val="28"/>
          <w:szCs w:val="28"/>
          <w:lang w:eastAsia="ru-RU"/>
        </w:rPr>
        <w:t>потужних</w:t>
      </w:r>
      <w:r w:rsidR="00180694" w:rsidRPr="00891248">
        <w:rPr>
          <w:color w:val="auto"/>
          <w:sz w:val="28"/>
          <w:szCs w:val="28"/>
          <w:lang w:eastAsia="ru-RU"/>
        </w:rPr>
        <w:t xml:space="preserve"> комп'ютер</w:t>
      </w:r>
      <w:r w:rsidRPr="00891248">
        <w:rPr>
          <w:color w:val="auto"/>
          <w:sz w:val="28"/>
          <w:szCs w:val="28"/>
          <w:lang w:eastAsia="ru-RU"/>
        </w:rPr>
        <w:t>ів</w:t>
      </w:r>
      <w:r w:rsidR="00180694" w:rsidRPr="00891248">
        <w:rPr>
          <w:color w:val="auto"/>
          <w:sz w:val="28"/>
          <w:szCs w:val="28"/>
          <w:lang w:eastAsia="ru-RU"/>
        </w:rPr>
        <w:t xml:space="preserve">, наявність високоякісних і недорогих відеокамер, а також необхідність для автоматизованого аналізу відео </w:t>
      </w:r>
      <w:r w:rsidR="008E2C9A" w:rsidRPr="00891248">
        <w:rPr>
          <w:color w:val="auto"/>
          <w:sz w:val="28"/>
          <w:szCs w:val="28"/>
          <w:lang w:eastAsia="ru-RU"/>
        </w:rPr>
        <w:t xml:space="preserve">дало поштовх </w:t>
      </w:r>
      <w:r w:rsidR="00180694" w:rsidRPr="00891248">
        <w:rPr>
          <w:color w:val="auto"/>
          <w:sz w:val="28"/>
          <w:szCs w:val="28"/>
          <w:lang w:eastAsia="ru-RU"/>
        </w:rPr>
        <w:t>до застосуванн</w:t>
      </w:r>
      <w:r w:rsidR="00D66ADF" w:rsidRPr="00891248">
        <w:rPr>
          <w:color w:val="auto"/>
          <w:sz w:val="28"/>
          <w:szCs w:val="28"/>
          <w:lang w:eastAsia="ru-RU"/>
        </w:rPr>
        <w:t>я алгоритмів відстеження об'єктів</w:t>
      </w:r>
      <w:r w:rsidR="00180694" w:rsidRPr="00891248">
        <w:rPr>
          <w:color w:val="auto"/>
          <w:sz w:val="28"/>
          <w:szCs w:val="28"/>
          <w:lang w:eastAsia="ru-RU"/>
        </w:rPr>
        <w:t xml:space="preserve"> в автоматизованих </w:t>
      </w:r>
      <w:r w:rsidR="00EA622F" w:rsidRPr="00891248">
        <w:rPr>
          <w:color w:val="auto"/>
          <w:sz w:val="28"/>
          <w:szCs w:val="28"/>
          <w:lang w:eastAsia="ru-RU"/>
        </w:rPr>
        <w:t>системах</w:t>
      </w:r>
      <w:r w:rsidR="00D66ADF" w:rsidRPr="00891248">
        <w:rPr>
          <w:color w:val="auto"/>
          <w:sz w:val="28"/>
          <w:szCs w:val="28"/>
          <w:lang w:eastAsia="ru-RU"/>
        </w:rPr>
        <w:t xml:space="preserve"> </w:t>
      </w:r>
      <w:r w:rsidR="00180694" w:rsidRPr="00891248">
        <w:rPr>
          <w:color w:val="auto"/>
          <w:sz w:val="28"/>
          <w:szCs w:val="28"/>
          <w:lang w:eastAsia="ru-RU"/>
        </w:rPr>
        <w:t>відеоспостереження, автоматичн</w:t>
      </w:r>
      <w:r w:rsidR="00D66ADF" w:rsidRPr="00891248">
        <w:rPr>
          <w:color w:val="auto"/>
          <w:sz w:val="28"/>
          <w:szCs w:val="28"/>
          <w:lang w:eastAsia="ru-RU"/>
        </w:rPr>
        <w:t>их</w:t>
      </w:r>
      <w:r w:rsidR="00180694" w:rsidRPr="00891248">
        <w:rPr>
          <w:color w:val="auto"/>
          <w:sz w:val="28"/>
          <w:szCs w:val="28"/>
          <w:lang w:eastAsia="ru-RU"/>
        </w:rPr>
        <w:t xml:space="preserve"> анотацій відеоданих, </w:t>
      </w:r>
      <w:r w:rsidR="00D66ADF" w:rsidRPr="00891248">
        <w:rPr>
          <w:color w:val="auto"/>
          <w:sz w:val="28"/>
          <w:szCs w:val="28"/>
          <w:lang w:eastAsia="ru-RU"/>
        </w:rPr>
        <w:t>взаємодії людини з комп'ютером та навігації транспортних засобів</w:t>
      </w:r>
      <w:r w:rsidR="00180694" w:rsidRPr="00891248">
        <w:rPr>
          <w:color w:val="auto"/>
          <w:sz w:val="28"/>
          <w:szCs w:val="28"/>
          <w:lang w:eastAsia="ru-RU"/>
        </w:rPr>
        <w:t xml:space="preserve"> [50].</w:t>
      </w:r>
    </w:p>
    <w:p w:rsidR="00180694" w:rsidRPr="00A12D06" w:rsidRDefault="00180694" w:rsidP="0075355C">
      <w:pPr>
        <w:pStyle w:val="Heading3"/>
        <w:numPr>
          <w:ilvl w:val="0"/>
          <w:numId w:val="42"/>
        </w:numPr>
        <w:tabs>
          <w:tab w:val="left" w:pos="990"/>
          <w:tab w:val="left" w:pos="1440"/>
        </w:tabs>
        <w:spacing w:before="0" w:beforeAutospacing="0" w:after="240" w:afterAutospacing="0" w:line="360" w:lineRule="auto"/>
        <w:ind w:left="1710" w:hanging="1350"/>
        <w:rPr>
          <w:szCs w:val="28"/>
          <w:lang w:val="uk-UA"/>
        </w:rPr>
      </w:pPr>
      <w:bookmarkStart w:id="208" w:name="_Toc453446555"/>
      <w:r w:rsidRPr="00A12D06">
        <w:rPr>
          <w:szCs w:val="28"/>
          <w:lang w:val="uk-UA"/>
        </w:rPr>
        <w:t>Визначення проблеми</w:t>
      </w:r>
      <w:bookmarkEnd w:id="208"/>
    </w:p>
    <w:p w:rsidR="00180694" w:rsidRPr="00891248" w:rsidRDefault="00180694"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Проблема </w:t>
      </w:r>
      <w:r w:rsidR="006879E7" w:rsidRPr="00891248">
        <w:rPr>
          <w:color w:val="auto"/>
          <w:sz w:val="28"/>
          <w:szCs w:val="28"/>
          <w:lang w:eastAsia="ru-RU"/>
        </w:rPr>
        <w:t xml:space="preserve">полягає у створенні алгоритму, який би був здатний оцінити із </w:t>
      </w:r>
      <w:r w:rsidRPr="00891248">
        <w:rPr>
          <w:color w:val="auto"/>
          <w:sz w:val="28"/>
          <w:szCs w:val="28"/>
          <w:lang w:eastAsia="ru-RU"/>
        </w:rPr>
        <w:t>послідовн</w:t>
      </w:r>
      <w:r w:rsidR="006879E7" w:rsidRPr="00891248">
        <w:rPr>
          <w:color w:val="auto"/>
          <w:sz w:val="28"/>
          <w:szCs w:val="28"/>
          <w:lang w:eastAsia="ru-RU"/>
        </w:rPr>
        <w:t>ості</w:t>
      </w:r>
      <w:r w:rsidRPr="00891248">
        <w:rPr>
          <w:color w:val="auto"/>
          <w:sz w:val="28"/>
          <w:szCs w:val="28"/>
          <w:lang w:eastAsia="ru-RU"/>
        </w:rPr>
        <w:t xml:space="preserve"> зображень </w:t>
      </w:r>
      <w:r w:rsidRPr="00891248">
        <w:rPr>
          <w:i/>
          <w:color w:val="auto"/>
          <w:sz w:val="28"/>
          <w:szCs w:val="28"/>
          <w:lang w:eastAsia="ru-RU"/>
          <w:rPrChange w:id="209" w:author="ASD" w:date="2016-06-09T16:59:00Z">
            <w:rPr>
              <w:color w:val="auto"/>
              <w:sz w:val="28"/>
              <w:szCs w:val="28"/>
              <w:lang w:eastAsia="ru-RU"/>
            </w:rPr>
          </w:rPrChange>
        </w:rPr>
        <w:t>I1</w:t>
      </w:r>
      <w:r w:rsidRPr="00891248">
        <w:rPr>
          <w:color w:val="auto"/>
          <w:sz w:val="28"/>
          <w:szCs w:val="28"/>
          <w:lang w:eastAsia="ru-RU"/>
        </w:rPr>
        <w:t xml:space="preserve"> ... </w:t>
      </w:r>
      <w:r w:rsidRPr="00891248">
        <w:rPr>
          <w:i/>
          <w:color w:val="auto"/>
          <w:sz w:val="28"/>
          <w:szCs w:val="28"/>
          <w:lang w:eastAsia="ru-RU"/>
          <w:rPrChange w:id="210" w:author="ASD" w:date="2016-06-09T16:59:00Z">
            <w:rPr>
              <w:color w:val="auto"/>
              <w:sz w:val="28"/>
              <w:szCs w:val="28"/>
              <w:lang w:eastAsia="ru-RU"/>
            </w:rPr>
          </w:rPrChange>
        </w:rPr>
        <w:t>In</w:t>
      </w:r>
      <w:r w:rsidRPr="00891248">
        <w:rPr>
          <w:color w:val="auto"/>
          <w:sz w:val="28"/>
          <w:szCs w:val="28"/>
          <w:lang w:eastAsia="ru-RU"/>
        </w:rPr>
        <w:t xml:space="preserve">, стан </w:t>
      </w:r>
      <w:r w:rsidR="006879E7" w:rsidRPr="00891248">
        <w:rPr>
          <w:color w:val="auto"/>
          <w:sz w:val="28"/>
          <w:szCs w:val="28"/>
          <w:lang w:eastAsia="ru-RU"/>
        </w:rPr>
        <w:t>об’єкта, який відстежується,</w:t>
      </w:r>
      <w:r w:rsidRPr="00891248">
        <w:rPr>
          <w:color w:val="auto"/>
          <w:sz w:val="28"/>
          <w:szCs w:val="28"/>
          <w:lang w:eastAsia="ru-RU"/>
        </w:rPr>
        <w:t xml:space="preserve"> для кожного кадру </w:t>
      </w:r>
      <w:r w:rsidRPr="00891248">
        <w:rPr>
          <w:i/>
          <w:color w:val="auto"/>
          <w:sz w:val="28"/>
          <w:szCs w:val="28"/>
          <w:lang w:eastAsia="ru-RU"/>
          <w:rPrChange w:id="211" w:author="ASD" w:date="2016-06-09T16:59:00Z">
            <w:rPr>
              <w:color w:val="auto"/>
              <w:sz w:val="28"/>
              <w:szCs w:val="28"/>
              <w:lang w:eastAsia="ru-RU"/>
            </w:rPr>
          </w:rPrChange>
        </w:rPr>
        <w:t>Ік</w:t>
      </w:r>
      <w:r w:rsidRPr="00891248">
        <w:rPr>
          <w:color w:val="auto"/>
          <w:sz w:val="28"/>
          <w:szCs w:val="28"/>
          <w:lang w:eastAsia="ru-RU"/>
        </w:rPr>
        <w:t xml:space="preserve">. </w:t>
      </w:r>
      <w:r w:rsidR="006879E7" w:rsidRPr="00891248">
        <w:rPr>
          <w:color w:val="auto"/>
          <w:sz w:val="28"/>
          <w:szCs w:val="28"/>
          <w:lang w:eastAsia="ru-RU"/>
        </w:rPr>
        <w:t>Методи відстеження об'єкту</w:t>
      </w:r>
      <w:r w:rsidRPr="00891248">
        <w:rPr>
          <w:color w:val="auto"/>
          <w:sz w:val="28"/>
          <w:szCs w:val="28"/>
          <w:lang w:eastAsia="ru-RU"/>
        </w:rPr>
        <w:t xml:space="preserve"> коду</w:t>
      </w:r>
      <w:r w:rsidR="006879E7" w:rsidRPr="00891248">
        <w:rPr>
          <w:color w:val="auto"/>
          <w:sz w:val="28"/>
          <w:szCs w:val="28"/>
          <w:lang w:eastAsia="ru-RU"/>
        </w:rPr>
        <w:t>ють його</w:t>
      </w:r>
      <w:r w:rsidRPr="00891248">
        <w:rPr>
          <w:color w:val="auto"/>
          <w:sz w:val="28"/>
          <w:szCs w:val="28"/>
          <w:lang w:eastAsia="ru-RU"/>
        </w:rPr>
        <w:t xml:space="preserve"> стан</w:t>
      </w:r>
      <w:r w:rsidR="006879E7" w:rsidRPr="00891248">
        <w:rPr>
          <w:color w:val="auto"/>
          <w:sz w:val="28"/>
          <w:szCs w:val="28"/>
          <w:lang w:eastAsia="ru-RU"/>
        </w:rPr>
        <w:t xml:space="preserve">, </w:t>
      </w:r>
      <w:r w:rsidRPr="00891248">
        <w:rPr>
          <w:color w:val="auto"/>
          <w:sz w:val="28"/>
          <w:szCs w:val="28"/>
          <w:lang w:eastAsia="ru-RU"/>
        </w:rPr>
        <w:t xml:space="preserve">як центроїди, що обмежує </w:t>
      </w:r>
      <w:r w:rsidR="006879E7" w:rsidRPr="00891248">
        <w:rPr>
          <w:color w:val="auto"/>
          <w:sz w:val="28"/>
          <w:szCs w:val="28"/>
          <w:lang w:eastAsia="ru-RU"/>
        </w:rPr>
        <w:t>певним простором</w:t>
      </w:r>
      <w:r w:rsidRPr="00891248">
        <w:rPr>
          <w:color w:val="auto"/>
          <w:sz w:val="28"/>
          <w:szCs w:val="28"/>
          <w:lang w:eastAsia="ru-RU"/>
        </w:rPr>
        <w:t xml:space="preserve"> [34]. Наприклад, на рис. </w:t>
      </w:r>
      <w:r w:rsidR="002B322F" w:rsidRPr="00891248">
        <w:rPr>
          <w:color w:val="auto"/>
          <w:sz w:val="28"/>
          <w:szCs w:val="28"/>
          <w:lang w:eastAsia="ru-RU"/>
        </w:rPr>
        <w:t>3</w:t>
      </w:r>
      <w:r w:rsidRPr="00891248">
        <w:rPr>
          <w:color w:val="auto"/>
          <w:sz w:val="28"/>
          <w:szCs w:val="28"/>
          <w:lang w:eastAsia="ru-RU"/>
        </w:rPr>
        <w:t xml:space="preserve">.1, </w:t>
      </w:r>
      <w:r w:rsidR="006879E7" w:rsidRPr="00891248">
        <w:rPr>
          <w:color w:val="auto"/>
          <w:sz w:val="28"/>
          <w:szCs w:val="28"/>
          <w:lang w:eastAsia="ru-RU"/>
        </w:rPr>
        <w:t>де об’єкт</w:t>
      </w:r>
      <w:r w:rsidRPr="00891248">
        <w:rPr>
          <w:color w:val="auto"/>
          <w:sz w:val="28"/>
          <w:szCs w:val="28"/>
          <w:lang w:eastAsia="ru-RU"/>
        </w:rPr>
        <w:t xml:space="preserve"> обмежує </w:t>
      </w:r>
      <w:r w:rsidR="006879E7" w:rsidRPr="00891248">
        <w:rPr>
          <w:color w:val="auto"/>
          <w:sz w:val="28"/>
          <w:szCs w:val="28"/>
          <w:lang w:eastAsia="ru-RU"/>
        </w:rPr>
        <w:t>прямокутник, який</w:t>
      </w:r>
      <w:r w:rsidRPr="00891248">
        <w:rPr>
          <w:color w:val="auto"/>
          <w:sz w:val="28"/>
          <w:szCs w:val="28"/>
          <w:lang w:eastAsia="ru-RU"/>
        </w:rPr>
        <w:t xml:space="preserve"> показ</w:t>
      </w:r>
      <w:r w:rsidR="006879E7" w:rsidRPr="00891248">
        <w:rPr>
          <w:color w:val="auto"/>
          <w:sz w:val="28"/>
          <w:szCs w:val="28"/>
          <w:lang w:eastAsia="ru-RU"/>
        </w:rPr>
        <w:t xml:space="preserve">ує </w:t>
      </w:r>
      <w:r w:rsidRPr="00891248">
        <w:rPr>
          <w:color w:val="auto"/>
          <w:sz w:val="28"/>
          <w:szCs w:val="28"/>
          <w:lang w:eastAsia="ru-RU"/>
        </w:rPr>
        <w:t>об'єкт</w:t>
      </w:r>
      <w:r w:rsidR="006879E7" w:rsidRPr="00891248">
        <w:rPr>
          <w:color w:val="auto"/>
          <w:sz w:val="28"/>
          <w:szCs w:val="28"/>
          <w:lang w:eastAsia="ru-RU"/>
        </w:rPr>
        <w:t xml:space="preserve"> </w:t>
      </w:r>
      <w:r w:rsidR="002B322F" w:rsidRPr="00891248">
        <w:rPr>
          <w:color w:val="auto"/>
          <w:sz w:val="28"/>
          <w:szCs w:val="28"/>
          <w:lang w:eastAsia="ru-RU"/>
        </w:rPr>
        <w:t>цікавості</w:t>
      </w:r>
      <w:r w:rsidR="006879E7" w:rsidRPr="00891248">
        <w:rPr>
          <w:color w:val="auto"/>
          <w:sz w:val="28"/>
          <w:szCs w:val="28"/>
          <w:lang w:eastAsia="ru-RU"/>
        </w:rPr>
        <w:t>. У</w:t>
      </w:r>
      <w:r w:rsidRPr="00891248">
        <w:rPr>
          <w:color w:val="auto"/>
          <w:sz w:val="28"/>
          <w:szCs w:val="28"/>
          <w:lang w:eastAsia="ru-RU"/>
        </w:rPr>
        <w:t xml:space="preserve"> цьому випадку параметри </w:t>
      </w:r>
      <w:r w:rsidR="006879E7" w:rsidRPr="00891248">
        <w:rPr>
          <w:color w:val="auto"/>
          <w:sz w:val="28"/>
          <w:szCs w:val="28"/>
          <w:lang w:eastAsia="ru-RU"/>
        </w:rPr>
        <w:t xml:space="preserve">обмежувального простору </w:t>
      </w:r>
      <w:r w:rsidRPr="00891248">
        <w:rPr>
          <w:color w:val="auto"/>
          <w:sz w:val="28"/>
          <w:szCs w:val="28"/>
          <w:lang w:eastAsia="ru-RU"/>
        </w:rPr>
        <w:t>складаються з верхн</w:t>
      </w:r>
      <w:r w:rsidR="006879E7" w:rsidRPr="00891248">
        <w:rPr>
          <w:color w:val="auto"/>
          <w:sz w:val="28"/>
          <w:szCs w:val="28"/>
          <w:lang w:eastAsia="ru-RU"/>
        </w:rPr>
        <w:t xml:space="preserve">ього </w:t>
      </w:r>
      <w:r w:rsidRPr="00891248">
        <w:rPr>
          <w:color w:val="auto"/>
          <w:sz w:val="28"/>
          <w:szCs w:val="28"/>
          <w:lang w:eastAsia="ru-RU"/>
        </w:rPr>
        <w:t>лів</w:t>
      </w:r>
      <w:r w:rsidR="006879E7" w:rsidRPr="00891248">
        <w:rPr>
          <w:color w:val="auto"/>
          <w:sz w:val="28"/>
          <w:szCs w:val="28"/>
          <w:lang w:eastAsia="ru-RU"/>
        </w:rPr>
        <w:t>ого</w:t>
      </w:r>
      <w:r w:rsidRPr="00891248">
        <w:rPr>
          <w:color w:val="auto"/>
          <w:sz w:val="28"/>
          <w:szCs w:val="28"/>
          <w:lang w:eastAsia="ru-RU"/>
        </w:rPr>
        <w:t xml:space="preserve"> кут</w:t>
      </w:r>
      <w:r w:rsidR="006879E7" w:rsidRPr="00891248">
        <w:rPr>
          <w:color w:val="auto"/>
          <w:sz w:val="28"/>
          <w:szCs w:val="28"/>
          <w:lang w:eastAsia="ru-RU"/>
        </w:rPr>
        <w:t xml:space="preserve">а прямокутника (х, </w:t>
      </w:r>
      <w:r w:rsidR="006879E7" w:rsidRPr="00891248">
        <w:rPr>
          <w:color w:val="auto"/>
          <w:sz w:val="28"/>
          <w:szCs w:val="28"/>
          <w:lang w:eastAsia="ru-RU"/>
        </w:rPr>
        <w:lastRenderedPageBreak/>
        <w:t>у) та</w:t>
      </w:r>
      <w:r w:rsidRPr="00891248">
        <w:rPr>
          <w:color w:val="auto"/>
          <w:sz w:val="28"/>
          <w:szCs w:val="28"/>
          <w:lang w:eastAsia="ru-RU"/>
        </w:rPr>
        <w:t xml:space="preserve"> його ширини і висоти. </w:t>
      </w:r>
      <w:r w:rsidR="006879E7" w:rsidRPr="00891248">
        <w:rPr>
          <w:color w:val="auto"/>
          <w:sz w:val="28"/>
          <w:szCs w:val="28"/>
          <w:lang w:eastAsia="ru-RU"/>
        </w:rPr>
        <w:t xml:space="preserve">Maggio and Cavallaro </w:t>
      </w:r>
      <w:r w:rsidRPr="00891248">
        <w:rPr>
          <w:color w:val="auto"/>
          <w:sz w:val="28"/>
          <w:szCs w:val="28"/>
          <w:lang w:eastAsia="ru-RU"/>
        </w:rPr>
        <w:t xml:space="preserve">[34] </w:t>
      </w:r>
      <w:r w:rsidR="00FC75B6" w:rsidRPr="00891248">
        <w:rPr>
          <w:color w:val="auto"/>
          <w:sz w:val="28"/>
          <w:szCs w:val="28"/>
          <w:lang w:eastAsia="ru-RU"/>
        </w:rPr>
        <w:t>група підходів</w:t>
      </w:r>
      <w:r w:rsidRPr="00891248">
        <w:rPr>
          <w:color w:val="auto"/>
          <w:sz w:val="28"/>
          <w:szCs w:val="28"/>
          <w:lang w:eastAsia="ru-RU"/>
        </w:rPr>
        <w:t>,</w:t>
      </w:r>
      <w:r w:rsidR="00FC75B6" w:rsidRPr="00891248">
        <w:rPr>
          <w:color w:val="auto"/>
          <w:sz w:val="28"/>
          <w:szCs w:val="28"/>
          <w:lang w:eastAsia="ru-RU"/>
        </w:rPr>
        <w:t xml:space="preserve"> що</w:t>
      </w:r>
      <w:r w:rsidRPr="00891248">
        <w:rPr>
          <w:color w:val="auto"/>
          <w:sz w:val="28"/>
          <w:szCs w:val="28"/>
          <w:lang w:eastAsia="ru-RU"/>
        </w:rPr>
        <w:t xml:space="preserve"> </w:t>
      </w:r>
      <w:r w:rsidR="00FC75B6" w:rsidRPr="00891248">
        <w:rPr>
          <w:color w:val="auto"/>
          <w:sz w:val="28"/>
          <w:szCs w:val="28"/>
          <w:lang w:eastAsia="ru-RU"/>
        </w:rPr>
        <w:t>засновані на кількості взаємодій з користувачем, які потрібні</w:t>
      </w:r>
      <w:r w:rsidRPr="00891248">
        <w:rPr>
          <w:color w:val="auto"/>
          <w:sz w:val="28"/>
          <w:szCs w:val="28"/>
          <w:lang w:eastAsia="ru-RU"/>
        </w:rPr>
        <w:t xml:space="preserve"> для ідентифікації об'єктів</w:t>
      </w:r>
      <w:r w:rsidR="00FC75B6" w:rsidRPr="00891248">
        <w:rPr>
          <w:color w:val="auto"/>
          <w:sz w:val="28"/>
          <w:szCs w:val="28"/>
          <w:lang w:eastAsia="ru-RU"/>
        </w:rPr>
        <w:t xml:space="preserve"> цікавості</w:t>
      </w:r>
      <w:r w:rsidRPr="00891248">
        <w:rPr>
          <w:color w:val="auto"/>
          <w:sz w:val="28"/>
          <w:szCs w:val="28"/>
          <w:lang w:eastAsia="ru-RU"/>
        </w:rPr>
        <w:t>. Ручний трекінг вимагає взаємодії з користувачем в кожному кадрі. Автоматизований методи відстеження використовувати апріорну інформацію для того, щоб автоматично форматувати процес відстеження.</w:t>
      </w:r>
    </w:p>
    <w:p w:rsidR="00180694" w:rsidRPr="00891248" w:rsidRDefault="00180694"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У напівавтоматичному відстеженн</w:t>
      </w:r>
      <w:r w:rsidR="002B322F" w:rsidRPr="00891248">
        <w:rPr>
          <w:color w:val="auto"/>
          <w:sz w:val="28"/>
          <w:szCs w:val="28"/>
          <w:lang w:eastAsia="ru-RU"/>
        </w:rPr>
        <w:t>і</w:t>
      </w:r>
      <w:r w:rsidRPr="00891248">
        <w:rPr>
          <w:color w:val="auto"/>
          <w:sz w:val="28"/>
          <w:szCs w:val="28"/>
          <w:lang w:eastAsia="ru-RU"/>
        </w:rPr>
        <w:t xml:space="preserve">, </w:t>
      </w:r>
      <w:r w:rsidR="002B322F" w:rsidRPr="00891248">
        <w:rPr>
          <w:color w:val="auto"/>
          <w:sz w:val="28"/>
          <w:szCs w:val="28"/>
          <w:lang w:eastAsia="ru-RU"/>
        </w:rPr>
        <w:t xml:space="preserve">який </w:t>
      </w:r>
      <w:r w:rsidRPr="00891248">
        <w:rPr>
          <w:color w:val="auto"/>
          <w:sz w:val="28"/>
          <w:szCs w:val="28"/>
          <w:lang w:eastAsia="ru-RU"/>
        </w:rPr>
        <w:t>призначений для користувача</w:t>
      </w:r>
      <w:r w:rsidR="002B322F" w:rsidRPr="00891248">
        <w:rPr>
          <w:color w:val="auto"/>
          <w:sz w:val="28"/>
          <w:szCs w:val="28"/>
          <w:lang w:eastAsia="ru-RU"/>
        </w:rPr>
        <w:t>,</w:t>
      </w:r>
      <w:r w:rsidRPr="00891248">
        <w:rPr>
          <w:color w:val="auto"/>
          <w:sz w:val="28"/>
          <w:szCs w:val="28"/>
          <w:lang w:eastAsia="ru-RU"/>
        </w:rPr>
        <w:t xml:space="preserve"> введення потрібно для того, щоб ініціювати процес відстеження. Згідно Maggio і Cavallaro [34], основною проблемою в </w:t>
      </w:r>
      <w:r w:rsidR="002B322F" w:rsidRPr="00891248">
        <w:rPr>
          <w:color w:val="auto"/>
          <w:sz w:val="28"/>
          <w:szCs w:val="28"/>
          <w:lang w:eastAsia="ru-RU"/>
        </w:rPr>
        <w:t>процесі</w:t>
      </w:r>
      <w:r w:rsidRPr="00891248">
        <w:rPr>
          <w:color w:val="auto"/>
          <w:sz w:val="28"/>
          <w:szCs w:val="28"/>
          <w:lang w:eastAsia="ru-RU"/>
        </w:rPr>
        <w:t xml:space="preserve"> відстеження об'єкта є </w:t>
      </w:r>
      <w:r w:rsidR="002B322F" w:rsidRPr="00891248">
        <w:rPr>
          <w:color w:val="auto"/>
          <w:sz w:val="28"/>
          <w:szCs w:val="28"/>
          <w:lang w:eastAsia="ru-RU"/>
        </w:rPr>
        <w:t>шум</w:t>
      </w:r>
      <w:r w:rsidRPr="00891248">
        <w:rPr>
          <w:color w:val="auto"/>
          <w:sz w:val="28"/>
          <w:szCs w:val="28"/>
          <w:lang w:eastAsia="ru-RU"/>
        </w:rPr>
        <w:t>.</w:t>
      </w:r>
    </w:p>
    <w:p w:rsidR="00180694" w:rsidRPr="00891248" w:rsidRDefault="002B322F"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Шум</w:t>
      </w:r>
      <w:r w:rsidR="00180694" w:rsidRPr="00891248">
        <w:rPr>
          <w:color w:val="auto"/>
          <w:sz w:val="28"/>
          <w:szCs w:val="28"/>
          <w:lang w:eastAsia="ru-RU"/>
        </w:rPr>
        <w:t xml:space="preserve"> </w:t>
      </w:r>
      <w:r w:rsidRPr="00891248">
        <w:rPr>
          <w:color w:val="auto"/>
          <w:sz w:val="28"/>
          <w:szCs w:val="28"/>
          <w:lang w:eastAsia="ru-RU"/>
        </w:rPr>
        <w:t>- це</w:t>
      </w:r>
      <w:r w:rsidR="00180694" w:rsidRPr="00891248">
        <w:rPr>
          <w:color w:val="auto"/>
          <w:sz w:val="28"/>
          <w:szCs w:val="28"/>
          <w:lang w:eastAsia="ru-RU"/>
        </w:rPr>
        <w:t xml:space="preserve"> </w:t>
      </w:r>
      <w:r w:rsidRPr="00891248">
        <w:rPr>
          <w:color w:val="auto"/>
          <w:sz w:val="28"/>
          <w:szCs w:val="28"/>
          <w:lang w:eastAsia="ru-RU"/>
        </w:rPr>
        <w:t>коли,</w:t>
      </w:r>
      <w:r w:rsidR="00180694" w:rsidRPr="00891248">
        <w:rPr>
          <w:color w:val="auto"/>
          <w:sz w:val="28"/>
          <w:szCs w:val="28"/>
          <w:lang w:eastAsia="ru-RU"/>
        </w:rPr>
        <w:t xml:space="preserve"> функції очікувані </w:t>
      </w:r>
      <w:r w:rsidRPr="00891248">
        <w:rPr>
          <w:color w:val="auto"/>
          <w:sz w:val="28"/>
          <w:szCs w:val="28"/>
          <w:lang w:eastAsia="ru-RU"/>
        </w:rPr>
        <w:t xml:space="preserve">не може </w:t>
      </w:r>
      <w:r w:rsidR="00EA622F" w:rsidRPr="00891248">
        <w:rPr>
          <w:color w:val="auto"/>
          <w:sz w:val="28"/>
          <w:szCs w:val="28"/>
          <w:lang w:eastAsia="ru-RU"/>
        </w:rPr>
        <w:t>відділити</w:t>
      </w:r>
      <w:r w:rsidRPr="00891248">
        <w:rPr>
          <w:color w:val="auto"/>
          <w:sz w:val="28"/>
          <w:szCs w:val="28"/>
          <w:lang w:eastAsia="ru-RU"/>
        </w:rPr>
        <w:t xml:space="preserve"> об'єкт цікавості від інших об’єктів у простору пошуку. На рис 3.1 демонструється об’єкт цікавості та простір пошуку.</w:t>
      </w:r>
    </w:p>
    <w:p w:rsidR="00180694" w:rsidRPr="00891248" w:rsidRDefault="00180694"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noProof/>
          <w:sz w:val="28"/>
          <w:szCs w:val="28"/>
          <w:lang w:val="en-US" w:eastAsia="en-US"/>
          <w:rPrChange w:id="212" w:author="ASD" w:date="2016-06-09T16:59:00Z">
            <w:rPr>
              <w:noProof/>
              <w:lang w:val="en-US" w:eastAsia="en-US"/>
            </w:rPr>
          </w:rPrChange>
        </w:rPr>
        <w:drawing>
          <wp:inline distT="0" distB="0" distL="0" distR="0" wp14:anchorId="50C5FB00" wp14:editId="563B0444">
            <wp:extent cx="5258660" cy="2714625"/>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1834" t="28024" r="19121" b="14782"/>
                    <a:stretch/>
                  </pic:blipFill>
                  <pic:spPr bwMode="auto">
                    <a:xfrm>
                      <a:off x="0" y="0"/>
                      <a:ext cx="5273980" cy="2722533"/>
                    </a:xfrm>
                    <a:prstGeom prst="rect">
                      <a:avLst/>
                    </a:prstGeom>
                    <a:ln>
                      <a:noFill/>
                    </a:ln>
                    <a:extLst>
                      <a:ext uri="{53640926-AAD7-44D8-BBD7-CCE9431645EC}">
                        <a14:shadowObscured xmlns:a14="http://schemas.microsoft.com/office/drawing/2010/main"/>
                      </a:ext>
                    </a:extLst>
                  </pic:spPr>
                </pic:pic>
              </a:graphicData>
            </a:graphic>
          </wp:inline>
        </w:drawing>
      </w:r>
    </w:p>
    <w:p w:rsidR="00180694" w:rsidRPr="00891248" w:rsidRDefault="00180694" w:rsidP="0075355C">
      <w:pPr>
        <w:pStyle w:val="NormalWeb"/>
        <w:shd w:val="clear" w:color="auto" w:fill="FFFFFF"/>
        <w:spacing w:before="0" w:beforeAutospacing="0" w:after="0" w:afterAutospacing="0" w:line="360" w:lineRule="auto"/>
        <w:ind w:firstLine="630"/>
        <w:jc w:val="left"/>
        <w:rPr>
          <w:color w:val="auto"/>
          <w:sz w:val="28"/>
          <w:szCs w:val="28"/>
          <w:lang w:eastAsia="ru-RU"/>
        </w:rPr>
      </w:pPr>
      <w:r w:rsidRPr="00891248">
        <w:rPr>
          <w:color w:val="auto"/>
          <w:sz w:val="28"/>
          <w:szCs w:val="28"/>
          <w:lang w:eastAsia="ru-RU"/>
        </w:rPr>
        <w:t xml:space="preserve">Рис 3.1 </w:t>
      </w:r>
      <w:r w:rsidR="002B322F" w:rsidRPr="00891248">
        <w:rPr>
          <w:color w:val="auto"/>
          <w:sz w:val="28"/>
          <w:szCs w:val="28"/>
          <w:lang w:eastAsia="ru-RU"/>
        </w:rPr>
        <w:t>Об'єкт цікавості обведений жовтим прямокутником</w:t>
      </w:r>
    </w:p>
    <w:p w:rsidR="00180694" w:rsidRPr="00891248" w:rsidRDefault="00180694"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На рис. </w:t>
      </w:r>
      <w:r w:rsidR="002B322F" w:rsidRPr="00891248">
        <w:rPr>
          <w:color w:val="auto"/>
          <w:sz w:val="28"/>
          <w:szCs w:val="28"/>
          <w:lang w:eastAsia="ru-RU"/>
        </w:rPr>
        <w:t>3</w:t>
      </w:r>
      <w:r w:rsidRPr="00891248">
        <w:rPr>
          <w:color w:val="auto"/>
          <w:sz w:val="28"/>
          <w:szCs w:val="28"/>
          <w:lang w:eastAsia="ru-RU"/>
        </w:rPr>
        <w:t>.2 наведено приклад</w:t>
      </w:r>
      <w:r w:rsidR="002B322F" w:rsidRPr="00891248">
        <w:rPr>
          <w:color w:val="auto"/>
          <w:sz w:val="28"/>
          <w:szCs w:val="28"/>
          <w:lang w:eastAsia="ru-RU"/>
        </w:rPr>
        <w:t xml:space="preserve"> із </w:t>
      </w:r>
      <w:r w:rsidR="00BA2AC9" w:rsidRPr="00891248">
        <w:rPr>
          <w:color w:val="auto"/>
          <w:sz w:val="28"/>
          <w:szCs w:val="28"/>
          <w:lang w:eastAsia="ru-RU"/>
        </w:rPr>
        <w:t>перешкодами (Обведені червоним)</w:t>
      </w:r>
      <w:r w:rsidRPr="00891248">
        <w:rPr>
          <w:color w:val="auto"/>
          <w:sz w:val="28"/>
          <w:szCs w:val="28"/>
          <w:lang w:eastAsia="ru-RU"/>
        </w:rPr>
        <w:t xml:space="preserve">. На цьому зображенні </w:t>
      </w:r>
      <w:r w:rsidR="00BA2AC9" w:rsidRPr="00891248">
        <w:rPr>
          <w:color w:val="auto"/>
          <w:sz w:val="28"/>
          <w:szCs w:val="28"/>
          <w:lang w:eastAsia="ru-RU"/>
        </w:rPr>
        <w:t xml:space="preserve">присутні </w:t>
      </w:r>
      <w:r w:rsidRPr="00891248">
        <w:rPr>
          <w:color w:val="auto"/>
          <w:sz w:val="28"/>
          <w:szCs w:val="28"/>
          <w:lang w:eastAsia="ru-RU"/>
        </w:rPr>
        <w:t>кілька об'єктів, які аналогічні за формою об'єкт</w:t>
      </w:r>
      <w:r w:rsidR="00BA2AC9" w:rsidRPr="00891248">
        <w:rPr>
          <w:color w:val="auto"/>
          <w:sz w:val="28"/>
          <w:szCs w:val="28"/>
          <w:lang w:eastAsia="ru-RU"/>
        </w:rPr>
        <w:t>у</w:t>
      </w:r>
      <w:r w:rsidRPr="00891248">
        <w:rPr>
          <w:color w:val="auto"/>
          <w:sz w:val="28"/>
          <w:szCs w:val="28"/>
          <w:lang w:eastAsia="ru-RU"/>
        </w:rPr>
        <w:t xml:space="preserve"> </w:t>
      </w:r>
      <w:r w:rsidR="00BA2AC9" w:rsidRPr="00891248">
        <w:rPr>
          <w:color w:val="auto"/>
          <w:sz w:val="28"/>
          <w:szCs w:val="28"/>
          <w:lang w:eastAsia="ru-RU"/>
        </w:rPr>
        <w:t>цікавості</w:t>
      </w:r>
      <w:r w:rsidRPr="00891248">
        <w:rPr>
          <w:color w:val="auto"/>
          <w:sz w:val="28"/>
          <w:szCs w:val="28"/>
          <w:lang w:eastAsia="ru-RU"/>
        </w:rPr>
        <w:t>. Ще одн</w:t>
      </w:r>
      <w:r w:rsidR="00BA2AC9" w:rsidRPr="00891248">
        <w:rPr>
          <w:color w:val="auto"/>
          <w:sz w:val="28"/>
          <w:szCs w:val="28"/>
          <w:lang w:eastAsia="ru-RU"/>
        </w:rPr>
        <w:t>ією</w:t>
      </w:r>
      <w:r w:rsidRPr="00891248">
        <w:rPr>
          <w:color w:val="auto"/>
          <w:sz w:val="28"/>
          <w:szCs w:val="28"/>
          <w:lang w:eastAsia="ru-RU"/>
        </w:rPr>
        <w:t xml:space="preserve"> проблем</w:t>
      </w:r>
      <w:r w:rsidR="00BA2AC9" w:rsidRPr="00891248">
        <w:rPr>
          <w:color w:val="auto"/>
          <w:sz w:val="28"/>
          <w:szCs w:val="28"/>
          <w:lang w:eastAsia="ru-RU"/>
        </w:rPr>
        <w:t xml:space="preserve">ою є </w:t>
      </w:r>
      <w:r w:rsidRPr="00891248">
        <w:rPr>
          <w:color w:val="auto"/>
          <w:sz w:val="28"/>
          <w:szCs w:val="28"/>
          <w:lang w:eastAsia="ru-RU"/>
        </w:rPr>
        <w:t>поява варіацій само</w:t>
      </w:r>
      <w:r w:rsidR="00BA2AC9" w:rsidRPr="00891248">
        <w:rPr>
          <w:color w:val="auto"/>
          <w:sz w:val="28"/>
          <w:szCs w:val="28"/>
          <w:lang w:eastAsia="ru-RU"/>
        </w:rPr>
        <w:t>го</w:t>
      </w:r>
      <w:r w:rsidRPr="00891248">
        <w:rPr>
          <w:color w:val="auto"/>
          <w:sz w:val="28"/>
          <w:szCs w:val="28"/>
          <w:lang w:eastAsia="ru-RU"/>
        </w:rPr>
        <w:t xml:space="preserve"> </w:t>
      </w:r>
      <w:r w:rsidR="00BA2AC9" w:rsidRPr="00891248">
        <w:rPr>
          <w:color w:val="auto"/>
          <w:sz w:val="28"/>
          <w:szCs w:val="28"/>
          <w:lang w:eastAsia="ru-RU"/>
        </w:rPr>
        <w:t>об’єкту</w:t>
      </w:r>
      <w:r w:rsidRPr="00891248">
        <w:rPr>
          <w:color w:val="auto"/>
          <w:sz w:val="28"/>
          <w:szCs w:val="28"/>
          <w:lang w:eastAsia="ru-RU"/>
        </w:rPr>
        <w:t xml:space="preserve">. </w:t>
      </w:r>
    </w:p>
    <w:p w:rsidR="00180694" w:rsidRPr="00891248" w:rsidRDefault="00BA2AC9"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Внутрішня мінливість зовнішнього</w:t>
      </w:r>
      <w:r w:rsidR="00180694" w:rsidRPr="00891248">
        <w:rPr>
          <w:color w:val="auto"/>
          <w:sz w:val="28"/>
          <w:szCs w:val="28"/>
          <w:lang w:eastAsia="ru-RU"/>
        </w:rPr>
        <w:t xml:space="preserve"> вигляд</w:t>
      </w:r>
      <w:r w:rsidRPr="00891248">
        <w:rPr>
          <w:color w:val="auto"/>
          <w:sz w:val="28"/>
          <w:szCs w:val="28"/>
          <w:lang w:eastAsia="ru-RU"/>
        </w:rPr>
        <w:t>у</w:t>
      </w:r>
      <w:r w:rsidR="00180694" w:rsidRPr="00891248">
        <w:rPr>
          <w:color w:val="auto"/>
          <w:sz w:val="28"/>
          <w:szCs w:val="28"/>
          <w:lang w:eastAsia="ru-RU"/>
        </w:rPr>
        <w:t xml:space="preserve"> включає в себе змін</w:t>
      </w:r>
      <w:r w:rsidRPr="00891248">
        <w:rPr>
          <w:color w:val="auto"/>
          <w:sz w:val="28"/>
          <w:szCs w:val="28"/>
          <w:lang w:eastAsia="ru-RU"/>
        </w:rPr>
        <w:t>у</w:t>
      </w:r>
      <w:r w:rsidR="00180694" w:rsidRPr="00891248">
        <w:rPr>
          <w:color w:val="auto"/>
          <w:sz w:val="28"/>
          <w:szCs w:val="28"/>
          <w:lang w:eastAsia="ru-RU"/>
        </w:rPr>
        <w:t xml:space="preserve"> </w:t>
      </w:r>
      <w:r w:rsidR="00D4256B" w:rsidRPr="00891248">
        <w:rPr>
          <w:color w:val="auto"/>
          <w:sz w:val="28"/>
          <w:szCs w:val="28"/>
          <w:lang w:eastAsia="ru-RU"/>
        </w:rPr>
        <w:t>позиції</w:t>
      </w:r>
      <w:r w:rsidR="00180694" w:rsidRPr="00891248">
        <w:rPr>
          <w:color w:val="auto"/>
          <w:sz w:val="28"/>
          <w:szCs w:val="28"/>
          <w:lang w:eastAsia="ru-RU"/>
        </w:rPr>
        <w:t xml:space="preserve"> і форм</w:t>
      </w:r>
      <w:r w:rsidR="00D4256B" w:rsidRPr="00891248">
        <w:rPr>
          <w:color w:val="auto"/>
          <w:sz w:val="28"/>
          <w:szCs w:val="28"/>
          <w:lang w:eastAsia="ru-RU"/>
        </w:rPr>
        <w:t>у</w:t>
      </w:r>
      <w:r w:rsidR="00180694" w:rsidRPr="00891248">
        <w:rPr>
          <w:color w:val="auto"/>
          <w:sz w:val="28"/>
          <w:szCs w:val="28"/>
          <w:lang w:eastAsia="ru-RU"/>
        </w:rPr>
        <w:t xml:space="preserve"> </w:t>
      </w:r>
      <w:r w:rsidRPr="00891248">
        <w:rPr>
          <w:color w:val="auto"/>
          <w:sz w:val="28"/>
          <w:szCs w:val="28"/>
          <w:lang w:eastAsia="ru-RU"/>
        </w:rPr>
        <w:t>об’єкта</w:t>
      </w:r>
      <w:r w:rsidR="00180694" w:rsidRPr="00891248">
        <w:rPr>
          <w:color w:val="auto"/>
          <w:sz w:val="28"/>
          <w:szCs w:val="28"/>
          <w:lang w:eastAsia="ru-RU"/>
        </w:rPr>
        <w:t xml:space="preserve">, </w:t>
      </w:r>
      <w:r w:rsidRPr="00891248">
        <w:rPr>
          <w:color w:val="auto"/>
          <w:sz w:val="28"/>
          <w:szCs w:val="28"/>
          <w:lang w:eastAsia="ru-RU"/>
        </w:rPr>
        <w:t>у</w:t>
      </w:r>
      <w:r w:rsidR="00180694" w:rsidRPr="00891248">
        <w:rPr>
          <w:color w:val="auto"/>
          <w:sz w:val="28"/>
          <w:szCs w:val="28"/>
          <w:lang w:eastAsia="ru-RU"/>
        </w:rPr>
        <w:t xml:space="preserve"> той</w:t>
      </w:r>
      <w:r w:rsidRPr="00891248">
        <w:rPr>
          <w:color w:val="auto"/>
          <w:sz w:val="28"/>
          <w:szCs w:val="28"/>
          <w:lang w:eastAsia="ru-RU"/>
        </w:rPr>
        <w:t xml:space="preserve"> самий</w:t>
      </w:r>
      <w:r w:rsidR="00180694" w:rsidRPr="00891248">
        <w:rPr>
          <w:color w:val="auto"/>
          <w:sz w:val="28"/>
          <w:szCs w:val="28"/>
          <w:lang w:eastAsia="ru-RU"/>
        </w:rPr>
        <w:t xml:space="preserve"> час зовнішня</w:t>
      </w:r>
      <w:r w:rsidR="00D4256B" w:rsidRPr="00891248">
        <w:rPr>
          <w:color w:val="auto"/>
          <w:sz w:val="28"/>
          <w:szCs w:val="28"/>
          <w:lang w:eastAsia="ru-RU"/>
        </w:rPr>
        <w:t xml:space="preserve"> мінливість</w:t>
      </w:r>
      <w:r w:rsidR="00180694" w:rsidRPr="00891248">
        <w:rPr>
          <w:color w:val="auto"/>
          <w:sz w:val="28"/>
          <w:szCs w:val="28"/>
          <w:lang w:eastAsia="ru-RU"/>
        </w:rPr>
        <w:t xml:space="preserve"> </w:t>
      </w:r>
      <w:r w:rsidR="00D4256B" w:rsidRPr="00891248">
        <w:rPr>
          <w:color w:val="auto"/>
          <w:sz w:val="28"/>
          <w:szCs w:val="28"/>
          <w:lang w:eastAsia="ru-RU"/>
        </w:rPr>
        <w:t>включає в себе зміну</w:t>
      </w:r>
      <w:r w:rsidR="00180694" w:rsidRPr="00891248">
        <w:rPr>
          <w:color w:val="auto"/>
          <w:sz w:val="28"/>
          <w:szCs w:val="28"/>
          <w:lang w:eastAsia="ru-RU"/>
        </w:rPr>
        <w:t xml:space="preserve"> </w:t>
      </w:r>
      <w:r w:rsidR="00180694" w:rsidRPr="00891248">
        <w:rPr>
          <w:color w:val="auto"/>
          <w:sz w:val="28"/>
          <w:szCs w:val="28"/>
          <w:lang w:eastAsia="ru-RU"/>
        </w:rPr>
        <w:lastRenderedPageBreak/>
        <w:t>освітлен</w:t>
      </w:r>
      <w:r w:rsidR="00D4256B" w:rsidRPr="00891248">
        <w:rPr>
          <w:color w:val="auto"/>
          <w:sz w:val="28"/>
          <w:szCs w:val="28"/>
          <w:lang w:eastAsia="ru-RU"/>
        </w:rPr>
        <w:t>ня</w:t>
      </w:r>
      <w:r w:rsidR="00180694" w:rsidRPr="00891248">
        <w:rPr>
          <w:color w:val="auto"/>
          <w:sz w:val="28"/>
          <w:szCs w:val="28"/>
          <w:lang w:eastAsia="ru-RU"/>
        </w:rPr>
        <w:t>, рух камери</w:t>
      </w:r>
      <w:r w:rsidR="00D4256B" w:rsidRPr="00891248">
        <w:rPr>
          <w:color w:val="auto"/>
          <w:sz w:val="28"/>
          <w:szCs w:val="28"/>
          <w:lang w:eastAsia="ru-RU"/>
        </w:rPr>
        <w:t xml:space="preserve"> та</w:t>
      </w:r>
      <w:r w:rsidR="00180694" w:rsidRPr="00891248">
        <w:rPr>
          <w:color w:val="auto"/>
          <w:sz w:val="28"/>
          <w:szCs w:val="28"/>
          <w:lang w:eastAsia="ru-RU"/>
        </w:rPr>
        <w:t xml:space="preserve"> інш</w:t>
      </w:r>
      <w:r w:rsidR="00D4256B" w:rsidRPr="00891248">
        <w:rPr>
          <w:color w:val="auto"/>
          <w:sz w:val="28"/>
          <w:szCs w:val="28"/>
          <w:lang w:eastAsia="ru-RU"/>
        </w:rPr>
        <w:t>е</w:t>
      </w:r>
      <w:r w:rsidR="00180694" w:rsidRPr="00891248">
        <w:rPr>
          <w:color w:val="auto"/>
          <w:sz w:val="28"/>
          <w:szCs w:val="28"/>
          <w:lang w:eastAsia="ru-RU"/>
        </w:rPr>
        <w:t>[41]. Підходи, які підтримують шаблон</w:t>
      </w:r>
      <w:r w:rsidR="00D4256B" w:rsidRPr="00891248">
        <w:rPr>
          <w:color w:val="auto"/>
          <w:sz w:val="28"/>
          <w:szCs w:val="28"/>
          <w:lang w:eastAsia="ru-RU"/>
        </w:rPr>
        <w:t>и</w:t>
      </w:r>
      <w:r w:rsidR="00180694" w:rsidRPr="00891248">
        <w:rPr>
          <w:color w:val="auto"/>
          <w:sz w:val="28"/>
          <w:szCs w:val="28"/>
          <w:lang w:eastAsia="ru-RU"/>
        </w:rPr>
        <w:t xml:space="preserve"> об'єкта, як правило, стикаються з проблема</w:t>
      </w:r>
      <w:r w:rsidR="00D4256B" w:rsidRPr="00891248">
        <w:rPr>
          <w:color w:val="auto"/>
          <w:sz w:val="28"/>
          <w:szCs w:val="28"/>
          <w:lang w:eastAsia="ru-RU"/>
        </w:rPr>
        <w:t>ми</w:t>
      </w:r>
      <w:r w:rsidR="00180694" w:rsidRPr="00891248">
        <w:rPr>
          <w:color w:val="auto"/>
          <w:sz w:val="28"/>
          <w:szCs w:val="28"/>
          <w:lang w:eastAsia="ru-RU"/>
        </w:rPr>
        <w:t xml:space="preserve"> поновлення шаблон</w:t>
      </w:r>
      <w:r w:rsidR="00D4256B" w:rsidRPr="00891248">
        <w:rPr>
          <w:color w:val="auto"/>
          <w:sz w:val="28"/>
          <w:szCs w:val="28"/>
          <w:lang w:eastAsia="ru-RU"/>
        </w:rPr>
        <w:t>у</w:t>
      </w:r>
      <w:r w:rsidR="00180694" w:rsidRPr="00891248">
        <w:rPr>
          <w:color w:val="auto"/>
          <w:sz w:val="28"/>
          <w:szCs w:val="28"/>
          <w:lang w:eastAsia="ru-RU"/>
        </w:rPr>
        <w:t xml:space="preserve">, який відноситься до </w:t>
      </w:r>
      <w:r w:rsidR="00D4256B" w:rsidRPr="00891248">
        <w:rPr>
          <w:color w:val="auto"/>
          <w:sz w:val="28"/>
          <w:szCs w:val="28"/>
          <w:lang w:eastAsia="ru-RU"/>
        </w:rPr>
        <w:t xml:space="preserve">проблеми </w:t>
      </w:r>
      <w:r w:rsidR="00180694" w:rsidRPr="00891248">
        <w:rPr>
          <w:color w:val="auto"/>
          <w:sz w:val="28"/>
          <w:szCs w:val="28"/>
          <w:lang w:eastAsia="ru-RU"/>
        </w:rPr>
        <w:t>онов</w:t>
      </w:r>
      <w:r w:rsidR="00D4256B" w:rsidRPr="00891248">
        <w:rPr>
          <w:color w:val="auto"/>
          <w:sz w:val="28"/>
          <w:szCs w:val="28"/>
          <w:lang w:eastAsia="ru-RU"/>
        </w:rPr>
        <w:t xml:space="preserve">лення </w:t>
      </w:r>
      <w:r w:rsidR="00180694" w:rsidRPr="00891248">
        <w:rPr>
          <w:color w:val="auto"/>
          <w:sz w:val="28"/>
          <w:szCs w:val="28"/>
          <w:lang w:eastAsia="ru-RU"/>
        </w:rPr>
        <w:t>існуюч</w:t>
      </w:r>
      <w:r w:rsidR="00D4256B" w:rsidRPr="00891248">
        <w:rPr>
          <w:color w:val="auto"/>
          <w:sz w:val="28"/>
          <w:szCs w:val="28"/>
          <w:lang w:eastAsia="ru-RU"/>
        </w:rPr>
        <w:t>ого</w:t>
      </w:r>
      <w:r w:rsidR="00180694" w:rsidRPr="00891248">
        <w:rPr>
          <w:color w:val="auto"/>
          <w:sz w:val="28"/>
          <w:szCs w:val="28"/>
          <w:lang w:eastAsia="ru-RU"/>
        </w:rPr>
        <w:t xml:space="preserve"> шаблон</w:t>
      </w:r>
      <w:r w:rsidR="00D4256B" w:rsidRPr="00891248">
        <w:rPr>
          <w:color w:val="auto"/>
          <w:sz w:val="28"/>
          <w:szCs w:val="28"/>
          <w:lang w:eastAsia="ru-RU"/>
        </w:rPr>
        <w:t>у</w:t>
      </w:r>
      <w:r w:rsidR="00180694" w:rsidRPr="00891248">
        <w:rPr>
          <w:color w:val="auto"/>
          <w:sz w:val="28"/>
          <w:szCs w:val="28"/>
          <w:lang w:eastAsia="ru-RU"/>
        </w:rPr>
        <w:t xml:space="preserve"> так</w:t>
      </w:r>
      <w:r w:rsidR="00D4256B" w:rsidRPr="00891248">
        <w:rPr>
          <w:color w:val="auto"/>
          <w:sz w:val="28"/>
          <w:szCs w:val="28"/>
          <w:lang w:eastAsia="ru-RU"/>
        </w:rPr>
        <w:t>,</w:t>
      </w:r>
      <w:r w:rsidR="00180694" w:rsidRPr="00891248">
        <w:rPr>
          <w:color w:val="auto"/>
          <w:sz w:val="28"/>
          <w:szCs w:val="28"/>
          <w:lang w:eastAsia="ru-RU"/>
        </w:rPr>
        <w:t xml:space="preserve"> що</w:t>
      </w:r>
      <w:r w:rsidR="00D4256B" w:rsidRPr="00891248">
        <w:rPr>
          <w:color w:val="auto"/>
          <w:sz w:val="28"/>
          <w:szCs w:val="28"/>
          <w:lang w:eastAsia="ru-RU"/>
        </w:rPr>
        <w:t>б</w:t>
      </w:r>
      <w:r w:rsidR="00180694" w:rsidRPr="00891248">
        <w:rPr>
          <w:color w:val="auto"/>
          <w:sz w:val="28"/>
          <w:szCs w:val="28"/>
          <w:lang w:eastAsia="ru-RU"/>
        </w:rPr>
        <w:t xml:space="preserve"> він залиша</w:t>
      </w:r>
      <w:r w:rsidR="00D4256B" w:rsidRPr="00891248">
        <w:rPr>
          <w:color w:val="auto"/>
          <w:sz w:val="28"/>
          <w:szCs w:val="28"/>
          <w:lang w:eastAsia="ru-RU"/>
        </w:rPr>
        <w:t>вся</w:t>
      </w:r>
      <w:r w:rsidR="00180694" w:rsidRPr="00891248">
        <w:rPr>
          <w:color w:val="auto"/>
          <w:sz w:val="28"/>
          <w:szCs w:val="28"/>
          <w:lang w:eastAsia="ru-RU"/>
        </w:rPr>
        <w:t xml:space="preserve"> </w:t>
      </w:r>
      <w:r w:rsidR="00D4256B" w:rsidRPr="00891248">
        <w:rPr>
          <w:color w:val="auto"/>
          <w:sz w:val="28"/>
          <w:szCs w:val="28"/>
          <w:lang w:eastAsia="ru-RU"/>
        </w:rPr>
        <w:t>вірний</w:t>
      </w:r>
      <w:r w:rsidR="00180694" w:rsidRPr="00891248">
        <w:rPr>
          <w:color w:val="auto"/>
          <w:sz w:val="28"/>
          <w:szCs w:val="28"/>
          <w:lang w:eastAsia="ru-RU"/>
        </w:rPr>
        <w:t xml:space="preserve"> моделі [35]. Якщо вихід</w:t>
      </w:r>
      <w:r w:rsidR="00D4256B" w:rsidRPr="00891248">
        <w:rPr>
          <w:color w:val="auto"/>
          <w:sz w:val="28"/>
          <w:szCs w:val="28"/>
          <w:lang w:eastAsia="ru-RU"/>
        </w:rPr>
        <w:t>ний шаблон ніколи не змінюється то</w:t>
      </w:r>
      <w:r w:rsidR="00180694" w:rsidRPr="00891248">
        <w:rPr>
          <w:color w:val="auto"/>
          <w:sz w:val="28"/>
          <w:szCs w:val="28"/>
          <w:lang w:eastAsia="ru-RU"/>
        </w:rPr>
        <w:t xml:space="preserve"> він </w:t>
      </w:r>
      <w:r w:rsidR="00D4256B" w:rsidRPr="00891248">
        <w:rPr>
          <w:color w:val="auto"/>
          <w:sz w:val="28"/>
          <w:szCs w:val="28"/>
          <w:lang w:eastAsia="ru-RU"/>
        </w:rPr>
        <w:t xml:space="preserve">з часом </w:t>
      </w:r>
      <w:r w:rsidR="00180694" w:rsidRPr="00891248">
        <w:rPr>
          <w:color w:val="auto"/>
          <w:sz w:val="28"/>
          <w:szCs w:val="28"/>
          <w:lang w:eastAsia="ru-RU"/>
        </w:rPr>
        <w:t xml:space="preserve"> перестане бути точним </w:t>
      </w:r>
      <w:r w:rsidR="00D4256B" w:rsidRPr="00891248">
        <w:rPr>
          <w:color w:val="auto"/>
          <w:sz w:val="28"/>
          <w:szCs w:val="28"/>
          <w:lang w:eastAsia="ru-RU"/>
        </w:rPr>
        <w:t>представленням</w:t>
      </w:r>
      <w:r w:rsidR="00180694" w:rsidRPr="00891248">
        <w:rPr>
          <w:color w:val="auto"/>
          <w:sz w:val="28"/>
          <w:szCs w:val="28"/>
          <w:lang w:eastAsia="ru-RU"/>
        </w:rPr>
        <w:t xml:space="preserve"> моделі</w:t>
      </w:r>
      <w:r w:rsidR="00D4256B" w:rsidRPr="00891248">
        <w:rPr>
          <w:color w:val="auto"/>
          <w:sz w:val="28"/>
          <w:szCs w:val="28"/>
          <w:lang w:eastAsia="ru-RU"/>
        </w:rPr>
        <w:t xml:space="preserve"> цікавості. К</w:t>
      </w:r>
      <w:r w:rsidR="00180694" w:rsidRPr="00891248">
        <w:rPr>
          <w:color w:val="auto"/>
          <w:sz w:val="28"/>
          <w:szCs w:val="28"/>
          <w:lang w:eastAsia="ru-RU"/>
        </w:rPr>
        <w:t xml:space="preserve">оли шаблон </w:t>
      </w:r>
      <w:r w:rsidR="00EA622F" w:rsidRPr="00891248">
        <w:rPr>
          <w:color w:val="auto"/>
          <w:sz w:val="28"/>
          <w:szCs w:val="28"/>
          <w:lang w:eastAsia="ru-RU"/>
        </w:rPr>
        <w:t>адаптивне</w:t>
      </w:r>
      <w:r w:rsidR="00180694" w:rsidRPr="00891248">
        <w:rPr>
          <w:color w:val="auto"/>
          <w:sz w:val="28"/>
          <w:szCs w:val="28"/>
          <w:lang w:eastAsia="ru-RU"/>
        </w:rPr>
        <w:t xml:space="preserve"> до кожно</w:t>
      </w:r>
      <w:r w:rsidR="00D4256B" w:rsidRPr="00891248">
        <w:rPr>
          <w:color w:val="auto"/>
          <w:sz w:val="28"/>
          <w:szCs w:val="28"/>
          <w:lang w:eastAsia="ru-RU"/>
        </w:rPr>
        <w:t>ї</w:t>
      </w:r>
      <w:r w:rsidR="00180694" w:rsidRPr="00891248">
        <w:rPr>
          <w:color w:val="auto"/>
          <w:sz w:val="28"/>
          <w:szCs w:val="28"/>
          <w:lang w:eastAsia="ru-RU"/>
        </w:rPr>
        <w:t xml:space="preserve"> зміни зовнішнього вигляду</w:t>
      </w:r>
      <w:r w:rsidR="00D4256B" w:rsidRPr="00891248">
        <w:rPr>
          <w:color w:val="auto"/>
          <w:sz w:val="28"/>
          <w:szCs w:val="28"/>
          <w:lang w:eastAsia="ru-RU"/>
        </w:rPr>
        <w:t xml:space="preserve"> - це</w:t>
      </w:r>
      <w:r w:rsidR="00180694" w:rsidRPr="00891248">
        <w:rPr>
          <w:color w:val="auto"/>
          <w:sz w:val="28"/>
          <w:szCs w:val="28"/>
          <w:lang w:eastAsia="ru-RU"/>
        </w:rPr>
        <w:t xml:space="preserve"> </w:t>
      </w:r>
      <w:r w:rsidR="00D4256B" w:rsidRPr="00891248">
        <w:rPr>
          <w:color w:val="auto"/>
          <w:sz w:val="28"/>
          <w:szCs w:val="28"/>
          <w:lang w:eastAsia="ru-RU"/>
        </w:rPr>
        <w:t>призводить до</w:t>
      </w:r>
      <w:r w:rsidR="00180694" w:rsidRPr="00891248">
        <w:rPr>
          <w:color w:val="auto"/>
          <w:sz w:val="28"/>
          <w:szCs w:val="28"/>
          <w:lang w:eastAsia="ru-RU"/>
        </w:rPr>
        <w:t xml:space="preserve"> </w:t>
      </w:r>
      <w:r w:rsidR="00EA622F" w:rsidRPr="00891248">
        <w:rPr>
          <w:color w:val="auto"/>
          <w:sz w:val="28"/>
          <w:szCs w:val="28"/>
          <w:lang w:eastAsia="ru-RU"/>
        </w:rPr>
        <w:t>накопичування</w:t>
      </w:r>
      <w:r w:rsidR="00D4256B" w:rsidRPr="00891248">
        <w:rPr>
          <w:color w:val="auto"/>
          <w:sz w:val="28"/>
          <w:szCs w:val="28"/>
          <w:lang w:eastAsia="ru-RU"/>
        </w:rPr>
        <w:t xml:space="preserve"> помилок</w:t>
      </w:r>
      <w:r w:rsidR="00180694" w:rsidRPr="00891248">
        <w:rPr>
          <w:color w:val="auto"/>
          <w:sz w:val="28"/>
          <w:szCs w:val="28"/>
          <w:lang w:eastAsia="ru-RU"/>
        </w:rPr>
        <w:t xml:space="preserve"> і шаблон</w:t>
      </w:r>
      <w:r w:rsidR="00D4256B" w:rsidRPr="00891248">
        <w:rPr>
          <w:color w:val="auto"/>
          <w:sz w:val="28"/>
          <w:szCs w:val="28"/>
          <w:lang w:eastAsia="ru-RU"/>
        </w:rPr>
        <w:t xml:space="preserve"> вже не</w:t>
      </w:r>
      <w:r w:rsidR="00180694" w:rsidRPr="00891248">
        <w:rPr>
          <w:color w:val="auto"/>
          <w:sz w:val="28"/>
          <w:szCs w:val="28"/>
          <w:lang w:eastAsia="ru-RU"/>
        </w:rPr>
        <w:t xml:space="preserve"> буде </w:t>
      </w:r>
      <w:r w:rsidR="00D4256B" w:rsidRPr="00891248">
        <w:rPr>
          <w:color w:val="auto"/>
          <w:sz w:val="28"/>
          <w:szCs w:val="28"/>
          <w:lang w:eastAsia="ru-RU"/>
        </w:rPr>
        <w:t>представляти точно модель цікавості</w:t>
      </w:r>
      <w:r w:rsidR="00180694" w:rsidRPr="00891248">
        <w:rPr>
          <w:color w:val="auto"/>
          <w:sz w:val="28"/>
          <w:szCs w:val="28"/>
          <w:lang w:eastAsia="ru-RU"/>
        </w:rPr>
        <w:t xml:space="preserve">. Ця проблема тісно пов'язана </w:t>
      </w:r>
      <w:r w:rsidR="00EA622F" w:rsidRPr="00891248">
        <w:rPr>
          <w:color w:val="auto"/>
          <w:sz w:val="28"/>
          <w:szCs w:val="28"/>
          <w:lang w:eastAsia="ru-RU"/>
        </w:rPr>
        <w:t>і</w:t>
      </w:r>
      <w:r w:rsidR="00D4256B" w:rsidRPr="00891248">
        <w:rPr>
          <w:color w:val="auto"/>
          <w:sz w:val="28"/>
          <w:szCs w:val="28"/>
          <w:lang w:eastAsia="ru-RU"/>
        </w:rPr>
        <w:t xml:space="preserve">з пошуком </w:t>
      </w:r>
      <w:r w:rsidR="00180694" w:rsidRPr="00891248">
        <w:rPr>
          <w:color w:val="auto"/>
          <w:sz w:val="28"/>
          <w:szCs w:val="28"/>
          <w:lang w:eastAsia="ru-RU"/>
        </w:rPr>
        <w:t>компроміс</w:t>
      </w:r>
      <w:r w:rsidR="00D4256B" w:rsidRPr="00891248">
        <w:rPr>
          <w:color w:val="auto"/>
          <w:sz w:val="28"/>
          <w:szCs w:val="28"/>
          <w:lang w:eastAsia="ru-RU"/>
        </w:rPr>
        <w:t>у між стабільністю, необхідністю</w:t>
      </w:r>
      <w:r w:rsidR="00180694" w:rsidRPr="00891248">
        <w:rPr>
          <w:color w:val="auto"/>
          <w:sz w:val="28"/>
          <w:szCs w:val="28"/>
          <w:lang w:eastAsia="ru-RU"/>
        </w:rPr>
        <w:t xml:space="preserve"> збереження інформації та пластичності </w:t>
      </w:r>
      <w:r w:rsidR="00D4256B" w:rsidRPr="00891248">
        <w:rPr>
          <w:color w:val="auto"/>
          <w:sz w:val="28"/>
          <w:szCs w:val="28"/>
          <w:lang w:eastAsia="ru-RU"/>
        </w:rPr>
        <w:t>моделі</w:t>
      </w:r>
      <w:r w:rsidR="00180694" w:rsidRPr="00891248">
        <w:rPr>
          <w:color w:val="auto"/>
          <w:sz w:val="28"/>
          <w:szCs w:val="28"/>
          <w:lang w:eastAsia="ru-RU"/>
        </w:rPr>
        <w:t xml:space="preserve"> для навчання [22]. Ця </w:t>
      </w:r>
      <w:r w:rsidR="00D4256B" w:rsidRPr="00891248">
        <w:rPr>
          <w:color w:val="auto"/>
          <w:sz w:val="28"/>
          <w:szCs w:val="28"/>
          <w:lang w:eastAsia="ru-RU"/>
        </w:rPr>
        <w:t>проблема</w:t>
      </w:r>
      <w:r w:rsidR="00180694" w:rsidRPr="00891248">
        <w:rPr>
          <w:color w:val="auto"/>
          <w:sz w:val="28"/>
          <w:szCs w:val="28"/>
          <w:lang w:eastAsia="ru-RU"/>
        </w:rPr>
        <w:t xml:space="preserve"> стоїть перед</w:t>
      </w:r>
      <w:r w:rsidR="00D4256B" w:rsidRPr="00891248">
        <w:rPr>
          <w:color w:val="auto"/>
          <w:sz w:val="28"/>
          <w:szCs w:val="28"/>
          <w:lang w:eastAsia="ru-RU"/>
        </w:rPr>
        <w:t xml:space="preserve"> усіма системами навчання.</w:t>
      </w:r>
      <w:r w:rsidR="005538D1" w:rsidRPr="00891248">
        <w:rPr>
          <w:color w:val="auto"/>
          <w:sz w:val="28"/>
          <w:szCs w:val="28"/>
          <w:lang w:eastAsia="ru-RU"/>
        </w:rPr>
        <w:t xml:space="preserve"> [1]</w:t>
      </w:r>
      <w:r w:rsidR="00D4256B" w:rsidRPr="00891248">
        <w:rPr>
          <w:color w:val="auto"/>
          <w:sz w:val="28"/>
          <w:szCs w:val="28"/>
          <w:lang w:eastAsia="ru-RU"/>
        </w:rPr>
        <w:t xml:space="preserve"> О</w:t>
      </w:r>
      <w:r w:rsidR="00180694" w:rsidRPr="00891248">
        <w:rPr>
          <w:color w:val="auto"/>
          <w:sz w:val="28"/>
          <w:szCs w:val="28"/>
          <w:lang w:eastAsia="ru-RU"/>
        </w:rPr>
        <w:t xml:space="preserve">б'єкти піддаються </w:t>
      </w:r>
      <w:r w:rsidR="007425D9" w:rsidRPr="00891248">
        <w:rPr>
          <w:color w:val="auto"/>
          <w:sz w:val="28"/>
          <w:szCs w:val="28"/>
          <w:lang w:eastAsia="ru-RU"/>
        </w:rPr>
        <w:t>колізіям</w:t>
      </w:r>
      <w:r w:rsidR="00180694" w:rsidRPr="00891248">
        <w:rPr>
          <w:color w:val="auto"/>
          <w:sz w:val="28"/>
          <w:szCs w:val="28"/>
          <w:lang w:eastAsia="ru-RU"/>
        </w:rPr>
        <w:t>, коли покривається іншим</w:t>
      </w:r>
      <w:r w:rsidR="007425D9" w:rsidRPr="00891248">
        <w:rPr>
          <w:color w:val="auto"/>
          <w:sz w:val="28"/>
          <w:szCs w:val="28"/>
          <w:lang w:eastAsia="ru-RU"/>
        </w:rPr>
        <w:t>и</w:t>
      </w:r>
      <w:r w:rsidR="00180694" w:rsidRPr="00891248">
        <w:rPr>
          <w:color w:val="auto"/>
          <w:sz w:val="28"/>
          <w:szCs w:val="28"/>
          <w:lang w:eastAsia="ru-RU"/>
        </w:rPr>
        <w:t xml:space="preserve"> об'єкт</w:t>
      </w:r>
      <w:r w:rsidR="007425D9" w:rsidRPr="00891248">
        <w:rPr>
          <w:color w:val="auto"/>
          <w:sz w:val="28"/>
          <w:szCs w:val="28"/>
          <w:lang w:eastAsia="ru-RU"/>
        </w:rPr>
        <w:t>а</w:t>
      </w:r>
      <w:r w:rsidR="00180694" w:rsidRPr="00891248">
        <w:rPr>
          <w:color w:val="auto"/>
          <w:sz w:val="28"/>
          <w:szCs w:val="28"/>
          <w:lang w:eastAsia="ru-RU"/>
        </w:rPr>
        <w:t>м</w:t>
      </w:r>
      <w:r w:rsidR="007425D9" w:rsidRPr="00891248">
        <w:rPr>
          <w:color w:val="auto"/>
          <w:sz w:val="28"/>
          <w:szCs w:val="28"/>
          <w:lang w:eastAsia="ru-RU"/>
        </w:rPr>
        <w:t>и</w:t>
      </w:r>
      <w:r w:rsidR="00180694" w:rsidRPr="00891248">
        <w:rPr>
          <w:color w:val="auto"/>
          <w:sz w:val="28"/>
          <w:szCs w:val="28"/>
          <w:lang w:eastAsia="ru-RU"/>
        </w:rPr>
        <w:t xml:space="preserve"> або коли вони залишають поле зору</w:t>
      </w:r>
      <w:r w:rsidR="007425D9" w:rsidRPr="00891248">
        <w:rPr>
          <w:color w:val="auto"/>
          <w:sz w:val="28"/>
          <w:szCs w:val="28"/>
          <w:lang w:eastAsia="ru-RU"/>
        </w:rPr>
        <w:t xml:space="preserve"> </w:t>
      </w:r>
      <w:r w:rsidR="00180694" w:rsidRPr="00891248">
        <w:rPr>
          <w:color w:val="auto"/>
          <w:sz w:val="28"/>
          <w:szCs w:val="28"/>
          <w:lang w:eastAsia="ru-RU"/>
        </w:rPr>
        <w:t xml:space="preserve">камера. Для обробки таких випадків, </w:t>
      </w:r>
      <w:r w:rsidR="007425D9" w:rsidRPr="00891248">
        <w:rPr>
          <w:color w:val="auto"/>
          <w:sz w:val="28"/>
          <w:szCs w:val="28"/>
          <w:lang w:eastAsia="ru-RU"/>
        </w:rPr>
        <w:t xml:space="preserve">необхідний </w:t>
      </w:r>
      <w:r w:rsidR="00180694" w:rsidRPr="00891248">
        <w:rPr>
          <w:color w:val="auto"/>
          <w:sz w:val="28"/>
          <w:szCs w:val="28"/>
          <w:lang w:eastAsia="ru-RU"/>
        </w:rPr>
        <w:t>механізм</w:t>
      </w:r>
      <w:r w:rsidR="007425D9" w:rsidRPr="00891248">
        <w:rPr>
          <w:color w:val="auto"/>
          <w:sz w:val="28"/>
          <w:szCs w:val="28"/>
          <w:lang w:eastAsia="ru-RU"/>
        </w:rPr>
        <w:t xml:space="preserve">, який </w:t>
      </w:r>
      <w:r w:rsidR="00180694" w:rsidRPr="00891248">
        <w:rPr>
          <w:color w:val="auto"/>
          <w:sz w:val="28"/>
          <w:szCs w:val="28"/>
          <w:lang w:eastAsia="ru-RU"/>
        </w:rPr>
        <w:t>повторно виявляє об'єкт незалежно від його</w:t>
      </w:r>
      <w:r w:rsidR="007425D9" w:rsidRPr="00891248">
        <w:rPr>
          <w:color w:val="auto"/>
          <w:sz w:val="28"/>
          <w:szCs w:val="28"/>
          <w:lang w:eastAsia="ru-RU"/>
        </w:rPr>
        <w:t xml:space="preserve"> </w:t>
      </w:r>
      <w:r w:rsidR="00180694" w:rsidRPr="00891248">
        <w:rPr>
          <w:color w:val="auto"/>
          <w:sz w:val="28"/>
          <w:szCs w:val="28"/>
          <w:lang w:eastAsia="ru-RU"/>
        </w:rPr>
        <w:t>остан</w:t>
      </w:r>
      <w:r w:rsidR="007425D9" w:rsidRPr="00891248">
        <w:rPr>
          <w:color w:val="auto"/>
          <w:sz w:val="28"/>
          <w:szCs w:val="28"/>
          <w:lang w:eastAsia="ru-RU"/>
        </w:rPr>
        <w:t>ньої позиції в зображенні [50].</w:t>
      </w:r>
    </w:p>
    <w:p w:rsidR="00180694" w:rsidRPr="00E10A3F" w:rsidRDefault="00180694" w:rsidP="0075355C">
      <w:pPr>
        <w:pStyle w:val="Heading3"/>
        <w:numPr>
          <w:ilvl w:val="0"/>
          <w:numId w:val="42"/>
        </w:numPr>
        <w:tabs>
          <w:tab w:val="left" w:pos="990"/>
          <w:tab w:val="left" w:pos="1440"/>
        </w:tabs>
        <w:spacing w:before="0" w:beforeAutospacing="0" w:after="240" w:afterAutospacing="0" w:line="360" w:lineRule="auto"/>
        <w:ind w:left="1710" w:hanging="1350"/>
        <w:rPr>
          <w:szCs w:val="28"/>
          <w:lang w:val="uk-UA"/>
        </w:rPr>
      </w:pPr>
      <w:bookmarkStart w:id="213" w:name="_Toc453446556"/>
      <w:r w:rsidRPr="00A12D06">
        <w:rPr>
          <w:szCs w:val="28"/>
          <w:lang w:val="uk-UA"/>
        </w:rPr>
        <w:t xml:space="preserve">Пов'язані </w:t>
      </w:r>
      <w:r w:rsidRPr="00BE2A7A">
        <w:rPr>
          <w:szCs w:val="28"/>
          <w:lang w:val="uk-UA"/>
        </w:rPr>
        <w:t>роботи</w:t>
      </w:r>
      <w:bookmarkEnd w:id="213"/>
    </w:p>
    <w:p w:rsidR="00180694" w:rsidRPr="00891248" w:rsidRDefault="00EA622F"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Лепетіт</w:t>
      </w:r>
      <w:r w:rsidR="00180694" w:rsidRPr="00891248">
        <w:rPr>
          <w:color w:val="auto"/>
          <w:sz w:val="28"/>
          <w:szCs w:val="28"/>
          <w:lang w:eastAsia="ru-RU"/>
        </w:rPr>
        <w:t xml:space="preserve"> [30] виділя</w:t>
      </w:r>
      <w:r w:rsidR="0062721E" w:rsidRPr="00891248">
        <w:rPr>
          <w:color w:val="auto"/>
          <w:sz w:val="28"/>
          <w:szCs w:val="28"/>
          <w:lang w:eastAsia="ru-RU"/>
        </w:rPr>
        <w:t>є</w:t>
      </w:r>
      <w:r w:rsidR="00180694" w:rsidRPr="00891248">
        <w:rPr>
          <w:color w:val="auto"/>
          <w:sz w:val="28"/>
          <w:szCs w:val="28"/>
          <w:lang w:eastAsia="ru-RU"/>
        </w:rPr>
        <w:t xml:space="preserve"> дві парадигми у відстеженні об'єкта. Оцінка </w:t>
      </w:r>
      <w:r w:rsidR="0062721E" w:rsidRPr="00891248">
        <w:rPr>
          <w:color w:val="auto"/>
          <w:sz w:val="28"/>
          <w:szCs w:val="28"/>
          <w:lang w:eastAsia="ru-RU"/>
        </w:rPr>
        <w:t>р</w:t>
      </w:r>
      <w:r w:rsidR="00180694" w:rsidRPr="00891248">
        <w:rPr>
          <w:color w:val="auto"/>
          <w:sz w:val="28"/>
          <w:szCs w:val="28"/>
          <w:lang w:eastAsia="ru-RU"/>
        </w:rPr>
        <w:t>екурсивн</w:t>
      </w:r>
      <w:r w:rsidR="0062721E" w:rsidRPr="00891248">
        <w:rPr>
          <w:color w:val="auto"/>
          <w:sz w:val="28"/>
          <w:szCs w:val="28"/>
          <w:lang w:eastAsia="ru-RU"/>
        </w:rPr>
        <w:t>ості</w:t>
      </w:r>
      <w:r w:rsidR="00180694" w:rsidRPr="00891248">
        <w:rPr>
          <w:color w:val="auto"/>
          <w:sz w:val="28"/>
          <w:szCs w:val="28"/>
          <w:lang w:eastAsia="ru-RU"/>
        </w:rPr>
        <w:t xml:space="preserve"> метод</w:t>
      </w:r>
      <w:r w:rsidR="0062721E" w:rsidRPr="00891248">
        <w:rPr>
          <w:color w:val="auto"/>
          <w:sz w:val="28"/>
          <w:szCs w:val="28"/>
          <w:lang w:eastAsia="ru-RU"/>
        </w:rPr>
        <w:t>у</w:t>
      </w:r>
      <w:r w:rsidR="00180694" w:rsidRPr="00891248">
        <w:rPr>
          <w:color w:val="auto"/>
          <w:sz w:val="28"/>
          <w:szCs w:val="28"/>
          <w:lang w:eastAsia="ru-RU"/>
        </w:rPr>
        <w:t xml:space="preserve"> відстеження поточн</w:t>
      </w:r>
      <w:r w:rsidR="0062721E" w:rsidRPr="00891248">
        <w:rPr>
          <w:color w:val="auto"/>
          <w:sz w:val="28"/>
          <w:szCs w:val="28"/>
          <w:lang w:eastAsia="ru-RU"/>
        </w:rPr>
        <w:t>ого</w:t>
      </w:r>
      <w:r w:rsidR="00180694" w:rsidRPr="00891248">
        <w:rPr>
          <w:color w:val="auto"/>
          <w:sz w:val="28"/>
          <w:szCs w:val="28"/>
          <w:lang w:eastAsia="ru-RU"/>
        </w:rPr>
        <w:t xml:space="preserve"> стан</w:t>
      </w:r>
      <w:r w:rsidR="0062721E" w:rsidRPr="00891248">
        <w:rPr>
          <w:color w:val="auto"/>
          <w:sz w:val="28"/>
          <w:szCs w:val="28"/>
          <w:lang w:eastAsia="ru-RU"/>
        </w:rPr>
        <w:t xml:space="preserve">у </w:t>
      </w:r>
      <w:r w:rsidR="00180694" w:rsidRPr="00891248">
        <w:rPr>
          <w:color w:val="auto"/>
          <w:sz w:val="28"/>
          <w:szCs w:val="28"/>
          <w:lang w:eastAsia="ru-RU"/>
        </w:rPr>
        <w:t xml:space="preserve">об'єкта шляхом застосування перетворення на попередній стан </w:t>
      </w:r>
      <w:r w:rsidR="00180694" w:rsidRPr="00891248">
        <w:rPr>
          <w:i/>
          <w:color w:val="auto"/>
          <w:sz w:val="28"/>
          <w:szCs w:val="28"/>
          <w:lang w:eastAsia="ru-RU"/>
          <w:rPrChange w:id="214" w:author="ASD" w:date="2016-06-09T16:59:00Z">
            <w:rPr>
              <w:color w:val="auto"/>
              <w:sz w:val="28"/>
              <w:szCs w:val="28"/>
              <w:lang w:eastAsia="ru-RU"/>
            </w:rPr>
          </w:rPrChange>
        </w:rPr>
        <w:t>ХТ-1</w:t>
      </w:r>
      <w:r w:rsidR="00180694" w:rsidRPr="00891248">
        <w:rPr>
          <w:color w:val="auto"/>
          <w:sz w:val="28"/>
          <w:szCs w:val="28"/>
          <w:lang w:eastAsia="ru-RU"/>
        </w:rPr>
        <w:t xml:space="preserve"> на основі вимірів </w:t>
      </w:r>
      <w:r w:rsidR="002B6E2C" w:rsidRPr="00891248">
        <w:rPr>
          <w:i/>
          <w:color w:val="auto"/>
          <w:sz w:val="28"/>
          <w:szCs w:val="28"/>
          <w:lang w:eastAsia="ru-RU"/>
          <w:rPrChange w:id="215" w:author="ASD" w:date="2016-06-09T16:59:00Z">
            <w:rPr>
              <w:color w:val="auto"/>
              <w:sz w:val="28"/>
              <w:szCs w:val="28"/>
              <w:lang w:eastAsia="ru-RU"/>
            </w:rPr>
          </w:rPrChange>
        </w:rPr>
        <w:t>Z</w:t>
      </w:r>
      <w:r w:rsidR="00180694" w:rsidRPr="00891248">
        <w:rPr>
          <w:i/>
          <w:color w:val="auto"/>
          <w:sz w:val="28"/>
          <w:szCs w:val="28"/>
          <w:lang w:eastAsia="ru-RU"/>
          <w:rPrChange w:id="216" w:author="ASD" w:date="2016-06-09T16:59:00Z">
            <w:rPr>
              <w:color w:val="auto"/>
              <w:sz w:val="28"/>
              <w:szCs w:val="28"/>
              <w:lang w:eastAsia="ru-RU"/>
            </w:rPr>
          </w:rPrChange>
        </w:rPr>
        <w:t>1 ... ZT</w:t>
      </w:r>
      <w:r w:rsidR="00180694" w:rsidRPr="00891248">
        <w:rPr>
          <w:color w:val="auto"/>
          <w:sz w:val="28"/>
          <w:szCs w:val="28"/>
          <w:lang w:eastAsia="ru-RU"/>
        </w:rPr>
        <w:t xml:space="preserve"> прийнят</w:t>
      </w:r>
      <w:r w:rsidR="0062721E" w:rsidRPr="00891248">
        <w:rPr>
          <w:color w:val="auto"/>
          <w:sz w:val="28"/>
          <w:szCs w:val="28"/>
          <w:lang w:eastAsia="ru-RU"/>
        </w:rPr>
        <w:t>их</w:t>
      </w:r>
      <w:r w:rsidR="00180694" w:rsidRPr="00891248">
        <w:rPr>
          <w:color w:val="auto"/>
          <w:sz w:val="28"/>
          <w:szCs w:val="28"/>
          <w:lang w:eastAsia="ru-RU"/>
        </w:rPr>
        <w:t xml:space="preserve"> у відповідн</w:t>
      </w:r>
      <w:r w:rsidR="0062721E" w:rsidRPr="00891248">
        <w:rPr>
          <w:color w:val="auto"/>
          <w:sz w:val="28"/>
          <w:szCs w:val="28"/>
          <w:lang w:eastAsia="ru-RU"/>
        </w:rPr>
        <w:t>ому</w:t>
      </w:r>
      <w:r w:rsidR="00180694" w:rsidRPr="00891248">
        <w:rPr>
          <w:color w:val="auto"/>
          <w:sz w:val="28"/>
          <w:szCs w:val="28"/>
          <w:lang w:eastAsia="ru-RU"/>
        </w:rPr>
        <w:t xml:space="preserve"> зображен</w:t>
      </w:r>
      <w:r w:rsidR="0062721E" w:rsidRPr="00891248">
        <w:rPr>
          <w:color w:val="auto"/>
          <w:sz w:val="28"/>
          <w:szCs w:val="28"/>
          <w:lang w:eastAsia="ru-RU"/>
        </w:rPr>
        <w:t>ні</w:t>
      </w:r>
      <w:r w:rsidR="00180694" w:rsidRPr="00891248">
        <w:rPr>
          <w:color w:val="auto"/>
          <w:sz w:val="28"/>
          <w:szCs w:val="28"/>
          <w:lang w:eastAsia="ru-RU"/>
        </w:rPr>
        <w:t xml:space="preserve">. </w:t>
      </w:r>
      <w:r w:rsidR="0062721E" w:rsidRPr="00891248">
        <w:rPr>
          <w:color w:val="auto"/>
          <w:sz w:val="28"/>
          <w:szCs w:val="28"/>
          <w:lang w:eastAsia="ru-RU"/>
        </w:rPr>
        <w:t>Р</w:t>
      </w:r>
      <w:r w:rsidR="00180694" w:rsidRPr="00891248">
        <w:rPr>
          <w:color w:val="auto"/>
          <w:sz w:val="28"/>
          <w:szCs w:val="28"/>
          <w:lang w:eastAsia="ru-RU"/>
        </w:rPr>
        <w:t>екурсивн</w:t>
      </w:r>
      <w:r w:rsidR="0062721E" w:rsidRPr="00891248">
        <w:rPr>
          <w:color w:val="auto"/>
          <w:sz w:val="28"/>
          <w:szCs w:val="28"/>
          <w:lang w:eastAsia="ru-RU"/>
        </w:rPr>
        <w:t>а</w:t>
      </w:r>
      <w:r w:rsidR="00180694" w:rsidRPr="00891248">
        <w:rPr>
          <w:color w:val="auto"/>
          <w:sz w:val="28"/>
          <w:szCs w:val="28"/>
          <w:lang w:eastAsia="ru-RU"/>
        </w:rPr>
        <w:t xml:space="preserve"> оцін</w:t>
      </w:r>
      <w:r w:rsidR="0062721E" w:rsidRPr="00891248">
        <w:rPr>
          <w:color w:val="auto"/>
          <w:sz w:val="28"/>
          <w:szCs w:val="28"/>
          <w:lang w:eastAsia="ru-RU"/>
        </w:rPr>
        <w:t>ка</w:t>
      </w:r>
      <w:r w:rsidR="00180694" w:rsidRPr="00891248">
        <w:rPr>
          <w:color w:val="auto"/>
          <w:sz w:val="28"/>
          <w:szCs w:val="28"/>
          <w:lang w:eastAsia="ru-RU"/>
        </w:rPr>
        <w:t xml:space="preserve"> стан</w:t>
      </w:r>
      <w:r w:rsidR="0062721E" w:rsidRPr="00891248">
        <w:rPr>
          <w:color w:val="auto"/>
          <w:sz w:val="28"/>
          <w:szCs w:val="28"/>
          <w:lang w:eastAsia="ru-RU"/>
        </w:rPr>
        <w:t>у</w:t>
      </w:r>
      <w:r w:rsidR="00180694" w:rsidRPr="00891248">
        <w:rPr>
          <w:color w:val="auto"/>
          <w:sz w:val="28"/>
          <w:szCs w:val="28"/>
          <w:lang w:eastAsia="ru-RU"/>
        </w:rPr>
        <w:t xml:space="preserve"> залежить від стану об'єкта в попередньому кадрі</w:t>
      </w:r>
      <w:r w:rsidR="0062721E" w:rsidRPr="00891248">
        <w:rPr>
          <w:color w:val="auto"/>
          <w:sz w:val="28"/>
          <w:szCs w:val="28"/>
          <w:lang w:eastAsia="ru-RU"/>
        </w:rPr>
        <w:t xml:space="preserve"> та</w:t>
      </w:r>
      <w:r w:rsidR="00180694" w:rsidRPr="00891248">
        <w:rPr>
          <w:color w:val="auto"/>
          <w:sz w:val="28"/>
          <w:szCs w:val="28"/>
          <w:lang w:eastAsia="ru-RU"/>
        </w:rPr>
        <w:t xml:space="preserve"> схильн</w:t>
      </w:r>
      <w:r w:rsidR="0062721E" w:rsidRPr="00891248">
        <w:rPr>
          <w:color w:val="auto"/>
          <w:sz w:val="28"/>
          <w:szCs w:val="28"/>
          <w:lang w:eastAsia="ru-RU"/>
        </w:rPr>
        <w:t>ості</w:t>
      </w:r>
      <w:r w:rsidR="00180694" w:rsidRPr="00891248">
        <w:rPr>
          <w:color w:val="auto"/>
          <w:sz w:val="28"/>
          <w:szCs w:val="28"/>
          <w:lang w:eastAsia="ru-RU"/>
        </w:rPr>
        <w:t xml:space="preserve"> до накопичення</w:t>
      </w:r>
      <w:r w:rsidR="0062721E" w:rsidRPr="00891248">
        <w:rPr>
          <w:color w:val="auto"/>
          <w:sz w:val="28"/>
          <w:szCs w:val="28"/>
          <w:lang w:eastAsia="ru-RU"/>
        </w:rPr>
        <w:t xml:space="preserve"> помилок</w:t>
      </w:r>
      <w:r w:rsidR="00180694" w:rsidRPr="00891248">
        <w:rPr>
          <w:color w:val="auto"/>
          <w:sz w:val="28"/>
          <w:szCs w:val="28"/>
          <w:lang w:eastAsia="ru-RU"/>
        </w:rPr>
        <w:t xml:space="preserve"> [30]. Наприклад, Лукас і </w:t>
      </w:r>
      <w:r w:rsidR="0062721E" w:rsidRPr="00891248">
        <w:rPr>
          <w:color w:val="auto"/>
          <w:sz w:val="28"/>
          <w:szCs w:val="28"/>
          <w:lang w:eastAsia="ru-RU"/>
        </w:rPr>
        <w:t>Канаде</w:t>
      </w:r>
      <w:r w:rsidR="00180694" w:rsidRPr="00891248">
        <w:rPr>
          <w:color w:val="auto"/>
          <w:sz w:val="28"/>
          <w:szCs w:val="28"/>
          <w:lang w:eastAsia="ru-RU"/>
        </w:rPr>
        <w:t xml:space="preserve"> [33] </w:t>
      </w:r>
      <w:r w:rsidR="0062721E" w:rsidRPr="00891248">
        <w:rPr>
          <w:color w:val="auto"/>
          <w:sz w:val="28"/>
          <w:szCs w:val="28"/>
          <w:lang w:eastAsia="ru-RU"/>
        </w:rPr>
        <w:t>запропонували метод для оцінки</w:t>
      </w:r>
      <w:r w:rsidR="0049617D" w:rsidRPr="00891248">
        <w:rPr>
          <w:color w:val="auto"/>
          <w:sz w:val="28"/>
          <w:szCs w:val="28"/>
          <w:lang w:eastAsia="ru-RU"/>
        </w:rPr>
        <w:t xml:space="preserve"> оптичного потоку об’єкта цікавості.</w:t>
      </w:r>
    </w:p>
    <w:p w:rsidR="00275D4A" w:rsidRPr="00891248" w:rsidRDefault="00180694"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noProof/>
          <w:sz w:val="28"/>
          <w:szCs w:val="28"/>
          <w:lang w:val="en-US" w:eastAsia="en-US"/>
          <w:rPrChange w:id="217" w:author="ASD" w:date="2016-06-09T16:59:00Z">
            <w:rPr>
              <w:noProof/>
              <w:lang w:val="en-US" w:eastAsia="en-US"/>
            </w:rPr>
          </w:rPrChange>
        </w:rPr>
        <w:lastRenderedPageBreak/>
        <w:drawing>
          <wp:anchor distT="0" distB="0" distL="114300" distR="114300" simplePos="0" relativeHeight="251659264" behindDoc="0" locked="0" layoutInCell="1" allowOverlap="1" wp14:anchorId="6B43B58C" wp14:editId="1F989BEB">
            <wp:simplePos x="0" y="0"/>
            <wp:positionH relativeFrom="column">
              <wp:posOffset>925963</wp:posOffset>
            </wp:positionH>
            <wp:positionV relativeFrom="paragraph">
              <wp:posOffset>0</wp:posOffset>
            </wp:positionV>
            <wp:extent cx="4026090" cy="3099289"/>
            <wp:effectExtent l="0" t="0" r="0" b="6350"/>
            <wp:wrapTopAndBottom/>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30332" t="33198" r="28772" b="7729"/>
                    <a:stretch/>
                  </pic:blipFill>
                  <pic:spPr bwMode="auto">
                    <a:xfrm>
                      <a:off x="0" y="0"/>
                      <a:ext cx="4026090" cy="3099289"/>
                    </a:xfrm>
                    <a:prstGeom prst="rect">
                      <a:avLst/>
                    </a:prstGeom>
                    <a:ln>
                      <a:noFill/>
                    </a:ln>
                    <a:extLst>
                      <a:ext uri="{53640926-AAD7-44D8-BBD7-CCE9431645EC}">
                        <a14:shadowObscured xmlns:a14="http://schemas.microsoft.com/office/drawing/2010/main"/>
                      </a:ext>
                    </a:extLst>
                  </pic:spPr>
                </pic:pic>
              </a:graphicData>
            </a:graphic>
          </wp:anchor>
        </w:drawing>
      </w:r>
      <w:r w:rsidR="00275D4A" w:rsidRPr="00891248">
        <w:rPr>
          <w:color w:val="auto"/>
          <w:sz w:val="28"/>
          <w:szCs w:val="28"/>
          <w:lang w:eastAsia="ru-RU"/>
        </w:rPr>
        <w:t>Рис. 3</w:t>
      </w:r>
      <w:r w:rsidRPr="00891248">
        <w:rPr>
          <w:color w:val="auto"/>
          <w:sz w:val="28"/>
          <w:szCs w:val="28"/>
          <w:lang w:eastAsia="ru-RU"/>
        </w:rPr>
        <w:t xml:space="preserve">.2 </w:t>
      </w:r>
      <w:r w:rsidR="0049617D" w:rsidRPr="00891248">
        <w:rPr>
          <w:color w:val="auto"/>
          <w:sz w:val="28"/>
          <w:szCs w:val="28"/>
          <w:lang w:eastAsia="ru-RU"/>
        </w:rPr>
        <w:t xml:space="preserve">Справжнє випробування для системи – це </w:t>
      </w:r>
      <w:r w:rsidR="00EA622F" w:rsidRPr="00891248">
        <w:rPr>
          <w:color w:val="auto"/>
          <w:sz w:val="28"/>
          <w:szCs w:val="28"/>
          <w:lang w:eastAsia="ru-RU"/>
        </w:rPr>
        <w:t>відділити</w:t>
      </w:r>
      <w:r w:rsidR="0049617D" w:rsidRPr="00891248">
        <w:rPr>
          <w:color w:val="auto"/>
          <w:sz w:val="28"/>
          <w:szCs w:val="28"/>
          <w:lang w:eastAsia="ru-RU"/>
        </w:rPr>
        <w:t xml:space="preserve"> об’єкт цікавості (Обведений зеленим) від схожих об’єктів (Обведені червоним)</w:t>
      </w:r>
    </w:p>
    <w:p w:rsidR="00180694" w:rsidRPr="00891248" w:rsidRDefault="0049617D"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Оптичний</w:t>
      </w:r>
      <w:r w:rsidR="00180694" w:rsidRPr="00891248">
        <w:rPr>
          <w:color w:val="auto"/>
          <w:sz w:val="28"/>
          <w:szCs w:val="28"/>
          <w:lang w:eastAsia="ru-RU"/>
        </w:rPr>
        <w:t xml:space="preserve"> потік </w:t>
      </w:r>
      <w:r w:rsidRPr="00891248">
        <w:rPr>
          <w:color w:val="auto"/>
          <w:sz w:val="28"/>
          <w:szCs w:val="28"/>
          <w:lang w:eastAsia="ru-RU"/>
        </w:rPr>
        <w:t>використовується для передбачення нової позиції об’єкта цікавості</w:t>
      </w:r>
      <w:r w:rsidR="00180694" w:rsidRPr="00891248">
        <w:rPr>
          <w:color w:val="auto"/>
          <w:sz w:val="28"/>
          <w:szCs w:val="28"/>
          <w:lang w:eastAsia="ru-RU"/>
        </w:rPr>
        <w:t xml:space="preserve">. У роботі </w:t>
      </w:r>
      <w:r w:rsidR="00B964F7">
        <w:rPr>
          <w:color w:val="auto"/>
          <w:sz w:val="28"/>
          <w:szCs w:val="28"/>
          <w:lang w:eastAsia="ru-RU"/>
        </w:rPr>
        <w:t>я використовую</w:t>
      </w:r>
      <w:r w:rsidR="00180694" w:rsidRPr="00891248">
        <w:rPr>
          <w:color w:val="auto"/>
          <w:sz w:val="28"/>
          <w:szCs w:val="28"/>
          <w:lang w:eastAsia="ru-RU"/>
        </w:rPr>
        <w:t xml:space="preserve"> метод Лукаса і</w:t>
      </w:r>
      <w:r w:rsidR="00275D4A" w:rsidRPr="00891248">
        <w:rPr>
          <w:color w:val="auto"/>
          <w:sz w:val="28"/>
          <w:szCs w:val="28"/>
          <w:lang w:eastAsia="ru-RU"/>
        </w:rPr>
        <w:t xml:space="preserve"> </w:t>
      </w:r>
      <w:r w:rsidRPr="00891248">
        <w:rPr>
          <w:color w:val="auto"/>
          <w:sz w:val="28"/>
          <w:szCs w:val="28"/>
          <w:lang w:eastAsia="ru-RU"/>
        </w:rPr>
        <w:t>Канаде</w:t>
      </w:r>
      <w:r w:rsidR="00180694" w:rsidRPr="00891248">
        <w:rPr>
          <w:color w:val="auto"/>
          <w:sz w:val="28"/>
          <w:szCs w:val="28"/>
          <w:lang w:eastAsia="ru-RU"/>
        </w:rPr>
        <w:t xml:space="preserve"> для відстеження об'єкта </w:t>
      </w:r>
      <w:r w:rsidR="000F32AB" w:rsidRPr="00891248">
        <w:rPr>
          <w:color w:val="auto"/>
          <w:sz w:val="28"/>
          <w:szCs w:val="28"/>
          <w:lang w:eastAsia="ru-RU"/>
        </w:rPr>
        <w:t>цікавості на послідовних кадрах</w:t>
      </w:r>
      <w:r w:rsidR="00180694" w:rsidRPr="00891248">
        <w:rPr>
          <w:color w:val="auto"/>
          <w:sz w:val="28"/>
          <w:szCs w:val="28"/>
          <w:lang w:eastAsia="ru-RU"/>
        </w:rPr>
        <w:t xml:space="preserve">. </w:t>
      </w:r>
      <w:r w:rsidR="00EA622F" w:rsidRPr="00891248">
        <w:rPr>
          <w:color w:val="auto"/>
          <w:sz w:val="28"/>
          <w:szCs w:val="28"/>
          <w:lang w:eastAsia="ru-RU"/>
        </w:rPr>
        <w:t>Коменсіо</w:t>
      </w:r>
      <w:r w:rsidR="003463CC" w:rsidRPr="00891248">
        <w:rPr>
          <w:color w:val="auto"/>
          <w:sz w:val="28"/>
          <w:szCs w:val="28"/>
          <w:lang w:eastAsia="ru-RU"/>
        </w:rPr>
        <w:t xml:space="preserve"> </w:t>
      </w:r>
      <w:r w:rsidR="00180694" w:rsidRPr="00891248">
        <w:rPr>
          <w:color w:val="auto"/>
          <w:sz w:val="28"/>
          <w:szCs w:val="28"/>
          <w:lang w:eastAsia="ru-RU"/>
        </w:rPr>
        <w:t xml:space="preserve">[15] </w:t>
      </w:r>
      <w:r w:rsidR="003463CC" w:rsidRPr="00891248">
        <w:rPr>
          <w:color w:val="auto"/>
          <w:sz w:val="28"/>
          <w:szCs w:val="28"/>
          <w:lang w:eastAsia="ru-RU"/>
        </w:rPr>
        <w:t>запропонував</w:t>
      </w:r>
      <w:r w:rsidR="00275D4A" w:rsidRPr="00891248">
        <w:rPr>
          <w:color w:val="auto"/>
          <w:sz w:val="28"/>
          <w:szCs w:val="28"/>
          <w:lang w:eastAsia="ru-RU"/>
        </w:rPr>
        <w:t xml:space="preserve"> </w:t>
      </w:r>
      <w:r w:rsidR="00391B11" w:rsidRPr="00891248">
        <w:rPr>
          <w:color w:val="auto"/>
          <w:sz w:val="28"/>
          <w:szCs w:val="28"/>
          <w:lang w:eastAsia="ru-RU"/>
        </w:rPr>
        <w:t>процес відстеження</w:t>
      </w:r>
      <w:r w:rsidR="00180694" w:rsidRPr="00891248">
        <w:rPr>
          <w:color w:val="auto"/>
          <w:sz w:val="28"/>
          <w:szCs w:val="28"/>
          <w:lang w:eastAsia="ru-RU"/>
        </w:rPr>
        <w:t xml:space="preserve"> на основі середнього зсуву. Перетворення стану об'єкта шляхом знаходження</w:t>
      </w:r>
      <w:r w:rsidR="00275D4A" w:rsidRPr="00891248">
        <w:rPr>
          <w:color w:val="auto"/>
          <w:sz w:val="28"/>
          <w:szCs w:val="28"/>
          <w:lang w:eastAsia="ru-RU"/>
        </w:rPr>
        <w:t xml:space="preserve"> </w:t>
      </w:r>
      <w:r w:rsidR="00180694" w:rsidRPr="00891248">
        <w:rPr>
          <w:color w:val="auto"/>
          <w:sz w:val="28"/>
          <w:szCs w:val="28"/>
          <w:lang w:eastAsia="ru-RU"/>
        </w:rPr>
        <w:t>максимум</w:t>
      </w:r>
      <w:r w:rsidR="003463CC" w:rsidRPr="00891248">
        <w:rPr>
          <w:color w:val="auto"/>
          <w:sz w:val="28"/>
          <w:szCs w:val="28"/>
          <w:lang w:eastAsia="ru-RU"/>
        </w:rPr>
        <w:t>у</w:t>
      </w:r>
      <w:r w:rsidR="00180694" w:rsidRPr="00891248">
        <w:rPr>
          <w:color w:val="auto"/>
          <w:sz w:val="28"/>
          <w:szCs w:val="28"/>
          <w:lang w:eastAsia="ru-RU"/>
        </w:rPr>
        <w:t xml:space="preserve"> функції подібності на основі колірних гістограм. На противагу цьому, </w:t>
      </w:r>
      <w:r w:rsidR="003463CC" w:rsidRPr="00891248">
        <w:rPr>
          <w:color w:val="auto"/>
          <w:sz w:val="28"/>
          <w:szCs w:val="28"/>
          <w:lang w:eastAsia="ru-RU"/>
        </w:rPr>
        <w:t>методи відстеження та знаходження</w:t>
      </w:r>
      <w:r w:rsidR="00180694" w:rsidRPr="00891248">
        <w:rPr>
          <w:color w:val="auto"/>
          <w:sz w:val="28"/>
          <w:szCs w:val="28"/>
          <w:lang w:eastAsia="ru-RU"/>
        </w:rPr>
        <w:t xml:space="preserve"> оцін</w:t>
      </w:r>
      <w:r w:rsidR="003463CC" w:rsidRPr="00891248">
        <w:rPr>
          <w:color w:val="auto"/>
          <w:sz w:val="28"/>
          <w:szCs w:val="28"/>
          <w:lang w:eastAsia="ru-RU"/>
        </w:rPr>
        <w:t>юють</w:t>
      </w:r>
      <w:r w:rsidR="00180694" w:rsidRPr="00891248">
        <w:rPr>
          <w:color w:val="auto"/>
          <w:sz w:val="28"/>
          <w:szCs w:val="28"/>
          <w:lang w:eastAsia="ru-RU"/>
        </w:rPr>
        <w:t xml:space="preserve"> стан об'єкта виключно за допомогою вимірювань, прийнятих в поточному зображенні.</w:t>
      </w:r>
      <w:r w:rsidR="00275D4A" w:rsidRPr="00891248">
        <w:rPr>
          <w:color w:val="auto"/>
          <w:sz w:val="28"/>
          <w:szCs w:val="28"/>
          <w:lang w:eastAsia="ru-RU"/>
        </w:rPr>
        <w:t xml:space="preserve"> </w:t>
      </w:r>
      <w:r w:rsidR="00180694" w:rsidRPr="00891248">
        <w:rPr>
          <w:color w:val="auto"/>
          <w:sz w:val="28"/>
          <w:szCs w:val="28"/>
          <w:lang w:eastAsia="ru-RU"/>
        </w:rPr>
        <w:t xml:space="preserve">Цей принцип </w:t>
      </w:r>
      <w:r w:rsidR="003463CC" w:rsidRPr="00891248">
        <w:rPr>
          <w:color w:val="auto"/>
          <w:sz w:val="28"/>
          <w:szCs w:val="28"/>
          <w:lang w:eastAsia="ru-RU"/>
        </w:rPr>
        <w:t>усуває</w:t>
      </w:r>
      <w:r w:rsidR="00180694" w:rsidRPr="00891248">
        <w:rPr>
          <w:color w:val="auto"/>
          <w:sz w:val="28"/>
          <w:szCs w:val="28"/>
          <w:lang w:eastAsia="ru-RU"/>
        </w:rPr>
        <w:t xml:space="preserve"> ефект накопичення помилок. Проте, детектори об'єктів мають</w:t>
      </w:r>
      <w:r w:rsidR="003463CC" w:rsidRPr="00891248">
        <w:rPr>
          <w:color w:val="auto"/>
          <w:sz w:val="28"/>
          <w:szCs w:val="28"/>
          <w:lang w:eastAsia="ru-RU"/>
        </w:rPr>
        <w:t xml:space="preserve"> бути навчені</w:t>
      </w:r>
      <w:r w:rsidR="00180694" w:rsidRPr="00891248">
        <w:rPr>
          <w:color w:val="auto"/>
          <w:sz w:val="28"/>
          <w:szCs w:val="28"/>
          <w:lang w:eastAsia="ru-RU"/>
        </w:rPr>
        <w:t xml:space="preserve"> заздалегідь.</w:t>
      </w:r>
      <w:r w:rsidR="003463CC" w:rsidRPr="00891248">
        <w:rPr>
          <w:color w:val="auto"/>
          <w:sz w:val="28"/>
          <w:szCs w:val="28"/>
          <w:lang w:eastAsia="ru-RU"/>
        </w:rPr>
        <w:t xml:space="preserve"> </w:t>
      </w:r>
      <w:r w:rsidR="001E1978" w:rsidRPr="00891248">
        <w:rPr>
          <w:color w:val="auto"/>
          <w:sz w:val="28"/>
          <w:szCs w:val="28"/>
          <w:lang w:eastAsia="ru-RU"/>
        </w:rPr>
        <w:t>Озуал</w:t>
      </w:r>
      <w:r w:rsidR="00180694" w:rsidRPr="00891248">
        <w:rPr>
          <w:color w:val="auto"/>
          <w:sz w:val="28"/>
          <w:szCs w:val="28"/>
          <w:lang w:eastAsia="ru-RU"/>
        </w:rPr>
        <w:t xml:space="preserve"> [38] </w:t>
      </w:r>
      <w:r w:rsidR="003463CC" w:rsidRPr="00891248">
        <w:rPr>
          <w:color w:val="auto"/>
          <w:sz w:val="28"/>
          <w:szCs w:val="28"/>
          <w:lang w:eastAsia="ru-RU"/>
        </w:rPr>
        <w:t>створює</w:t>
      </w:r>
      <w:r w:rsidR="00180694" w:rsidRPr="00891248">
        <w:rPr>
          <w:color w:val="auto"/>
          <w:sz w:val="28"/>
          <w:szCs w:val="28"/>
          <w:lang w:eastAsia="ru-RU"/>
        </w:rPr>
        <w:t xml:space="preserve"> синтетичн</w:t>
      </w:r>
      <w:r w:rsidR="003463CC" w:rsidRPr="00891248">
        <w:rPr>
          <w:color w:val="auto"/>
          <w:sz w:val="28"/>
          <w:szCs w:val="28"/>
          <w:lang w:eastAsia="ru-RU"/>
        </w:rPr>
        <w:t xml:space="preserve">ий </w:t>
      </w:r>
      <w:r w:rsidR="00180694" w:rsidRPr="00891248">
        <w:rPr>
          <w:color w:val="auto"/>
          <w:sz w:val="28"/>
          <w:szCs w:val="28"/>
          <w:lang w:eastAsia="ru-RU"/>
        </w:rPr>
        <w:t>вид об'єкта шляхом застосування</w:t>
      </w:r>
      <w:r w:rsidR="00275D4A" w:rsidRPr="00891248">
        <w:rPr>
          <w:color w:val="auto"/>
          <w:sz w:val="28"/>
          <w:szCs w:val="28"/>
          <w:lang w:eastAsia="ru-RU"/>
        </w:rPr>
        <w:t xml:space="preserve"> </w:t>
      </w:r>
      <w:r w:rsidR="001E1978" w:rsidRPr="00891248">
        <w:rPr>
          <w:color w:val="auto"/>
          <w:sz w:val="28"/>
          <w:szCs w:val="28"/>
          <w:lang w:eastAsia="ru-RU"/>
        </w:rPr>
        <w:t>афінного</w:t>
      </w:r>
      <w:r w:rsidR="00180694" w:rsidRPr="00891248">
        <w:rPr>
          <w:color w:val="auto"/>
          <w:sz w:val="28"/>
          <w:szCs w:val="28"/>
          <w:lang w:eastAsia="ru-RU"/>
        </w:rPr>
        <w:t xml:space="preserve"> </w:t>
      </w:r>
      <w:r w:rsidR="003463CC" w:rsidRPr="00891248">
        <w:rPr>
          <w:color w:val="auto"/>
          <w:sz w:val="28"/>
          <w:szCs w:val="28"/>
          <w:lang w:eastAsia="ru-RU"/>
        </w:rPr>
        <w:t>перетворення</w:t>
      </w:r>
      <w:r w:rsidR="00180694" w:rsidRPr="00891248">
        <w:rPr>
          <w:color w:val="auto"/>
          <w:sz w:val="28"/>
          <w:szCs w:val="28"/>
          <w:lang w:eastAsia="ru-RU"/>
        </w:rPr>
        <w:t xml:space="preserve"> шаблону і навч</w:t>
      </w:r>
      <w:r w:rsidR="003463CC" w:rsidRPr="00891248">
        <w:rPr>
          <w:color w:val="auto"/>
          <w:sz w:val="28"/>
          <w:szCs w:val="28"/>
          <w:lang w:eastAsia="ru-RU"/>
        </w:rPr>
        <w:t>ання</w:t>
      </w:r>
      <w:r w:rsidR="00180694" w:rsidRPr="00891248">
        <w:rPr>
          <w:color w:val="auto"/>
          <w:sz w:val="28"/>
          <w:szCs w:val="28"/>
          <w:lang w:eastAsia="ru-RU"/>
        </w:rPr>
        <w:t xml:space="preserve"> детектор</w:t>
      </w:r>
      <w:r w:rsidR="003463CC" w:rsidRPr="00891248">
        <w:rPr>
          <w:color w:val="auto"/>
          <w:sz w:val="28"/>
          <w:szCs w:val="28"/>
          <w:lang w:eastAsia="ru-RU"/>
        </w:rPr>
        <w:t>а</w:t>
      </w:r>
      <w:r w:rsidR="00180694" w:rsidRPr="00891248">
        <w:rPr>
          <w:color w:val="auto"/>
          <w:sz w:val="28"/>
          <w:szCs w:val="28"/>
          <w:lang w:eastAsia="ru-RU"/>
        </w:rPr>
        <w:t xml:space="preserve"> об'єкта на викривлених зображеннях</w:t>
      </w:r>
      <w:r w:rsidR="005E1AE2" w:rsidRPr="00891248">
        <w:rPr>
          <w:color w:val="auto"/>
          <w:sz w:val="28"/>
          <w:szCs w:val="28"/>
          <w:lang w:eastAsia="ru-RU"/>
        </w:rPr>
        <w:t xml:space="preserve"> цього об’єкта </w:t>
      </w:r>
      <w:r w:rsidR="001E1978" w:rsidRPr="00891248">
        <w:rPr>
          <w:color w:val="auto"/>
          <w:sz w:val="28"/>
          <w:szCs w:val="28"/>
          <w:lang w:eastAsia="ru-RU"/>
        </w:rPr>
        <w:t>цікавості</w:t>
      </w:r>
      <w:r w:rsidR="00180694" w:rsidRPr="00891248">
        <w:rPr>
          <w:color w:val="auto"/>
          <w:sz w:val="28"/>
          <w:szCs w:val="28"/>
          <w:lang w:eastAsia="ru-RU"/>
        </w:rPr>
        <w:t>.</w:t>
      </w:r>
      <w:r w:rsidR="00275D4A" w:rsidRPr="00891248">
        <w:rPr>
          <w:color w:val="auto"/>
          <w:sz w:val="28"/>
          <w:szCs w:val="28"/>
          <w:lang w:eastAsia="ru-RU"/>
        </w:rPr>
        <w:t xml:space="preserve"> </w:t>
      </w:r>
      <w:r w:rsidR="005E1AE2" w:rsidRPr="00891248">
        <w:rPr>
          <w:color w:val="auto"/>
          <w:sz w:val="28"/>
          <w:szCs w:val="28"/>
          <w:lang w:eastAsia="ru-RU"/>
        </w:rPr>
        <w:t>Шаблон</w:t>
      </w:r>
      <w:r w:rsidR="00275D4A" w:rsidRPr="00891248">
        <w:rPr>
          <w:color w:val="auto"/>
          <w:sz w:val="28"/>
          <w:szCs w:val="28"/>
          <w:lang w:eastAsia="ru-RU"/>
        </w:rPr>
        <w:t xml:space="preserve"> </w:t>
      </w:r>
      <w:r w:rsidR="005E1AE2" w:rsidRPr="00891248">
        <w:rPr>
          <w:color w:val="auto"/>
          <w:sz w:val="28"/>
          <w:szCs w:val="28"/>
          <w:lang w:eastAsia="ru-RU"/>
        </w:rPr>
        <w:t>в</w:t>
      </w:r>
      <w:r w:rsidR="00180694" w:rsidRPr="00891248">
        <w:rPr>
          <w:color w:val="auto"/>
          <w:sz w:val="28"/>
          <w:szCs w:val="28"/>
          <w:lang w:eastAsia="ru-RU"/>
        </w:rPr>
        <w:t xml:space="preserve">иявлення потім </w:t>
      </w:r>
      <w:r w:rsidR="005E1AE2" w:rsidRPr="00891248">
        <w:rPr>
          <w:color w:val="auto"/>
          <w:sz w:val="28"/>
          <w:szCs w:val="28"/>
          <w:lang w:eastAsia="ru-RU"/>
        </w:rPr>
        <w:t>використовується</w:t>
      </w:r>
      <w:r w:rsidR="00180694" w:rsidRPr="00891248">
        <w:rPr>
          <w:color w:val="auto"/>
          <w:sz w:val="28"/>
          <w:szCs w:val="28"/>
          <w:lang w:eastAsia="ru-RU"/>
        </w:rPr>
        <w:t xml:space="preserve"> в кожному кадрі, щоб відслідковувати об'єкт. </w:t>
      </w:r>
    </w:p>
    <w:p w:rsidR="00180694" w:rsidRPr="00891248" w:rsidRDefault="001E1978"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Авідан</w:t>
      </w:r>
      <w:r w:rsidR="00180694" w:rsidRPr="00891248">
        <w:rPr>
          <w:color w:val="auto"/>
          <w:sz w:val="28"/>
          <w:szCs w:val="28"/>
          <w:lang w:eastAsia="ru-RU"/>
        </w:rPr>
        <w:t xml:space="preserve"> [4] інтегрує </w:t>
      </w:r>
      <w:r w:rsidR="005E1AE2" w:rsidRPr="00891248">
        <w:rPr>
          <w:color w:val="auto"/>
          <w:sz w:val="28"/>
          <w:szCs w:val="28"/>
          <w:lang w:eastAsia="ru-RU"/>
        </w:rPr>
        <w:t xml:space="preserve">вектор підтримки </w:t>
      </w:r>
      <w:r w:rsidRPr="00891248">
        <w:rPr>
          <w:color w:val="auto"/>
          <w:sz w:val="28"/>
          <w:szCs w:val="28"/>
          <w:lang w:eastAsia="ru-RU"/>
        </w:rPr>
        <w:t>машинної</w:t>
      </w:r>
      <w:r w:rsidR="005E1AE2" w:rsidRPr="00891248">
        <w:rPr>
          <w:color w:val="auto"/>
          <w:sz w:val="28"/>
          <w:szCs w:val="28"/>
          <w:lang w:eastAsia="ru-RU"/>
        </w:rPr>
        <w:t xml:space="preserve"> класифікації в </w:t>
      </w:r>
      <w:r w:rsidR="00180694" w:rsidRPr="00891248">
        <w:rPr>
          <w:color w:val="auto"/>
          <w:sz w:val="28"/>
          <w:szCs w:val="28"/>
          <w:lang w:eastAsia="ru-RU"/>
        </w:rPr>
        <w:t xml:space="preserve">оптичний потік на базі </w:t>
      </w:r>
      <w:r w:rsidR="00391B11" w:rsidRPr="00891248">
        <w:rPr>
          <w:color w:val="auto"/>
          <w:sz w:val="28"/>
          <w:szCs w:val="28"/>
          <w:lang w:eastAsia="ru-RU"/>
        </w:rPr>
        <w:t xml:space="preserve">процес </w:t>
      </w:r>
      <w:r w:rsidRPr="00891248">
        <w:rPr>
          <w:color w:val="auto"/>
          <w:sz w:val="28"/>
          <w:szCs w:val="28"/>
          <w:lang w:eastAsia="ru-RU"/>
        </w:rPr>
        <w:t>відстеження</w:t>
      </w:r>
      <w:r w:rsidR="00180694" w:rsidRPr="00891248">
        <w:rPr>
          <w:color w:val="auto"/>
          <w:sz w:val="28"/>
          <w:szCs w:val="28"/>
          <w:lang w:eastAsia="ru-RU"/>
        </w:rPr>
        <w:t>. Замість того, щоб звести до мінімуму різницю інтенсивності функції між</w:t>
      </w:r>
      <w:r w:rsidR="00275D4A" w:rsidRPr="00891248">
        <w:rPr>
          <w:color w:val="auto"/>
          <w:sz w:val="28"/>
          <w:szCs w:val="28"/>
          <w:lang w:eastAsia="ru-RU"/>
        </w:rPr>
        <w:t xml:space="preserve"> </w:t>
      </w:r>
      <w:r w:rsidR="005E1AE2" w:rsidRPr="00891248">
        <w:rPr>
          <w:color w:val="auto"/>
          <w:sz w:val="28"/>
          <w:szCs w:val="28"/>
          <w:lang w:eastAsia="ru-RU"/>
        </w:rPr>
        <w:t>послідовними кадрами</w:t>
      </w:r>
      <w:r w:rsidR="00180694" w:rsidRPr="00891248">
        <w:rPr>
          <w:color w:val="auto"/>
          <w:sz w:val="28"/>
          <w:szCs w:val="28"/>
          <w:lang w:eastAsia="ru-RU"/>
        </w:rPr>
        <w:t>, він максимізує раху</w:t>
      </w:r>
      <w:r w:rsidR="00180694" w:rsidRPr="00891248">
        <w:rPr>
          <w:color w:val="auto"/>
          <w:sz w:val="28"/>
          <w:szCs w:val="28"/>
          <w:lang w:eastAsia="ru-RU"/>
        </w:rPr>
        <w:lastRenderedPageBreak/>
        <w:t>нок класифікатор</w:t>
      </w:r>
      <w:r w:rsidR="005E1AE2" w:rsidRPr="00891248">
        <w:rPr>
          <w:color w:val="auto"/>
          <w:sz w:val="28"/>
          <w:szCs w:val="28"/>
          <w:lang w:eastAsia="ru-RU"/>
        </w:rPr>
        <w:t>а. Опорний</w:t>
      </w:r>
      <w:r w:rsidR="00180694" w:rsidRPr="00891248">
        <w:rPr>
          <w:color w:val="auto"/>
          <w:sz w:val="28"/>
          <w:szCs w:val="28"/>
          <w:lang w:eastAsia="ru-RU"/>
        </w:rPr>
        <w:t xml:space="preserve"> вект</w:t>
      </w:r>
      <w:r w:rsidR="005E1AE2" w:rsidRPr="00891248">
        <w:rPr>
          <w:color w:val="auto"/>
          <w:sz w:val="28"/>
          <w:szCs w:val="28"/>
          <w:lang w:eastAsia="ru-RU"/>
        </w:rPr>
        <w:t>ор</w:t>
      </w:r>
      <w:r w:rsidR="00180694" w:rsidRPr="00891248">
        <w:rPr>
          <w:color w:val="auto"/>
          <w:sz w:val="28"/>
          <w:szCs w:val="28"/>
          <w:lang w:eastAsia="ru-RU"/>
        </w:rPr>
        <w:t xml:space="preserve"> навчений</w:t>
      </w:r>
      <w:r w:rsidR="00275D4A" w:rsidRPr="00891248">
        <w:rPr>
          <w:color w:val="auto"/>
          <w:sz w:val="28"/>
          <w:szCs w:val="28"/>
          <w:lang w:eastAsia="ru-RU"/>
        </w:rPr>
        <w:t xml:space="preserve"> </w:t>
      </w:r>
      <w:r w:rsidR="00180694" w:rsidRPr="00891248">
        <w:rPr>
          <w:color w:val="auto"/>
          <w:sz w:val="28"/>
          <w:szCs w:val="28"/>
          <w:lang w:eastAsia="ru-RU"/>
        </w:rPr>
        <w:t xml:space="preserve">заздалегідь і не </w:t>
      </w:r>
      <w:r w:rsidR="005E1AE2" w:rsidRPr="00891248">
        <w:rPr>
          <w:color w:val="auto"/>
          <w:sz w:val="28"/>
          <w:szCs w:val="28"/>
          <w:lang w:eastAsia="ru-RU"/>
        </w:rPr>
        <w:t>може бути</w:t>
      </w:r>
      <w:r w:rsidR="00180694" w:rsidRPr="00891248">
        <w:rPr>
          <w:color w:val="auto"/>
          <w:sz w:val="28"/>
          <w:szCs w:val="28"/>
          <w:lang w:eastAsia="ru-RU"/>
        </w:rPr>
        <w:t xml:space="preserve"> </w:t>
      </w:r>
      <w:r w:rsidRPr="00891248">
        <w:rPr>
          <w:color w:val="auto"/>
          <w:sz w:val="28"/>
          <w:szCs w:val="28"/>
          <w:lang w:eastAsia="ru-RU"/>
        </w:rPr>
        <w:t>адаптованим</w:t>
      </w:r>
      <w:r w:rsidR="00180694" w:rsidRPr="00891248">
        <w:rPr>
          <w:color w:val="auto"/>
          <w:sz w:val="28"/>
          <w:szCs w:val="28"/>
          <w:lang w:eastAsia="ru-RU"/>
        </w:rPr>
        <w:t xml:space="preserve">. </w:t>
      </w:r>
      <w:r w:rsidRPr="00891248">
        <w:rPr>
          <w:color w:val="auto"/>
          <w:sz w:val="28"/>
          <w:szCs w:val="28"/>
          <w:lang w:eastAsia="ru-RU"/>
        </w:rPr>
        <w:t>Коллінс</w:t>
      </w:r>
      <w:r w:rsidR="005E1AE2" w:rsidRPr="00891248">
        <w:rPr>
          <w:color w:val="auto"/>
          <w:sz w:val="28"/>
          <w:szCs w:val="28"/>
          <w:lang w:eastAsia="ru-RU"/>
        </w:rPr>
        <w:t xml:space="preserve"> </w:t>
      </w:r>
      <w:r w:rsidR="00180694" w:rsidRPr="00891248">
        <w:rPr>
          <w:color w:val="auto"/>
          <w:sz w:val="28"/>
          <w:szCs w:val="28"/>
          <w:lang w:eastAsia="ru-RU"/>
        </w:rPr>
        <w:t xml:space="preserve">[14] були першими, </w:t>
      </w:r>
      <w:r w:rsidR="005E1AE2" w:rsidRPr="00891248">
        <w:rPr>
          <w:color w:val="auto"/>
          <w:sz w:val="28"/>
          <w:szCs w:val="28"/>
          <w:lang w:eastAsia="ru-RU"/>
        </w:rPr>
        <w:t xml:space="preserve">хто розглядали </w:t>
      </w:r>
      <w:r w:rsidR="00180694" w:rsidRPr="00891248">
        <w:rPr>
          <w:color w:val="auto"/>
          <w:sz w:val="28"/>
          <w:szCs w:val="28"/>
          <w:lang w:eastAsia="ru-RU"/>
        </w:rPr>
        <w:t xml:space="preserve"> відстеження</w:t>
      </w:r>
      <w:r w:rsidR="005E1AE2" w:rsidRPr="00891248">
        <w:rPr>
          <w:color w:val="auto"/>
          <w:sz w:val="28"/>
          <w:szCs w:val="28"/>
          <w:lang w:eastAsia="ru-RU"/>
        </w:rPr>
        <w:t>, як</w:t>
      </w:r>
      <w:r w:rsidR="00180694" w:rsidRPr="00891248">
        <w:rPr>
          <w:color w:val="auto"/>
          <w:sz w:val="28"/>
          <w:szCs w:val="28"/>
          <w:lang w:eastAsia="ru-RU"/>
        </w:rPr>
        <w:t xml:space="preserve"> </w:t>
      </w:r>
      <w:r w:rsidR="005E1AE2" w:rsidRPr="00891248">
        <w:rPr>
          <w:color w:val="auto"/>
          <w:sz w:val="28"/>
          <w:szCs w:val="28"/>
          <w:lang w:eastAsia="ru-RU"/>
        </w:rPr>
        <w:t>бінарну проблему</w:t>
      </w:r>
      <w:r w:rsidR="00275D4A" w:rsidRPr="00891248">
        <w:rPr>
          <w:color w:val="auto"/>
          <w:sz w:val="28"/>
          <w:szCs w:val="28"/>
          <w:lang w:eastAsia="ru-RU"/>
        </w:rPr>
        <w:t xml:space="preserve"> </w:t>
      </w:r>
      <w:r w:rsidR="00180694" w:rsidRPr="00891248">
        <w:rPr>
          <w:color w:val="auto"/>
          <w:sz w:val="28"/>
          <w:szCs w:val="28"/>
          <w:lang w:eastAsia="ru-RU"/>
        </w:rPr>
        <w:t xml:space="preserve">класифікації, </w:t>
      </w:r>
      <w:r w:rsidR="005E1AE2" w:rsidRPr="00891248">
        <w:rPr>
          <w:color w:val="auto"/>
          <w:sz w:val="28"/>
          <w:szCs w:val="28"/>
          <w:lang w:eastAsia="ru-RU"/>
        </w:rPr>
        <w:t xml:space="preserve">вони виділили </w:t>
      </w:r>
      <w:r w:rsidR="00180694" w:rsidRPr="00891248">
        <w:rPr>
          <w:color w:val="auto"/>
          <w:sz w:val="28"/>
          <w:szCs w:val="28"/>
          <w:lang w:eastAsia="ru-RU"/>
        </w:rPr>
        <w:t xml:space="preserve">два класи, </w:t>
      </w:r>
      <w:r w:rsidR="005E1AE2" w:rsidRPr="00891248">
        <w:rPr>
          <w:color w:val="auto"/>
          <w:sz w:val="28"/>
          <w:szCs w:val="28"/>
          <w:lang w:eastAsia="ru-RU"/>
        </w:rPr>
        <w:t>перший є об'єктом цікавості, другий є</w:t>
      </w:r>
      <w:r w:rsidR="00180694" w:rsidRPr="00891248">
        <w:rPr>
          <w:color w:val="auto"/>
          <w:sz w:val="28"/>
          <w:szCs w:val="28"/>
          <w:lang w:eastAsia="ru-RU"/>
        </w:rPr>
        <w:t xml:space="preserve"> фон</w:t>
      </w:r>
      <w:r w:rsidR="005E1AE2" w:rsidRPr="00891248">
        <w:rPr>
          <w:color w:val="auto"/>
          <w:sz w:val="28"/>
          <w:szCs w:val="28"/>
          <w:lang w:eastAsia="ru-RU"/>
        </w:rPr>
        <w:t>. В</w:t>
      </w:r>
      <w:r w:rsidR="00180694" w:rsidRPr="00891248">
        <w:rPr>
          <w:color w:val="auto"/>
          <w:sz w:val="28"/>
          <w:szCs w:val="28"/>
          <w:lang w:eastAsia="ru-RU"/>
        </w:rPr>
        <w:t>они використову</w:t>
      </w:r>
      <w:r w:rsidR="005E1AE2" w:rsidRPr="00891248">
        <w:rPr>
          <w:color w:val="auto"/>
          <w:sz w:val="28"/>
          <w:szCs w:val="28"/>
          <w:lang w:eastAsia="ru-RU"/>
        </w:rPr>
        <w:t>вали</w:t>
      </w:r>
      <w:r w:rsidR="00275D4A" w:rsidRPr="00891248">
        <w:rPr>
          <w:color w:val="auto"/>
          <w:sz w:val="28"/>
          <w:szCs w:val="28"/>
          <w:lang w:eastAsia="ru-RU"/>
        </w:rPr>
        <w:t xml:space="preserve"> </w:t>
      </w:r>
      <w:r w:rsidR="000874B3" w:rsidRPr="00891248">
        <w:rPr>
          <w:color w:val="auto"/>
          <w:sz w:val="28"/>
          <w:szCs w:val="28"/>
          <w:lang w:eastAsia="ru-RU"/>
        </w:rPr>
        <w:t>само навчальний алгоритм на навчальних прикладах.</w:t>
      </w:r>
    </w:p>
    <w:p w:rsidR="00D82B9A" w:rsidRPr="00891248" w:rsidRDefault="00E35ABB"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У с</w:t>
      </w:r>
      <w:r w:rsidR="00180694" w:rsidRPr="00891248">
        <w:rPr>
          <w:color w:val="auto"/>
          <w:sz w:val="28"/>
          <w:szCs w:val="28"/>
          <w:lang w:eastAsia="ru-RU"/>
        </w:rPr>
        <w:t>амонавчальн</w:t>
      </w:r>
      <w:r w:rsidRPr="00891248">
        <w:rPr>
          <w:color w:val="auto"/>
          <w:sz w:val="28"/>
          <w:szCs w:val="28"/>
          <w:lang w:eastAsia="ru-RU"/>
        </w:rPr>
        <w:t>их</w:t>
      </w:r>
      <w:r w:rsidR="00180694" w:rsidRPr="00891248">
        <w:rPr>
          <w:color w:val="auto"/>
          <w:sz w:val="28"/>
          <w:szCs w:val="28"/>
          <w:lang w:eastAsia="ru-RU"/>
        </w:rPr>
        <w:t xml:space="preserve"> метод</w:t>
      </w:r>
      <w:r w:rsidRPr="00891248">
        <w:rPr>
          <w:color w:val="auto"/>
          <w:sz w:val="28"/>
          <w:szCs w:val="28"/>
          <w:lang w:eastAsia="ru-RU"/>
        </w:rPr>
        <w:t>ах присутній процес</w:t>
      </w:r>
      <w:r w:rsidR="00180694" w:rsidRPr="00891248">
        <w:rPr>
          <w:color w:val="auto"/>
          <w:sz w:val="28"/>
          <w:szCs w:val="28"/>
          <w:lang w:eastAsia="ru-RU"/>
        </w:rPr>
        <w:t xml:space="preserve"> </w:t>
      </w:r>
      <w:r w:rsidRPr="00891248">
        <w:rPr>
          <w:color w:val="auto"/>
          <w:sz w:val="28"/>
          <w:szCs w:val="28"/>
          <w:lang w:eastAsia="ru-RU"/>
        </w:rPr>
        <w:t>перенавчання</w:t>
      </w:r>
      <w:r w:rsidR="00180694" w:rsidRPr="00891248">
        <w:rPr>
          <w:color w:val="auto"/>
          <w:sz w:val="28"/>
          <w:szCs w:val="28"/>
          <w:lang w:eastAsia="ru-RU"/>
        </w:rPr>
        <w:t xml:space="preserve">, </w:t>
      </w:r>
      <w:r w:rsidRPr="00891248">
        <w:rPr>
          <w:color w:val="auto"/>
          <w:sz w:val="28"/>
          <w:szCs w:val="28"/>
          <w:lang w:eastAsia="ru-RU"/>
        </w:rPr>
        <w:t>який використовується, як додатковий параметр для оцінки</w:t>
      </w:r>
      <w:r w:rsidR="00180694" w:rsidRPr="00891248">
        <w:rPr>
          <w:color w:val="auto"/>
          <w:sz w:val="28"/>
          <w:szCs w:val="28"/>
          <w:lang w:eastAsia="ru-RU"/>
        </w:rPr>
        <w:t xml:space="preserve">. Цей параметр є </w:t>
      </w:r>
      <w:r w:rsidRPr="00891248">
        <w:rPr>
          <w:color w:val="auto"/>
          <w:sz w:val="28"/>
          <w:szCs w:val="28"/>
          <w:lang w:eastAsia="ru-RU"/>
        </w:rPr>
        <w:t>плаваючим</w:t>
      </w:r>
      <w:r w:rsidR="00180694" w:rsidRPr="00891248">
        <w:rPr>
          <w:color w:val="auto"/>
          <w:sz w:val="28"/>
          <w:szCs w:val="28"/>
          <w:lang w:eastAsia="ru-RU"/>
        </w:rPr>
        <w:t xml:space="preserve"> [12]. </w:t>
      </w:r>
      <w:r w:rsidR="001E1978" w:rsidRPr="00891248">
        <w:rPr>
          <w:color w:val="auto"/>
          <w:sz w:val="28"/>
          <w:szCs w:val="28"/>
          <w:lang w:eastAsia="ru-RU"/>
        </w:rPr>
        <w:t>Жавед</w:t>
      </w:r>
      <w:r w:rsidR="00180694" w:rsidRPr="00891248">
        <w:rPr>
          <w:color w:val="auto"/>
          <w:sz w:val="28"/>
          <w:szCs w:val="28"/>
          <w:lang w:eastAsia="ru-RU"/>
        </w:rPr>
        <w:t xml:space="preserve"> [25] використову</w:t>
      </w:r>
      <w:r w:rsidRPr="00891248">
        <w:rPr>
          <w:color w:val="auto"/>
          <w:sz w:val="28"/>
          <w:szCs w:val="28"/>
          <w:lang w:eastAsia="ru-RU"/>
        </w:rPr>
        <w:t>є</w:t>
      </w:r>
      <w:r w:rsidR="00180694" w:rsidRPr="00891248">
        <w:rPr>
          <w:color w:val="auto"/>
          <w:sz w:val="28"/>
          <w:szCs w:val="28"/>
          <w:lang w:eastAsia="ru-RU"/>
        </w:rPr>
        <w:t xml:space="preserve"> спільне навчання для того, щоб</w:t>
      </w:r>
      <w:r w:rsidR="00275D4A" w:rsidRPr="00891248">
        <w:rPr>
          <w:color w:val="auto"/>
          <w:sz w:val="28"/>
          <w:szCs w:val="28"/>
          <w:lang w:eastAsia="ru-RU"/>
        </w:rPr>
        <w:t xml:space="preserve"> </w:t>
      </w:r>
      <w:r w:rsidR="001E1978" w:rsidRPr="00891248">
        <w:rPr>
          <w:color w:val="auto"/>
          <w:sz w:val="28"/>
          <w:szCs w:val="28"/>
          <w:lang w:eastAsia="ru-RU"/>
        </w:rPr>
        <w:t>покращити процес</w:t>
      </w:r>
      <w:r w:rsidRPr="00891248">
        <w:rPr>
          <w:color w:val="auto"/>
          <w:sz w:val="28"/>
          <w:szCs w:val="28"/>
          <w:lang w:eastAsia="ru-RU"/>
        </w:rPr>
        <w:t xml:space="preserve"> навчання на прикладах</w:t>
      </w:r>
      <w:r w:rsidR="00180694" w:rsidRPr="00891248">
        <w:rPr>
          <w:color w:val="auto"/>
          <w:sz w:val="28"/>
          <w:szCs w:val="28"/>
          <w:lang w:eastAsia="ru-RU"/>
        </w:rPr>
        <w:t xml:space="preserve"> в автономному </w:t>
      </w:r>
      <w:r w:rsidRPr="00891248">
        <w:rPr>
          <w:color w:val="auto"/>
          <w:sz w:val="28"/>
          <w:szCs w:val="28"/>
          <w:lang w:eastAsia="ru-RU"/>
        </w:rPr>
        <w:t>режимі</w:t>
      </w:r>
      <w:r w:rsidR="00180694" w:rsidRPr="00891248">
        <w:rPr>
          <w:color w:val="auto"/>
          <w:sz w:val="28"/>
          <w:szCs w:val="28"/>
          <w:lang w:eastAsia="ru-RU"/>
        </w:rPr>
        <w:t xml:space="preserve">. </w:t>
      </w:r>
      <w:r w:rsidRPr="00891248">
        <w:rPr>
          <w:color w:val="auto"/>
          <w:sz w:val="28"/>
          <w:szCs w:val="28"/>
          <w:lang w:eastAsia="ru-RU"/>
        </w:rPr>
        <w:t>Він стверджував, що</w:t>
      </w:r>
      <w:r w:rsidR="00180694" w:rsidRPr="00891248">
        <w:rPr>
          <w:color w:val="auto"/>
          <w:sz w:val="28"/>
          <w:szCs w:val="28"/>
          <w:lang w:eastAsia="ru-RU"/>
        </w:rPr>
        <w:t xml:space="preserve"> в </w:t>
      </w:r>
      <w:r w:rsidRPr="00891248">
        <w:rPr>
          <w:color w:val="auto"/>
          <w:sz w:val="28"/>
          <w:szCs w:val="28"/>
          <w:lang w:eastAsia="ru-RU"/>
        </w:rPr>
        <w:t xml:space="preserve">процесі </w:t>
      </w:r>
      <w:r w:rsidR="00180694" w:rsidRPr="00891248">
        <w:rPr>
          <w:color w:val="auto"/>
          <w:sz w:val="28"/>
          <w:szCs w:val="28"/>
          <w:lang w:eastAsia="ru-RU"/>
        </w:rPr>
        <w:t>відстеження</w:t>
      </w:r>
      <w:r w:rsidRPr="00891248">
        <w:rPr>
          <w:color w:val="auto"/>
          <w:sz w:val="28"/>
          <w:szCs w:val="28"/>
          <w:lang w:eastAsia="ru-RU"/>
        </w:rPr>
        <w:t xml:space="preserve"> </w:t>
      </w:r>
      <w:r w:rsidR="00F90AA9" w:rsidRPr="00891248">
        <w:rPr>
          <w:color w:val="auto"/>
          <w:sz w:val="28"/>
          <w:szCs w:val="28"/>
          <w:lang w:eastAsia="ru-RU"/>
        </w:rPr>
        <w:t xml:space="preserve">об'єкту цікавості за допомогою спільного навчання </w:t>
      </w:r>
      <w:r w:rsidR="00180694" w:rsidRPr="00891248">
        <w:rPr>
          <w:color w:val="auto"/>
          <w:sz w:val="28"/>
          <w:szCs w:val="28"/>
          <w:lang w:eastAsia="ru-RU"/>
        </w:rPr>
        <w:t>лежить припущення, що два умовно</w:t>
      </w:r>
      <w:r w:rsidR="00275D4A" w:rsidRPr="00891248">
        <w:rPr>
          <w:color w:val="auto"/>
          <w:sz w:val="28"/>
          <w:szCs w:val="28"/>
          <w:lang w:eastAsia="ru-RU"/>
        </w:rPr>
        <w:t xml:space="preserve"> </w:t>
      </w:r>
      <w:r w:rsidR="00180694" w:rsidRPr="00891248">
        <w:rPr>
          <w:color w:val="auto"/>
          <w:sz w:val="28"/>
          <w:szCs w:val="28"/>
          <w:lang w:eastAsia="ru-RU"/>
        </w:rPr>
        <w:t xml:space="preserve">незалежні </w:t>
      </w:r>
      <w:r w:rsidR="00F90AA9" w:rsidRPr="00891248">
        <w:rPr>
          <w:color w:val="auto"/>
          <w:sz w:val="28"/>
          <w:szCs w:val="28"/>
          <w:lang w:eastAsia="ru-RU"/>
        </w:rPr>
        <w:t>зображення одного об’єкта</w:t>
      </w:r>
      <w:r w:rsidR="00180694" w:rsidRPr="00891248">
        <w:rPr>
          <w:color w:val="auto"/>
          <w:sz w:val="28"/>
          <w:szCs w:val="28"/>
          <w:lang w:eastAsia="ru-RU"/>
        </w:rPr>
        <w:t xml:space="preserve"> </w:t>
      </w:r>
      <w:r w:rsidR="00F90AA9" w:rsidRPr="00891248">
        <w:rPr>
          <w:color w:val="auto"/>
          <w:sz w:val="28"/>
          <w:szCs w:val="28"/>
          <w:lang w:eastAsia="ru-RU"/>
        </w:rPr>
        <w:t xml:space="preserve">дають </w:t>
      </w:r>
      <w:r w:rsidR="001E1978" w:rsidRPr="00891248">
        <w:rPr>
          <w:color w:val="auto"/>
          <w:sz w:val="28"/>
          <w:szCs w:val="28"/>
          <w:lang w:eastAsia="ru-RU"/>
        </w:rPr>
        <w:t>різний</w:t>
      </w:r>
      <w:r w:rsidR="00F90AA9" w:rsidRPr="00891248">
        <w:rPr>
          <w:color w:val="auto"/>
          <w:sz w:val="28"/>
          <w:szCs w:val="28"/>
          <w:lang w:eastAsia="ru-RU"/>
        </w:rPr>
        <w:t xml:space="preserve"> результат навчання, так як</w:t>
      </w:r>
      <w:r w:rsidR="00180694" w:rsidRPr="00891248">
        <w:rPr>
          <w:color w:val="auto"/>
          <w:sz w:val="28"/>
          <w:szCs w:val="28"/>
          <w:lang w:eastAsia="ru-RU"/>
        </w:rPr>
        <w:t xml:space="preserve"> об'єкт</w:t>
      </w:r>
      <w:r w:rsidR="00F90AA9" w:rsidRPr="00891248">
        <w:rPr>
          <w:color w:val="auto"/>
          <w:sz w:val="28"/>
          <w:szCs w:val="28"/>
          <w:lang w:eastAsia="ru-RU"/>
        </w:rPr>
        <w:t>и</w:t>
      </w:r>
      <w:r w:rsidR="00180694" w:rsidRPr="00891248">
        <w:rPr>
          <w:color w:val="auto"/>
          <w:sz w:val="28"/>
          <w:szCs w:val="28"/>
          <w:lang w:eastAsia="ru-RU"/>
        </w:rPr>
        <w:t xml:space="preserve"> навчання відстеження</w:t>
      </w:r>
      <w:r w:rsidR="00F90AA9" w:rsidRPr="00891248">
        <w:rPr>
          <w:color w:val="auto"/>
          <w:sz w:val="28"/>
          <w:szCs w:val="28"/>
          <w:lang w:eastAsia="ru-RU"/>
        </w:rPr>
        <w:t xml:space="preserve"> </w:t>
      </w:r>
      <w:r w:rsidR="00180694" w:rsidRPr="00891248">
        <w:rPr>
          <w:color w:val="auto"/>
          <w:sz w:val="28"/>
          <w:szCs w:val="28"/>
          <w:lang w:eastAsia="ru-RU"/>
        </w:rPr>
        <w:t xml:space="preserve">відбираються з </w:t>
      </w:r>
      <w:r w:rsidR="00F90AA9" w:rsidRPr="00891248">
        <w:rPr>
          <w:color w:val="auto"/>
          <w:sz w:val="28"/>
          <w:szCs w:val="28"/>
          <w:lang w:eastAsia="ru-RU"/>
        </w:rPr>
        <w:t>однією</w:t>
      </w:r>
      <w:r w:rsidR="00180694" w:rsidRPr="00891248">
        <w:rPr>
          <w:color w:val="auto"/>
          <w:sz w:val="28"/>
          <w:szCs w:val="28"/>
          <w:lang w:eastAsia="ru-RU"/>
        </w:rPr>
        <w:t xml:space="preserve"> модальності [27]. </w:t>
      </w:r>
      <w:r w:rsidR="001E1978" w:rsidRPr="00891248">
        <w:rPr>
          <w:color w:val="auto"/>
          <w:sz w:val="28"/>
          <w:szCs w:val="28"/>
          <w:lang w:eastAsia="ru-RU"/>
        </w:rPr>
        <w:t>Адам</w:t>
      </w:r>
      <w:r w:rsidR="00F90AA9" w:rsidRPr="00891248">
        <w:rPr>
          <w:color w:val="auto"/>
          <w:sz w:val="28"/>
          <w:szCs w:val="28"/>
          <w:lang w:eastAsia="ru-RU"/>
        </w:rPr>
        <w:t xml:space="preserve"> </w:t>
      </w:r>
      <w:r w:rsidR="00180694" w:rsidRPr="00891248">
        <w:rPr>
          <w:color w:val="auto"/>
          <w:sz w:val="28"/>
          <w:szCs w:val="28"/>
          <w:lang w:eastAsia="ru-RU"/>
        </w:rPr>
        <w:t>[2] запропон</w:t>
      </w:r>
      <w:r w:rsidR="00F90AA9" w:rsidRPr="00891248">
        <w:rPr>
          <w:color w:val="auto"/>
          <w:sz w:val="28"/>
          <w:szCs w:val="28"/>
          <w:lang w:eastAsia="ru-RU"/>
        </w:rPr>
        <w:t>ував</w:t>
      </w:r>
      <w:r w:rsidR="00180694" w:rsidRPr="00891248">
        <w:rPr>
          <w:color w:val="auto"/>
          <w:sz w:val="28"/>
          <w:szCs w:val="28"/>
          <w:lang w:eastAsia="ru-RU"/>
        </w:rPr>
        <w:t xml:space="preserve"> підхід, </w:t>
      </w:r>
      <w:r w:rsidR="001E1978" w:rsidRPr="00891248">
        <w:rPr>
          <w:color w:val="auto"/>
          <w:sz w:val="28"/>
          <w:szCs w:val="28"/>
          <w:lang w:eastAsia="ru-RU"/>
        </w:rPr>
        <w:t>яки</w:t>
      </w:r>
      <w:r w:rsidR="00F90AA9" w:rsidRPr="00891248">
        <w:rPr>
          <w:color w:val="auto"/>
          <w:sz w:val="28"/>
          <w:szCs w:val="28"/>
          <w:lang w:eastAsia="ru-RU"/>
        </w:rPr>
        <w:t xml:space="preserve">й </w:t>
      </w:r>
      <w:r w:rsidR="001E1978" w:rsidRPr="00891248">
        <w:rPr>
          <w:color w:val="auto"/>
          <w:sz w:val="28"/>
          <w:szCs w:val="28"/>
          <w:lang w:eastAsia="ru-RU"/>
        </w:rPr>
        <w:t>називається</w:t>
      </w:r>
      <w:r w:rsidR="00180694" w:rsidRPr="00891248">
        <w:rPr>
          <w:color w:val="auto"/>
          <w:sz w:val="28"/>
          <w:szCs w:val="28"/>
          <w:lang w:eastAsia="ru-RU"/>
        </w:rPr>
        <w:t xml:space="preserve"> FragTrack, </w:t>
      </w:r>
      <w:r w:rsidR="00F90AA9" w:rsidRPr="00891248">
        <w:rPr>
          <w:color w:val="auto"/>
          <w:sz w:val="28"/>
          <w:szCs w:val="28"/>
          <w:lang w:eastAsia="ru-RU"/>
        </w:rPr>
        <w:t>він</w:t>
      </w:r>
      <w:r w:rsidR="00180694" w:rsidRPr="00891248">
        <w:rPr>
          <w:color w:val="auto"/>
          <w:sz w:val="28"/>
          <w:szCs w:val="28"/>
          <w:lang w:eastAsia="ru-RU"/>
        </w:rPr>
        <w:t xml:space="preserve"> використовує статичну частину на основі</w:t>
      </w:r>
      <w:r w:rsidR="00275D4A" w:rsidRPr="00891248">
        <w:rPr>
          <w:color w:val="auto"/>
          <w:sz w:val="28"/>
          <w:szCs w:val="28"/>
          <w:lang w:eastAsia="ru-RU"/>
        </w:rPr>
        <w:t xml:space="preserve"> </w:t>
      </w:r>
      <w:r w:rsidR="00F90AA9" w:rsidRPr="00891248">
        <w:rPr>
          <w:color w:val="auto"/>
          <w:sz w:val="28"/>
          <w:szCs w:val="28"/>
          <w:lang w:eastAsia="ru-RU"/>
        </w:rPr>
        <w:t>зовнішнього</w:t>
      </w:r>
      <w:r w:rsidR="00180694" w:rsidRPr="00891248">
        <w:rPr>
          <w:color w:val="auto"/>
          <w:sz w:val="28"/>
          <w:szCs w:val="28"/>
          <w:lang w:eastAsia="ru-RU"/>
        </w:rPr>
        <w:t xml:space="preserve"> вигляд</w:t>
      </w:r>
      <w:r w:rsidR="00F90AA9" w:rsidRPr="00891248">
        <w:rPr>
          <w:color w:val="auto"/>
          <w:sz w:val="28"/>
          <w:szCs w:val="28"/>
          <w:lang w:eastAsia="ru-RU"/>
        </w:rPr>
        <w:t>у</w:t>
      </w:r>
      <w:r w:rsidR="00180694" w:rsidRPr="00891248">
        <w:rPr>
          <w:color w:val="auto"/>
          <w:sz w:val="28"/>
          <w:szCs w:val="28"/>
          <w:lang w:eastAsia="ru-RU"/>
        </w:rPr>
        <w:t xml:space="preserve"> моделі, заснованої на інтегральних гістограм. </w:t>
      </w:r>
      <w:r w:rsidR="001E1978" w:rsidRPr="00891248">
        <w:rPr>
          <w:color w:val="auto"/>
          <w:sz w:val="28"/>
          <w:szCs w:val="28"/>
          <w:lang w:eastAsia="ru-RU"/>
        </w:rPr>
        <w:t>Авідан</w:t>
      </w:r>
      <w:r w:rsidR="00180694" w:rsidRPr="00891248">
        <w:rPr>
          <w:color w:val="auto"/>
          <w:sz w:val="28"/>
          <w:szCs w:val="28"/>
          <w:lang w:eastAsia="ru-RU"/>
        </w:rPr>
        <w:t xml:space="preserve"> [5] використовує самонавчання для </w:t>
      </w:r>
      <w:r w:rsidR="00F90AA9" w:rsidRPr="00891248">
        <w:rPr>
          <w:color w:val="auto"/>
          <w:sz w:val="28"/>
          <w:szCs w:val="28"/>
          <w:lang w:eastAsia="ru-RU"/>
        </w:rPr>
        <w:t>прискорення</w:t>
      </w:r>
      <w:r w:rsidR="00180694" w:rsidRPr="00891248">
        <w:rPr>
          <w:color w:val="auto"/>
          <w:sz w:val="28"/>
          <w:szCs w:val="28"/>
          <w:lang w:eastAsia="ru-RU"/>
        </w:rPr>
        <w:t xml:space="preserve"> онов</w:t>
      </w:r>
      <w:r w:rsidR="00F90AA9" w:rsidRPr="00891248">
        <w:rPr>
          <w:color w:val="auto"/>
          <w:sz w:val="28"/>
          <w:szCs w:val="28"/>
          <w:lang w:eastAsia="ru-RU"/>
        </w:rPr>
        <w:t>лення</w:t>
      </w:r>
      <w:r w:rsidR="00180694" w:rsidRPr="00891248">
        <w:rPr>
          <w:color w:val="auto"/>
          <w:sz w:val="28"/>
          <w:szCs w:val="28"/>
          <w:lang w:eastAsia="ru-RU"/>
        </w:rPr>
        <w:t xml:space="preserve"> </w:t>
      </w:r>
      <w:r w:rsidR="001E1978" w:rsidRPr="00891248">
        <w:rPr>
          <w:color w:val="auto"/>
          <w:sz w:val="28"/>
          <w:szCs w:val="28"/>
          <w:lang w:eastAsia="ru-RU"/>
        </w:rPr>
        <w:t>груп</w:t>
      </w:r>
      <w:r w:rsidR="00180694" w:rsidRPr="00891248">
        <w:rPr>
          <w:color w:val="auto"/>
          <w:sz w:val="28"/>
          <w:szCs w:val="28"/>
          <w:lang w:eastAsia="ru-RU"/>
        </w:rPr>
        <w:t xml:space="preserve"> класифікатор</w:t>
      </w:r>
      <w:r w:rsidR="00F90AA9" w:rsidRPr="00891248">
        <w:rPr>
          <w:color w:val="auto"/>
          <w:sz w:val="28"/>
          <w:szCs w:val="28"/>
          <w:lang w:eastAsia="ru-RU"/>
        </w:rPr>
        <w:t>ів</w:t>
      </w:r>
      <w:r w:rsidR="00180694" w:rsidRPr="00891248">
        <w:rPr>
          <w:color w:val="auto"/>
          <w:sz w:val="28"/>
          <w:szCs w:val="28"/>
          <w:lang w:eastAsia="ru-RU"/>
        </w:rPr>
        <w:t xml:space="preserve">. </w:t>
      </w:r>
      <w:r w:rsidR="001E1978" w:rsidRPr="00891248">
        <w:rPr>
          <w:color w:val="auto"/>
          <w:sz w:val="28"/>
          <w:szCs w:val="28"/>
          <w:lang w:eastAsia="ru-RU"/>
        </w:rPr>
        <w:t>Нрабнет</w:t>
      </w:r>
      <w:r w:rsidR="00F90AA9" w:rsidRPr="00891248">
        <w:rPr>
          <w:color w:val="auto"/>
          <w:sz w:val="28"/>
          <w:szCs w:val="28"/>
          <w:lang w:eastAsia="ru-RU"/>
        </w:rPr>
        <w:t xml:space="preserve"> </w:t>
      </w:r>
      <w:r w:rsidR="00180694" w:rsidRPr="00891248">
        <w:rPr>
          <w:color w:val="auto"/>
          <w:sz w:val="28"/>
          <w:szCs w:val="28"/>
          <w:lang w:eastAsia="ru-RU"/>
        </w:rPr>
        <w:t>[21] використову</w:t>
      </w:r>
      <w:r w:rsidR="00F90AA9" w:rsidRPr="00891248">
        <w:rPr>
          <w:color w:val="auto"/>
          <w:sz w:val="28"/>
          <w:szCs w:val="28"/>
          <w:lang w:eastAsia="ru-RU"/>
        </w:rPr>
        <w:t>є</w:t>
      </w:r>
      <w:r w:rsidR="00180694" w:rsidRPr="00891248">
        <w:rPr>
          <w:color w:val="auto"/>
          <w:sz w:val="28"/>
          <w:szCs w:val="28"/>
          <w:lang w:eastAsia="ru-RU"/>
        </w:rPr>
        <w:t xml:space="preserve"> </w:t>
      </w:r>
      <w:r w:rsidR="00A829C6">
        <w:rPr>
          <w:color w:val="auto"/>
          <w:sz w:val="28"/>
          <w:szCs w:val="28"/>
          <w:lang w:eastAsia="ru-RU"/>
        </w:rPr>
        <w:t>напів</w:t>
      </w:r>
      <w:r w:rsidR="00F90AA9" w:rsidRPr="00891248">
        <w:rPr>
          <w:color w:val="auto"/>
          <w:sz w:val="28"/>
          <w:szCs w:val="28"/>
          <w:lang w:eastAsia="ru-RU"/>
        </w:rPr>
        <w:t>самонавчальний</w:t>
      </w:r>
      <w:r w:rsidR="00180694" w:rsidRPr="00891248">
        <w:rPr>
          <w:color w:val="auto"/>
          <w:sz w:val="28"/>
          <w:szCs w:val="28"/>
          <w:lang w:eastAsia="ru-RU"/>
        </w:rPr>
        <w:t xml:space="preserve"> підхід</w:t>
      </w:r>
      <w:r w:rsidR="00F90AA9" w:rsidRPr="00891248">
        <w:rPr>
          <w:color w:val="auto"/>
          <w:sz w:val="28"/>
          <w:szCs w:val="28"/>
          <w:lang w:eastAsia="ru-RU"/>
        </w:rPr>
        <w:t>, що</w:t>
      </w:r>
      <w:r w:rsidR="00180694" w:rsidRPr="00891248">
        <w:rPr>
          <w:color w:val="auto"/>
          <w:sz w:val="28"/>
          <w:szCs w:val="28"/>
          <w:lang w:eastAsia="ru-RU"/>
        </w:rPr>
        <w:t xml:space="preserve"> забезпечує дотрим</w:t>
      </w:r>
      <w:r w:rsidR="00F90AA9" w:rsidRPr="00891248">
        <w:rPr>
          <w:color w:val="auto"/>
          <w:sz w:val="28"/>
          <w:szCs w:val="28"/>
          <w:lang w:eastAsia="ru-RU"/>
        </w:rPr>
        <w:t>ання попереднього рівня на першому оновлені.</w:t>
      </w:r>
      <w:r w:rsidR="00917FBB" w:rsidRPr="00891248">
        <w:rPr>
          <w:color w:val="auto"/>
          <w:sz w:val="28"/>
          <w:szCs w:val="28"/>
          <w:lang w:eastAsia="ru-RU"/>
        </w:rPr>
        <w:t xml:space="preserve"> </w:t>
      </w:r>
      <w:r w:rsidR="00180694" w:rsidRPr="00891248">
        <w:rPr>
          <w:color w:val="auto"/>
          <w:sz w:val="28"/>
          <w:szCs w:val="28"/>
          <w:lang w:eastAsia="ru-RU"/>
        </w:rPr>
        <w:t xml:space="preserve">Проте, якщо </w:t>
      </w:r>
      <w:r w:rsidR="001E1978" w:rsidRPr="00891248">
        <w:rPr>
          <w:color w:val="auto"/>
          <w:sz w:val="28"/>
          <w:szCs w:val="28"/>
          <w:lang w:eastAsia="ru-RU"/>
        </w:rPr>
        <w:t>зміни</w:t>
      </w:r>
      <w:r w:rsidR="00917FBB" w:rsidRPr="00891248">
        <w:rPr>
          <w:color w:val="auto"/>
          <w:sz w:val="28"/>
          <w:szCs w:val="28"/>
          <w:lang w:eastAsia="ru-RU"/>
        </w:rPr>
        <w:t xml:space="preserve"> значні</w:t>
      </w:r>
      <w:r w:rsidR="00180694" w:rsidRPr="00891248">
        <w:rPr>
          <w:color w:val="auto"/>
          <w:sz w:val="28"/>
          <w:szCs w:val="28"/>
          <w:lang w:eastAsia="ru-RU"/>
        </w:rPr>
        <w:t xml:space="preserve">, то об'єкт, швидше за все, не буде знайдений знову. Якщо </w:t>
      </w:r>
      <w:r w:rsidR="00917FBB" w:rsidRPr="00891248">
        <w:rPr>
          <w:color w:val="auto"/>
          <w:sz w:val="28"/>
          <w:szCs w:val="28"/>
          <w:lang w:eastAsia="ru-RU"/>
        </w:rPr>
        <w:t xml:space="preserve">зміни </w:t>
      </w:r>
      <w:r w:rsidR="00180694" w:rsidRPr="00891248">
        <w:rPr>
          <w:color w:val="auto"/>
          <w:sz w:val="28"/>
          <w:szCs w:val="28"/>
          <w:lang w:eastAsia="ru-RU"/>
        </w:rPr>
        <w:t>занадто слабк</w:t>
      </w:r>
      <w:r w:rsidR="00917FBB" w:rsidRPr="00891248">
        <w:rPr>
          <w:color w:val="auto"/>
          <w:sz w:val="28"/>
          <w:szCs w:val="28"/>
          <w:lang w:eastAsia="ru-RU"/>
        </w:rPr>
        <w:t>і</w:t>
      </w:r>
      <w:r w:rsidR="00180694" w:rsidRPr="00891248">
        <w:rPr>
          <w:color w:val="auto"/>
          <w:sz w:val="28"/>
          <w:szCs w:val="28"/>
          <w:lang w:eastAsia="ru-RU"/>
        </w:rPr>
        <w:t>,</w:t>
      </w:r>
      <w:r w:rsidR="00275D4A" w:rsidRPr="00891248">
        <w:rPr>
          <w:color w:val="auto"/>
          <w:sz w:val="28"/>
          <w:szCs w:val="28"/>
          <w:lang w:eastAsia="ru-RU"/>
        </w:rPr>
        <w:t xml:space="preserve"> </w:t>
      </w:r>
      <w:r w:rsidR="00180694" w:rsidRPr="00891248">
        <w:rPr>
          <w:color w:val="auto"/>
          <w:sz w:val="28"/>
          <w:szCs w:val="28"/>
          <w:lang w:eastAsia="ru-RU"/>
        </w:rPr>
        <w:t xml:space="preserve">то він не </w:t>
      </w:r>
      <w:r w:rsidR="00917FBB" w:rsidRPr="00891248">
        <w:rPr>
          <w:color w:val="auto"/>
          <w:sz w:val="28"/>
          <w:szCs w:val="28"/>
          <w:lang w:eastAsia="ru-RU"/>
        </w:rPr>
        <w:t>усуне</w:t>
      </w:r>
      <w:r w:rsidR="00180694" w:rsidRPr="00891248">
        <w:rPr>
          <w:color w:val="auto"/>
          <w:sz w:val="28"/>
          <w:szCs w:val="28"/>
          <w:lang w:eastAsia="ru-RU"/>
        </w:rPr>
        <w:t xml:space="preserve"> перешкод. </w:t>
      </w:r>
    </w:p>
    <w:p w:rsidR="00180694" w:rsidRPr="00891248" w:rsidRDefault="001E1978"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Калал</w:t>
      </w:r>
      <w:r w:rsidR="00EF7376" w:rsidRPr="00891248">
        <w:rPr>
          <w:color w:val="auto"/>
          <w:sz w:val="28"/>
          <w:szCs w:val="28"/>
          <w:lang w:eastAsia="ru-RU"/>
        </w:rPr>
        <w:t xml:space="preserve"> </w:t>
      </w:r>
      <w:r w:rsidR="00180694" w:rsidRPr="00891248">
        <w:rPr>
          <w:color w:val="auto"/>
          <w:sz w:val="28"/>
          <w:szCs w:val="28"/>
          <w:lang w:eastAsia="ru-RU"/>
        </w:rPr>
        <w:t>[27] запропон</w:t>
      </w:r>
      <w:r w:rsidR="00EF7376" w:rsidRPr="00891248">
        <w:rPr>
          <w:color w:val="auto"/>
          <w:sz w:val="28"/>
          <w:szCs w:val="28"/>
          <w:lang w:eastAsia="ru-RU"/>
        </w:rPr>
        <w:t>ував</w:t>
      </w:r>
      <w:r w:rsidR="00180694" w:rsidRPr="00891248">
        <w:rPr>
          <w:color w:val="auto"/>
          <w:sz w:val="28"/>
          <w:szCs w:val="28"/>
          <w:lang w:eastAsia="ru-RU"/>
        </w:rPr>
        <w:t xml:space="preserve"> метод TLD (Tracking-Learning-Detection), який використовує</w:t>
      </w:r>
      <w:r w:rsidR="00275D4A" w:rsidRPr="00891248">
        <w:rPr>
          <w:color w:val="auto"/>
          <w:sz w:val="28"/>
          <w:szCs w:val="28"/>
          <w:lang w:eastAsia="ru-RU"/>
        </w:rPr>
        <w:t xml:space="preserve"> </w:t>
      </w:r>
      <w:r w:rsidR="00EF7376" w:rsidRPr="00891248">
        <w:rPr>
          <w:color w:val="auto"/>
          <w:sz w:val="28"/>
          <w:szCs w:val="28"/>
          <w:lang w:eastAsia="ru-RU"/>
        </w:rPr>
        <w:t xml:space="preserve">зміни знайдені на </w:t>
      </w:r>
      <w:r w:rsidRPr="00891248">
        <w:rPr>
          <w:color w:val="auto"/>
          <w:sz w:val="28"/>
          <w:szCs w:val="28"/>
          <w:lang w:eastAsia="ru-RU"/>
        </w:rPr>
        <w:t>траєкторії</w:t>
      </w:r>
      <w:r w:rsidR="00EF7376" w:rsidRPr="00891248">
        <w:rPr>
          <w:color w:val="auto"/>
          <w:sz w:val="28"/>
          <w:szCs w:val="28"/>
          <w:lang w:eastAsia="ru-RU"/>
        </w:rPr>
        <w:t xml:space="preserve"> оптичного потоку</w:t>
      </w:r>
      <w:r w:rsidR="00180694" w:rsidRPr="00891248">
        <w:rPr>
          <w:color w:val="auto"/>
          <w:sz w:val="28"/>
          <w:szCs w:val="28"/>
          <w:lang w:eastAsia="ru-RU"/>
        </w:rPr>
        <w:t xml:space="preserve"> для того, щоб навчити детектор об'єкта.</w:t>
      </w:r>
      <w:r w:rsidR="00275D4A" w:rsidRPr="00891248">
        <w:rPr>
          <w:color w:val="auto"/>
          <w:sz w:val="28"/>
          <w:szCs w:val="28"/>
          <w:lang w:eastAsia="ru-RU"/>
        </w:rPr>
        <w:t xml:space="preserve"> </w:t>
      </w:r>
      <w:r w:rsidR="00180694" w:rsidRPr="00891248">
        <w:rPr>
          <w:color w:val="auto"/>
          <w:sz w:val="28"/>
          <w:szCs w:val="28"/>
          <w:lang w:eastAsia="ru-RU"/>
        </w:rPr>
        <w:t>Оновлення викону</w:t>
      </w:r>
      <w:r w:rsidR="00EF7376" w:rsidRPr="00891248">
        <w:rPr>
          <w:color w:val="auto"/>
          <w:sz w:val="28"/>
          <w:szCs w:val="28"/>
          <w:lang w:eastAsia="ru-RU"/>
        </w:rPr>
        <w:t>ються</w:t>
      </w:r>
      <w:r w:rsidR="00180694" w:rsidRPr="00891248">
        <w:rPr>
          <w:color w:val="auto"/>
          <w:sz w:val="28"/>
          <w:szCs w:val="28"/>
          <w:lang w:eastAsia="ru-RU"/>
        </w:rPr>
        <w:t xml:space="preserve"> лише тоді, коли виявл</w:t>
      </w:r>
      <w:r w:rsidR="00EF7376" w:rsidRPr="00891248">
        <w:rPr>
          <w:color w:val="auto"/>
          <w:sz w:val="28"/>
          <w:szCs w:val="28"/>
          <w:lang w:eastAsia="ru-RU"/>
        </w:rPr>
        <w:t xml:space="preserve">яється, що теперішня модель об’єкта </w:t>
      </w:r>
      <w:r w:rsidRPr="00891248">
        <w:rPr>
          <w:color w:val="auto"/>
          <w:sz w:val="28"/>
          <w:szCs w:val="28"/>
          <w:lang w:eastAsia="ru-RU"/>
        </w:rPr>
        <w:t>цікавості</w:t>
      </w:r>
      <w:r w:rsidR="00EF7376" w:rsidRPr="00891248">
        <w:rPr>
          <w:color w:val="auto"/>
          <w:sz w:val="28"/>
          <w:szCs w:val="28"/>
          <w:lang w:eastAsia="ru-RU"/>
        </w:rPr>
        <w:t xml:space="preserve"> схожа</w:t>
      </w:r>
      <w:r w:rsidRPr="00891248">
        <w:rPr>
          <w:color w:val="auto"/>
          <w:sz w:val="28"/>
          <w:szCs w:val="28"/>
          <w:lang w:eastAsia="ru-RU"/>
        </w:rPr>
        <w:t xml:space="preserve"> </w:t>
      </w:r>
      <w:r w:rsidR="00EF7376" w:rsidRPr="00891248">
        <w:rPr>
          <w:color w:val="auto"/>
          <w:sz w:val="28"/>
          <w:szCs w:val="28"/>
          <w:lang w:eastAsia="ru-RU"/>
        </w:rPr>
        <w:t>на початкову модель - це</w:t>
      </w:r>
      <w:r w:rsidR="00180694" w:rsidRPr="00891248">
        <w:rPr>
          <w:color w:val="auto"/>
          <w:sz w:val="28"/>
          <w:szCs w:val="28"/>
          <w:lang w:eastAsia="ru-RU"/>
        </w:rPr>
        <w:t xml:space="preserve"> відрізняє</w:t>
      </w:r>
      <w:r w:rsidR="00275D4A" w:rsidRPr="00891248">
        <w:rPr>
          <w:color w:val="auto"/>
          <w:sz w:val="28"/>
          <w:szCs w:val="28"/>
          <w:lang w:eastAsia="ru-RU"/>
        </w:rPr>
        <w:t xml:space="preserve"> </w:t>
      </w:r>
      <w:r w:rsidR="00180694" w:rsidRPr="00891248">
        <w:rPr>
          <w:color w:val="auto"/>
          <w:sz w:val="28"/>
          <w:szCs w:val="28"/>
          <w:lang w:eastAsia="ru-RU"/>
        </w:rPr>
        <w:t xml:space="preserve">цей метод </w:t>
      </w:r>
      <w:r w:rsidR="00EF7376" w:rsidRPr="00891248">
        <w:rPr>
          <w:color w:val="auto"/>
          <w:sz w:val="28"/>
          <w:szCs w:val="28"/>
          <w:lang w:eastAsia="ru-RU"/>
        </w:rPr>
        <w:t>від</w:t>
      </w:r>
      <w:r w:rsidR="00180694" w:rsidRPr="00891248">
        <w:rPr>
          <w:color w:val="auto"/>
          <w:sz w:val="28"/>
          <w:szCs w:val="28"/>
          <w:lang w:eastAsia="ru-RU"/>
        </w:rPr>
        <w:t xml:space="preserve"> методів адаптивного відстеження</w:t>
      </w:r>
      <w:r w:rsidR="00EF7376" w:rsidRPr="00891248">
        <w:rPr>
          <w:color w:val="auto"/>
          <w:sz w:val="28"/>
          <w:szCs w:val="28"/>
          <w:lang w:eastAsia="ru-RU"/>
        </w:rPr>
        <w:t xml:space="preserve"> та </w:t>
      </w:r>
      <w:r w:rsidR="00180694" w:rsidRPr="00891248">
        <w:rPr>
          <w:color w:val="auto"/>
          <w:sz w:val="28"/>
          <w:szCs w:val="28"/>
          <w:lang w:eastAsia="ru-RU"/>
        </w:rPr>
        <w:t>виявлення</w:t>
      </w:r>
      <w:r w:rsidR="00EF7376" w:rsidRPr="00891248">
        <w:rPr>
          <w:color w:val="auto"/>
          <w:sz w:val="28"/>
          <w:szCs w:val="28"/>
          <w:lang w:eastAsia="ru-RU"/>
        </w:rPr>
        <w:t>. В</w:t>
      </w:r>
      <w:r w:rsidR="00180694" w:rsidRPr="00891248">
        <w:rPr>
          <w:color w:val="auto"/>
          <w:sz w:val="28"/>
          <w:szCs w:val="28"/>
          <w:lang w:eastAsia="ru-RU"/>
        </w:rPr>
        <w:t>ихідний сигнал детектор</w:t>
      </w:r>
      <w:r w:rsidR="00EF7376" w:rsidRPr="00891248">
        <w:rPr>
          <w:color w:val="auto"/>
          <w:sz w:val="28"/>
          <w:szCs w:val="28"/>
          <w:lang w:eastAsia="ru-RU"/>
        </w:rPr>
        <w:t>а об'єкта цікавості</w:t>
      </w:r>
      <w:r w:rsidR="00180694" w:rsidRPr="00891248">
        <w:rPr>
          <w:color w:val="auto"/>
          <w:sz w:val="28"/>
          <w:szCs w:val="28"/>
          <w:lang w:eastAsia="ru-RU"/>
        </w:rPr>
        <w:t xml:space="preserve"> використовується тільки для повторної ініціалізації </w:t>
      </w:r>
      <w:r w:rsidR="00391B11" w:rsidRPr="00891248">
        <w:rPr>
          <w:color w:val="auto"/>
          <w:sz w:val="28"/>
          <w:szCs w:val="28"/>
          <w:lang w:eastAsia="ru-RU"/>
        </w:rPr>
        <w:t xml:space="preserve">процес </w:t>
      </w:r>
      <w:r w:rsidRPr="00891248">
        <w:rPr>
          <w:color w:val="auto"/>
          <w:sz w:val="28"/>
          <w:szCs w:val="28"/>
          <w:lang w:eastAsia="ru-RU"/>
        </w:rPr>
        <w:t>відстеження</w:t>
      </w:r>
      <w:r w:rsidR="00180694" w:rsidRPr="00891248">
        <w:rPr>
          <w:color w:val="auto"/>
          <w:sz w:val="28"/>
          <w:szCs w:val="28"/>
          <w:lang w:eastAsia="ru-RU"/>
        </w:rPr>
        <w:t xml:space="preserve"> </w:t>
      </w:r>
      <w:r w:rsidR="00EF7376" w:rsidRPr="00891248">
        <w:rPr>
          <w:color w:val="auto"/>
          <w:sz w:val="28"/>
          <w:szCs w:val="28"/>
          <w:lang w:eastAsia="ru-RU"/>
        </w:rPr>
        <w:t xml:space="preserve">оптичного потоку, </w:t>
      </w:r>
      <w:r w:rsidR="00180694" w:rsidRPr="00891248">
        <w:rPr>
          <w:color w:val="auto"/>
          <w:sz w:val="28"/>
          <w:szCs w:val="28"/>
          <w:lang w:eastAsia="ru-RU"/>
        </w:rPr>
        <w:t>але</w:t>
      </w:r>
      <w:r w:rsidR="00275D4A" w:rsidRPr="00891248">
        <w:rPr>
          <w:color w:val="auto"/>
          <w:sz w:val="28"/>
          <w:szCs w:val="28"/>
          <w:lang w:eastAsia="ru-RU"/>
        </w:rPr>
        <w:t xml:space="preserve"> </w:t>
      </w:r>
      <w:r w:rsidR="00180694" w:rsidRPr="00891248">
        <w:rPr>
          <w:color w:val="auto"/>
          <w:sz w:val="28"/>
          <w:szCs w:val="28"/>
          <w:lang w:eastAsia="ru-RU"/>
        </w:rPr>
        <w:t>ніколи не використову</w:t>
      </w:r>
      <w:r w:rsidR="00180694" w:rsidRPr="00891248">
        <w:rPr>
          <w:color w:val="auto"/>
          <w:sz w:val="28"/>
          <w:szCs w:val="28"/>
          <w:lang w:eastAsia="ru-RU"/>
        </w:rPr>
        <w:lastRenderedPageBreak/>
        <w:t xml:space="preserve">ється для того, щоб оновити сам класифікатор. </w:t>
      </w:r>
      <w:r w:rsidRPr="00891248">
        <w:rPr>
          <w:color w:val="auto"/>
          <w:sz w:val="28"/>
          <w:szCs w:val="28"/>
          <w:lang w:eastAsia="ru-RU"/>
        </w:rPr>
        <w:t>Калал</w:t>
      </w:r>
      <w:r w:rsidR="00EF7376" w:rsidRPr="00891248">
        <w:rPr>
          <w:color w:val="auto"/>
          <w:sz w:val="28"/>
          <w:szCs w:val="28"/>
          <w:lang w:eastAsia="ru-RU"/>
        </w:rPr>
        <w:t xml:space="preserve"> досяг</w:t>
      </w:r>
      <w:r w:rsidR="00180694" w:rsidRPr="00891248">
        <w:rPr>
          <w:color w:val="auto"/>
          <w:sz w:val="28"/>
          <w:szCs w:val="28"/>
          <w:lang w:eastAsia="ru-RU"/>
        </w:rPr>
        <w:t xml:space="preserve"> чудових результатів, а також</w:t>
      </w:r>
      <w:r w:rsidR="00275D4A" w:rsidRPr="00891248">
        <w:rPr>
          <w:color w:val="auto"/>
          <w:sz w:val="28"/>
          <w:szCs w:val="28"/>
          <w:lang w:eastAsia="ru-RU"/>
        </w:rPr>
        <w:t xml:space="preserve"> </w:t>
      </w:r>
      <w:r w:rsidR="00EF7376" w:rsidRPr="00891248">
        <w:rPr>
          <w:color w:val="auto"/>
          <w:sz w:val="28"/>
          <w:szCs w:val="28"/>
          <w:lang w:eastAsia="ru-RU"/>
        </w:rPr>
        <w:t xml:space="preserve">високої частоти </w:t>
      </w:r>
      <w:r w:rsidRPr="00891248">
        <w:rPr>
          <w:color w:val="auto"/>
          <w:sz w:val="28"/>
          <w:szCs w:val="28"/>
          <w:lang w:eastAsia="ru-RU"/>
        </w:rPr>
        <w:t>квадрів</w:t>
      </w:r>
      <w:r w:rsidR="00180694" w:rsidRPr="00891248">
        <w:rPr>
          <w:color w:val="auto"/>
          <w:sz w:val="28"/>
          <w:szCs w:val="28"/>
          <w:lang w:eastAsia="ru-RU"/>
        </w:rPr>
        <w:t xml:space="preserve"> порівнянні з адаптивними методами відстеження</w:t>
      </w:r>
      <w:r w:rsidR="00EF7376" w:rsidRPr="00891248">
        <w:rPr>
          <w:color w:val="auto"/>
          <w:sz w:val="28"/>
          <w:szCs w:val="28"/>
          <w:lang w:eastAsia="ru-RU"/>
        </w:rPr>
        <w:t xml:space="preserve"> та </w:t>
      </w:r>
      <w:r w:rsidR="00180694" w:rsidRPr="00891248">
        <w:rPr>
          <w:color w:val="auto"/>
          <w:sz w:val="28"/>
          <w:szCs w:val="28"/>
          <w:lang w:eastAsia="ru-RU"/>
        </w:rPr>
        <w:t>виявлення.</w:t>
      </w:r>
    </w:p>
    <w:p w:rsidR="00180694" w:rsidRPr="00891248" w:rsidRDefault="00180694" w:rsidP="0075355C">
      <w:pPr>
        <w:pStyle w:val="Heading3"/>
        <w:numPr>
          <w:ilvl w:val="0"/>
          <w:numId w:val="42"/>
        </w:numPr>
        <w:tabs>
          <w:tab w:val="left" w:pos="990"/>
          <w:tab w:val="left" w:pos="1440"/>
        </w:tabs>
        <w:spacing w:before="0" w:beforeAutospacing="0" w:after="240" w:afterAutospacing="0" w:line="360" w:lineRule="auto"/>
        <w:ind w:left="1710" w:hanging="1350"/>
        <w:rPr>
          <w:szCs w:val="28"/>
          <w:lang w:val="uk-UA"/>
        </w:rPr>
      </w:pPr>
      <w:bookmarkStart w:id="218" w:name="_Toc453446557"/>
      <w:r w:rsidRPr="00A12D06">
        <w:rPr>
          <w:szCs w:val="28"/>
          <w:lang w:val="uk-UA"/>
        </w:rPr>
        <w:t>Обсяг робіт</w:t>
      </w:r>
      <w:bookmarkEnd w:id="218"/>
    </w:p>
    <w:p w:rsidR="00275D4A" w:rsidRPr="00891248" w:rsidRDefault="00B964F7" w:rsidP="0075355C">
      <w:pPr>
        <w:pStyle w:val="NormalWeb"/>
        <w:shd w:val="clear" w:color="auto" w:fill="FFFFFF"/>
        <w:spacing w:before="0" w:beforeAutospacing="0" w:after="0" w:afterAutospacing="0" w:line="360" w:lineRule="auto"/>
        <w:ind w:firstLine="630"/>
        <w:rPr>
          <w:color w:val="auto"/>
          <w:sz w:val="28"/>
          <w:szCs w:val="28"/>
          <w:lang w:eastAsia="ru-RU"/>
        </w:rPr>
      </w:pPr>
      <w:r>
        <w:rPr>
          <w:color w:val="auto"/>
          <w:sz w:val="28"/>
          <w:szCs w:val="28"/>
          <w:lang w:eastAsia="ru-RU"/>
        </w:rPr>
        <w:t>У роботі</w:t>
      </w:r>
      <w:r w:rsidR="00180694" w:rsidRPr="00891248">
        <w:rPr>
          <w:color w:val="auto"/>
          <w:sz w:val="28"/>
          <w:szCs w:val="28"/>
          <w:lang w:eastAsia="ru-RU"/>
        </w:rPr>
        <w:t xml:space="preserve"> використовує</w:t>
      </w:r>
      <w:r>
        <w:rPr>
          <w:color w:val="auto"/>
          <w:sz w:val="28"/>
          <w:szCs w:val="28"/>
          <w:lang w:eastAsia="ru-RU"/>
        </w:rPr>
        <w:t>ться</w:t>
      </w:r>
      <w:r w:rsidR="00180694" w:rsidRPr="00891248">
        <w:rPr>
          <w:color w:val="auto"/>
          <w:sz w:val="28"/>
          <w:szCs w:val="28"/>
          <w:lang w:eastAsia="ru-RU"/>
        </w:rPr>
        <w:t xml:space="preserve"> підхід </w:t>
      </w:r>
      <w:r w:rsidR="001E1978" w:rsidRPr="00891248">
        <w:rPr>
          <w:color w:val="auto"/>
          <w:sz w:val="28"/>
          <w:szCs w:val="28"/>
          <w:lang w:eastAsia="ru-RU"/>
        </w:rPr>
        <w:t>Калал</w:t>
      </w:r>
      <w:r>
        <w:rPr>
          <w:color w:val="auto"/>
          <w:sz w:val="28"/>
          <w:szCs w:val="28"/>
          <w:lang w:eastAsia="ru-RU"/>
        </w:rPr>
        <w:t>а</w:t>
      </w:r>
      <w:r w:rsidR="00806897" w:rsidRPr="00891248">
        <w:rPr>
          <w:color w:val="auto"/>
          <w:sz w:val="28"/>
          <w:szCs w:val="28"/>
          <w:lang w:eastAsia="ru-RU"/>
        </w:rPr>
        <w:t xml:space="preserve"> </w:t>
      </w:r>
      <w:r w:rsidR="00180694" w:rsidRPr="00891248">
        <w:rPr>
          <w:color w:val="auto"/>
          <w:sz w:val="28"/>
          <w:szCs w:val="28"/>
          <w:lang w:eastAsia="ru-RU"/>
        </w:rPr>
        <w:t>[28] для рекурсивного відстеження. Цей підхід заснований на</w:t>
      </w:r>
      <w:r w:rsidR="00275D4A" w:rsidRPr="00891248">
        <w:rPr>
          <w:color w:val="auto"/>
          <w:sz w:val="28"/>
          <w:szCs w:val="28"/>
          <w:lang w:eastAsia="ru-RU"/>
        </w:rPr>
        <w:t xml:space="preserve"> </w:t>
      </w:r>
      <w:r w:rsidR="00180694" w:rsidRPr="00891248">
        <w:rPr>
          <w:color w:val="auto"/>
          <w:sz w:val="28"/>
          <w:szCs w:val="28"/>
          <w:lang w:eastAsia="ru-RU"/>
        </w:rPr>
        <w:t>оцін</w:t>
      </w:r>
      <w:r w:rsidR="00681D10" w:rsidRPr="00891248">
        <w:rPr>
          <w:color w:val="auto"/>
          <w:sz w:val="28"/>
          <w:szCs w:val="28"/>
          <w:lang w:eastAsia="ru-RU"/>
        </w:rPr>
        <w:t>ці</w:t>
      </w:r>
      <w:r w:rsidR="00180694" w:rsidRPr="00891248">
        <w:rPr>
          <w:color w:val="auto"/>
          <w:sz w:val="28"/>
          <w:szCs w:val="28"/>
          <w:lang w:eastAsia="ru-RU"/>
        </w:rPr>
        <w:t xml:space="preserve"> оптичного потоку </w:t>
      </w:r>
      <w:r w:rsidR="00681D10" w:rsidRPr="00891248">
        <w:rPr>
          <w:color w:val="auto"/>
          <w:sz w:val="28"/>
          <w:szCs w:val="28"/>
          <w:lang w:eastAsia="ru-RU"/>
        </w:rPr>
        <w:t>і</w:t>
      </w:r>
      <w:r w:rsidR="00180694" w:rsidRPr="00891248">
        <w:rPr>
          <w:color w:val="auto"/>
          <w:sz w:val="28"/>
          <w:szCs w:val="28"/>
          <w:lang w:eastAsia="ru-RU"/>
        </w:rPr>
        <w:t xml:space="preserve">з використанням методу </w:t>
      </w:r>
      <w:r w:rsidR="001E1978" w:rsidRPr="00891248">
        <w:rPr>
          <w:color w:val="auto"/>
          <w:sz w:val="28"/>
          <w:szCs w:val="28"/>
          <w:lang w:eastAsia="ru-RU"/>
        </w:rPr>
        <w:t>Лукас і Канаде</w:t>
      </w:r>
      <w:r w:rsidR="00681D10" w:rsidRPr="00891248">
        <w:rPr>
          <w:color w:val="auto"/>
          <w:sz w:val="28"/>
          <w:szCs w:val="28"/>
          <w:lang w:eastAsia="ru-RU"/>
        </w:rPr>
        <w:t xml:space="preserve"> </w:t>
      </w:r>
      <w:r w:rsidR="00180694" w:rsidRPr="00891248">
        <w:rPr>
          <w:color w:val="auto"/>
          <w:sz w:val="28"/>
          <w:szCs w:val="28"/>
          <w:lang w:eastAsia="ru-RU"/>
        </w:rPr>
        <w:t xml:space="preserve">[33]. Для виявлення об'єкта, </w:t>
      </w:r>
      <w:r w:rsidR="00681D10" w:rsidRPr="00891248">
        <w:rPr>
          <w:color w:val="auto"/>
          <w:sz w:val="28"/>
          <w:szCs w:val="28"/>
          <w:lang w:eastAsia="ru-RU"/>
        </w:rPr>
        <w:t>використовує</w:t>
      </w:r>
      <w:r>
        <w:rPr>
          <w:color w:val="auto"/>
          <w:sz w:val="28"/>
          <w:szCs w:val="28"/>
          <w:lang w:eastAsia="ru-RU"/>
        </w:rPr>
        <w:t>ться</w:t>
      </w:r>
      <w:r w:rsidR="00180694" w:rsidRPr="00891248">
        <w:rPr>
          <w:color w:val="auto"/>
          <w:sz w:val="28"/>
          <w:szCs w:val="28"/>
          <w:lang w:eastAsia="ru-RU"/>
        </w:rPr>
        <w:t xml:space="preserve"> [26] шаблони</w:t>
      </w:r>
      <w:r w:rsidR="00681D10" w:rsidRPr="00891248">
        <w:rPr>
          <w:color w:val="auto"/>
          <w:sz w:val="28"/>
          <w:szCs w:val="28"/>
          <w:lang w:eastAsia="ru-RU"/>
        </w:rPr>
        <w:t xml:space="preserve"> об’єкта</w:t>
      </w:r>
      <w:r w:rsidR="00180694" w:rsidRPr="00891248">
        <w:rPr>
          <w:color w:val="auto"/>
          <w:sz w:val="28"/>
          <w:szCs w:val="28"/>
          <w:lang w:eastAsia="ru-RU"/>
        </w:rPr>
        <w:t>, які норму</w:t>
      </w:r>
      <w:r>
        <w:rPr>
          <w:color w:val="auto"/>
          <w:sz w:val="28"/>
          <w:szCs w:val="28"/>
          <w:lang w:eastAsia="ru-RU"/>
        </w:rPr>
        <w:t>ються по яскравості і розміром. В</w:t>
      </w:r>
      <w:r w:rsidR="00180694" w:rsidRPr="00891248">
        <w:rPr>
          <w:color w:val="auto"/>
          <w:sz w:val="28"/>
          <w:szCs w:val="28"/>
          <w:lang w:eastAsia="ru-RU"/>
        </w:rPr>
        <w:t>ід</w:t>
      </w:r>
      <w:r>
        <w:rPr>
          <w:color w:val="auto"/>
          <w:sz w:val="28"/>
          <w:szCs w:val="28"/>
          <w:lang w:eastAsia="ru-RU"/>
        </w:rPr>
        <w:t>стеження</w:t>
      </w:r>
      <w:r w:rsidR="00275D4A" w:rsidRPr="00891248">
        <w:rPr>
          <w:color w:val="auto"/>
          <w:sz w:val="28"/>
          <w:szCs w:val="28"/>
          <w:lang w:eastAsia="ru-RU"/>
        </w:rPr>
        <w:t xml:space="preserve"> </w:t>
      </w:r>
      <w:r w:rsidR="00180694" w:rsidRPr="00891248">
        <w:rPr>
          <w:color w:val="auto"/>
          <w:sz w:val="28"/>
          <w:szCs w:val="28"/>
          <w:lang w:eastAsia="ru-RU"/>
        </w:rPr>
        <w:t>шаблон</w:t>
      </w:r>
      <w:r>
        <w:rPr>
          <w:color w:val="auto"/>
          <w:sz w:val="28"/>
          <w:szCs w:val="28"/>
          <w:lang w:eastAsia="ru-RU"/>
        </w:rPr>
        <w:t>ів</w:t>
      </w:r>
      <w:r w:rsidR="00180694" w:rsidRPr="00891248">
        <w:rPr>
          <w:color w:val="auto"/>
          <w:sz w:val="28"/>
          <w:szCs w:val="28"/>
          <w:lang w:eastAsia="ru-RU"/>
        </w:rPr>
        <w:t xml:space="preserve"> для позитивних прикладів об'єкта і для негативних прикладів, знайдених у фоновому режимі.</w:t>
      </w:r>
      <w:r w:rsidR="00275D4A" w:rsidRPr="00891248">
        <w:rPr>
          <w:color w:val="auto"/>
          <w:sz w:val="28"/>
          <w:szCs w:val="28"/>
          <w:lang w:eastAsia="ru-RU"/>
        </w:rPr>
        <w:t xml:space="preserve"> </w:t>
      </w:r>
    </w:p>
    <w:p w:rsidR="00977FBC" w:rsidRPr="00891248" w:rsidRDefault="00180694"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Ці шаблони формують основу </w:t>
      </w:r>
      <w:r w:rsidR="00681D10" w:rsidRPr="00891248">
        <w:rPr>
          <w:color w:val="auto"/>
          <w:sz w:val="28"/>
          <w:szCs w:val="28"/>
          <w:lang w:eastAsia="ru-RU"/>
        </w:rPr>
        <w:t>розпізнавання</w:t>
      </w:r>
      <w:r w:rsidRPr="00891248">
        <w:rPr>
          <w:color w:val="auto"/>
          <w:sz w:val="28"/>
          <w:szCs w:val="28"/>
          <w:lang w:eastAsia="ru-RU"/>
        </w:rPr>
        <w:t xml:space="preserve"> об'єкта, </w:t>
      </w:r>
      <w:r w:rsidR="00681D10" w:rsidRPr="00891248">
        <w:rPr>
          <w:color w:val="auto"/>
          <w:sz w:val="28"/>
          <w:szCs w:val="28"/>
          <w:lang w:eastAsia="ru-RU"/>
        </w:rPr>
        <w:t>процес</w:t>
      </w:r>
      <w:r w:rsidRPr="00891248">
        <w:rPr>
          <w:color w:val="auto"/>
          <w:sz w:val="28"/>
          <w:szCs w:val="28"/>
          <w:lang w:eastAsia="ru-RU"/>
        </w:rPr>
        <w:t xml:space="preserve"> виконується незалежно від </w:t>
      </w:r>
      <w:r w:rsidR="00681D10" w:rsidRPr="00891248">
        <w:rPr>
          <w:color w:val="auto"/>
          <w:sz w:val="28"/>
          <w:szCs w:val="28"/>
          <w:lang w:eastAsia="ru-RU"/>
        </w:rPr>
        <w:t xml:space="preserve"> процесу спостереження</w:t>
      </w:r>
      <w:r w:rsidRPr="00891248">
        <w:rPr>
          <w:color w:val="auto"/>
          <w:sz w:val="28"/>
          <w:szCs w:val="28"/>
          <w:lang w:eastAsia="ru-RU"/>
        </w:rPr>
        <w:t>.</w:t>
      </w:r>
      <w:r w:rsidR="00275D4A" w:rsidRPr="00891248">
        <w:rPr>
          <w:color w:val="auto"/>
          <w:sz w:val="28"/>
          <w:szCs w:val="28"/>
          <w:lang w:eastAsia="ru-RU"/>
        </w:rPr>
        <w:t xml:space="preserve"> </w:t>
      </w:r>
      <w:r w:rsidRPr="00891248">
        <w:rPr>
          <w:color w:val="auto"/>
          <w:sz w:val="28"/>
          <w:szCs w:val="28"/>
          <w:lang w:eastAsia="ru-RU"/>
        </w:rPr>
        <w:t xml:space="preserve">Нові шаблони </w:t>
      </w:r>
      <w:r w:rsidR="00681D10" w:rsidRPr="00891248">
        <w:rPr>
          <w:color w:val="auto"/>
          <w:sz w:val="28"/>
          <w:szCs w:val="28"/>
          <w:lang w:eastAsia="ru-RU"/>
        </w:rPr>
        <w:t>створюються</w:t>
      </w:r>
      <w:r w:rsidRPr="00891248">
        <w:rPr>
          <w:color w:val="auto"/>
          <w:sz w:val="28"/>
          <w:szCs w:val="28"/>
          <w:lang w:eastAsia="ru-RU"/>
        </w:rPr>
        <w:t xml:space="preserve"> за допомогою P / N-навчання [27]. Якщо </w:t>
      </w:r>
      <w:r w:rsidR="00681D10" w:rsidRPr="00891248">
        <w:rPr>
          <w:color w:val="auto"/>
          <w:sz w:val="28"/>
          <w:szCs w:val="28"/>
          <w:lang w:eastAsia="ru-RU"/>
        </w:rPr>
        <w:t>процес спостереження</w:t>
      </w:r>
      <w:r w:rsidRPr="00891248">
        <w:rPr>
          <w:color w:val="auto"/>
          <w:sz w:val="28"/>
          <w:szCs w:val="28"/>
          <w:lang w:eastAsia="ru-RU"/>
        </w:rPr>
        <w:t xml:space="preserve"> знаходить</w:t>
      </w:r>
      <w:r w:rsidR="00275D4A" w:rsidRPr="00891248">
        <w:rPr>
          <w:color w:val="auto"/>
          <w:sz w:val="28"/>
          <w:szCs w:val="28"/>
          <w:lang w:eastAsia="ru-RU"/>
        </w:rPr>
        <w:t xml:space="preserve"> </w:t>
      </w:r>
      <w:r w:rsidRPr="00891248">
        <w:rPr>
          <w:color w:val="auto"/>
          <w:sz w:val="28"/>
          <w:szCs w:val="28"/>
          <w:lang w:eastAsia="ru-RU"/>
        </w:rPr>
        <w:t>розташування</w:t>
      </w:r>
      <w:r w:rsidR="00681D10" w:rsidRPr="00891248">
        <w:rPr>
          <w:color w:val="auto"/>
          <w:sz w:val="28"/>
          <w:szCs w:val="28"/>
          <w:lang w:eastAsia="ru-RU"/>
        </w:rPr>
        <w:t xml:space="preserve"> об’єкта цікавості</w:t>
      </w:r>
      <w:r w:rsidRPr="00891248">
        <w:rPr>
          <w:color w:val="auto"/>
          <w:sz w:val="28"/>
          <w:szCs w:val="28"/>
          <w:lang w:eastAsia="ru-RU"/>
        </w:rPr>
        <w:t xml:space="preserve"> </w:t>
      </w:r>
      <w:r w:rsidR="00681D10" w:rsidRPr="00891248">
        <w:rPr>
          <w:color w:val="auto"/>
          <w:sz w:val="28"/>
          <w:szCs w:val="28"/>
          <w:lang w:eastAsia="ru-RU"/>
        </w:rPr>
        <w:t>на</w:t>
      </w:r>
      <w:r w:rsidRPr="00891248">
        <w:rPr>
          <w:color w:val="auto"/>
          <w:sz w:val="28"/>
          <w:szCs w:val="28"/>
          <w:lang w:eastAsia="ru-RU"/>
        </w:rPr>
        <w:t xml:space="preserve"> зображенні</w:t>
      </w:r>
      <w:r w:rsidR="00681D10" w:rsidRPr="00891248">
        <w:rPr>
          <w:color w:val="auto"/>
          <w:sz w:val="28"/>
          <w:szCs w:val="28"/>
          <w:lang w:eastAsia="ru-RU"/>
        </w:rPr>
        <w:t xml:space="preserve"> з високим рівнем схожо</w:t>
      </w:r>
      <w:r w:rsidRPr="00891248">
        <w:rPr>
          <w:color w:val="auto"/>
          <w:sz w:val="28"/>
          <w:szCs w:val="28"/>
          <w:lang w:eastAsia="ru-RU"/>
        </w:rPr>
        <w:t>ст</w:t>
      </w:r>
      <w:r w:rsidR="00681D10" w:rsidRPr="00891248">
        <w:rPr>
          <w:color w:val="auto"/>
          <w:sz w:val="28"/>
          <w:szCs w:val="28"/>
          <w:lang w:eastAsia="ru-RU"/>
        </w:rPr>
        <w:t>і</w:t>
      </w:r>
      <w:r w:rsidRPr="00891248">
        <w:rPr>
          <w:color w:val="auto"/>
          <w:sz w:val="28"/>
          <w:szCs w:val="28"/>
          <w:lang w:eastAsia="ru-RU"/>
        </w:rPr>
        <w:t xml:space="preserve"> з шаблонами, </w:t>
      </w:r>
      <w:r w:rsidR="00681D10" w:rsidRPr="00891248">
        <w:rPr>
          <w:color w:val="auto"/>
          <w:sz w:val="28"/>
          <w:szCs w:val="28"/>
          <w:lang w:eastAsia="ru-RU"/>
        </w:rPr>
        <w:t>то процес відстеження</w:t>
      </w:r>
      <w:r w:rsidRPr="00891248">
        <w:rPr>
          <w:color w:val="auto"/>
          <w:sz w:val="28"/>
          <w:szCs w:val="28"/>
          <w:lang w:eastAsia="ru-RU"/>
        </w:rPr>
        <w:t xml:space="preserve"> буде </w:t>
      </w:r>
      <w:r w:rsidR="00681D10" w:rsidRPr="00891248">
        <w:rPr>
          <w:color w:val="auto"/>
          <w:sz w:val="28"/>
          <w:szCs w:val="28"/>
          <w:lang w:eastAsia="ru-RU"/>
        </w:rPr>
        <w:t>ініціалізуватися</w:t>
      </w:r>
      <w:r w:rsidRPr="00891248">
        <w:rPr>
          <w:color w:val="auto"/>
          <w:sz w:val="28"/>
          <w:szCs w:val="28"/>
          <w:lang w:eastAsia="ru-RU"/>
        </w:rPr>
        <w:t xml:space="preserve"> заново</w:t>
      </w:r>
      <w:r w:rsidR="00275D4A" w:rsidRPr="00891248">
        <w:rPr>
          <w:color w:val="auto"/>
          <w:sz w:val="28"/>
          <w:szCs w:val="28"/>
          <w:lang w:eastAsia="ru-RU"/>
        </w:rPr>
        <w:t xml:space="preserve"> </w:t>
      </w:r>
      <w:r w:rsidRPr="00891248">
        <w:rPr>
          <w:color w:val="auto"/>
          <w:sz w:val="28"/>
          <w:szCs w:val="28"/>
          <w:lang w:eastAsia="ru-RU"/>
        </w:rPr>
        <w:t xml:space="preserve">на цьому місці. Оскільки порівняння шаблонів є </w:t>
      </w:r>
      <w:r w:rsidR="00681D10" w:rsidRPr="00891248">
        <w:rPr>
          <w:color w:val="auto"/>
          <w:sz w:val="28"/>
          <w:szCs w:val="28"/>
          <w:lang w:eastAsia="ru-RU"/>
        </w:rPr>
        <w:t>складним процесом</w:t>
      </w:r>
      <w:r w:rsidRPr="00891248">
        <w:rPr>
          <w:color w:val="auto"/>
          <w:sz w:val="28"/>
          <w:szCs w:val="28"/>
          <w:lang w:eastAsia="ru-RU"/>
        </w:rPr>
        <w:t xml:space="preserve">, </w:t>
      </w:r>
      <w:r w:rsidR="00B964F7">
        <w:rPr>
          <w:color w:val="auto"/>
          <w:sz w:val="28"/>
          <w:szCs w:val="28"/>
          <w:lang w:eastAsia="ru-RU"/>
        </w:rPr>
        <w:t>тому</w:t>
      </w:r>
      <w:r w:rsidRPr="00891248">
        <w:rPr>
          <w:color w:val="auto"/>
          <w:sz w:val="28"/>
          <w:szCs w:val="28"/>
          <w:lang w:eastAsia="ru-RU"/>
        </w:rPr>
        <w:t xml:space="preserve"> використовує</w:t>
      </w:r>
      <w:r w:rsidR="00B964F7">
        <w:rPr>
          <w:color w:val="auto"/>
          <w:sz w:val="28"/>
          <w:szCs w:val="28"/>
          <w:lang w:eastAsia="ru-RU"/>
        </w:rPr>
        <w:t>ться</w:t>
      </w:r>
      <w:r w:rsidR="00275D4A" w:rsidRPr="00891248">
        <w:rPr>
          <w:color w:val="auto"/>
          <w:sz w:val="28"/>
          <w:szCs w:val="28"/>
          <w:lang w:eastAsia="ru-RU"/>
        </w:rPr>
        <w:t xml:space="preserve"> </w:t>
      </w:r>
      <w:r w:rsidR="00681D10" w:rsidRPr="00891248">
        <w:rPr>
          <w:color w:val="auto"/>
          <w:sz w:val="28"/>
          <w:szCs w:val="28"/>
          <w:lang w:eastAsia="ru-RU"/>
        </w:rPr>
        <w:t>каскадний</w:t>
      </w:r>
      <w:r w:rsidRPr="00891248">
        <w:rPr>
          <w:color w:val="auto"/>
          <w:sz w:val="28"/>
          <w:szCs w:val="28"/>
          <w:lang w:eastAsia="ru-RU"/>
        </w:rPr>
        <w:t xml:space="preserve"> підхід до об'єкта </w:t>
      </w:r>
      <w:r w:rsidR="00681D10" w:rsidRPr="00891248">
        <w:rPr>
          <w:color w:val="auto"/>
          <w:sz w:val="28"/>
          <w:szCs w:val="28"/>
          <w:lang w:eastAsia="ru-RU"/>
        </w:rPr>
        <w:t>цікавості</w:t>
      </w:r>
      <w:r w:rsidRPr="00891248">
        <w:rPr>
          <w:color w:val="auto"/>
          <w:sz w:val="28"/>
          <w:szCs w:val="28"/>
          <w:lang w:eastAsia="ru-RU"/>
        </w:rPr>
        <w:t xml:space="preserve">. </w:t>
      </w:r>
      <w:r w:rsidR="00681D10" w:rsidRPr="00891248">
        <w:rPr>
          <w:color w:val="auto"/>
          <w:sz w:val="28"/>
          <w:szCs w:val="28"/>
          <w:lang w:eastAsia="ru-RU"/>
        </w:rPr>
        <w:t>У роботі [27] випадковий кадр</w:t>
      </w:r>
      <w:r w:rsidRPr="00891248">
        <w:rPr>
          <w:color w:val="auto"/>
          <w:sz w:val="28"/>
          <w:szCs w:val="28"/>
          <w:lang w:eastAsia="ru-RU"/>
        </w:rPr>
        <w:t xml:space="preserve"> класифік</w:t>
      </w:r>
      <w:r w:rsidR="00681D10" w:rsidRPr="00891248">
        <w:rPr>
          <w:color w:val="auto"/>
          <w:sz w:val="28"/>
          <w:szCs w:val="28"/>
          <w:lang w:eastAsia="ru-RU"/>
        </w:rPr>
        <w:t>ується</w:t>
      </w:r>
      <w:r w:rsidRPr="00891248">
        <w:rPr>
          <w:color w:val="auto"/>
          <w:sz w:val="28"/>
          <w:szCs w:val="28"/>
          <w:lang w:eastAsia="ru-RU"/>
        </w:rPr>
        <w:t xml:space="preserve"> [38] на основі </w:t>
      </w:r>
      <w:r w:rsidR="001E1978" w:rsidRPr="00891248">
        <w:rPr>
          <w:color w:val="auto"/>
          <w:sz w:val="28"/>
          <w:szCs w:val="28"/>
          <w:lang w:eastAsia="ru-RU"/>
        </w:rPr>
        <w:t>бінарного</w:t>
      </w:r>
      <w:r w:rsidR="00045847" w:rsidRPr="00891248">
        <w:rPr>
          <w:color w:val="auto"/>
          <w:sz w:val="28"/>
          <w:szCs w:val="28"/>
          <w:lang w:eastAsia="ru-RU"/>
        </w:rPr>
        <w:t xml:space="preserve"> шаблону</w:t>
      </w:r>
      <w:r w:rsidRPr="00891248">
        <w:rPr>
          <w:color w:val="auto"/>
          <w:sz w:val="28"/>
          <w:szCs w:val="28"/>
          <w:lang w:eastAsia="ru-RU"/>
        </w:rPr>
        <w:t xml:space="preserve"> і фіксован</w:t>
      </w:r>
      <w:r w:rsidR="00045847" w:rsidRPr="00891248">
        <w:rPr>
          <w:color w:val="auto"/>
          <w:sz w:val="28"/>
          <w:szCs w:val="28"/>
          <w:lang w:eastAsia="ru-RU"/>
        </w:rPr>
        <w:t>ого шаблону</w:t>
      </w:r>
      <w:r w:rsidR="00D45E75">
        <w:rPr>
          <w:color w:val="auto"/>
          <w:sz w:val="28"/>
          <w:szCs w:val="28"/>
          <w:lang w:eastAsia="ru-RU"/>
        </w:rPr>
        <w:t>. К</w:t>
      </w:r>
      <w:r w:rsidRPr="00891248">
        <w:rPr>
          <w:color w:val="auto"/>
          <w:sz w:val="28"/>
          <w:szCs w:val="28"/>
          <w:lang w:eastAsia="ru-RU"/>
        </w:rPr>
        <w:t>аскад виявлення об'єкта складається</w:t>
      </w:r>
      <w:r w:rsidR="00045847" w:rsidRPr="00891248">
        <w:rPr>
          <w:color w:val="auto"/>
          <w:sz w:val="28"/>
          <w:szCs w:val="28"/>
          <w:lang w:eastAsia="ru-RU"/>
        </w:rPr>
        <w:t>:</w:t>
      </w:r>
      <w:r w:rsidRPr="00891248">
        <w:rPr>
          <w:color w:val="auto"/>
          <w:sz w:val="28"/>
          <w:szCs w:val="28"/>
          <w:lang w:eastAsia="ru-RU"/>
        </w:rPr>
        <w:t xml:space="preserve"> </w:t>
      </w:r>
      <w:r w:rsidR="00045847" w:rsidRPr="00891248">
        <w:rPr>
          <w:color w:val="auto"/>
          <w:sz w:val="28"/>
          <w:szCs w:val="28"/>
          <w:lang w:eastAsia="ru-RU"/>
        </w:rPr>
        <w:t>фоно</w:t>
      </w:r>
      <w:r w:rsidR="001E1978" w:rsidRPr="00891248">
        <w:rPr>
          <w:color w:val="auto"/>
          <w:sz w:val="28"/>
          <w:szCs w:val="28"/>
          <w:lang w:eastAsia="ru-RU"/>
        </w:rPr>
        <w:t>во</w:t>
      </w:r>
      <w:r w:rsidR="00045847" w:rsidRPr="00891248">
        <w:rPr>
          <w:color w:val="auto"/>
          <w:sz w:val="28"/>
          <w:szCs w:val="28"/>
          <w:lang w:eastAsia="ru-RU"/>
        </w:rPr>
        <w:t>го процесу відстеження</w:t>
      </w:r>
      <w:r w:rsidRPr="00891248">
        <w:rPr>
          <w:color w:val="auto"/>
          <w:sz w:val="28"/>
          <w:szCs w:val="28"/>
          <w:lang w:eastAsia="ru-RU"/>
        </w:rPr>
        <w:t>, дисперсі</w:t>
      </w:r>
      <w:r w:rsidR="00045847" w:rsidRPr="00891248">
        <w:rPr>
          <w:color w:val="auto"/>
          <w:sz w:val="28"/>
          <w:szCs w:val="28"/>
          <w:lang w:eastAsia="ru-RU"/>
        </w:rPr>
        <w:t>ї</w:t>
      </w:r>
      <w:r w:rsidRPr="00891248">
        <w:rPr>
          <w:color w:val="auto"/>
          <w:sz w:val="28"/>
          <w:szCs w:val="28"/>
          <w:lang w:eastAsia="ru-RU"/>
        </w:rPr>
        <w:t xml:space="preserve"> фільтра, випадков</w:t>
      </w:r>
      <w:r w:rsidR="00045847" w:rsidRPr="00891248">
        <w:rPr>
          <w:color w:val="auto"/>
          <w:sz w:val="28"/>
          <w:szCs w:val="28"/>
          <w:lang w:eastAsia="ru-RU"/>
        </w:rPr>
        <w:t>ого</w:t>
      </w:r>
      <w:r w:rsidRPr="00891248">
        <w:rPr>
          <w:color w:val="auto"/>
          <w:sz w:val="28"/>
          <w:szCs w:val="28"/>
          <w:lang w:eastAsia="ru-RU"/>
        </w:rPr>
        <w:t xml:space="preserve"> </w:t>
      </w:r>
      <w:r w:rsidR="00045847" w:rsidRPr="00891248">
        <w:rPr>
          <w:color w:val="auto"/>
          <w:sz w:val="28"/>
          <w:szCs w:val="28"/>
          <w:lang w:eastAsia="ru-RU"/>
        </w:rPr>
        <w:t>кадру</w:t>
      </w:r>
      <w:r w:rsidRPr="00891248">
        <w:rPr>
          <w:color w:val="auto"/>
          <w:sz w:val="28"/>
          <w:szCs w:val="28"/>
          <w:lang w:eastAsia="ru-RU"/>
        </w:rPr>
        <w:t xml:space="preserve"> класифікатор</w:t>
      </w:r>
      <w:r w:rsidR="00045847" w:rsidRPr="00891248">
        <w:rPr>
          <w:color w:val="auto"/>
          <w:sz w:val="28"/>
          <w:szCs w:val="28"/>
          <w:lang w:eastAsia="ru-RU"/>
        </w:rPr>
        <w:t>а</w:t>
      </w:r>
      <w:r w:rsidRPr="00891248">
        <w:rPr>
          <w:color w:val="auto"/>
          <w:sz w:val="28"/>
          <w:szCs w:val="28"/>
          <w:lang w:eastAsia="ru-RU"/>
        </w:rPr>
        <w:t xml:space="preserve"> на основі функцій, запропонованих в роботі [31]</w:t>
      </w:r>
      <w:r w:rsidR="00275D4A" w:rsidRPr="00891248">
        <w:rPr>
          <w:color w:val="auto"/>
          <w:sz w:val="28"/>
          <w:szCs w:val="28"/>
          <w:lang w:eastAsia="ru-RU"/>
        </w:rPr>
        <w:t xml:space="preserve"> </w:t>
      </w:r>
      <w:r w:rsidRPr="00891248">
        <w:rPr>
          <w:color w:val="auto"/>
          <w:sz w:val="28"/>
          <w:szCs w:val="28"/>
          <w:lang w:eastAsia="ru-RU"/>
        </w:rPr>
        <w:t>і метод</w:t>
      </w:r>
      <w:r w:rsidR="00045847" w:rsidRPr="00891248">
        <w:rPr>
          <w:color w:val="auto"/>
          <w:sz w:val="28"/>
          <w:szCs w:val="28"/>
          <w:lang w:eastAsia="ru-RU"/>
        </w:rPr>
        <w:t>у</w:t>
      </w:r>
      <w:r w:rsidRPr="00891248">
        <w:rPr>
          <w:color w:val="auto"/>
          <w:sz w:val="28"/>
          <w:szCs w:val="28"/>
          <w:lang w:eastAsia="ru-RU"/>
        </w:rPr>
        <w:t xml:space="preserve"> зіставлення шаблонів. На відміну від </w:t>
      </w:r>
      <w:r w:rsidR="001E1978" w:rsidRPr="00891248">
        <w:rPr>
          <w:color w:val="auto"/>
          <w:sz w:val="28"/>
          <w:szCs w:val="28"/>
          <w:lang w:eastAsia="ru-RU"/>
        </w:rPr>
        <w:t>Калал</w:t>
      </w:r>
      <w:r w:rsidR="00B964F7">
        <w:rPr>
          <w:color w:val="auto"/>
          <w:sz w:val="28"/>
          <w:szCs w:val="28"/>
          <w:lang w:eastAsia="ru-RU"/>
        </w:rPr>
        <w:t xml:space="preserve"> у робооті </w:t>
      </w:r>
      <w:r w:rsidRPr="00891248">
        <w:rPr>
          <w:color w:val="auto"/>
          <w:sz w:val="28"/>
          <w:szCs w:val="28"/>
          <w:lang w:eastAsia="ru-RU"/>
        </w:rPr>
        <w:t>не використовує</w:t>
      </w:r>
      <w:r w:rsidR="00B964F7">
        <w:rPr>
          <w:color w:val="auto"/>
          <w:sz w:val="28"/>
          <w:szCs w:val="28"/>
          <w:lang w:eastAsia="ru-RU"/>
        </w:rPr>
        <w:t>ться</w:t>
      </w:r>
      <w:r w:rsidRPr="00891248">
        <w:rPr>
          <w:color w:val="auto"/>
          <w:sz w:val="28"/>
          <w:szCs w:val="28"/>
          <w:lang w:eastAsia="ru-RU"/>
        </w:rPr>
        <w:t xml:space="preserve"> викривлення зображення</w:t>
      </w:r>
      <w:r w:rsidR="00275D4A" w:rsidRPr="00891248">
        <w:rPr>
          <w:color w:val="auto"/>
          <w:sz w:val="28"/>
          <w:szCs w:val="28"/>
          <w:lang w:eastAsia="ru-RU"/>
        </w:rPr>
        <w:t xml:space="preserve"> </w:t>
      </w:r>
      <w:r w:rsidRPr="00891248">
        <w:rPr>
          <w:color w:val="auto"/>
          <w:sz w:val="28"/>
          <w:szCs w:val="28"/>
          <w:lang w:eastAsia="ru-RU"/>
        </w:rPr>
        <w:t xml:space="preserve">для навчання. Рис. </w:t>
      </w:r>
      <w:r w:rsidR="00D82B9A" w:rsidRPr="00891248">
        <w:rPr>
          <w:color w:val="auto"/>
          <w:sz w:val="28"/>
          <w:szCs w:val="28"/>
          <w:lang w:eastAsia="ru-RU"/>
        </w:rPr>
        <w:t>3</w:t>
      </w:r>
      <w:r w:rsidRPr="00891248">
        <w:rPr>
          <w:color w:val="auto"/>
          <w:sz w:val="28"/>
          <w:szCs w:val="28"/>
          <w:lang w:eastAsia="ru-RU"/>
        </w:rPr>
        <w:t>.3 відображає робочий процес підходу. Ініціалізація призводить до</w:t>
      </w:r>
      <w:r w:rsidR="00045847" w:rsidRPr="00891248">
        <w:rPr>
          <w:color w:val="auto"/>
          <w:sz w:val="28"/>
          <w:szCs w:val="28"/>
          <w:lang w:eastAsia="ru-RU"/>
        </w:rPr>
        <w:t xml:space="preserve"> старту</w:t>
      </w:r>
      <w:r w:rsidRPr="00891248">
        <w:rPr>
          <w:color w:val="auto"/>
          <w:sz w:val="28"/>
          <w:szCs w:val="28"/>
          <w:lang w:eastAsia="ru-RU"/>
        </w:rPr>
        <w:t xml:space="preserve"> навчання. Далі, рекурсивн</w:t>
      </w:r>
      <w:r w:rsidR="00045847" w:rsidRPr="00891248">
        <w:rPr>
          <w:color w:val="auto"/>
          <w:sz w:val="28"/>
          <w:szCs w:val="28"/>
          <w:lang w:eastAsia="ru-RU"/>
        </w:rPr>
        <w:t>ий</w:t>
      </w:r>
      <w:r w:rsidRPr="00891248">
        <w:rPr>
          <w:color w:val="auto"/>
          <w:sz w:val="28"/>
          <w:szCs w:val="28"/>
          <w:lang w:eastAsia="ru-RU"/>
        </w:rPr>
        <w:t xml:space="preserve"> </w:t>
      </w:r>
      <w:r w:rsidR="00045847" w:rsidRPr="00891248">
        <w:rPr>
          <w:color w:val="auto"/>
          <w:sz w:val="28"/>
          <w:szCs w:val="28"/>
          <w:lang w:eastAsia="ru-RU"/>
        </w:rPr>
        <w:t>процес відстеження та процес розпізнавання</w:t>
      </w:r>
      <w:r w:rsidRPr="00891248">
        <w:rPr>
          <w:color w:val="auto"/>
          <w:sz w:val="28"/>
          <w:szCs w:val="28"/>
          <w:lang w:eastAsia="ru-RU"/>
        </w:rPr>
        <w:t xml:space="preserve"> працюють паралельно, і їх результати зли</w:t>
      </w:r>
      <w:r w:rsidR="00045847" w:rsidRPr="00891248">
        <w:rPr>
          <w:color w:val="auto"/>
          <w:sz w:val="28"/>
          <w:szCs w:val="28"/>
          <w:lang w:eastAsia="ru-RU"/>
        </w:rPr>
        <w:t>ваються</w:t>
      </w:r>
      <w:r w:rsidR="00275D4A" w:rsidRPr="00891248">
        <w:rPr>
          <w:color w:val="auto"/>
          <w:sz w:val="28"/>
          <w:szCs w:val="28"/>
          <w:lang w:eastAsia="ru-RU"/>
        </w:rPr>
        <w:t xml:space="preserve"> </w:t>
      </w:r>
      <w:r w:rsidRPr="00891248">
        <w:rPr>
          <w:color w:val="auto"/>
          <w:sz w:val="28"/>
          <w:szCs w:val="28"/>
          <w:lang w:eastAsia="ru-RU"/>
        </w:rPr>
        <w:t xml:space="preserve">в єдиний кінцевий результат. Якщо цей результат проходить стадію перевірки, </w:t>
      </w:r>
      <w:r w:rsidR="001E1978" w:rsidRPr="00891248">
        <w:rPr>
          <w:color w:val="auto"/>
          <w:sz w:val="28"/>
          <w:szCs w:val="28"/>
          <w:lang w:eastAsia="ru-RU"/>
        </w:rPr>
        <w:t>шаблон</w:t>
      </w:r>
      <w:r w:rsidR="00045847" w:rsidRPr="00891248">
        <w:rPr>
          <w:color w:val="auto"/>
          <w:sz w:val="28"/>
          <w:szCs w:val="28"/>
          <w:lang w:eastAsia="ru-RU"/>
        </w:rPr>
        <w:t xml:space="preserve"> </w:t>
      </w:r>
      <w:r w:rsidR="001E1978" w:rsidRPr="00891248">
        <w:rPr>
          <w:color w:val="auto"/>
          <w:sz w:val="28"/>
          <w:szCs w:val="28"/>
          <w:lang w:eastAsia="ru-RU"/>
        </w:rPr>
        <w:t>навчання</w:t>
      </w:r>
      <w:r w:rsidR="00045847" w:rsidRPr="00891248">
        <w:rPr>
          <w:color w:val="auto"/>
          <w:sz w:val="28"/>
          <w:szCs w:val="28"/>
          <w:lang w:eastAsia="ru-RU"/>
        </w:rPr>
        <w:t xml:space="preserve"> оновлюється</w:t>
      </w:r>
      <w:r w:rsidRPr="00891248">
        <w:rPr>
          <w:color w:val="auto"/>
          <w:sz w:val="28"/>
          <w:szCs w:val="28"/>
          <w:lang w:eastAsia="ru-RU"/>
        </w:rPr>
        <w:t xml:space="preserve">. </w:t>
      </w:r>
      <w:r w:rsidR="00275D4A" w:rsidRPr="00891248">
        <w:rPr>
          <w:color w:val="auto"/>
          <w:sz w:val="28"/>
          <w:szCs w:val="28"/>
          <w:lang w:eastAsia="ru-RU"/>
        </w:rPr>
        <w:t>Т</w:t>
      </w:r>
      <w:r w:rsidRPr="00891248">
        <w:rPr>
          <w:color w:val="auto"/>
          <w:sz w:val="28"/>
          <w:szCs w:val="28"/>
          <w:lang w:eastAsia="ru-RU"/>
        </w:rPr>
        <w:t>оді</w:t>
      </w:r>
      <w:r w:rsidR="00275D4A" w:rsidRPr="00891248">
        <w:rPr>
          <w:color w:val="auto"/>
          <w:sz w:val="28"/>
          <w:szCs w:val="28"/>
          <w:lang w:eastAsia="ru-RU"/>
        </w:rPr>
        <w:t xml:space="preserve"> п</w:t>
      </w:r>
      <w:r w:rsidRPr="00891248">
        <w:rPr>
          <w:color w:val="auto"/>
          <w:sz w:val="28"/>
          <w:szCs w:val="28"/>
          <w:lang w:eastAsia="ru-RU"/>
        </w:rPr>
        <w:t>роцес повторюється</w:t>
      </w:r>
      <w:r w:rsidR="00045847" w:rsidRPr="00891248">
        <w:rPr>
          <w:color w:val="auto"/>
          <w:sz w:val="28"/>
          <w:szCs w:val="28"/>
          <w:lang w:eastAsia="ru-RU"/>
        </w:rPr>
        <w:t>, що призводить до підвищення точності розпізнавання та відстеження.</w:t>
      </w:r>
    </w:p>
    <w:p w:rsidR="00D82B9A" w:rsidRPr="00891248" w:rsidRDefault="002F339D" w:rsidP="0075355C">
      <w:pPr>
        <w:pStyle w:val="NormalWeb"/>
        <w:shd w:val="clear" w:color="auto" w:fill="FFFFFF"/>
        <w:spacing w:before="0" w:beforeAutospacing="0" w:after="0" w:afterAutospacing="0" w:line="360" w:lineRule="auto"/>
        <w:ind w:firstLine="630"/>
        <w:jc w:val="left"/>
        <w:rPr>
          <w:color w:val="auto"/>
          <w:sz w:val="28"/>
          <w:szCs w:val="28"/>
          <w:lang w:eastAsia="ru-RU"/>
        </w:rPr>
      </w:pPr>
      <w:r w:rsidRPr="00A12D06">
        <w:rPr>
          <w:sz w:val="28"/>
          <w:szCs w:val="28"/>
        </w:rPr>
        <w:object w:dxaOrig="8985" w:dyaOrig="83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9.4pt;height:414.6pt" o:ole="">
            <v:imagedata r:id="rId33" o:title=""/>
          </v:shape>
          <o:OLEObject Type="Embed" ProgID="Visio.Drawing.15" ShapeID="_x0000_i1025" DrawAspect="Content" ObjectID="_1527347250" r:id="rId34"/>
        </w:object>
      </w:r>
      <w:r w:rsidR="00D82B9A" w:rsidRPr="00891248">
        <w:rPr>
          <w:color w:val="auto"/>
          <w:sz w:val="28"/>
          <w:szCs w:val="28"/>
          <w:lang w:eastAsia="ru-RU"/>
        </w:rPr>
        <w:t xml:space="preserve">Рис 3.3 Процес відстеження </w:t>
      </w:r>
      <w:r w:rsidR="00045847" w:rsidRPr="00891248">
        <w:rPr>
          <w:color w:val="auto"/>
          <w:sz w:val="28"/>
          <w:szCs w:val="28"/>
          <w:lang w:eastAsia="ru-RU"/>
        </w:rPr>
        <w:t>ініціалізується вручну (Виділення об’єкта цікавості)</w:t>
      </w:r>
    </w:p>
    <w:p w:rsidR="00AE443A" w:rsidRPr="00891248" w:rsidRDefault="00D82B9A" w:rsidP="0075355C">
      <w:pPr>
        <w:pStyle w:val="Heading2"/>
        <w:numPr>
          <w:ilvl w:val="0"/>
          <w:numId w:val="48"/>
        </w:numPr>
        <w:tabs>
          <w:tab w:val="left" w:pos="990"/>
          <w:tab w:val="left" w:pos="1170"/>
        </w:tabs>
        <w:spacing w:before="0"/>
        <w:ind w:left="1170" w:hanging="810"/>
        <w:rPr>
          <w:lang w:val="uk-UA"/>
        </w:rPr>
      </w:pPr>
      <w:bookmarkStart w:id="219" w:name="_Toc453446558"/>
      <w:r w:rsidRPr="00891248">
        <w:rPr>
          <w:lang w:val="uk-UA"/>
        </w:rPr>
        <w:t>Відстеження</w:t>
      </w:r>
      <w:bookmarkEnd w:id="219"/>
    </w:p>
    <w:p w:rsidR="00551FD8" w:rsidRPr="00891248" w:rsidRDefault="00EA703B" w:rsidP="0075355C">
      <w:pPr>
        <w:spacing w:line="360" w:lineRule="auto"/>
        <w:ind w:firstLine="630"/>
        <w:rPr>
          <w:sz w:val="28"/>
          <w:szCs w:val="28"/>
          <w:lang w:val="uk-UA"/>
        </w:rPr>
      </w:pPr>
      <w:r w:rsidRPr="00891248">
        <w:rPr>
          <w:sz w:val="28"/>
          <w:szCs w:val="28"/>
          <w:lang w:val="uk-UA"/>
        </w:rPr>
        <w:t xml:space="preserve">У цьому розділі </w:t>
      </w:r>
      <w:r w:rsidR="00B964F7">
        <w:rPr>
          <w:sz w:val="28"/>
          <w:szCs w:val="28"/>
          <w:lang w:val="uk-UA"/>
        </w:rPr>
        <w:t>буде</w:t>
      </w:r>
      <w:r w:rsidRPr="00891248">
        <w:rPr>
          <w:sz w:val="28"/>
          <w:szCs w:val="28"/>
          <w:lang w:val="uk-UA"/>
        </w:rPr>
        <w:t xml:space="preserve"> опи</w:t>
      </w:r>
      <w:r w:rsidR="00B964F7">
        <w:rPr>
          <w:sz w:val="28"/>
          <w:szCs w:val="28"/>
          <w:lang w:val="uk-UA"/>
        </w:rPr>
        <w:t>сано</w:t>
      </w:r>
      <w:r w:rsidRPr="00891248">
        <w:rPr>
          <w:sz w:val="28"/>
          <w:szCs w:val="28"/>
          <w:lang w:val="uk-UA"/>
        </w:rPr>
        <w:t xml:space="preserve"> рекурсивний</w:t>
      </w:r>
      <w:r w:rsidR="008C20E0" w:rsidRPr="00891248">
        <w:rPr>
          <w:sz w:val="28"/>
          <w:szCs w:val="28"/>
          <w:lang w:val="uk-UA"/>
        </w:rPr>
        <w:t xml:space="preserve"> метод для </w:t>
      </w:r>
      <w:r w:rsidR="001E1978" w:rsidRPr="00891248">
        <w:rPr>
          <w:sz w:val="28"/>
          <w:szCs w:val="28"/>
          <w:lang w:val="uk-UA"/>
        </w:rPr>
        <w:t>вистежування</w:t>
      </w:r>
      <w:r w:rsidR="008C20E0" w:rsidRPr="00891248">
        <w:rPr>
          <w:sz w:val="28"/>
          <w:szCs w:val="28"/>
          <w:lang w:val="uk-UA"/>
        </w:rPr>
        <w:t xml:space="preserve"> об'єкта цікавості</w:t>
      </w:r>
      <w:r w:rsidRPr="00891248">
        <w:rPr>
          <w:sz w:val="28"/>
          <w:szCs w:val="28"/>
          <w:lang w:val="uk-UA"/>
        </w:rPr>
        <w:t xml:space="preserve">. У цьому </w:t>
      </w:r>
      <w:r w:rsidR="008C20E0" w:rsidRPr="00891248">
        <w:rPr>
          <w:sz w:val="28"/>
          <w:szCs w:val="28"/>
          <w:lang w:val="uk-UA"/>
        </w:rPr>
        <w:t xml:space="preserve">методі немає необхідності в </w:t>
      </w:r>
      <w:r w:rsidRPr="00891248">
        <w:rPr>
          <w:sz w:val="28"/>
          <w:szCs w:val="28"/>
          <w:lang w:val="uk-UA"/>
        </w:rPr>
        <w:t>отрима</w:t>
      </w:r>
      <w:r w:rsidR="008C20E0" w:rsidRPr="00891248">
        <w:rPr>
          <w:sz w:val="28"/>
          <w:szCs w:val="28"/>
          <w:lang w:val="uk-UA"/>
        </w:rPr>
        <w:t>ні</w:t>
      </w:r>
      <w:r w:rsidRPr="00891248">
        <w:rPr>
          <w:sz w:val="28"/>
          <w:szCs w:val="28"/>
          <w:lang w:val="uk-UA"/>
        </w:rPr>
        <w:t xml:space="preserve"> інформаці</w:t>
      </w:r>
      <w:r w:rsidR="008C20E0" w:rsidRPr="00891248">
        <w:rPr>
          <w:sz w:val="28"/>
          <w:szCs w:val="28"/>
          <w:lang w:val="uk-UA"/>
        </w:rPr>
        <w:t>ї</w:t>
      </w:r>
      <w:r w:rsidR="00FA0DD0" w:rsidRPr="00891248">
        <w:rPr>
          <w:sz w:val="28"/>
          <w:szCs w:val="28"/>
          <w:lang w:val="uk-UA"/>
        </w:rPr>
        <w:t xml:space="preserve"> про об'єкт, окрім </w:t>
      </w:r>
      <w:r w:rsidRPr="00891248">
        <w:rPr>
          <w:sz w:val="28"/>
          <w:szCs w:val="28"/>
          <w:lang w:val="uk-UA"/>
        </w:rPr>
        <w:t>його розташування в попередньому кадрі, а це значить, що пот</w:t>
      </w:r>
      <w:r w:rsidR="00FA0DD0" w:rsidRPr="00891248">
        <w:rPr>
          <w:sz w:val="28"/>
          <w:szCs w:val="28"/>
          <w:lang w:val="uk-UA"/>
        </w:rPr>
        <w:t>рібна зовнішня ініціалізації</w:t>
      </w:r>
      <w:r w:rsidRPr="00891248">
        <w:rPr>
          <w:sz w:val="28"/>
          <w:szCs w:val="28"/>
          <w:lang w:val="uk-UA"/>
        </w:rPr>
        <w:t xml:space="preserve">. У підході, ініціалізація здійснюється за допомогою ручного втручання в першому кадрі і за результатами механізму виявлення об'єкта в послідовних кадрах. </w:t>
      </w:r>
    </w:p>
    <w:p w:rsidR="00EA703B" w:rsidRPr="00891248" w:rsidRDefault="00B964F7" w:rsidP="0075355C">
      <w:pPr>
        <w:spacing w:line="360" w:lineRule="auto"/>
        <w:ind w:firstLine="630"/>
        <w:rPr>
          <w:sz w:val="28"/>
          <w:szCs w:val="28"/>
          <w:lang w:val="uk-UA"/>
        </w:rPr>
      </w:pPr>
      <w:r>
        <w:rPr>
          <w:sz w:val="28"/>
          <w:szCs w:val="28"/>
          <w:lang w:val="uk-UA"/>
        </w:rPr>
        <w:lastRenderedPageBreak/>
        <w:t>Робота слідує</w:t>
      </w:r>
      <w:r w:rsidR="00EA703B" w:rsidRPr="00891248">
        <w:rPr>
          <w:sz w:val="28"/>
          <w:szCs w:val="28"/>
          <w:lang w:val="uk-UA"/>
        </w:rPr>
        <w:t xml:space="preserve"> підходу </w:t>
      </w:r>
      <w:r w:rsidR="001E1978" w:rsidRPr="00891248">
        <w:rPr>
          <w:sz w:val="28"/>
          <w:szCs w:val="28"/>
          <w:lang w:val="uk-UA"/>
        </w:rPr>
        <w:t>Калал</w:t>
      </w:r>
      <w:r w:rsidR="00EA703B" w:rsidRPr="00891248">
        <w:rPr>
          <w:sz w:val="28"/>
          <w:szCs w:val="28"/>
          <w:lang w:val="uk-UA"/>
        </w:rPr>
        <w:t xml:space="preserve"> [28] для рекурсивного відстеження. Пояснимо цей метод відповідно до рис. </w:t>
      </w:r>
      <w:r w:rsidR="00FA0DD0" w:rsidRPr="00891248">
        <w:rPr>
          <w:sz w:val="28"/>
          <w:szCs w:val="28"/>
          <w:lang w:val="uk-UA"/>
        </w:rPr>
        <w:t>3.4</w:t>
      </w:r>
      <w:r w:rsidR="00EA703B" w:rsidRPr="00891248">
        <w:rPr>
          <w:sz w:val="28"/>
          <w:szCs w:val="28"/>
          <w:lang w:val="uk-UA"/>
        </w:rPr>
        <w:t xml:space="preserve">. По-перше, рівномірно </w:t>
      </w:r>
      <w:r w:rsidR="001E1978" w:rsidRPr="00891248">
        <w:rPr>
          <w:sz w:val="28"/>
          <w:szCs w:val="28"/>
          <w:lang w:val="uk-UA"/>
        </w:rPr>
        <w:t>розподілимо</w:t>
      </w:r>
      <w:r w:rsidR="00EA703B" w:rsidRPr="00891248">
        <w:rPr>
          <w:sz w:val="28"/>
          <w:szCs w:val="28"/>
          <w:lang w:val="uk-UA"/>
        </w:rPr>
        <w:t xml:space="preserve"> безліч точок </w:t>
      </w:r>
      <w:r w:rsidR="005044F3" w:rsidRPr="00891248">
        <w:rPr>
          <w:sz w:val="28"/>
          <w:szCs w:val="28"/>
          <w:lang w:val="uk-UA"/>
        </w:rPr>
        <w:t>в обмежувальній рамці</w:t>
      </w:r>
      <w:r w:rsidR="00EA703B" w:rsidRPr="00891248">
        <w:rPr>
          <w:sz w:val="28"/>
          <w:szCs w:val="28"/>
          <w:lang w:val="uk-UA"/>
        </w:rPr>
        <w:t>, як</w:t>
      </w:r>
      <w:r w:rsidR="005044F3" w:rsidRPr="00891248">
        <w:rPr>
          <w:sz w:val="28"/>
          <w:szCs w:val="28"/>
          <w:lang w:val="uk-UA"/>
        </w:rPr>
        <w:t>а</w:t>
      </w:r>
      <w:r w:rsidR="00EA703B" w:rsidRPr="00891248">
        <w:rPr>
          <w:sz w:val="28"/>
          <w:szCs w:val="28"/>
          <w:lang w:val="uk-UA"/>
        </w:rPr>
        <w:t xml:space="preserve"> показан</w:t>
      </w:r>
      <w:r w:rsidR="005044F3" w:rsidRPr="00891248">
        <w:rPr>
          <w:sz w:val="28"/>
          <w:szCs w:val="28"/>
          <w:lang w:val="uk-UA"/>
        </w:rPr>
        <w:t>а</w:t>
      </w:r>
      <w:r w:rsidR="00EA703B" w:rsidRPr="00891248">
        <w:rPr>
          <w:sz w:val="28"/>
          <w:szCs w:val="28"/>
          <w:lang w:val="uk-UA"/>
        </w:rPr>
        <w:t xml:space="preserve"> на зображенні зліва. Потім оптичний потік оцінюється для кожної з цих точок, використовуючи метод Лукаса і </w:t>
      </w:r>
      <w:r w:rsidR="005044F3" w:rsidRPr="00891248">
        <w:rPr>
          <w:sz w:val="28"/>
          <w:szCs w:val="28"/>
          <w:lang w:val="uk-UA"/>
        </w:rPr>
        <w:t>Канаде</w:t>
      </w:r>
      <w:r w:rsidR="00EA703B" w:rsidRPr="00891248">
        <w:rPr>
          <w:sz w:val="28"/>
          <w:szCs w:val="28"/>
          <w:lang w:val="uk-UA"/>
        </w:rPr>
        <w:t xml:space="preserve"> [33]. Цей метод працює найбільш надійно, якщо </w:t>
      </w:r>
      <w:r w:rsidR="005044F3" w:rsidRPr="00891248">
        <w:rPr>
          <w:sz w:val="28"/>
          <w:szCs w:val="28"/>
          <w:lang w:val="uk-UA"/>
        </w:rPr>
        <w:t>точка знаходиться на кутах [45], але він</w:t>
      </w:r>
      <w:r w:rsidR="00EA703B" w:rsidRPr="00891248">
        <w:rPr>
          <w:sz w:val="28"/>
          <w:szCs w:val="28"/>
          <w:lang w:val="uk-UA"/>
        </w:rPr>
        <w:t xml:space="preserve"> не в змозі відслідковув</w:t>
      </w:r>
      <w:r w:rsidR="005044F3" w:rsidRPr="00891248">
        <w:rPr>
          <w:sz w:val="28"/>
          <w:szCs w:val="28"/>
          <w:lang w:val="uk-UA"/>
        </w:rPr>
        <w:t>ати точки на однорідних областях</w:t>
      </w:r>
      <w:r w:rsidR="00EA703B" w:rsidRPr="00891248">
        <w:rPr>
          <w:sz w:val="28"/>
          <w:szCs w:val="28"/>
          <w:lang w:val="uk-UA"/>
        </w:rPr>
        <w:t xml:space="preserve">. </w:t>
      </w:r>
      <w:r>
        <w:rPr>
          <w:sz w:val="28"/>
          <w:szCs w:val="28"/>
          <w:lang w:val="uk-UA"/>
        </w:rPr>
        <w:t>В</w:t>
      </w:r>
      <w:r w:rsidR="00EA703B" w:rsidRPr="00891248">
        <w:rPr>
          <w:sz w:val="28"/>
          <w:szCs w:val="28"/>
          <w:lang w:val="uk-UA"/>
        </w:rPr>
        <w:t>икористовує</w:t>
      </w:r>
      <w:r>
        <w:rPr>
          <w:sz w:val="28"/>
          <w:szCs w:val="28"/>
          <w:lang w:val="uk-UA"/>
        </w:rPr>
        <w:t>ться</w:t>
      </w:r>
      <w:r w:rsidR="00EA703B" w:rsidRPr="00891248">
        <w:rPr>
          <w:sz w:val="28"/>
          <w:szCs w:val="28"/>
          <w:lang w:val="uk-UA"/>
        </w:rPr>
        <w:t xml:space="preserve"> інформацію з методу </w:t>
      </w:r>
      <w:r w:rsidR="005044F3" w:rsidRPr="00891248">
        <w:rPr>
          <w:sz w:val="28"/>
          <w:szCs w:val="28"/>
          <w:lang w:val="uk-UA"/>
        </w:rPr>
        <w:t>Лукаса і Канаде</w:t>
      </w:r>
      <w:r w:rsidR="00EA703B" w:rsidRPr="00891248">
        <w:rPr>
          <w:sz w:val="28"/>
          <w:szCs w:val="28"/>
          <w:lang w:val="uk-UA"/>
        </w:rPr>
        <w:t>, а також дв</w:t>
      </w:r>
      <w:r w:rsidR="005044F3" w:rsidRPr="00891248">
        <w:rPr>
          <w:sz w:val="28"/>
          <w:szCs w:val="28"/>
          <w:lang w:val="uk-UA"/>
        </w:rPr>
        <w:t>а</w:t>
      </w:r>
      <w:r w:rsidR="00EA703B" w:rsidRPr="00891248">
        <w:rPr>
          <w:sz w:val="28"/>
          <w:szCs w:val="28"/>
          <w:lang w:val="uk-UA"/>
        </w:rPr>
        <w:t xml:space="preserve"> різні </w:t>
      </w:r>
      <w:r w:rsidR="005044F3" w:rsidRPr="00891248">
        <w:rPr>
          <w:sz w:val="28"/>
          <w:szCs w:val="28"/>
          <w:lang w:val="uk-UA"/>
        </w:rPr>
        <w:t>методи для фільтрації</w:t>
      </w:r>
      <w:r w:rsidR="00EA703B" w:rsidRPr="00891248">
        <w:rPr>
          <w:sz w:val="28"/>
          <w:szCs w:val="28"/>
          <w:lang w:val="uk-UA"/>
        </w:rPr>
        <w:t xml:space="preserve"> помилок</w:t>
      </w:r>
      <w:r w:rsidR="005044F3" w:rsidRPr="00891248">
        <w:rPr>
          <w:sz w:val="28"/>
          <w:szCs w:val="28"/>
          <w:lang w:val="uk-UA"/>
        </w:rPr>
        <w:t>, які засновані</w:t>
      </w:r>
      <w:r w:rsidR="00EA703B" w:rsidRPr="00891248">
        <w:rPr>
          <w:sz w:val="28"/>
          <w:szCs w:val="28"/>
          <w:lang w:val="uk-UA"/>
        </w:rPr>
        <w:t xml:space="preserve"> на основі нормованої взаємної кореляції </w:t>
      </w:r>
      <w:r w:rsidR="005044F3" w:rsidRPr="00891248">
        <w:rPr>
          <w:sz w:val="28"/>
          <w:szCs w:val="28"/>
          <w:lang w:val="uk-UA"/>
        </w:rPr>
        <w:t>та</w:t>
      </w:r>
      <w:r w:rsidR="00EA703B" w:rsidRPr="00891248">
        <w:rPr>
          <w:sz w:val="28"/>
          <w:szCs w:val="28"/>
          <w:lang w:val="uk-UA"/>
        </w:rPr>
        <w:t xml:space="preserve"> вперед-назад помилки. Якщо медіана всіх вперед-назад </w:t>
      </w:r>
      <w:r w:rsidR="005044F3" w:rsidRPr="00891248">
        <w:rPr>
          <w:sz w:val="28"/>
          <w:szCs w:val="28"/>
          <w:lang w:val="uk-UA"/>
        </w:rPr>
        <w:t>оцінок</w:t>
      </w:r>
      <w:r w:rsidR="00EA703B" w:rsidRPr="00891248">
        <w:rPr>
          <w:sz w:val="28"/>
          <w:szCs w:val="28"/>
          <w:lang w:val="uk-UA"/>
        </w:rPr>
        <w:t xml:space="preserve"> помилок вище певного порогу, </w:t>
      </w:r>
      <w:r>
        <w:rPr>
          <w:sz w:val="28"/>
          <w:szCs w:val="28"/>
          <w:lang w:val="uk-UA"/>
        </w:rPr>
        <w:t>то</w:t>
      </w:r>
      <w:r w:rsidR="00EA703B" w:rsidRPr="00891248">
        <w:rPr>
          <w:sz w:val="28"/>
          <w:szCs w:val="28"/>
          <w:lang w:val="uk-UA"/>
        </w:rPr>
        <w:t xml:space="preserve"> зупиняє</w:t>
      </w:r>
      <w:r>
        <w:rPr>
          <w:sz w:val="28"/>
          <w:szCs w:val="28"/>
          <w:lang w:val="uk-UA"/>
        </w:rPr>
        <w:t xml:space="preserve">ться </w:t>
      </w:r>
      <w:r w:rsidR="00EA703B" w:rsidRPr="00891248">
        <w:rPr>
          <w:sz w:val="28"/>
          <w:szCs w:val="28"/>
          <w:lang w:val="uk-UA"/>
        </w:rPr>
        <w:t>рекурсивне відстеження повністю, так як інтерпрету</w:t>
      </w:r>
      <w:r>
        <w:rPr>
          <w:sz w:val="28"/>
          <w:szCs w:val="28"/>
          <w:lang w:val="uk-UA"/>
        </w:rPr>
        <w:t>є</w:t>
      </w:r>
      <w:r w:rsidR="00EA703B" w:rsidRPr="00891248">
        <w:rPr>
          <w:sz w:val="28"/>
          <w:szCs w:val="28"/>
          <w:lang w:val="uk-UA"/>
        </w:rPr>
        <w:t xml:space="preserve"> цю подію</w:t>
      </w:r>
      <w:r w:rsidR="005044F3" w:rsidRPr="00891248">
        <w:rPr>
          <w:sz w:val="28"/>
          <w:szCs w:val="28"/>
          <w:lang w:val="uk-UA"/>
        </w:rPr>
        <w:t>,</w:t>
      </w:r>
      <w:r w:rsidR="00EA703B" w:rsidRPr="00891248">
        <w:rPr>
          <w:sz w:val="28"/>
          <w:szCs w:val="28"/>
          <w:lang w:val="uk-UA"/>
        </w:rPr>
        <w:t xml:space="preserve"> як </w:t>
      </w:r>
      <w:r w:rsidR="005044F3" w:rsidRPr="00891248">
        <w:rPr>
          <w:sz w:val="28"/>
          <w:szCs w:val="28"/>
          <w:lang w:val="uk-UA"/>
        </w:rPr>
        <w:t>вихід об’єкта цікавості за рамки зору камери</w:t>
      </w:r>
      <w:r w:rsidR="00EA703B" w:rsidRPr="00891248">
        <w:rPr>
          <w:sz w:val="28"/>
          <w:szCs w:val="28"/>
          <w:lang w:val="uk-UA"/>
        </w:rPr>
        <w:t xml:space="preserve">. </w:t>
      </w:r>
      <w:r w:rsidR="005044F3" w:rsidRPr="00891248">
        <w:rPr>
          <w:sz w:val="28"/>
          <w:szCs w:val="28"/>
          <w:lang w:val="uk-UA"/>
        </w:rPr>
        <w:t>І</w:t>
      </w:r>
      <w:r w:rsidR="00EA703B" w:rsidRPr="00891248">
        <w:rPr>
          <w:sz w:val="28"/>
          <w:szCs w:val="28"/>
          <w:lang w:val="uk-UA"/>
        </w:rPr>
        <w:t xml:space="preserve">нші точки використовуються для того, щоб оцінити стан нового </w:t>
      </w:r>
      <w:r w:rsidR="001E1978" w:rsidRPr="00891248">
        <w:rPr>
          <w:sz w:val="28"/>
          <w:szCs w:val="28"/>
          <w:lang w:val="uk-UA"/>
        </w:rPr>
        <w:t>обмежуючої</w:t>
      </w:r>
      <w:r w:rsidR="00EA703B" w:rsidRPr="00891248">
        <w:rPr>
          <w:sz w:val="28"/>
          <w:szCs w:val="28"/>
          <w:lang w:val="uk-UA"/>
        </w:rPr>
        <w:t xml:space="preserve"> </w:t>
      </w:r>
      <w:r w:rsidR="005044F3" w:rsidRPr="00891248">
        <w:rPr>
          <w:sz w:val="28"/>
          <w:szCs w:val="28"/>
          <w:lang w:val="uk-UA"/>
        </w:rPr>
        <w:t>рамки</w:t>
      </w:r>
      <w:r w:rsidR="00EA703B" w:rsidRPr="00891248">
        <w:rPr>
          <w:sz w:val="28"/>
          <w:szCs w:val="28"/>
          <w:lang w:val="uk-UA"/>
        </w:rPr>
        <w:t xml:space="preserve"> в </w:t>
      </w:r>
      <w:r w:rsidR="005044F3" w:rsidRPr="00891248">
        <w:rPr>
          <w:sz w:val="28"/>
          <w:szCs w:val="28"/>
          <w:lang w:val="uk-UA"/>
        </w:rPr>
        <w:t>наступному кадрі</w:t>
      </w:r>
      <w:r w:rsidR="00EA703B" w:rsidRPr="00891248">
        <w:rPr>
          <w:sz w:val="28"/>
          <w:szCs w:val="28"/>
          <w:lang w:val="uk-UA"/>
        </w:rPr>
        <w:t>, використовуючи модель перетворення, заснованого на змін</w:t>
      </w:r>
      <w:r w:rsidR="005044F3" w:rsidRPr="00891248">
        <w:rPr>
          <w:sz w:val="28"/>
          <w:szCs w:val="28"/>
          <w:lang w:val="uk-UA"/>
        </w:rPr>
        <w:t>і</w:t>
      </w:r>
      <w:r w:rsidR="00EA703B" w:rsidRPr="00891248">
        <w:rPr>
          <w:sz w:val="28"/>
          <w:szCs w:val="28"/>
          <w:lang w:val="uk-UA"/>
        </w:rPr>
        <w:t xml:space="preserve"> в </w:t>
      </w:r>
      <w:r w:rsidR="005044F3" w:rsidRPr="00891248">
        <w:rPr>
          <w:sz w:val="28"/>
          <w:szCs w:val="28"/>
          <w:lang w:val="uk-UA"/>
        </w:rPr>
        <w:t>повороті</w:t>
      </w:r>
      <w:r w:rsidR="00EA703B" w:rsidRPr="00891248">
        <w:rPr>
          <w:sz w:val="28"/>
          <w:szCs w:val="28"/>
          <w:lang w:val="uk-UA"/>
        </w:rPr>
        <w:t xml:space="preserve"> і масштабу. У правому зображенні, що обмежує прямокутник з попереднього кадру був перетворений відповідно до вектор</w:t>
      </w:r>
      <w:r w:rsidR="005044F3" w:rsidRPr="00891248">
        <w:rPr>
          <w:sz w:val="28"/>
          <w:szCs w:val="28"/>
          <w:lang w:val="uk-UA"/>
        </w:rPr>
        <w:t>ів</w:t>
      </w:r>
      <w:r w:rsidR="00EA703B" w:rsidRPr="00891248">
        <w:rPr>
          <w:sz w:val="28"/>
          <w:szCs w:val="28"/>
          <w:lang w:val="uk-UA"/>
        </w:rPr>
        <w:t xml:space="preserve"> переміщення від інших точок. </w:t>
      </w:r>
    </w:p>
    <w:p w:rsidR="00A22451" w:rsidRPr="00891248" w:rsidRDefault="00A22451" w:rsidP="0075355C">
      <w:pPr>
        <w:spacing w:line="360" w:lineRule="auto"/>
        <w:ind w:firstLine="630"/>
        <w:jc w:val="center"/>
        <w:rPr>
          <w:sz w:val="28"/>
          <w:szCs w:val="28"/>
          <w:lang w:val="uk-UA"/>
        </w:rPr>
      </w:pPr>
      <w:r w:rsidRPr="00A12D06">
        <w:rPr>
          <w:noProof/>
          <w:sz w:val="28"/>
          <w:szCs w:val="28"/>
          <w:lang w:val="en-US" w:eastAsia="en-US"/>
        </w:rPr>
        <w:drawing>
          <wp:inline distT="0" distB="0" distL="0" distR="0" wp14:anchorId="3CA25B1E" wp14:editId="3B8E5215">
            <wp:extent cx="5322570" cy="1530350"/>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22570" cy="1530350"/>
                    </a:xfrm>
                    <a:prstGeom prst="rect">
                      <a:avLst/>
                    </a:prstGeom>
                    <a:noFill/>
                  </pic:spPr>
                </pic:pic>
              </a:graphicData>
            </a:graphic>
          </wp:inline>
        </w:drawing>
      </w:r>
    </w:p>
    <w:p w:rsidR="00247E0F" w:rsidRPr="00891248" w:rsidRDefault="00EA703B" w:rsidP="0075355C">
      <w:pPr>
        <w:spacing w:line="360" w:lineRule="auto"/>
        <w:jc w:val="left"/>
        <w:rPr>
          <w:sz w:val="28"/>
          <w:szCs w:val="28"/>
          <w:lang w:val="uk-UA"/>
        </w:rPr>
      </w:pPr>
      <w:r w:rsidRPr="00891248">
        <w:rPr>
          <w:sz w:val="28"/>
          <w:szCs w:val="28"/>
          <w:lang w:val="uk-UA"/>
        </w:rPr>
        <w:t xml:space="preserve">Рис. </w:t>
      </w:r>
      <w:r w:rsidR="008C20E0" w:rsidRPr="00891248">
        <w:rPr>
          <w:sz w:val="28"/>
          <w:szCs w:val="28"/>
          <w:lang w:val="uk-UA"/>
        </w:rPr>
        <w:t>3</w:t>
      </w:r>
      <w:r w:rsidRPr="00891248">
        <w:rPr>
          <w:sz w:val="28"/>
          <w:szCs w:val="28"/>
          <w:lang w:val="uk-UA"/>
        </w:rPr>
        <w:t>.</w:t>
      </w:r>
      <w:r w:rsidR="008C20E0" w:rsidRPr="00891248">
        <w:rPr>
          <w:sz w:val="28"/>
          <w:szCs w:val="28"/>
          <w:lang w:val="uk-UA"/>
        </w:rPr>
        <w:t>4</w:t>
      </w:r>
      <w:r w:rsidRPr="00891248">
        <w:rPr>
          <w:sz w:val="28"/>
          <w:szCs w:val="28"/>
          <w:lang w:val="uk-UA"/>
        </w:rPr>
        <w:t xml:space="preserve"> Принцип рекурсивного методу відстеження</w:t>
      </w:r>
    </w:p>
    <w:p w:rsidR="00247E0F" w:rsidRPr="00A12D06" w:rsidRDefault="00551FD8" w:rsidP="0075355C">
      <w:pPr>
        <w:pStyle w:val="Heading3"/>
        <w:numPr>
          <w:ilvl w:val="0"/>
          <w:numId w:val="46"/>
        </w:numPr>
        <w:tabs>
          <w:tab w:val="left" w:pos="990"/>
          <w:tab w:val="left" w:pos="1260"/>
          <w:tab w:val="left" w:pos="1440"/>
        </w:tabs>
        <w:spacing w:before="0" w:beforeAutospacing="0" w:after="240" w:afterAutospacing="0" w:line="360" w:lineRule="auto"/>
        <w:ind w:left="1710" w:hanging="1350"/>
        <w:rPr>
          <w:szCs w:val="28"/>
          <w:lang w:val="uk-UA"/>
        </w:rPr>
      </w:pPr>
      <w:bookmarkStart w:id="220" w:name="_Toc453446559"/>
      <w:r w:rsidRPr="00A12D06">
        <w:rPr>
          <w:szCs w:val="28"/>
          <w:lang w:val="uk-UA"/>
        </w:rPr>
        <w:t>Оцінка оптичного потоку</w:t>
      </w:r>
      <w:bookmarkEnd w:id="220"/>
    </w:p>
    <w:p w:rsidR="00313CF2" w:rsidRPr="00891248" w:rsidRDefault="00AF0F6D" w:rsidP="0075355C">
      <w:pPr>
        <w:spacing w:line="360" w:lineRule="auto"/>
        <w:ind w:firstLine="630"/>
        <w:rPr>
          <w:sz w:val="28"/>
          <w:szCs w:val="28"/>
          <w:lang w:val="uk-UA"/>
        </w:rPr>
      </w:pPr>
      <w:r w:rsidRPr="00891248">
        <w:rPr>
          <w:sz w:val="28"/>
          <w:szCs w:val="28"/>
          <w:lang w:val="uk-UA"/>
        </w:rPr>
        <w:t>Лукас і Канаде засновували свій підхід на трьох припущеннях. Перше припущення базується на сталості яскравості[8] і виражається так</w:t>
      </w:r>
    </w:p>
    <w:p w:rsidR="001E1978" w:rsidRPr="00891248" w:rsidRDefault="001E1978" w:rsidP="0075355C">
      <w:pPr>
        <w:spacing w:line="360" w:lineRule="auto"/>
        <w:ind w:firstLine="630"/>
        <w:rPr>
          <w:sz w:val="28"/>
          <w:szCs w:val="28"/>
          <w:lang w:val="uk-UA"/>
        </w:rPr>
      </w:pPr>
    </w:p>
    <w:p w:rsidR="001E1978" w:rsidRPr="00891248" w:rsidRDefault="001E1978" w:rsidP="0075355C">
      <w:pPr>
        <w:spacing w:line="360" w:lineRule="auto"/>
        <w:ind w:firstLine="630"/>
        <w:rPr>
          <w:sz w:val="28"/>
          <w:szCs w:val="28"/>
          <w:lang w:val="uk-UA"/>
        </w:rPr>
      </w:pPr>
    </w:p>
    <w:p w:rsidR="001E1978" w:rsidRPr="00891248" w:rsidRDefault="001E1978" w:rsidP="0075355C">
      <w:pPr>
        <w:spacing w:line="360" w:lineRule="auto"/>
        <w:ind w:firstLine="630"/>
        <w:rPr>
          <w:sz w:val="28"/>
          <w:szCs w:val="28"/>
          <w:lang w:val="uk-UA"/>
        </w:rPr>
      </w:pPr>
    </w:p>
    <w:p w:rsidR="00551FD8" w:rsidRPr="00891248" w:rsidRDefault="00247E0F" w:rsidP="0075355C">
      <w:pPr>
        <w:spacing w:line="360" w:lineRule="auto"/>
        <w:jc w:val="right"/>
        <w:rPr>
          <w:sz w:val="28"/>
          <w:szCs w:val="28"/>
          <w:lang w:val="uk-UA"/>
        </w:rPr>
      </w:pPr>
      <w:r w:rsidRPr="00891248">
        <w:rPr>
          <w:sz w:val="28"/>
          <w:szCs w:val="28"/>
          <w:lang w:val="uk-UA"/>
        </w:rPr>
        <w:lastRenderedPageBreak/>
        <w:t>I(X) = J(X +d)</w:t>
      </w:r>
      <w:r w:rsidR="00C471E3" w:rsidRPr="00891248">
        <w:rPr>
          <w:sz w:val="28"/>
          <w:szCs w:val="28"/>
          <w:lang w:val="uk-UA"/>
        </w:rPr>
        <w:t>,</w:t>
      </w:r>
      <w:r w:rsidRPr="00891248">
        <w:rPr>
          <w:sz w:val="28"/>
          <w:szCs w:val="28"/>
          <w:lang w:val="uk-UA"/>
        </w:rPr>
        <w:t xml:space="preserve"> </w:t>
      </w:r>
      <w:r w:rsidR="00313CF2" w:rsidRPr="00891248">
        <w:rPr>
          <w:sz w:val="28"/>
          <w:szCs w:val="28"/>
          <w:lang w:val="uk-UA"/>
        </w:rPr>
        <w:t xml:space="preserve">       </w:t>
      </w:r>
      <w:r w:rsidR="00C471E3" w:rsidRPr="00891248">
        <w:rPr>
          <w:sz w:val="28"/>
          <w:szCs w:val="28"/>
          <w:lang w:val="uk-UA"/>
        </w:rPr>
        <w:t xml:space="preserve">      </w:t>
      </w:r>
      <w:r w:rsidR="00313CF2" w:rsidRPr="00891248">
        <w:rPr>
          <w:sz w:val="28"/>
          <w:szCs w:val="28"/>
          <w:lang w:val="uk-UA"/>
        </w:rPr>
        <w:t xml:space="preserve">             </w:t>
      </w:r>
      <w:r w:rsidR="00C471E3" w:rsidRPr="00891248">
        <w:rPr>
          <w:sz w:val="28"/>
          <w:szCs w:val="28"/>
          <w:lang w:val="uk-UA"/>
        </w:rPr>
        <w:t xml:space="preserve">                               </w:t>
      </w:r>
      <w:r w:rsidRPr="00891248">
        <w:rPr>
          <w:sz w:val="28"/>
          <w:szCs w:val="28"/>
          <w:lang w:val="uk-UA"/>
        </w:rPr>
        <w:t xml:space="preserve">(3.1) </w:t>
      </w:r>
    </w:p>
    <w:p w:rsidR="006D4824" w:rsidRPr="00891248" w:rsidRDefault="006D4824" w:rsidP="0075355C">
      <w:pPr>
        <w:spacing w:line="360" w:lineRule="auto"/>
        <w:ind w:firstLine="2160"/>
        <w:rPr>
          <w:sz w:val="28"/>
          <w:szCs w:val="28"/>
          <w:lang w:val="uk-UA"/>
        </w:rPr>
      </w:pPr>
      <w:r w:rsidRPr="00891248">
        <w:rPr>
          <w:sz w:val="28"/>
          <w:szCs w:val="28"/>
          <w:lang w:val="uk-UA"/>
        </w:rPr>
        <w:t>д</w:t>
      </w:r>
      <w:r w:rsidR="00C471E3" w:rsidRPr="00891248">
        <w:rPr>
          <w:sz w:val="28"/>
          <w:szCs w:val="28"/>
          <w:lang w:val="uk-UA"/>
        </w:rPr>
        <w:t>е</w:t>
      </w:r>
      <w:r w:rsidRPr="00891248">
        <w:rPr>
          <w:sz w:val="28"/>
          <w:szCs w:val="28"/>
          <w:lang w:val="uk-UA"/>
        </w:rPr>
        <w:tab/>
        <w:t>I – кадр;</w:t>
      </w:r>
    </w:p>
    <w:p w:rsidR="00C471E3" w:rsidRPr="00891248" w:rsidRDefault="006D4824" w:rsidP="0075355C">
      <w:pPr>
        <w:spacing w:line="360" w:lineRule="auto"/>
        <w:ind w:firstLine="2160"/>
        <w:rPr>
          <w:sz w:val="28"/>
          <w:szCs w:val="28"/>
          <w:lang w:val="uk-UA"/>
        </w:rPr>
      </w:pPr>
      <w:r w:rsidRPr="00891248">
        <w:rPr>
          <w:sz w:val="28"/>
          <w:szCs w:val="28"/>
          <w:lang w:val="uk-UA"/>
        </w:rPr>
        <w:tab/>
        <w:t xml:space="preserve">X – розташування </w:t>
      </w:r>
      <w:r w:rsidR="001E1978" w:rsidRPr="00891248">
        <w:rPr>
          <w:sz w:val="28"/>
          <w:szCs w:val="28"/>
          <w:lang w:val="uk-UA"/>
        </w:rPr>
        <w:t>пікселя</w:t>
      </w:r>
      <w:r w:rsidRPr="00891248">
        <w:rPr>
          <w:sz w:val="28"/>
          <w:szCs w:val="28"/>
          <w:lang w:val="uk-UA"/>
        </w:rPr>
        <w:t xml:space="preserve"> на </w:t>
      </w:r>
      <w:r w:rsidR="003A6159" w:rsidRPr="00891248">
        <w:rPr>
          <w:sz w:val="28"/>
          <w:szCs w:val="28"/>
          <w:lang w:val="uk-UA"/>
        </w:rPr>
        <w:t>двовимірному</w:t>
      </w:r>
      <w:r w:rsidRPr="00891248">
        <w:rPr>
          <w:sz w:val="28"/>
          <w:szCs w:val="28"/>
          <w:lang w:val="uk-UA"/>
        </w:rPr>
        <w:t xml:space="preserve"> кадрі;</w:t>
      </w:r>
    </w:p>
    <w:p w:rsidR="006D4824" w:rsidRPr="00891248" w:rsidRDefault="006D4824" w:rsidP="0075355C">
      <w:pPr>
        <w:spacing w:line="360" w:lineRule="auto"/>
        <w:ind w:firstLine="2160"/>
        <w:rPr>
          <w:sz w:val="28"/>
          <w:szCs w:val="28"/>
          <w:lang w:val="uk-UA"/>
        </w:rPr>
      </w:pPr>
      <w:r w:rsidRPr="00891248">
        <w:rPr>
          <w:sz w:val="28"/>
          <w:szCs w:val="28"/>
          <w:lang w:val="uk-UA"/>
        </w:rPr>
        <w:tab/>
        <w:t>J – інший кадр;</w:t>
      </w:r>
    </w:p>
    <w:p w:rsidR="006D4824" w:rsidRPr="00891248" w:rsidRDefault="006D4824" w:rsidP="0075355C">
      <w:pPr>
        <w:spacing w:line="360" w:lineRule="auto"/>
        <w:ind w:firstLine="2160"/>
        <w:rPr>
          <w:sz w:val="28"/>
          <w:szCs w:val="28"/>
          <w:lang w:val="uk-UA"/>
        </w:rPr>
      </w:pPr>
      <w:r w:rsidRPr="00891248">
        <w:rPr>
          <w:sz w:val="28"/>
          <w:szCs w:val="28"/>
          <w:lang w:val="uk-UA"/>
        </w:rPr>
        <w:tab/>
        <w:t>d – вектор зміщення.</w:t>
      </w:r>
    </w:p>
    <w:p w:rsidR="00AB4332" w:rsidRPr="00891248" w:rsidRDefault="006D4824" w:rsidP="0075355C">
      <w:pPr>
        <w:spacing w:line="360" w:lineRule="auto"/>
        <w:ind w:firstLine="630"/>
        <w:rPr>
          <w:sz w:val="28"/>
          <w:szCs w:val="28"/>
          <w:lang w:val="uk-UA"/>
        </w:rPr>
      </w:pPr>
      <w:r w:rsidRPr="00891248">
        <w:rPr>
          <w:sz w:val="28"/>
          <w:szCs w:val="28"/>
          <w:lang w:val="uk-UA"/>
        </w:rPr>
        <w:t xml:space="preserve">Рівняння 3.1 свідчить, що піксель в двовимірному позиції (X) на кадрі I може змінити свою позицію на іншому кадрі J, але він зберігає свою яскравість. </w:t>
      </w:r>
    </w:p>
    <w:p w:rsidR="006D4824" w:rsidRPr="00891248" w:rsidRDefault="006D4824" w:rsidP="0075355C">
      <w:pPr>
        <w:spacing w:line="360" w:lineRule="auto"/>
        <w:ind w:firstLine="630"/>
        <w:rPr>
          <w:sz w:val="28"/>
          <w:szCs w:val="28"/>
          <w:lang w:val="uk-UA"/>
        </w:rPr>
      </w:pPr>
      <w:r w:rsidRPr="00891248">
        <w:rPr>
          <w:sz w:val="28"/>
          <w:szCs w:val="28"/>
          <w:lang w:val="uk-UA"/>
        </w:rPr>
        <w:t xml:space="preserve">Надалі вектор d буде </w:t>
      </w:r>
      <w:r w:rsidR="00AB4332" w:rsidRPr="00891248">
        <w:rPr>
          <w:sz w:val="28"/>
          <w:szCs w:val="28"/>
          <w:lang w:val="uk-UA"/>
        </w:rPr>
        <w:t>називатися</w:t>
      </w:r>
      <w:r w:rsidRPr="00891248">
        <w:rPr>
          <w:sz w:val="28"/>
          <w:szCs w:val="28"/>
          <w:lang w:val="uk-UA"/>
        </w:rPr>
        <w:t xml:space="preserve"> вектор</w:t>
      </w:r>
      <w:r w:rsidR="00AB4332" w:rsidRPr="00891248">
        <w:rPr>
          <w:sz w:val="28"/>
          <w:szCs w:val="28"/>
          <w:lang w:val="uk-UA"/>
        </w:rPr>
        <w:t>ом</w:t>
      </w:r>
      <w:r w:rsidRPr="00891248">
        <w:rPr>
          <w:sz w:val="28"/>
          <w:szCs w:val="28"/>
          <w:lang w:val="uk-UA"/>
        </w:rPr>
        <w:t xml:space="preserve"> зміщення. Друге </w:t>
      </w:r>
      <w:r w:rsidR="00AB4332" w:rsidRPr="00891248">
        <w:rPr>
          <w:sz w:val="28"/>
          <w:szCs w:val="28"/>
          <w:lang w:val="uk-UA"/>
        </w:rPr>
        <w:t>припущення відноситься до [8]</w:t>
      </w:r>
      <w:r w:rsidRPr="00891248">
        <w:rPr>
          <w:sz w:val="28"/>
          <w:szCs w:val="28"/>
          <w:lang w:val="uk-UA"/>
        </w:rPr>
        <w:t xml:space="preserve"> тимчасов</w:t>
      </w:r>
      <w:r w:rsidR="00AB4332" w:rsidRPr="00891248">
        <w:rPr>
          <w:sz w:val="28"/>
          <w:szCs w:val="28"/>
          <w:lang w:val="uk-UA"/>
        </w:rPr>
        <w:t>ої</w:t>
      </w:r>
      <w:r w:rsidRPr="00891248">
        <w:rPr>
          <w:sz w:val="28"/>
          <w:szCs w:val="28"/>
          <w:lang w:val="uk-UA"/>
        </w:rPr>
        <w:t xml:space="preserve"> </w:t>
      </w:r>
      <w:r w:rsidR="00AB4332" w:rsidRPr="00891248">
        <w:rPr>
          <w:sz w:val="28"/>
          <w:szCs w:val="28"/>
          <w:lang w:val="uk-UA"/>
        </w:rPr>
        <w:t>постійності об’єкта цікавості</w:t>
      </w:r>
      <w:r w:rsidRPr="00891248">
        <w:rPr>
          <w:sz w:val="28"/>
          <w:szCs w:val="28"/>
          <w:lang w:val="uk-UA"/>
        </w:rPr>
        <w:t>. У ньому говориться, що вектор зміщення малий</w:t>
      </w:r>
      <w:r w:rsidR="004E589A" w:rsidRPr="00891248">
        <w:rPr>
          <w:sz w:val="28"/>
          <w:szCs w:val="28"/>
          <w:lang w:val="uk-UA"/>
        </w:rPr>
        <w:t xml:space="preserve"> – це </w:t>
      </w:r>
      <w:r w:rsidRPr="00891248">
        <w:rPr>
          <w:sz w:val="28"/>
          <w:szCs w:val="28"/>
          <w:lang w:val="uk-UA"/>
        </w:rPr>
        <w:t>означає, що J (X) може бути апроксимована</w:t>
      </w:r>
    </w:p>
    <w:p w:rsidR="00551FD8" w:rsidRPr="00891248" w:rsidRDefault="004E589A" w:rsidP="0075355C">
      <w:pPr>
        <w:spacing w:line="360" w:lineRule="auto"/>
        <w:jc w:val="right"/>
        <w:rPr>
          <w:sz w:val="28"/>
          <w:szCs w:val="28"/>
          <w:lang w:val="uk-UA"/>
        </w:rPr>
      </w:pPr>
      <w:r w:rsidRPr="00891248">
        <w:rPr>
          <w:sz w:val="28"/>
          <w:szCs w:val="28"/>
          <w:lang w:val="uk-UA"/>
        </w:rPr>
        <w:t>J(X) ≈ I(X) +</w:t>
      </w:r>
      <m:oMath>
        <m:sSup>
          <m:sSupPr>
            <m:ctrlPr>
              <w:rPr>
                <w:rFonts w:ascii="Cambria Math" w:hAnsi="Cambria Math"/>
                <w:i/>
                <w:sz w:val="28"/>
                <w:szCs w:val="28"/>
                <w:lang w:val="uk-UA"/>
              </w:rPr>
            </m:ctrlPr>
          </m:sSupPr>
          <m:e>
            <m:r>
              <w:rPr>
                <w:rFonts w:ascii="Cambria Math" w:hAnsi="Cambria Math"/>
                <w:sz w:val="28"/>
                <w:szCs w:val="28"/>
                <w:lang w:val="uk-UA"/>
              </w:rPr>
              <m:t>I</m:t>
            </m:r>
          </m:e>
          <m:sup>
            <m:r>
              <w:rPr>
                <w:rFonts w:ascii="Cambria Math" w:hAnsi="Cambria Math"/>
                <w:sz w:val="28"/>
                <w:szCs w:val="28"/>
                <w:lang w:val="uk-UA"/>
              </w:rPr>
              <m:t>'</m:t>
            </m:r>
          </m:sup>
        </m:sSup>
        <m:d>
          <m:dPr>
            <m:ctrlPr>
              <w:rPr>
                <w:rFonts w:ascii="Cambria Math" w:hAnsi="Cambria Math"/>
                <w:i/>
                <w:sz w:val="28"/>
                <w:szCs w:val="28"/>
                <w:lang w:val="uk-UA"/>
              </w:rPr>
            </m:ctrlPr>
          </m:dPr>
          <m:e>
            <m:r>
              <w:rPr>
                <w:rFonts w:ascii="Cambria Math" w:hAnsi="Cambria Math"/>
                <w:sz w:val="28"/>
                <w:szCs w:val="28"/>
                <w:lang w:val="uk-UA"/>
              </w:rPr>
              <m:t>X</m:t>
            </m:r>
          </m:e>
        </m:d>
      </m:oMath>
      <w:r w:rsidR="00551FD8" w:rsidRPr="00891248">
        <w:rPr>
          <w:sz w:val="28"/>
          <w:szCs w:val="28"/>
          <w:lang w:val="uk-UA"/>
        </w:rPr>
        <w:t>d</w:t>
      </w:r>
      <w:r w:rsidRPr="00891248">
        <w:rPr>
          <w:sz w:val="28"/>
          <w:szCs w:val="28"/>
          <w:lang w:val="uk-UA"/>
        </w:rPr>
        <w:t xml:space="preserve">,           </w:t>
      </w:r>
      <w:r w:rsidR="00313CF2" w:rsidRPr="00891248">
        <w:rPr>
          <w:sz w:val="28"/>
          <w:szCs w:val="28"/>
          <w:lang w:val="uk-UA"/>
        </w:rPr>
        <w:t xml:space="preserve">        </w:t>
      </w:r>
      <w:r w:rsidRPr="00891248">
        <w:rPr>
          <w:sz w:val="28"/>
          <w:szCs w:val="28"/>
          <w:lang w:val="uk-UA"/>
        </w:rPr>
        <w:t xml:space="preserve">                   </w:t>
      </w:r>
      <w:r w:rsidR="00551FD8" w:rsidRPr="00891248">
        <w:rPr>
          <w:sz w:val="28"/>
          <w:szCs w:val="28"/>
          <w:lang w:val="uk-UA"/>
        </w:rPr>
        <w:t xml:space="preserve"> (</w:t>
      </w:r>
      <w:r w:rsidRPr="00891248">
        <w:rPr>
          <w:sz w:val="28"/>
          <w:szCs w:val="28"/>
          <w:lang w:val="uk-UA"/>
        </w:rPr>
        <w:t>3</w:t>
      </w:r>
      <w:r w:rsidR="00551FD8" w:rsidRPr="00891248">
        <w:rPr>
          <w:sz w:val="28"/>
          <w:szCs w:val="28"/>
          <w:lang w:val="uk-UA"/>
        </w:rPr>
        <w:t>.2)</w:t>
      </w:r>
    </w:p>
    <w:p w:rsidR="004E589A" w:rsidRPr="00891248" w:rsidRDefault="004E589A" w:rsidP="0075355C">
      <w:pPr>
        <w:spacing w:line="360" w:lineRule="auto"/>
        <w:ind w:firstLine="1980"/>
        <w:rPr>
          <w:sz w:val="28"/>
          <w:szCs w:val="28"/>
          <w:lang w:val="uk-UA"/>
        </w:rPr>
      </w:pPr>
      <w:r w:rsidRPr="00891248">
        <w:rPr>
          <w:sz w:val="28"/>
          <w:szCs w:val="28"/>
          <w:lang w:val="uk-UA"/>
        </w:rPr>
        <w:t>де</w:t>
      </w:r>
      <w:r w:rsidRPr="00891248">
        <w:rPr>
          <w:sz w:val="28"/>
          <w:szCs w:val="28"/>
          <w:lang w:val="uk-UA"/>
        </w:rPr>
        <w:tab/>
        <w:t>I – кадр;</w:t>
      </w:r>
    </w:p>
    <w:p w:rsidR="004E589A" w:rsidRPr="00891248" w:rsidRDefault="004E589A" w:rsidP="0075355C">
      <w:pPr>
        <w:spacing w:line="360" w:lineRule="auto"/>
        <w:ind w:firstLine="1980"/>
        <w:rPr>
          <w:sz w:val="28"/>
          <w:szCs w:val="28"/>
          <w:lang w:val="uk-UA"/>
        </w:rPr>
      </w:pPr>
      <w:r w:rsidRPr="00891248">
        <w:rPr>
          <w:sz w:val="28"/>
          <w:szCs w:val="28"/>
          <w:lang w:val="uk-UA"/>
        </w:rPr>
        <w:tab/>
      </w:r>
      <w:r w:rsidR="00844137">
        <w:rPr>
          <w:sz w:val="28"/>
          <w:szCs w:val="28"/>
          <w:lang w:val="uk-UA"/>
        </w:rPr>
        <w:tab/>
      </w:r>
      <w:r w:rsidRPr="00891248">
        <w:rPr>
          <w:sz w:val="28"/>
          <w:szCs w:val="28"/>
          <w:lang w:val="uk-UA"/>
        </w:rPr>
        <w:t xml:space="preserve">X – розташування </w:t>
      </w:r>
      <w:r w:rsidR="003A6159" w:rsidRPr="00891248">
        <w:rPr>
          <w:sz w:val="28"/>
          <w:szCs w:val="28"/>
          <w:lang w:val="uk-UA"/>
        </w:rPr>
        <w:t>пікселях</w:t>
      </w:r>
      <w:r w:rsidRPr="00891248">
        <w:rPr>
          <w:sz w:val="28"/>
          <w:szCs w:val="28"/>
          <w:lang w:val="uk-UA"/>
        </w:rPr>
        <w:t xml:space="preserve"> на </w:t>
      </w:r>
      <w:r w:rsidR="003A6159" w:rsidRPr="00891248">
        <w:rPr>
          <w:sz w:val="28"/>
          <w:szCs w:val="28"/>
          <w:lang w:val="uk-UA"/>
        </w:rPr>
        <w:t>двовимірному</w:t>
      </w:r>
      <w:r w:rsidRPr="00891248">
        <w:rPr>
          <w:sz w:val="28"/>
          <w:szCs w:val="28"/>
          <w:lang w:val="uk-UA"/>
        </w:rPr>
        <w:t xml:space="preserve"> кадрі;</w:t>
      </w:r>
    </w:p>
    <w:p w:rsidR="004E589A" w:rsidRPr="00891248" w:rsidRDefault="004E589A" w:rsidP="0075355C">
      <w:pPr>
        <w:spacing w:line="360" w:lineRule="auto"/>
        <w:ind w:firstLine="1980"/>
        <w:rPr>
          <w:sz w:val="28"/>
          <w:szCs w:val="28"/>
          <w:lang w:val="uk-UA"/>
        </w:rPr>
      </w:pPr>
      <w:r w:rsidRPr="00891248">
        <w:rPr>
          <w:sz w:val="28"/>
          <w:szCs w:val="28"/>
          <w:lang w:val="uk-UA"/>
        </w:rPr>
        <w:tab/>
      </w:r>
      <w:r w:rsidR="00844137">
        <w:rPr>
          <w:sz w:val="28"/>
          <w:szCs w:val="28"/>
          <w:lang w:val="uk-UA"/>
        </w:rPr>
        <w:tab/>
      </w:r>
      <w:r w:rsidRPr="00891248">
        <w:rPr>
          <w:sz w:val="28"/>
          <w:szCs w:val="28"/>
          <w:lang w:val="uk-UA"/>
        </w:rPr>
        <w:t>J – інший кадр;</w:t>
      </w:r>
    </w:p>
    <w:p w:rsidR="004E589A" w:rsidRPr="00891248" w:rsidRDefault="00844137" w:rsidP="0075355C">
      <w:pPr>
        <w:spacing w:line="360" w:lineRule="auto"/>
        <w:ind w:firstLine="1980"/>
        <w:rPr>
          <w:sz w:val="28"/>
          <w:szCs w:val="28"/>
          <w:lang w:val="uk-UA"/>
        </w:rPr>
      </w:pPr>
      <w:r>
        <w:rPr>
          <w:sz w:val="28"/>
          <w:szCs w:val="28"/>
          <w:lang w:val="uk-UA"/>
        </w:rPr>
        <w:tab/>
      </w:r>
      <w:r w:rsidR="004E589A" w:rsidRPr="00891248">
        <w:rPr>
          <w:sz w:val="28"/>
          <w:szCs w:val="28"/>
          <w:lang w:val="uk-UA"/>
        </w:rPr>
        <w:tab/>
        <w:t>d – вектор зміщення;</w:t>
      </w:r>
    </w:p>
    <w:p w:rsidR="004E589A" w:rsidRPr="00891248" w:rsidRDefault="00844137" w:rsidP="0075355C">
      <w:pPr>
        <w:spacing w:line="360" w:lineRule="auto"/>
        <w:ind w:firstLine="1980"/>
        <w:rPr>
          <w:sz w:val="28"/>
          <w:szCs w:val="28"/>
          <w:lang w:val="uk-UA"/>
        </w:rPr>
      </w:pPr>
      <w:r>
        <w:rPr>
          <w:sz w:val="28"/>
          <w:szCs w:val="28"/>
          <w:lang w:val="uk-UA"/>
        </w:rPr>
        <w:tab/>
      </w:r>
      <w:r w:rsidR="004E589A" w:rsidRPr="00891248">
        <w:rPr>
          <w:sz w:val="28"/>
          <w:szCs w:val="28"/>
          <w:lang w:val="uk-UA"/>
        </w:rPr>
        <w:tab/>
      </w:r>
      <m:oMath>
        <m:sSup>
          <m:sSupPr>
            <m:ctrlPr>
              <w:rPr>
                <w:rFonts w:ascii="Cambria Math" w:hAnsi="Cambria Math"/>
                <w:i/>
                <w:sz w:val="28"/>
                <w:szCs w:val="28"/>
                <w:lang w:val="uk-UA"/>
              </w:rPr>
            </m:ctrlPr>
          </m:sSupPr>
          <m:e>
            <m:r>
              <w:rPr>
                <w:rFonts w:ascii="Cambria Math" w:hAnsi="Cambria Math"/>
                <w:sz w:val="28"/>
                <w:szCs w:val="28"/>
                <w:lang w:val="uk-UA"/>
              </w:rPr>
              <m:t>I</m:t>
            </m:r>
          </m:e>
          <m:sup>
            <m:r>
              <w:rPr>
                <w:rFonts w:ascii="Cambria Math" w:hAnsi="Cambria Math"/>
                <w:sz w:val="28"/>
                <w:szCs w:val="28"/>
                <w:lang w:val="uk-UA"/>
              </w:rPr>
              <m:t>'</m:t>
            </m:r>
          </m:sup>
        </m:sSup>
        <m:d>
          <m:dPr>
            <m:ctrlPr>
              <w:rPr>
                <w:rFonts w:ascii="Cambria Math" w:hAnsi="Cambria Math"/>
                <w:i/>
                <w:sz w:val="28"/>
                <w:szCs w:val="28"/>
                <w:lang w:val="uk-UA"/>
              </w:rPr>
            </m:ctrlPr>
          </m:dPr>
          <m:e>
            <m:r>
              <w:rPr>
                <w:rFonts w:ascii="Cambria Math" w:hAnsi="Cambria Math"/>
                <w:sz w:val="28"/>
                <w:szCs w:val="28"/>
                <w:lang w:val="uk-UA"/>
              </w:rPr>
              <m:t>X</m:t>
            </m:r>
          </m:e>
        </m:d>
      </m:oMath>
      <w:r w:rsidR="004E589A" w:rsidRPr="00891248">
        <w:rPr>
          <w:sz w:val="28"/>
          <w:szCs w:val="28"/>
          <w:lang w:val="uk-UA"/>
        </w:rPr>
        <w:t>- є градієнт I в точці X.</w:t>
      </w:r>
    </w:p>
    <w:p w:rsidR="00A07304" w:rsidRPr="00891248" w:rsidRDefault="00A07304" w:rsidP="0075355C">
      <w:pPr>
        <w:spacing w:line="360" w:lineRule="auto"/>
        <w:ind w:firstLine="630"/>
        <w:rPr>
          <w:sz w:val="28"/>
          <w:szCs w:val="28"/>
          <w:lang w:val="uk-UA"/>
        </w:rPr>
      </w:pPr>
      <w:r w:rsidRPr="00891248">
        <w:rPr>
          <w:sz w:val="28"/>
          <w:szCs w:val="28"/>
          <w:lang w:val="uk-UA"/>
        </w:rPr>
        <w:t xml:space="preserve">Тоді, </w:t>
      </w:r>
      <w:r w:rsidR="00E70FE9" w:rsidRPr="00891248">
        <w:rPr>
          <w:sz w:val="28"/>
          <w:szCs w:val="28"/>
          <w:lang w:val="uk-UA"/>
        </w:rPr>
        <w:t>значення</w:t>
      </w:r>
      <w:r w:rsidRPr="00891248">
        <w:rPr>
          <w:sz w:val="28"/>
          <w:szCs w:val="28"/>
          <w:lang w:val="uk-UA"/>
        </w:rPr>
        <w:t xml:space="preserve"> d буде</w:t>
      </w:r>
      <w:r w:rsidR="00E70FE9" w:rsidRPr="00891248">
        <w:rPr>
          <w:sz w:val="28"/>
          <w:szCs w:val="28"/>
          <w:lang w:val="uk-UA"/>
        </w:rPr>
        <w:t xml:space="preserve"> обраховуватися наступним чином</w:t>
      </w:r>
    </w:p>
    <w:p w:rsidR="00551FD8" w:rsidRPr="00891248" w:rsidRDefault="00A07304" w:rsidP="0075355C">
      <w:pPr>
        <w:spacing w:line="360" w:lineRule="auto"/>
        <w:jc w:val="right"/>
        <w:rPr>
          <w:sz w:val="28"/>
          <w:szCs w:val="28"/>
          <w:lang w:val="uk-UA"/>
        </w:rPr>
      </w:pPr>
      <w:r w:rsidRPr="00891248">
        <w:rPr>
          <w:sz w:val="28"/>
          <w:szCs w:val="28"/>
          <w:lang w:val="uk-UA"/>
        </w:rPr>
        <w:t xml:space="preserve">d ≈ (J(X)−I(X)) / </w:t>
      </w:r>
      <m:oMath>
        <m:sSup>
          <m:sSupPr>
            <m:ctrlPr>
              <w:rPr>
                <w:rFonts w:ascii="Cambria Math" w:hAnsi="Cambria Math"/>
                <w:i/>
                <w:sz w:val="28"/>
                <w:szCs w:val="28"/>
                <w:lang w:val="uk-UA"/>
              </w:rPr>
            </m:ctrlPr>
          </m:sSupPr>
          <m:e>
            <m:r>
              <w:rPr>
                <w:rFonts w:ascii="Cambria Math" w:hAnsi="Cambria Math"/>
                <w:sz w:val="28"/>
                <w:szCs w:val="28"/>
                <w:lang w:val="uk-UA"/>
              </w:rPr>
              <m:t>I</m:t>
            </m:r>
          </m:e>
          <m:sup>
            <m:r>
              <w:rPr>
                <w:rFonts w:ascii="Cambria Math" w:hAnsi="Cambria Math"/>
                <w:sz w:val="28"/>
                <w:szCs w:val="28"/>
                <w:lang w:val="uk-UA"/>
              </w:rPr>
              <m:t>'</m:t>
            </m:r>
          </m:sup>
        </m:sSup>
        <m:d>
          <m:dPr>
            <m:ctrlPr>
              <w:rPr>
                <w:rFonts w:ascii="Cambria Math" w:hAnsi="Cambria Math"/>
                <w:i/>
                <w:sz w:val="28"/>
                <w:szCs w:val="28"/>
                <w:lang w:val="uk-UA"/>
              </w:rPr>
            </m:ctrlPr>
          </m:dPr>
          <m:e>
            <m:r>
              <w:rPr>
                <w:rFonts w:ascii="Cambria Math" w:hAnsi="Cambria Math"/>
                <w:sz w:val="28"/>
                <w:szCs w:val="28"/>
                <w:lang w:val="uk-UA"/>
              </w:rPr>
              <m:t>X</m:t>
            </m:r>
          </m:e>
        </m:d>
      </m:oMath>
      <w:r w:rsidRPr="00891248">
        <w:rPr>
          <w:sz w:val="28"/>
          <w:szCs w:val="28"/>
          <w:lang w:val="uk-UA"/>
        </w:rPr>
        <w:t xml:space="preserve">    </w:t>
      </w:r>
      <w:r w:rsidR="00E70FE9" w:rsidRPr="00891248">
        <w:rPr>
          <w:sz w:val="28"/>
          <w:szCs w:val="28"/>
          <w:lang w:val="uk-UA"/>
        </w:rPr>
        <w:t xml:space="preserve"> </w:t>
      </w:r>
      <w:r w:rsidRPr="00891248">
        <w:rPr>
          <w:sz w:val="28"/>
          <w:szCs w:val="28"/>
          <w:lang w:val="uk-UA"/>
        </w:rPr>
        <w:t xml:space="preserve">                                 </w:t>
      </w:r>
      <w:r w:rsidR="00551FD8" w:rsidRPr="00891248">
        <w:rPr>
          <w:sz w:val="28"/>
          <w:szCs w:val="28"/>
          <w:lang w:val="uk-UA"/>
        </w:rPr>
        <w:t xml:space="preserve"> (</w:t>
      </w:r>
      <w:r w:rsidR="00E70FE9" w:rsidRPr="00891248">
        <w:rPr>
          <w:sz w:val="28"/>
          <w:szCs w:val="28"/>
          <w:lang w:val="uk-UA"/>
        </w:rPr>
        <w:t>3</w:t>
      </w:r>
      <w:r w:rsidR="00551FD8" w:rsidRPr="00891248">
        <w:rPr>
          <w:sz w:val="28"/>
          <w:szCs w:val="28"/>
          <w:lang w:val="uk-UA"/>
        </w:rPr>
        <w:t xml:space="preserve">.3) </w:t>
      </w:r>
    </w:p>
    <w:p w:rsidR="00E70FE9" w:rsidRPr="00891248" w:rsidRDefault="00E70FE9" w:rsidP="0075355C">
      <w:pPr>
        <w:spacing w:line="360" w:lineRule="auto"/>
        <w:ind w:firstLine="630"/>
        <w:rPr>
          <w:sz w:val="28"/>
          <w:szCs w:val="28"/>
          <w:lang w:val="uk-UA"/>
        </w:rPr>
      </w:pPr>
      <w:r w:rsidRPr="00891248">
        <w:rPr>
          <w:sz w:val="28"/>
          <w:szCs w:val="28"/>
          <w:lang w:val="uk-UA"/>
        </w:rPr>
        <w:t xml:space="preserve">Для будь-якого пікселя, рівняння 3.3 є невизначеним, тому простором рішення є лінію замість точки. </w:t>
      </w:r>
    </w:p>
    <w:p w:rsidR="00E70FE9" w:rsidRPr="00891248" w:rsidRDefault="00E70FE9" w:rsidP="0075355C">
      <w:pPr>
        <w:spacing w:line="360" w:lineRule="auto"/>
        <w:ind w:firstLine="630"/>
        <w:rPr>
          <w:sz w:val="28"/>
          <w:szCs w:val="28"/>
          <w:lang w:val="uk-UA"/>
        </w:rPr>
      </w:pPr>
      <w:r w:rsidRPr="00891248">
        <w:rPr>
          <w:sz w:val="28"/>
          <w:szCs w:val="28"/>
          <w:lang w:val="uk-UA"/>
        </w:rPr>
        <w:t>Третє припущення, відоме як просторові когерентності, полегшує рішення цієї проблеми. У ньому говориться, що всі пікселі, що лежать у межах вікна навколо пікселя переміщення когерентн</w:t>
      </w:r>
      <w:r w:rsidR="006F02C8" w:rsidRPr="00891248">
        <w:rPr>
          <w:sz w:val="28"/>
          <w:szCs w:val="28"/>
          <w:lang w:val="uk-UA"/>
        </w:rPr>
        <w:t>і</w:t>
      </w:r>
      <w:r w:rsidRPr="00891248">
        <w:rPr>
          <w:sz w:val="28"/>
          <w:szCs w:val="28"/>
          <w:lang w:val="uk-UA"/>
        </w:rPr>
        <w:t xml:space="preserve">. </w:t>
      </w:r>
      <w:r w:rsidR="006F02C8" w:rsidRPr="00891248">
        <w:rPr>
          <w:sz w:val="28"/>
          <w:szCs w:val="28"/>
          <w:lang w:val="uk-UA"/>
        </w:rPr>
        <w:t xml:space="preserve">Використавши </w:t>
      </w:r>
      <w:r w:rsidRPr="00891248">
        <w:rPr>
          <w:sz w:val="28"/>
          <w:szCs w:val="28"/>
          <w:lang w:val="uk-UA"/>
        </w:rPr>
        <w:t xml:space="preserve">це припущення, </w:t>
      </w:r>
      <w:r w:rsidR="006F02C8" w:rsidRPr="00891248">
        <w:rPr>
          <w:sz w:val="28"/>
          <w:szCs w:val="28"/>
          <w:lang w:val="uk-UA"/>
        </w:rPr>
        <w:t xml:space="preserve">можна знайти d </w:t>
      </w:r>
      <w:r w:rsidRPr="00891248">
        <w:rPr>
          <w:sz w:val="28"/>
          <w:szCs w:val="28"/>
          <w:lang w:val="uk-UA"/>
        </w:rPr>
        <w:t xml:space="preserve">шляхом </w:t>
      </w:r>
      <w:r w:rsidR="00593FD6" w:rsidRPr="00891248">
        <w:rPr>
          <w:sz w:val="28"/>
          <w:szCs w:val="28"/>
          <w:lang w:val="uk-UA"/>
        </w:rPr>
        <w:t>підрахунку суми найменших квадратів.</w:t>
      </w:r>
    </w:p>
    <w:p w:rsidR="00551FD8" w:rsidRPr="00891248" w:rsidRDefault="006B0AF4" w:rsidP="0075355C">
      <w:pPr>
        <w:spacing w:line="360" w:lineRule="auto"/>
        <w:jc w:val="right"/>
        <w:rPr>
          <w:b/>
          <w:bCs/>
          <w:iCs/>
          <w:sz w:val="28"/>
          <w:szCs w:val="28"/>
          <w:lang w:val="uk-UA"/>
          <w:rPrChange w:id="221" w:author="ASD" w:date="2016-06-09T16:59:00Z">
            <w:rPr>
              <w:b/>
              <w:bCs/>
              <w:iCs/>
              <w:lang w:val="uk-UA"/>
            </w:rPr>
          </w:rPrChange>
        </w:rPr>
      </w:pPr>
      <m:oMath>
        <m:nary>
          <m:naryPr>
            <m:chr m:val="∑"/>
            <m:limLoc m:val="undOvr"/>
            <m:ctrlPr>
              <w:rPr>
                <w:rFonts w:ascii="Cambria Math" w:hAnsi="Cambria Math"/>
                <w:sz w:val="28"/>
                <w:szCs w:val="28"/>
                <w:lang w:val="uk-UA"/>
              </w:rPr>
            </m:ctrlPr>
          </m:naryPr>
          <m:sub>
            <m:d>
              <m:dPr>
                <m:ctrlPr>
                  <w:rPr>
                    <w:rFonts w:ascii="Cambria Math" w:hAnsi="Cambria Math"/>
                    <w:sz w:val="28"/>
                    <w:szCs w:val="28"/>
                    <w:lang w:val="uk-UA"/>
                  </w:rPr>
                </m:ctrlPr>
              </m:dPr>
              <m:e>
                <m:r>
                  <w:rPr>
                    <w:rFonts w:ascii="Cambria Math" w:hAnsi="Cambria Math"/>
                    <w:sz w:val="28"/>
                    <w:szCs w:val="28"/>
                    <w:lang w:val="uk-UA"/>
                    <w:rPrChange w:id="222" w:author="ASD" w:date="2016-06-09T16:59:00Z">
                      <w:rPr>
                        <w:rFonts w:ascii="Cambria Math" w:hAnsi="Cambria Math"/>
                        <w:lang w:val="uk-UA"/>
                      </w:rPr>
                    </w:rPrChange>
                  </w:rPr>
                  <m:t>x</m:t>
                </m:r>
                <m:r>
                  <m:rPr>
                    <m:sty m:val="p"/>
                  </m:rPr>
                  <w:rPr>
                    <w:rFonts w:ascii="Cambria Math" w:hAnsi="Cambria Math"/>
                    <w:sz w:val="28"/>
                    <w:szCs w:val="28"/>
                    <w:lang w:val="uk-UA"/>
                    <w:rPrChange w:id="223" w:author="ASD" w:date="2016-06-09T16:59:00Z">
                      <w:rPr>
                        <w:rFonts w:ascii="Cambria Math" w:hAnsi="Cambria Math"/>
                        <w:lang w:val="uk-UA"/>
                      </w:rPr>
                    </w:rPrChange>
                  </w:rPr>
                  <m:t xml:space="preserve">, </m:t>
                </m:r>
                <m:r>
                  <w:rPr>
                    <w:rFonts w:ascii="Cambria Math" w:hAnsi="Cambria Math"/>
                    <w:sz w:val="28"/>
                    <w:szCs w:val="28"/>
                    <w:lang w:val="uk-UA"/>
                    <w:rPrChange w:id="224" w:author="ASD" w:date="2016-06-09T16:59:00Z">
                      <w:rPr>
                        <w:rFonts w:ascii="Cambria Math" w:hAnsi="Cambria Math"/>
                        <w:lang w:val="uk-UA"/>
                      </w:rPr>
                    </w:rPrChange>
                  </w:rPr>
                  <m:t>y</m:t>
                </m:r>
              </m:e>
            </m:d>
            <m:r>
              <m:rPr>
                <m:sty m:val="p"/>
              </m:rPr>
              <w:rPr>
                <w:rFonts w:ascii="Cambria Math" w:hAnsi="Cambria Math" w:hint="eastAsia"/>
                <w:sz w:val="28"/>
                <w:szCs w:val="28"/>
                <w:lang w:val="uk-UA"/>
                <w:rPrChange w:id="225" w:author="ASD" w:date="2016-06-09T16:59:00Z">
                  <w:rPr>
                    <w:rFonts w:ascii="Cambria Math" w:hAnsi="Cambria Math" w:hint="eastAsia"/>
                    <w:lang w:val="uk-UA"/>
                  </w:rPr>
                </w:rPrChange>
              </w:rPr>
              <m:t>є</m:t>
            </m:r>
            <m:r>
              <m:rPr>
                <m:sty m:val="p"/>
              </m:rPr>
              <w:rPr>
                <w:rFonts w:ascii="Cambria Math" w:hAnsi="Cambria Math"/>
                <w:sz w:val="28"/>
                <w:szCs w:val="28"/>
                <w:lang w:val="uk-UA"/>
                <w:rPrChange w:id="226" w:author="ASD" w:date="2016-06-09T16:59:00Z">
                  <w:rPr>
                    <w:rFonts w:ascii="Cambria Math" w:hAnsi="Cambria Math"/>
                    <w:lang w:val="uk-UA"/>
                  </w:rPr>
                </w:rPrChange>
              </w:rPr>
              <m:t xml:space="preserve"> </m:t>
            </m:r>
            <m:r>
              <w:rPr>
                <w:rFonts w:ascii="Cambria Math" w:hAnsi="Cambria Math"/>
                <w:sz w:val="28"/>
                <w:szCs w:val="28"/>
                <w:lang w:val="uk-UA"/>
                <w:rPrChange w:id="227" w:author="ASD" w:date="2016-06-09T16:59:00Z">
                  <w:rPr>
                    <w:rFonts w:ascii="Cambria Math" w:hAnsi="Cambria Math"/>
                    <w:lang w:val="uk-UA"/>
                  </w:rPr>
                </w:rPrChange>
              </w:rPr>
              <m:t>W</m:t>
            </m:r>
          </m:sub>
          <m:sup>
            <m:r>
              <m:rPr>
                <m:sty m:val="p"/>
              </m:rPr>
              <w:rPr>
                <w:rFonts w:ascii="Cambria Math" w:hAnsi="Cambria Math"/>
                <w:sz w:val="28"/>
                <w:szCs w:val="28"/>
                <w:lang w:val="uk-UA"/>
                <w:rPrChange w:id="228" w:author="ASD" w:date="2016-06-09T16:59:00Z">
                  <w:rPr>
                    <w:rFonts w:ascii="Cambria Math" w:hAnsi="Cambria Math"/>
                    <w:lang w:val="uk-UA"/>
                  </w:rPr>
                </w:rPrChange>
              </w:rPr>
              <m:t xml:space="preserve"> </m:t>
            </m:r>
          </m:sup>
          <m:e>
            <m:sSup>
              <m:sSupPr>
                <m:ctrlPr>
                  <w:rPr>
                    <w:rFonts w:ascii="Cambria Math" w:hAnsi="Cambria Math"/>
                    <w:sz w:val="28"/>
                    <w:szCs w:val="28"/>
                    <w:lang w:val="uk-UA"/>
                  </w:rPr>
                </m:ctrlPr>
              </m:sSupPr>
              <m:e>
                <m:r>
                  <m:rPr>
                    <m:sty m:val="p"/>
                  </m:rPr>
                  <w:rPr>
                    <w:rFonts w:ascii="Cambria Math" w:hAnsi="Cambria Math"/>
                    <w:sz w:val="28"/>
                    <w:szCs w:val="28"/>
                    <w:lang w:val="uk-UA"/>
                    <w:rPrChange w:id="229" w:author="ASD" w:date="2016-06-09T16:59:00Z">
                      <w:rPr>
                        <w:rFonts w:ascii="Cambria Math" w:hAnsi="Cambria Math"/>
                        <w:lang w:val="uk-UA"/>
                      </w:rPr>
                    </w:rPrChange>
                  </w:rPr>
                  <m:t>(</m:t>
                </m:r>
                <m:r>
                  <w:rPr>
                    <w:rFonts w:ascii="Cambria Math" w:hAnsi="Cambria Math"/>
                    <w:sz w:val="28"/>
                    <w:szCs w:val="28"/>
                    <w:lang w:val="uk-UA"/>
                    <w:rPrChange w:id="230" w:author="ASD" w:date="2016-06-09T16:59:00Z">
                      <w:rPr>
                        <w:rFonts w:ascii="Cambria Math" w:hAnsi="Cambria Math"/>
                        <w:lang w:val="uk-UA"/>
                      </w:rPr>
                    </w:rPrChange>
                  </w:rPr>
                  <m:t>J</m:t>
                </m:r>
                <m:d>
                  <m:dPr>
                    <m:ctrlPr>
                      <w:rPr>
                        <w:rFonts w:ascii="Cambria Math" w:hAnsi="Cambria Math"/>
                        <w:sz w:val="28"/>
                        <w:szCs w:val="28"/>
                        <w:lang w:val="uk-UA"/>
                      </w:rPr>
                    </m:ctrlPr>
                  </m:dPr>
                  <m:e>
                    <m:r>
                      <w:rPr>
                        <w:rFonts w:ascii="Cambria Math" w:hAnsi="Cambria Math"/>
                        <w:sz w:val="28"/>
                        <w:szCs w:val="28"/>
                        <w:lang w:val="uk-UA"/>
                        <w:rPrChange w:id="231" w:author="ASD" w:date="2016-06-09T16:59:00Z">
                          <w:rPr>
                            <w:rFonts w:ascii="Cambria Math" w:hAnsi="Cambria Math"/>
                            <w:lang w:val="uk-UA"/>
                          </w:rPr>
                        </w:rPrChange>
                      </w:rPr>
                      <m:t>X</m:t>
                    </m:r>
                  </m:e>
                </m:d>
                <m:r>
                  <m:rPr>
                    <m:sty m:val="p"/>
                  </m:rPr>
                  <w:rPr>
                    <w:rFonts w:ascii="Cambria Math" w:hAnsi="Cambria Math"/>
                    <w:sz w:val="28"/>
                    <w:szCs w:val="28"/>
                    <w:lang w:val="uk-UA"/>
                    <w:rPrChange w:id="232" w:author="ASD" w:date="2016-06-09T16:59:00Z">
                      <w:rPr>
                        <w:rFonts w:ascii="Cambria Math" w:hAnsi="Cambria Math"/>
                        <w:lang w:val="uk-UA"/>
                      </w:rPr>
                    </w:rPrChange>
                  </w:rPr>
                  <m:t>-</m:t>
                </m:r>
                <m:r>
                  <w:rPr>
                    <w:rFonts w:ascii="Cambria Math" w:hAnsi="Cambria Math"/>
                    <w:sz w:val="28"/>
                    <w:szCs w:val="28"/>
                    <w:lang w:val="uk-UA"/>
                    <w:rPrChange w:id="233" w:author="ASD" w:date="2016-06-09T16:59:00Z">
                      <w:rPr>
                        <w:rFonts w:ascii="Cambria Math" w:hAnsi="Cambria Math"/>
                        <w:lang w:val="uk-UA"/>
                      </w:rPr>
                    </w:rPrChange>
                  </w:rPr>
                  <m:t>I</m:t>
                </m:r>
                <m:d>
                  <m:dPr>
                    <m:ctrlPr>
                      <w:rPr>
                        <w:rFonts w:ascii="Cambria Math" w:hAnsi="Cambria Math"/>
                        <w:sz w:val="28"/>
                        <w:szCs w:val="28"/>
                        <w:lang w:val="uk-UA"/>
                      </w:rPr>
                    </m:ctrlPr>
                  </m:dPr>
                  <m:e>
                    <m:r>
                      <w:rPr>
                        <w:rFonts w:ascii="Cambria Math" w:hAnsi="Cambria Math"/>
                        <w:sz w:val="28"/>
                        <w:szCs w:val="28"/>
                        <w:lang w:val="uk-UA"/>
                        <w:rPrChange w:id="234" w:author="ASD" w:date="2016-06-09T16:59:00Z">
                          <w:rPr>
                            <w:rFonts w:ascii="Cambria Math" w:hAnsi="Cambria Math"/>
                            <w:lang w:val="uk-UA"/>
                          </w:rPr>
                        </w:rPrChange>
                      </w:rPr>
                      <m:t>X</m:t>
                    </m:r>
                  </m:e>
                </m:d>
                <m:r>
                  <m:rPr>
                    <m:sty m:val="p"/>
                  </m:rPr>
                  <w:rPr>
                    <w:rFonts w:ascii="Cambria Math" w:hAnsi="Cambria Math"/>
                    <w:sz w:val="28"/>
                    <w:szCs w:val="28"/>
                    <w:lang w:val="uk-UA"/>
                    <w:rPrChange w:id="235" w:author="ASD" w:date="2016-06-09T16:59:00Z">
                      <w:rPr>
                        <w:rFonts w:ascii="Cambria Math" w:hAnsi="Cambria Math"/>
                        <w:lang w:val="uk-UA"/>
                      </w:rPr>
                    </w:rPrChange>
                  </w:rPr>
                  <m:t>-</m:t>
                </m:r>
                <m:sSup>
                  <m:sSupPr>
                    <m:ctrlPr>
                      <w:rPr>
                        <w:rFonts w:ascii="Cambria Math" w:hAnsi="Cambria Math"/>
                        <w:sz w:val="28"/>
                        <w:szCs w:val="28"/>
                        <w:lang w:val="uk-UA"/>
                      </w:rPr>
                    </m:ctrlPr>
                  </m:sSupPr>
                  <m:e>
                    <m:r>
                      <w:rPr>
                        <w:rFonts w:ascii="Cambria Math" w:hAnsi="Cambria Math"/>
                        <w:sz w:val="28"/>
                        <w:szCs w:val="28"/>
                        <w:lang w:val="uk-UA"/>
                        <w:rPrChange w:id="236" w:author="ASD" w:date="2016-06-09T16:59:00Z">
                          <w:rPr>
                            <w:rFonts w:ascii="Cambria Math" w:hAnsi="Cambria Math"/>
                            <w:lang w:val="uk-UA"/>
                          </w:rPr>
                        </w:rPrChange>
                      </w:rPr>
                      <m:t>I</m:t>
                    </m:r>
                  </m:e>
                  <m:sup>
                    <m:r>
                      <m:rPr>
                        <m:sty m:val="p"/>
                      </m:rPr>
                      <w:rPr>
                        <w:rFonts w:ascii="Cambria Math" w:hAnsi="Cambria Math"/>
                        <w:sz w:val="28"/>
                        <w:szCs w:val="28"/>
                        <w:lang w:val="uk-UA"/>
                        <w:rPrChange w:id="237" w:author="ASD" w:date="2016-06-09T16:59:00Z">
                          <w:rPr>
                            <w:rFonts w:ascii="Cambria Math" w:hAnsi="Cambria Math"/>
                            <w:lang w:val="uk-UA"/>
                          </w:rPr>
                        </w:rPrChange>
                      </w:rPr>
                      <m:t>'</m:t>
                    </m:r>
                  </m:sup>
                </m:sSup>
                <m:d>
                  <m:dPr>
                    <m:ctrlPr>
                      <w:rPr>
                        <w:rFonts w:ascii="Cambria Math" w:hAnsi="Cambria Math"/>
                        <w:sz w:val="28"/>
                        <w:szCs w:val="28"/>
                        <w:lang w:val="uk-UA"/>
                      </w:rPr>
                    </m:ctrlPr>
                  </m:dPr>
                  <m:e>
                    <m:r>
                      <w:rPr>
                        <w:rFonts w:ascii="Cambria Math" w:hAnsi="Cambria Math"/>
                        <w:sz w:val="28"/>
                        <w:szCs w:val="28"/>
                        <w:lang w:val="uk-UA"/>
                        <w:rPrChange w:id="238" w:author="ASD" w:date="2016-06-09T16:59:00Z">
                          <w:rPr>
                            <w:rFonts w:ascii="Cambria Math" w:hAnsi="Cambria Math"/>
                            <w:lang w:val="uk-UA"/>
                          </w:rPr>
                        </w:rPrChange>
                      </w:rPr>
                      <m:t>X</m:t>
                    </m:r>
                  </m:e>
                </m:d>
                <m:r>
                  <w:rPr>
                    <w:rFonts w:ascii="Cambria Math" w:hAnsi="Cambria Math"/>
                    <w:sz w:val="28"/>
                    <w:szCs w:val="28"/>
                    <w:lang w:val="uk-UA"/>
                    <w:rPrChange w:id="239" w:author="ASD" w:date="2016-06-09T16:59:00Z">
                      <w:rPr>
                        <w:rFonts w:ascii="Cambria Math" w:hAnsi="Cambria Math"/>
                        <w:lang w:val="uk-UA"/>
                      </w:rPr>
                    </w:rPrChange>
                  </w:rPr>
                  <m:t>d</m:t>
                </m:r>
                <m:r>
                  <m:rPr>
                    <m:sty m:val="p"/>
                  </m:rPr>
                  <w:rPr>
                    <w:rFonts w:ascii="Cambria Math" w:hAnsi="Cambria Math"/>
                    <w:sz w:val="28"/>
                    <w:szCs w:val="28"/>
                    <w:lang w:val="uk-UA"/>
                    <w:rPrChange w:id="240" w:author="ASD" w:date="2016-06-09T16:59:00Z">
                      <w:rPr>
                        <w:rFonts w:ascii="Cambria Math" w:hAnsi="Cambria Math"/>
                        <w:lang w:val="uk-UA"/>
                      </w:rPr>
                    </w:rPrChange>
                  </w:rPr>
                  <m:t>)</m:t>
                </m:r>
              </m:e>
              <m:sup>
                <m:r>
                  <m:rPr>
                    <m:sty m:val="p"/>
                  </m:rPr>
                  <w:rPr>
                    <w:rFonts w:ascii="Cambria Math" w:hAnsi="Cambria Math"/>
                    <w:sz w:val="28"/>
                    <w:szCs w:val="28"/>
                    <w:lang w:val="uk-UA"/>
                    <w:rPrChange w:id="241" w:author="ASD" w:date="2016-06-09T16:59:00Z">
                      <w:rPr>
                        <w:rFonts w:ascii="Cambria Math" w:hAnsi="Cambria Math"/>
                        <w:lang w:val="uk-UA"/>
                      </w:rPr>
                    </w:rPrChange>
                  </w:rPr>
                  <m:t>2</m:t>
                </m:r>
              </m:sup>
            </m:sSup>
          </m:e>
        </m:nary>
      </m:oMath>
      <w:r w:rsidR="00593FD6" w:rsidRPr="00891248">
        <w:rPr>
          <w:sz w:val="28"/>
          <w:szCs w:val="28"/>
          <w:lang w:val="uk-UA"/>
          <w:rPrChange w:id="242" w:author="ASD" w:date="2016-06-09T16:59:00Z">
            <w:rPr>
              <w:lang w:val="uk-UA"/>
            </w:rPr>
          </w:rPrChange>
        </w:rPr>
        <w:t xml:space="preserve">,              </w:t>
      </w:r>
      <w:r w:rsidR="00313CF2" w:rsidRPr="00891248">
        <w:rPr>
          <w:sz w:val="28"/>
          <w:szCs w:val="28"/>
          <w:lang w:val="uk-UA"/>
          <w:rPrChange w:id="243" w:author="ASD" w:date="2016-06-09T16:59:00Z">
            <w:rPr>
              <w:lang w:val="uk-UA"/>
            </w:rPr>
          </w:rPrChange>
        </w:rPr>
        <w:t xml:space="preserve">     </w:t>
      </w:r>
      <w:r w:rsidR="00593FD6" w:rsidRPr="00891248">
        <w:rPr>
          <w:sz w:val="28"/>
          <w:szCs w:val="28"/>
          <w:lang w:val="uk-UA"/>
          <w:rPrChange w:id="244" w:author="ASD" w:date="2016-06-09T16:59:00Z">
            <w:rPr>
              <w:lang w:val="uk-UA"/>
            </w:rPr>
          </w:rPrChange>
        </w:rPr>
        <w:t xml:space="preserve">                (3.4)</w:t>
      </w:r>
      <w:r w:rsidR="00551FD8" w:rsidRPr="00891248">
        <w:rPr>
          <w:b/>
          <w:bCs/>
          <w:iCs/>
          <w:sz w:val="28"/>
          <w:szCs w:val="28"/>
          <w:lang w:val="uk-UA"/>
          <w:rPrChange w:id="245" w:author="ASD" w:date="2016-06-09T16:59:00Z">
            <w:rPr>
              <w:b/>
              <w:bCs/>
              <w:iCs/>
              <w:lang w:val="uk-UA"/>
            </w:rPr>
          </w:rPrChange>
        </w:rPr>
        <w:t xml:space="preserve"> </w:t>
      </w:r>
    </w:p>
    <w:p w:rsidR="00593FD6" w:rsidRPr="00891248" w:rsidRDefault="00593FD6" w:rsidP="0075355C">
      <w:pPr>
        <w:spacing w:line="360" w:lineRule="auto"/>
        <w:ind w:firstLine="1980"/>
        <w:rPr>
          <w:sz w:val="28"/>
          <w:szCs w:val="28"/>
          <w:lang w:val="uk-UA"/>
        </w:rPr>
      </w:pPr>
      <w:r w:rsidRPr="00891248">
        <w:rPr>
          <w:bCs/>
          <w:iCs/>
          <w:sz w:val="28"/>
          <w:szCs w:val="28"/>
          <w:lang w:val="uk-UA"/>
        </w:rPr>
        <w:t xml:space="preserve">де W </w:t>
      </w:r>
      <w:r w:rsidR="005E6680" w:rsidRPr="00891248">
        <w:rPr>
          <w:bCs/>
          <w:iCs/>
          <w:sz w:val="28"/>
          <w:szCs w:val="28"/>
          <w:lang w:val="uk-UA"/>
        </w:rPr>
        <w:t>–</w:t>
      </w:r>
      <w:r w:rsidRPr="00891248">
        <w:rPr>
          <w:bCs/>
          <w:iCs/>
          <w:sz w:val="28"/>
          <w:szCs w:val="28"/>
          <w:lang w:val="uk-UA"/>
        </w:rPr>
        <w:t xml:space="preserve"> область</w:t>
      </w:r>
      <w:r w:rsidR="005E6680" w:rsidRPr="00891248">
        <w:rPr>
          <w:bCs/>
          <w:iCs/>
          <w:sz w:val="28"/>
          <w:szCs w:val="28"/>
          <w:lang w:val="uk-UA"/>
        </w:rPr>
        <w:t xml:space="preserve"> навколо пікселя</w:t>
      </w:r>
      <w:r w:rsidR="00521572" w:rsidRPr="00891248">
        <w:rPr>
          <w:bCs/>
          <w:iCs/>
          <w:sz w:val="28"/>
          <w:szCs w:val="28"/>
          <w:lang w:val="uk-UA"/>
        </w:rPr>
        <w:t>.</w:t>
      </w:r>
    </w:p>
    <w:p w:rsidR="00593FD6" w:rsidRPr="00891248" w:rsidRDefault="00521572" w:rsidP="0075355C">
      <w:pPr>
        <w:spacing w:line="360" w:lineRule="auto"/>
        <w:ind w:firstLine="630"/>
        <w:rPr>
          <w:sz w:val="28"/>
          <w:szCs w:val="28"/>
          <w:lang w:val="uk-UA"/>
        </w:rPr>
      </w:pPr>
      <w:r w:rsidRPr="00891248">
        <w:rPr>
          <w:sz w:val="28"/>
          <w:szCs w:val="28"/>
          <w:lang w:val="uk-UA"/>
        </w:rPr>
        <w:lastRenderedPageBreak/>
        <w:t>У</w:t>
      </w:r>
      <w:r w:rsidR="00593FD6" w:rsidRPr="00891248">
        <w:rPr>
          <w:sz w:val="28"/>
          <w:szCs w:val="28"/>
          <w:lang w:val="uk-UA"/>
        </w:rPr>
        <w:t xml:space="preserve"> роботі [48] показано, що в замкнутій формі рішення для рівняння 3.4</w:t>
      </w:r>
      <w:r w:rsidRPr="00891248">
        <w:rPr>
          <w:sz w:val="28"/>
          <w:szCs w:val="28"/>
          <w:lang w:val="uk-UA"/>
        </w:rPr>
        <w:t xml:space="preserve"> виглядає так</w:t>
      </w:r>
      <w:r w:rsidR="00A40462">
        <w:rPr>
          <w:sz w:val="28"/>
          <w:szCs w:val="28"/>
          <w:lang w:val="uk-UA"/>
        </w:rPr>
        <w:t>.</w:t>
      </w:r>
    </w:p>
    <w:p w:rsidR="007D54B9" w:rsidRPr="00891248" w:rsidRDefault="007D54B9" w:rsidP="0075355C">
      <w:pPr>
        <w:spacing w:line="360" w:lineRule="auto"/>
        <w:ind w:firstLine="630"/>
        <w:jc w:val="right"/>
        <w:rPr>
          <w:sz w:val="28"/>
          <w:szCs w:val="28"/>
          <w:lang w:val="uk-UA"/>
          <w:rPrChange w:id="246" w:author="ASD" w:date="2016-06-09T16:59:00Z">
            <w:rPr>
              <w:sz w:val="28"/>
              <w:szCs w:val="28"/>
            </w:rPr>
          </w:rPrChange>
        </w:rPr>
      </w:pPr>
      <m:oMath>
        <m:r>
          <w:rPr>
            <w:rFonts w:ascii="Cambria Math" w:hAnsi="Cambria Math"/>
            <w:sz w:val="28"/>
            <w:szCs w:val="28"/>
            <w:lang w:val="uk-UA"/>
          </w:rPr>
          <m:t>Gd=e</m:t>
        </m:r>
      </m:oMath>
      <w:r w:rsidRPr="00891248">
        <w:rPr>
          <w:sz w:val="28"/>
          <w:szCs w:val="28"/>
          <w:lang w:val="uk-UA"/>
          <w:rPrChange w:id="247" w:author="ASD" w:date="2016-06-09T16:59:00Z">
            <w:rPr>
              <w:sz w:val="28"/>
              <w:szCs w:val="28"/>
            </w:rPr>
          </w:rPrChange>
        </w:rPr>
        <w:t>,                                               (3.5)</w:t>
      </w:r>
    </w:p>
    <w:p w:rsidR="00521572" w:rsidRPr="00891248" w:rsidRDefault="00521572" w:rsidP="0075355C">
      <w:pPr>
        <w:spacing w:line="360" w:lineRule="auto"/>
        <w:ind w:firstLine="1980"/>
        <w:jc w:val="right"/>
        <w:rPr>
          <w:b/>
          <w:bCs/>
          <w:iCs/>
          <w:sz w:val="28"/>
          <w:szCs w:val="28"/>
          <w:lang w:val="uk-UA"/>
          <w:rPrChange w:id="248" w:author="ASD" w:date="2016-06-09T16:59:00Z">
            <w:rPr>
              <w:b/>
              <w:bCs/>
              <w:iCs/>
              <w:lang w:val="uk-UA"/>
            </w:rPr>
          </w:rPrChange>
        </w:rPr>
      </w:pPr>
      <w:r w:rsidRPr="00891248">
        <w:rPr>
          <w:sz w:val="28"/>
          <w:szCs w:val="28"/>
          <w:lang w:val="uk-UA"/>
        </w:rPr>
        <w:t xml:space="preserve">де </w:t>
      </w:r>
      <w:r w:rsidR="00C7668F" w:rsidRPr="00891248">
        <w:rPr>
          <w:sz w:val="28"/>
          <w:szCs w:val="28"/>
          <w:lang w:val="uk-UA"/>
        </w:rPr>
        <w:tab/>
      </w:r>
      <w:r w:rsidR="00C7668F" w:rsidRPr="00891248">
        <w:rPr>
          <w:bCs/>
          <w:iCs/>
          <w:sz w:val="28"/>
          <w:szCs w:val="28"/>
          <w:lang w:val="uk-UA"/>
          <w:rPrChange w:id="249" w:author="ASD" w:date="2016-06-09T16:59:00Z">
            <w:rPr>
              <w:bCs/>
              <w:iCs/>
              <w:lang w:val="uk-UA"/>
            </w:rPr>
          </w:rPrChange>
        </w:rPr>
        <w:t>G =</w:t>
      </w:r>
      <w:r w:rsidR="00C7668F" w:rsidRPr="00891248">
        <w:rPr>
          <w:b/>
          <w:bCs/>
          <w:iCs/>
          <w:sz w:val="28"/>
          <w:szCs w:val="28"/>
          <w:lang w:val="uk-UA"/>
          <w:rPrChange w:id="250" w:author="ASD" w:date="2016-06-09T16:59:00Z">
            <w:rPr>
              <w:b/>
              <w:bCs/>
              <w:iCs/>
              <w:lang w:val="uk-UA"/>
            </w:rPr>
          </w:rPrChange>
        </w:rPr>
        <w:t xml:space="preserve"> </w:t>
      </w:r>
      <m:oMath>
        <m:nary>
          <m:naryPr>
            <m:chr m:val="∑"/>
            <m:limLoc m:val="undOvr"/>
            <m:supHide m:val="1"/>
            <m:ctrlPr>
              <w:rPr>
                <w:rFonts w:ascii="Cambria Math" w:hAnsi="Cambria Math"/>
                <w:b/>
                <w:bCs/>
                <w:i/>
                <w:iCs/>
                <w:sz w:val="28"/>
                <w:szCs w:val="28"/>
                <w:lang w:val="uk-UA"/>
              </w:rPr>
            </m:ctrlPr>
          </m:naryPr>
          <m:sub>
            <m:r>
              <w:rPr>
                <w:rFonts w:ascii="Cambria Math" w:hAnsi="Cambria Math"/>
                <w:sz w:val="28"/>
                <w:szCs w:val="28"/>
                <w:lang w:val="uk-UA"/>
                <w:rPrChange w:id="251" w:author="ASD" w:date="2016-06-09T16:59:00Z">
                  <w:rPr>
                    <w:rFonts w:ascii="Cambria Math" w:hAnsi="Cambria Math"/>
                    <w:lang w:val="uk-UA"/>
                  </w:rPr>
                </w:rPrChange>
              </w:rPr>
              <m:t>x ∈ W</m:t>
            </m:r>
          </m:sub>
          <m:sup/>
          <m:e>
            <m:sSup>
              <m:sSupPr>
                <m:ctrlPr>
                  <w:rPr>
                    <w:rFonts w:ascii="Cambria Math" w:hAnsi="Cambria Math"/>
                    <w:bCs/>
                    <w:i/>
                    <w:iCs/>
                    <w:sz w:val="28"/>
                    <w:szCs w:val="28"/>
                    <w:lang w:val="uk-UA"/>
                  </w:rPr>
                </m:ctrlPr>
              </m:sSupPr>
              <m:e>
                <m:r>
                  <w:rPr>
                    <w:rFonts w:ascii="Cambria Math" w:hAnsi="Cambria Math"/>
                    <w:sz w:val="28"/>
                    <w:szCs w:val="28"/>
                    <w:lang w:val="uk-UA"/>
                    <w:rPrChange w:id="252" w:author="ASD" w:date="2016-06-09T16:59:00Z">
                      <w:rPr>
                        <w:rFonts w:ascii="Cambria Math" w:hAnsi="Cambria Math"/>
                        <w:lang w:val="uk-UA"/>
                      </w:rPr>
                    </w:rPrChange>
                  </w:rPr>
                  <m:t>I</m:t>
                </m:r>
              </m:e>
              <m:sup>
                <m:r>
                  <w:rPr>
                    <w:rFonts w:ascii="Cambria Math" w:hAnsi="Cambria Math"/>
                    <w:sz w:val="28"/>
                    <w:szCs w:val="28"/>
                    <w:lang w:val="uk-UA"/>
                    <w:rPrChange w:id="253" w:author="ASD" w:date="2016-06-09T16:59:00Z">
                      <w:rPr>
                        <w:rFonts w:ascii="Cambria Math" w:hAnsi="Cambria Math"/>
                        <w:lang w:val="uk-UA"/>
                      </w:rPr>
                    </w:rPrChange>
                  </w:rPr>
                  <m:t>'</m:t>
                </m:r>
              </m:sup>
            </m:sSup>
            <m:d>
              <m:dPr>
                <m:ctrlPr>
                  <w:rPr>
                    <w:rFonts w:ascii="Cambria Math" w:hAnsi="Cambria Math"/>
                    <w:bCs/>
                    <w:i/>
                    <w:iCs/>
                    <w:sz w:val="28"/>
                    <w:szCs w:val="28"/>
                    <w:lang w:val="uk-UA"/>
                  </w:rPr>
                </m:ctrlPr>
              </m:dPr>
              <m:e>
                <m:r>
                  <w:rPr>
                    <w:rFonts w:ascii="Cambria Math" w:hAnsi="Cambria Math"/>
                    <w:sz w:val="28"/>
                    <w:szCs w:val="28"/>
                    <w:lang w:val="uk-UA"/>
                    <w:rPrChange w:id="254" w:author="ASD" w:date="2016-06-09T16:59:00Z">
                      <w:rPr>
                        <w:rFonts w:ascii="Cambria Math" w:hAnsi="Cambria Math"/>
                        <w:lang w:val="uk-UA"/>
                      </w:rPr>
                    </w:rPrChange>
                  </w:rPr>
                  <m:t>X</m:t>
                </m:r>
              </m:e>
            </m:d>
            <m:r>
              <w:rPr>
                <w:rFonts w:ascii="Cambria Math" w:hAnsi="Cambria Math"/>
                <w:sz w:val="28"/>
                <w:szCs w:val="28"/>
                <w:lang w:val="uk-UA"/>
                <w:rPrChange w:id="255" w:author="ASD" w:date="2016-06-09T16:59:00Z">
                  <w:rPr>
                    <w:rFonts w:ascii="Cambria Math" w:hAnsi="Cambria Math"/>
                    <w:lang w:val="uk-UA"/>
                  </w:rPr>
                </w:rPrChange>
              </w:rPr>
              <m:t>I'</m:t>
            </m:r>
            <m:sSup>
              <m:sSupPr>
                <m:ctrlPr>
                  <w:rPr>
                    <w:rFonts w:ascii="Cambria Math" w:hAnsi="Cambria Math"/>
                    <w:bCs/>
                    <w:i/>
                    <w:iCs/>
                    <w:sz w:val="28"/>
                    <w:szCs w:val="28"/>
                    <w:lang w:val="uk-UA"/>
                  </w:rPr>
                </m:ctrlPr>
              </m:sSupPr>
              <m:e>
                <m:r>
                  <w:rPr>
                    <w:rFonts w:ascii="Cambria Math" w:hAnsi="Cambria Math"/>
                    <w:sz w:val="28"/>
                    <w:szCs w:val="28"/>
                    <w:lang w:val="uk-UA"/>
                    <w:rPrChange w:id="256" w:author="ASD" w:date="2016-06-09T16:59:00Z">
                      <w:rPr>
                        <w:rFonts w:ascii="Cambria Math" w:hAnsi="Cambria Math"/>
                        <w:lang w:val="uk-UA"/>
                      </w:rPr>
                    </w:rPrChange>
                  </w:rPr>
                  <m:t>(X)</m:t>
                </m:r>
              </m:e>
              <m:sup>
                <m:r>
                  <w:rPr>
                    <w:rFonts w:ascii="Cambria Math" w:hAnsi="Cambria Math"/>
                    <w:sz w:val="28"/>
                    <w:szCs w:val="28"/>
                    <w:lang w:val="uk-UA"/>
                    <w:rPrChange w:id="257" w:author="ASD" w:date="2016-06-09T16:59:00Z">
                      <w:rPr>
                        <w:rFonts w:ascii="Cambria Math" w:hAnsi="Cambria Math"/>
                        <w:lang w:val="uk-UA"/>
                      </w:rPr>
                    </w:rPrChange>
                  </w:rPr>
                  <m:t>T</m:t>
                </m:r>
              </m:sup>
            </m:sSup>
          </m:e>
        </m:nary>
        <m:r>
          <m:rPr>
            <m:sty m:val="bi"/>
          </m:rPr>
          <w:rPr>
            <w:rFonts w:ascii="Cambria Math" w:hAnsi="Cambria Math"/>
            <w:sz w:val="28"/>
            <w:szCs w:val="28"/>
            <w:lang w:val="uk-UA"/>
            <w:rPrChange w:id="258" w:author="ASD" w:date="2016-06-09T16:59:00Z">
              <w:rPr>
                <w:rFonts w:ascii="Cambria Math" w:hAnsi="Cambria Math"/>
                <w:lang w:val="uk-UA"/>
              </w:rPr>
            </w:rPrChange>
          </w:rPr>
          <m:t xml:space="preserve">= </m:t>
        </m:r>
        <m:nary>
          <m:naryPr>
            <m:chr m:val="∑"/>
            <m:limLoc m:val="undOvr"/>
            <m:supHide m:val="1"/>
            <m:ctrlPr>
              <w:rPr>
                <w:rFonts w:ascii="Cambria Math" w:hAnsi="Cambria Math"/>
                <w:bCs/>
                <w:i/>
                <w:iCs/>
                <w:sz w:val="28"/>
                <w:szCs w:val="28"/>
                <w:lang w:val="uk-UA"/>
              </w:rPr>
            </m:ctrlPr>
          </m:naryPr>
          <m:sub>
            <m:r>
              <w:rPr>
                <w:rFonts w:ascii="Cambria Math" w:hAnsi="Cambria Math"/>
                <w:sz w:val="28"/>
                <w:szCs w:val="28"/>
                <w:lang w:val="uk-UA"/>
                <w:rPrChange w:id="259" w:author="ASD" w:date="2016-06-09T16:59:00Z">
                  <w:rPr>
                    <w:rFonts w:ascii="Cambria Math" w:hAnsi="Cambria Math"/>
                    <w:lang w:val="uk-UA"/>
                  </w:rPr>
                </w:rPrChange>
              </w:rPr>
              <m:t>x ∈ W</m:t>
            </m:r>
          </m:sub>
          <m:sup/>
          <m:e>
            <m:m>
              <m:mPr>
                <m:mcs>
                  <m:mc>
                    <m:mcPr>
                      <m:count m:val="2"/>
                      <m:mcJc m:val="center"/>
                    </m:mcPr>
                  </m:mc>
                </m:mcs>
                <m:ctrlPr>
                  <w:rPr>
                    <w:rFonts w:ascii="Cambria Math" w:hAnsi="Cambria Math"/>
                    <w:bCs/>
                    <w:i/>
                    <w:iCs/>
                    <w:sz w:val="28"/>
                    <w:szCs w:val="28"/>
                    <w:lang w:val="uk-UA"/>
                  </w:rPr>
                </m:ctrlPr>
              </m:mPr>
              <m:mr>
                <m:e>
                  <m:sSubSup>
                    <m:sSubSupPr>
                      <m:ctrlPr>
                        <w:rPr>
                          <w:rFonts w:ascii="Cambria Math" w:hAnsi="Cambria Math"/>
                          <w:bCs/>
                          <w:i/>
                          <w:iCs/>
                          <w:sz w:val="28"/>
                          <w:szCs w:val="28"/>
                          <w:lang w:val="uk-UA"/>
                        </w:rPr>
                      </m:ctrlPr>
                    </m:sSubSupPr>
                    <m:e>
                      <m:r>
                        <w:rPr>
                          <w:rFonts w:ascii="Cambria Math" w:hAnsi="Cambria Math"/>
                          <w:sz w:val="28"/>
                          <w:szCs w:val="28"/>
                          <w:lang w:val="uk-UA"/>
                          <w:rPrChange w:id="260" w:author="ASD" w:date="2016-06-09T16:59:00Z">
                            <w:rPr>
                              <w:rFonts w:ascii="Cambria Math" w:hAnsi="Cambria Math"/>
                              <w:lang w:val="uk-UA"/>
                            </w:rPr>
                          </w:rPrChange>
                        </w:rPr>
                        <m:t>I</m:t>
                      </m:r>
                    </m:e>
                    <m:sub>
                      <m:r>
                        <w:rPr>
                          <w:rFonts w:ascii="Cambria Math" w:hAnsi="Cambria Math"/>
                          <w:sz w:val="28"/>
                          <w:szCs w:val="28"/>
                          <w:lang w:val="uk-UA"/>
                          <w:rPrChange w:id="261" w:author="ASD" w:date="2016-06-09T16:59:00Z">
                            <w:rPr>
                              <w:rFonts w:ascii="Cambria Math" w:hAnsi="Cambria Math"/>
                              <w:lang w:val="uk-UA"/>
                            </w:rPr>
                          </w:rPrChange>
                        </w:rPr>
                        <m:t>X</m:t>
                      </m:r>
                    </m:sub>
                    <m:sup>
                      <m:r>
                        <w:rPr>
                          <w:rFonts w:ascii="Cambria Math" w:hAnsi="Cambria Math"/>
                          <w:sz w:val="28"/>
                          <w:szCs w:val="28"/>
                          <w:lang w:val="uk-UA"/>
                          <w:rPrChange w:id="262" w:author="ASD" w:date="2016-06-09T16:59:00Z">
                            <w:rPr>
                              <w:rFonts w:ascii="Cambria Math" w:hAnsi="Cambria Math"/>
                              <w:lang w:val="uk-UA"/>
                            </w:rPr>
                          </w:rPrChange>
                        </w:rPr>
                        <m:t>2</m:t>
                      </m:r>
                    </m:sup>
                  </m:sSubSup>
                  <m:r>
                    <w:rPr>
                      <w:rFonts w:ascii="Cambria Math" w:hAnsi="Cambria Math"/>
                      <w:sz w:val="28"/>
                      <w:szCs w:val="28"/>
                      <w:lang w:val="uk-UA"/>
                      <w:rPrChange w:id="263" w:author="ASD" w:date="2016-06-09T16:59:00Z">
                        <w:rPr>
                          <w:rFonts w:ascii="Cambria Math" w:hAnsi="Cambria Math"/>
                          <w:lang w:val="uk-UA"/>
                        </w:rPr>
                      </w:rPrChange>
                    </w:rPr>
                    <m:t>(X)</m:t>
                  </m:r>
                </m:e>
                <m:e>
                  <m:sSub>
                    <m:sSubPr>
                      <m:ctrlPr>
                        <w:rPr>
                          <w:rFonts w:ascii="Cambria Math" w:hAnsi="Cambria Math"/>
                          <w:bCs/>
                          <w:i/>
                          <w:iCs/>
                          <w:sz w:val="28"/>
                          <w:szCs w:val="28"/>
                          <w:lang w:val="uk-UA"/>
                        </w:rPr>
                      </m:ctrlPr>
                    </m:sSubPr>
                    <m:e>
                      <m:r>
                        <w:rPr>
                          <w:rFonts w:ascii="Cambria Math" w:hAnsi="Cambria Math"/>
                          <w:sz w:val="28"/>
                          <w:szCs w:val="28"/>
                          <w:lang w:val="uk-UA"/>
                          <w:rPrChange w:id="264" w:author="ASD" w:date="2016-06-09T16:59:00Z">
                            <w:rPr>
                              <w:rFonts w:ascii="Cambria Math" w:hAnsi="Cambria Math"/>
                              <w:lang w:val="uk-UA"/>
                            </w:rPr>
                          </w:rPrChange>
                        </w:rPr>
                        <m:t>I</m:t>
                      </m:r>
                    </m:e>
                    <m:sub>
                      <m:r>
                        <w:rPr>
                          <w:rFonts w:ascii="Cambria Math" w:hAnsi="Cambria Math"/>
                          <w:sz w:val="28"/>
                          <w:szCs w:val="28"/>
                          <w:lang w:val="uk-UA"/>
                          <w:rPrChange w:id="265" w:author="ASD" w:date="2016-06-09T16:59:00Z">
                            <w:rPr>
                              <w:rFonts w:ascii="Cambria Math" w:hAnsi="Cambria Math"/>
                              <w:lang w:val="uk-UA"/>
                            </w:rPr>
                          </w:rPrChange>
                        </w:rPr>
                        <m:t>xy</m:t>
                      </m:r>
                    </m:sub>
                  </m:sSub>
                  <m:r>
                    <w:rPr>
                      <w:rFonts w:ascii="Cambria Math" w:hAnsi="Cambria Math"/>
                      <w:sz w:val="28"/>
                      <w:szCs w:val="28"/>
                      <w:lang w:val="uk-UA"/>
                      <w:rPrChange w:id="266" w:author="ASD" w:date="2016-06-09T16:59:00Z">
                        <w:rPr>
                          <w:rFonts w:ascii="Cambria Math" w:hAnsi="Cambria Math"/>
                          <w:lang w:val="uk-UA"/>
                        </w:rPr>
                      </w:rPrChange>
                    </w:rPr>
                    <m:t>(X)</m:t>
                  </m:r>
                </m:e>
              </m:mr>
              <m:mr>
                <m:e>
                  <m:sSub>
                    <m:sSubPr>
                      <m:ctrlPr>
                        <w:rPr>
                          <w:rFonts w:ascii="Cambria Math" w:hAnsi="Cambria Math"/>
                          <w:bCs/>
                          <w:i/>
                          <w:iCs/>
                          <w:sz w:val="28"/>
                          <w:szCs w:val="28"/>
                          <w:lang w:val="uk-UA"/>
                        </w:rPr>
                      </m:ctrlPr>
                    </m:sSubPr>
                    <m:e>
                      <m:r>
                        <w:rPr>
                          <w:rFonts w:ascii="Cambria Math" w:hAnsi="Cambria Math"/>
                          <w:sz w:val="28"/>
                          <w:szCs w:val="28"/>
                          <w:lang w:val="uk-UA"/>
                          <w:rPrChange w:id="267" w:author="ASD" w:date="2016-06-09T16:59:00Z">
                            <w:rPr>
                              <w:rFonts w:ascii="Cambria Math" w:hAnsi="Cambria Math"/>
                              <w:lang w:val="uk-UA"/>
                            </w:rPr>
                          </w:rPrChange>
                        </w:rPr>
                        <m:t>I</m:t>
                      </m:r>
                    </m:e>
                    <m:sub>
                      <m:r>
                        <w:rPr>
                          <w:rFonts w:ascii="Cambria Math" w:hAnsi="Cambria Math"/>
                          <w:sz w:val="28"/>
                          <w:szCs w:val="28"/>
                          <w:lang w:val="uk-UA"/>
                          <w:rPrChange w:id="268" w:author="ASD" w:date="2016-06-09T16:59:00Z">
                            <w:rPr>
                              <w:rFonts w:ascii="Cambria Math" w:hAnsi="Cambria Math"/>
                              <w:lang w:val="uk-UA"/>
                            </w:rPr>
                          </w:rPrChange>
                        </w:rPr>
                        <m:t>xy</m:t>
                      </m:r>
                    </m:sub>
                  </m:sSub>
                  <m:r>
                    <w:rPr>
                      <w:rFonts w:ascii="Cambria Math" w:hAnsi="Cambria Math"/>
                      <w:sz w:val="28"/>
                      <w:szCs w:val="28"/>
                      <w:lang w:val="uk-UA"/>
                      <w:rPrChange w:id="269" w:author="ASD" w:date="2016-06-09T16:59:00Z">
                        <w:rPr>
                          <w:rFonts w:ascii="Cambria Math" w:hAnsi="Cambria Math"/>
                          <w:lang w:val="uk-UA"/>
                        </w:rPr>
                      </w:rPrChange>
                    </w:rPr>
                    <m:t>(X)</m:t>
                  </m:r>
                </m:e>
                <m:e>
                  <m:sSubSup>
                    <m:sSubSupPr>
                      <m:ctrlPr>
                        <w:rPr>
                          <w:rFonts w:ascii="Cambria Math" w:hAnsi="Cambria Math"/>
                          <w:bCs/>
                          <w:i/>
                          <w:iCs/>
                          <w:sz w:val="28"/>
                          <w:szCs w:val="28"/>
                          <w:lang w:val="uk-UA"/>
                        </w:rPr>
                      </m:ctrlPr>
                    </m:sSubSupPr>
                    <m:e>
                      <m:r>
                        <w:rPr>
                          <w:rFonts w:ascii="Cambria Math" w:hAnsi="Cambria Math"/>
                          <w:sz w:val="28"/>
                          <w:szCs w:val="28"/>
                          <w:lang w:val="uk-UA"/>
                          <w:rPrChange w:id="270" w:author="ASD" w:date="2016-06-09T16:59:00Z">
                            <w:rPr>
                              <w:rFonts w:ascii="Cambria Math" w:hAnsi="Cambria Math"/>
                              <w:lang w:val="uk-UA"/>
                            </w:rPr>
                          </w:rPrChange>
                        </w:rPr>
                        <m:t>I</m:t>
                      </m:r>
                    </m:e>
                    <m:sub>
                      <m:r>
                        <w:rPr>
                          <w:rFonts w:ascii="Cambria Math" w:hAnsi="Cambria Math"/>
                          <w:sz w:val="28"/>
                          <w:szCs w:val="28"/>
                          <w:lang w:val="uk-UA"/>
                          <w:rPrChange w:id="271" w:author="ASD" w:date="2016-06-09T16:59:00Z">
                            <w:rPr>
                              <w:rFonts w:ascii="Cambria Math" w:hAnsi="Cambria Math"/>
                              <w:lang w:val="uk-UA"/>
                            </w:rPr>
                          </w:rPrChange>
                        </w:rPr>
                        <m:t>y</m:t>
                      </m:r>
                    </m:sub>
                    <m:sup>
                      <m:r>
                        <w:rPr>
                          <w:rFonts w:ascii="Cambria Math" w:hAnsi="Cambria Math"/>
                          <w:sz w:val="28"/>
                          <w:szCs w:val="28"/>
                          <w:lang w:val="uk-UA"/>
                          <w:rPrChange w:id="272" w:author="ASD" w:date="2016-06-09T16:59:00Z">
                            <w:rPr>
                              <w:rFonts w:ascii="Cambria Math" w:hAnsi="Cambria Math"/>
                              <w:lang w:val="uk-UA"/>
                            </w:rPr>
                          </w:rPrChange>
                        </w:rPr>
                        <m:t>2</m:t>
                      </m:r>
                    </m:sup>
                  </m:sSubSup>
                  <m:r>
                    <w:rPr>
                      <w:rFonts w:ascii="Cambria Math" w:hAnsi="Cambria Math"/>
                      <w:sz w:val="28"/>
                      <w:szCs w:val="28"/>
                      <w:lang w:val="uk-UA"/>
                      <w:rPrChange w:id="273" w:author="ASD" w:date="2016-06-09T16:59:00Z">
                        <w:rPr>
                          <w:rFonts w:ascii="Cambria Math" w:hAnsi="Cambria Math"/>
                          <w:lang w:val="uk-UA"/>
                        </w:rPr>
                      </w:rPrChange>
                    </w:rPr>
                    <m:t>(X)</m:t>
                  </m:r>
                </m:e>
              </m:mr>
            </m:m>
          </m:e>
        </m:nary>
      </m:oMath>
      <w:r w:rsidR="00C7668F" w:rsidRPr="00891248">
        <w:rPr>
          <w:bCs/>
          <w:iCs/>
          <w:sz w:val="28"/>
          <w:szCs w:val="28"/>
          <w:lang w:val="uk-UA"/>
        </w:rPr>
        <w:t>;</w:t>
      </w:r>
      <w:r w:rsidR="00812619" w:rsidRPr="00891248">
        <w:rPr>
          <w:bCs/>
          <w:iCs/>
          <w:sz w:val="28"/>
          <w:szCs w:val="28"/>
          <w:lang w:val="uk-UA"/>
        </w:rPr>
        <w:t xml:space="preserve">          (3.6)</w:t>
      </w:r>
    </w:p>
    <w:p w:rsidR="00C7668F" w:rsidRPr="00891248" w:rsidRDefault="00C7668F" w:rsidP="0075355C">
      <w:pPr>
        <w:spacing w:line="360" w:lineRule="auto"/>
        <w:ind w:left="1380" w:firstLine="2160"/>
        <w:jc w:val="center"/>
        <w:rPr>
          <w:sz w:val="28"/>
          <w:szCs w:val="28"/>
          <w:lang w:val="uk-UA"/>
        </w:rPr>
      </w:pPr>
      <w:r w:rsidRPr="00891248">
        <w:rPr>
          <w:bCs/>
          <w:iCs/>
          <w:sz w:val="28"/>
          <w:szCs w:val="28"/>
          <w:lang w:val="uk-UA"/>
        </w:rPr>
        <w:t xml:space="preserve"> </w:t>
      </w:r>
      <m:oMath>
        <m:r>
          <w:rPr>
            <w:rFonts w:ascii="Cambria Math" w:hAnsi="Cambria Math"/>
            <w:sz w:val="28"/>
            <w:szCs w:val="28"/>
            <w:lang w:val="uk-UA"/>
          </w:rPr>
          <m:t xml:space="preserve">e= </m:t>
        </m:r>
        <m:nary>
          <m:naryPr>
            <m:chr m:val="∑"/>
            <m:limLoc m:val="undOvr"/>
            <m:ctrlPr>
              <w:rPr>
                <w:rFonts w:ascii="Cambria Math" w:hAnsi="Cambria Math"/>
                <w:i/>
                <w:sz w:val="28"/>
                <w:szCs w:val="28"/>
                <w:lang w:val="uk-UA"/>
              </w:rPr>
            </m:ctrlPr>
          </m:naryPr>
          <m:sub>
            <m:d>
              <m:dPr>
                <m:ctrlPr>
                  <w:rPr>
                    <w:rFonts w:ascii="Cambria Math" w:hAnsi="Cambria Math"/>
                    <w:i/>
                    <w:sz w:val="28"/>
                    <w:szCs w:val="28"/>
                    <w:lang w:val="uk-UA"/>
                  </w:rPr>
                </m:ctrlPr>
              </m:dPr>
              <m:e>
                <m:r>
                  <w:rPr>
                    <w:rFonts w:ascii="Cambria Math" w:hAnsi="Cambria Math"/>
                    <w:sz w:val="28"/>
                    <w:szCs w:val="28"/>
                    <w:lang w:val="uk-UA"/>
                  </w:rPr>
                  <m:t>x, y</m:t>
                </m:r>
              </m:e>
            </m:d>
            <m:r>
              <w:rPr>
                <w:rFonts w:ascii="Cambria Math" w:hAnsi="Cambria Math" w:hint="eastAsia"/>
                <w:sz w:val="28"/>
                <w:szCs w:val="28"/>
                <w:lang w:val="uk-UA"/>
              </w:rPr>
              <m:t>є</m:t>
            </m:r>
            <m:r>
              <w:rPr>
                <w:rFonts w:ascii="Cambria Math" w:hAnsi="Cambria Math"/>
                <w:sz w:val="28"/>
                <w:szCs w:val="28"/>
                <w:lang w:val="uk-UA"/>
              </w:rPr>
              <m:t xml:space="preserve"> W</m:t>
            </m:r>
          </m:sub>
          <m:sup>
            <m:r>
              <w:rPr>
                <w:rFonts w:ascii="Cambria Math" w:hAnsi="Cambria Math"/>
                <w:sz w:val="28"/>
                <w:szCs w:val="28"/>
                <w:lang w:val="uk-UA"/>
              </w:rPr>
              <m:t xml:space="preserve"> </m:t>
            </m:r>
          </m:sup>
          <m:e>
            <m:sSup>
              <m:sSupPr>
                <m:ctrlPr>
                  <w:rPr>
                    <w:rFonts w:ascii="Cambria Math" w:hAnsi="Cambria Math"/>
                    <w:i/>
                    <w:sz w:val="28"/>
                    <w:szCs w:val="28"/>
                    <w:lang w:val="uk-UA"/>
                  </w:rPr>
                </m:ctrlPr>
              </m:sSupPr>
              <m:e>
                <m:r>
                  <w:rPr>
                    <w:rFonts w:ascii="Cambria Math" w:hAnsi="Cambria Math"/>
                    <w:sz w:val="28"/>
                    <w:szCs w:val="28"/>
                    <w:lang w:val="uk-UA"/>
                  </w:rPr>
                  <m:t>(J</m:t>
                </m:r>
                <m:d>
                  <m:dPr>
                    <m:ctrlPr>
                      <w:rPr>
                        <w:rFonts w:ascii="Cambria Math" w:hAnsi="Cambria Math"/>
                        <w:i/>
                        <w:sz w:val="28"/>
                        <w:szCs w:val="28"/>
                        <w:lang w:val="uk-UA"/>
                      </w:rPr>
                    </m:ctrlPr>
                  </m:dPr>
                  <m:e>
                    <m:r>
                      <w:rPr>
                        <w:rFonts w:ascii="Cambria Math" w:hAnsi="Cambria Math"/>
                        <w:sz w:val="28"/>
                        <w:szCs w:val="28"/>
                        <w:lang w:val="uk-UA"/>
                      </w:rPr>
                      <m:t>X</m:t>
                    </m:r>
                  </m:e>
                </m:d>
                <m:r>
                  <w:rPr>
                    <w:rFonts w:ascii="Cambria Math" w:hAnsi="Cambria Math"/>
                    <w:sz w:val="28"/>
                    <w:szCs w:val="28"/>
                    <w:lang w:val="uk-UA"/>
                  </w:rPr>
                  <m:t>-I</m:t>
                </m:r>
                <m:d>
                  <m:dPr>
                    <m:ctrlPr>
                      <w:rPr>
                        <w:rFonts w:ascii="Cambria Math" w:hAnsi="Cambria Math"/>
                        <w:i/>
                        <w:sz w:val="28"/>
                        <w:szCs w:val="28"/>
                        <w:lang w:val="uk-UA"/>
                      </w:rPr>
                    </m:ctrlPr>
                  </m:dPr>
                  <m:e>
                    <m:r>
                      <w:rPr>
                        <w:rFonts w:ascii="Cambria Math" w:hAnsi="Cambria Math"/>
                        <w:sz w:val="28"/>
                        <w:szCs w:val="28"/>
                        <w:lang w:val="uk-UA"/>
                      </w:rPr>
                      <m:t>X</m:t>
                    </m:r>
                  </m:e>
                </m:d>
                <m:r>
                  <w:rPr>
                    <w:rFonts w:ascii="Cambria Math" w:hAnsi="Cambria Math"/>
                    <w:sz w:val="28"/>
                    <w:szCs w:val="28"/>
                    <w:lang w:val="uk-UA"/>
                  </w:rPr>
                  <m:t>)</m:t>
                </m:r>
                <m:sSup>
                  <m:sSupPr>
                    <m:ctrlPr>
                      <w:rPr>
                        <w:rFonts w:ascii="Cambria Math" w:hAnsi="Cambria Math"/>
                        <w:i/>
                        <w:sz w:val="28"/>
                        <w:szCs w:val="28"/>
                        <w:lang w:val="uk-UA"/>
                      </w:rPr>
                    </m:ctrlPr>
                  </m:sSupPr>
                  <m:e>
                    <m:r>
                      <w:rPr>
                        <w:rFonts w:ascii="Cambria Math" w:hAnsi="Cambria Math"/>
                        <w:sz w:val="28"/>
                        <w:szCs w:val="28"/>
                        <w:lang w:val="uk-UA"/>
                      </w:rPr>
                      <m:t>I</m:t>
                    </m:r>
                  </m:e>
                  <m:sup>
                    <m:r>
                      <w:rPr>
                        <w:rFonts w:ascii="Cambria Math" w:hAnsi="Cambria Math"/>
                        <w:sz w:val="28"/>
                        <w:szCs w:val="28"/>
                        <w:lang w:val="uk-UA"/>
                      </w:rPr>
                      <m:t>'</m:t>
                    </m:r>
                  </m:sup>
                </m:sSup>
                <m:d>
                  <m:dPr>
                    <m:ctrlPr>
                      <w:rPr>
                        <w:rFonts w:ascii="Cambria Math" w:hAnsi="Cambria Math"/>
                        <w:i/>
                        <w:sz w:val="28"/>
                        <w:szCs w:val="28"/>
                        <w:lang w:val="uk-UA"/>
                      </w:rPr>
                    </m:ctrlPr>
                  </m:dPr>
                  <m:e>
                    <m:r>
                      <w:rPr>
                        <w:rFonts w:ascii="Cambria Math" w:hAnsi="Cambria Math"/>
                        <w:sz w:val="28"/>
                        <w:szCs w:val="28"/>
                        <w:lang w:val="uk-UA"/>
                      </w:rPr>
                      <m:t>X</m:t>
                    </m:r>
                  </m:e>
                </m:d>
              </m:e>
              <m:sup>
                <m:r>
                  <w:rPr>
                    <w:rFonts w:ascii="Cambria Math" w:hAnsi="Cambria Math"/>
                    <w:sz w:val="28"/>
                    <w:szCs w:val="28"/>
                    <w:lang w:val="uk-UA"/>
                  </w:rPr>
                  <m:t xml:space="preserve"> </m:t>
                </m:r>
              </m:sup>
            </m:sSup>
          </m:e>
        </m:nary>
      </m:oMath>
      <w:r w:rsidRPr="00891248">
        <w:rPr>
          <w:sz w:val="28"/>
          <w:szCs w:val="28"/>
          <w:lang w:val="uk-UA"/>
        </w:rPr>
        <w:t>.</w:t>
      </w:r>
      <w:r w:rsidR="00844137">
        <w:rPr>
          <w:sz w:val="28"/>
          <w:szCs w:val="28"/>
          <w:lang w:val="uk-UA"/>
        </w:rPr>
        <w:t xml:space="preserve">          </w:t>
      </w:r>
      <w:r w:rsidR="00812619" w:rsidRPr="00891248">
        <w:rPr>
          <w:sz w:val="28"/>
          <w:szCs w:val="28"/>
          <w:lang w:val="uk-UA"/>
        </w:rPr>
        <w:t xml:space="preserve"> </w:t>
      </w:r>
      <w:r w:rsidR="00844137">
        <w:rPr>
          <w:sz w:val="28"/>
          <w:szCs w:val="28"/>
          <w:lang w:val="uk-UA"/>
        </w:rPr>
        <w:t xml:space="preserve">  </w:t>
      </w:r>
      <w:r w:rsidR="00812619" w:rsidRPr="00891248">
        <w:rPr>
          <w:sz w:val="28"/>
          <w:szCs w:val="28"/>
          <w:lang w:val="uk-UA"/>
        </w:rPr>
        <w:t xml:space="preserve">     (3.7)</w:t>
      </w:r>
    </w:p>
    <w:p w:rsidR="00C7668F" w:rsidRPr="00891248" w:rsidRDefault="000010F1" w:rsidP="0075355C">
      <w:pPr>
        <w:spacing w:line="360" w:lineRule="auto"/>
        <w:ind w:firstLine="360"/>
        <w:rPr>
          <w:sz w:val="28"/>
          <w:szCs w:val="28"/>
          <w:lang w:val="uk-UA"/>
          <w:rPrChange w:id="274" w:author="ASD" w:date="2016-06-09T16:59:00Z">
            <w:rPr>
              <w:lang w:val="uk-UA"/>
            </w:rPr>
          </w:rPrChange>
        </w:rPr>
      </w:pPr>
      <w:r w:rsidRPr="00891248">
        <w:rPr>
          <w:sz w:val="28"/>
          <w:szCs w:val="28"/>
          <w:lang w:val="uk-UA"/>
        </w:rPr>
        <w:t>Додаткова інформація реалізації методу знаходяться в [8].</w:t>
      </w:r>
    </w:p>
    <w:p w:rsidR="00181B6D" w:rsidRPr="00891248" w:rsidRDefault="004D1C47" w:rsidP="0075355C">
      <w:pPr>
        <w:pStyle w:val="Heading2"/>
        <w:numPr>
          <w:ilvl w:val="0"/>
          <w:numId w:val="48"/>
        </w:numPr>
        <w:tabs>
          <w:tab w:val="left" w:pos="990"/>
          <w:tab w:val="left" w:pos="1260"/>
        </w:tabs>
        <w:spacing w:before="0"/>
        <w:ind w:left="1170" w:hanging="810"/>
        <w:rPr>
          <w:rFonts w:eastAsiaTheme="majorEastAsia"/>
          <w:lang w:val="uk-UA"/>
        </w:rPr>
      </w:pPr>
      <w:bookmarkStart w:id="275" w:name="_Toc453446560"/>
      <w:r w:rsidRPr="00891248">
        <w:rPr>
          <w:rFonts w:eastAsiaTheme="majorEastAsia"/>
          <w:lang w:val="uk-UA"/>
        </w:rPr>
        <w:t>Виявлення помилок</w:t>
      </w:r>
      <w:bookmarkEnd w:id="275"/>
    </w:p>
    <w:p w:rsidR="004D1C47" w:rsidRPr="00891248" w:rsidRDefault="00812619" w:rsidP="0075355C">
      <w:pPr>
        <w:spacing w:line="360" w:lineRule="auto"/>
        <w:ind w:firstLine="630"/>
        <w:rPr>
          <w:sz w:val="28"/>
          <w:szCs w:val="28"/>
          <w:lang w:val="uk-UA"/>
        </w:rPr>
      </w:pPr>
      <w:r w:rsidRPr="00891248">
        <w:rPr>
          <w:sz w:val="28"/>
          <w:szCs w:val="28"/>
          <w:lang w:val="uk-UA"/>
        </w:rPr>
        <w:t>Для підвищення надійності рекурсивного в</w:t>
      </w:r>
      <w:r w:rsidR="001B1B6E" w:rsidRPr="00891248">
        <w:rPr>
          <w:sz w:val="28"/>
          <w:szCs w:val="28"/>
          <w:lang w:val="uk-UA"/>
        </w:rPr>
        <w:t>і</w:t>
      </w:r>
      <w:r w:rsidRPr="00891248">
        <w:rPr>
          <w:sz w:val="28"/>
          <w:szCs w:val="28"/>
          <w:lang w:val="uk-UA"/>
        </w:rPr>
        <w:t>дстеження, використовує</w:t>
      </w:r>
      <w:r w:rsidR="00B964F7">
        <w:rPr>
          <w:sz w:val="28"/>
          <w:szCs w:val="28"/>
          <w:lang w:val="uk-UA"/>
        </w:rPr>
        <w:t>ться</w:t>
      </w:r>
      <w:r w:rsidRPr="00891248">
        <w:rPr>
          <w:sz w:val="28"/>
          <w:szCs w:val="28"/>
          <w:lang w:val="uk-UA"/>
        </w:rPr>
        <w:t xml:space="preserve"> три критерії для фільтрації </w:t>
      </w:r>
      <w:r w:rsidR="003A6159" w:rsidRPr="00891248">
        <w:rPr>
          <w:sz w:val="28"/>
          <w:szCs w:val="28"/>
          <w:lang w:val="uk-UA"/>
        </w:rPr>
        <w:t>точок</w:t>
      </w:r>
      <w:r w:rsidRPr="00891248">
        <w:rPr>
          <w:sz w:val="28"/>
          <w:szCs w:val="28"/>
          <w:lang w:val="uk-UA"/>
        </w:rPr>
        <w:t>. Перший критерій встановлюється безпосередньо з рівняння 3.5. З нього</w:t>
      </w:r>
      <w:r w:rsidR="001B1B6E" w:rsidRPr="00891248">
        <w:rPr>
          <w:sz w:val="28"/>
          <w:szCs w:val="28"/>
          <w:lang w:val="uk-UA"/>
        </w:rPr>
        <w:t xml:space="preserve"> </w:t>
      </w:r>
      <w:r w:rsidRPr="00891248">
        <w:rPr>
          <w:sz w:val="28"/>
          <w:szCs w:val="28"/>
          <w:lang w:val="uk-UA"/>
        </w:rPr>
        <w:t xml:space="preserve">випливає, що d можна обчислити тільки тоді, коли G </w:t>
      </w:r>
      <w:r w:rsidR="00D14ADF" w:rsidRPr="00891248">
        <w:rPr>
          <w:sz w:val="28"/>
          <w:szCs w:val="28"/>
          <w:lang w:val="uk-UA"/>
        </w:rPr>
        <w:t>оборотне</w:t>
      </w:r>
      <w:r w:rsidRPr="00891248">
        <w:rPr>
          <w:sz w:val="28"/>
          <w:szCs w:val="28"/>
          <w:lang w:val="uk-UA"/>
        </w:rPr>
        <w:t xml:space="preserve">. G </w:t>
      </w:r>
      <w:r w:rsidR="00D14ADF" w:rsidRPr="00891248">
        <w:rPr>
          <w:sz w:val="28"/>
          <w:szCs w:val="28"/>
          <w:lang w:val="uk-UA"/>
        </w:rPr>
        <w:t>буде вважатися</w:t>
      </w:r>
      <w:r w:rsidRPr="00891248">
        <w:rPr>
          <w:sz w:val="28"/>
          <w:szCs w:val="28"/>
          <w:lang w:val="uk-UA"/>
        </w:rPr>
        <w:t xml:space="preserve"> оборотним, якщо він</w:t>
      </w:r>
      <w:r w:rsidR="00D14ADF" w:rsidRPr="00891248">
        <w:rPr>
          <w:sz w:val="28"/>
          <w:szCs w:val="28"/>
          <w:lang w:val="uk-UA"/>
        </w:rPr>
        <w:t xml:space="preserve"> буде мати</w:t>
      </w:r>
      <w:r w:rsidRPr="00891248">
        <w:rPr>
          <w:sz w:val="28"/>
          <w:szCs w:val="28"/>
          <w:lang w:val="uk-UA"/>
        </w:rPr>
        <w:t xml:space="preserve"> два великих власних значен</w:t>
      </w:r>
      <w:r w:rsidR="00D14ADF" w:rsidRPr="00891248">
        <w:rPr>
          <w:sz w:val="28"/>
          <w:szCs w:val="28"/>
          <w:lang w:val="uk-UA"/>
        </w:rPr>
        <w:t>ня</w:t>
      </w:r>
      <w:r w:rsidRPr="00891248">
        <w:rPr>
          <w:sz w:val="28"/>
          <w:szCs w:val="28"/>
          <w:lang w:val="uk-UA"/>
        </w:rPr>
        <w:t xml:space="preserve"> (λ1, λ2), </w:t>
      </w:r>
      <w:r w:rsidR="00D14ADF" w:rsidRPr="00891248">
        <w:rPr>
          <w:sz w:val="28"/>
          <w:szCs w:val="28"/>
          <w:lang w:val="uk-UA"/>
        </w:rPr>
        <w:t>які мають</w:t>
      </w:r>
      <w:r w:rsidRPr="00891248">
        <w:rPr>
          <w:sz w:val="28"/>
          <w:szCs w:val="28"/>
          <w:lang w:val="uk-UA"/>
        </w:rPr>
        <w:t xml:space="preserve"> місце, коли існують</w:t>
      </w:r>
      <w:r w:rsidR="00B964F7">
        <w:rPr>
          <w:sz w:val="28"/>
          <w:szCs w:val="28"/>
          <w:lang w:val="uk-UA"/>
        </w:rPr>
        <w:t xml:space="preserve"> градієнти в два напрямки [8]. В</w:t>
      </w:r>
      <w:r w:rsidR="00FF350B">
        <w:rPr>
          <w:sz w:val="28"/>
          <w:szCs w:val="28"/>
          <w:lang w:val="uk-UA"/>
        </w:rPr>
        <w:t>икористовується</w:t>
      </w:r>
      <w:r w:rsidRPr="00891248">
        <w:rPr>
          <w:sz w:val="28"/>
          <w:szCs w:val="28"/>
          <w:lang w:val="uk-UA"/>
        </w:rPr>
        <w:t xml:space="preserve"> формул</w:t>
      </w:r>
      <w:r w:rsidR="00FF350B">
        <w:rPr>
          <w:sz w:val="28"/>
          <w:szCs w:val="28"/>
          <w:lang w:val="uk-UA"/>
        </w:rPr>
        <w:t>а</w:t>
      </w:r>
      <w:r w:rsidR="00D14ADF" w:rsidRPr="00891248">
        <w:rPr>
          <w:sz w:val="28"/>
          <w:szCs w:val="28"/>
          <w:lang w:val="uk-UA"/>
          <w:rPrChange w:id="276" w:author="ASD" w:date="2016-06-09T16:59:00Z">
            <w:rPr>
              <w:lang w:val="uk-UA"/>
            </w:rPr>
          </w:rPrChange>
        </w:rPr>
        <w:t xml:space="preserve"> </w:t>
      </w:r>
      <w:r w:rsidR="003A6159" w:rsidRPr="00891248">
        <w:rPr>
          <w:sz w:val="28"/>
          <w:szCs w:val="28"/>
          <w:lang w:val="uk-UA"/>
        </w:rPr>
        <w:t>Щі і Томасакі</w:t>
      </w:r>
      <w:r w:rsidR="00D14ADF" w:rsidRPr="00891248">
        <w:rPr>
          <w:sz w:val="28"/>
          <w:szCs w:val="28"/>
          <w:lang w:val="uk-UA"/>
        </w:rPr>
        <w:t xml:space="preserve"> [45] в якості першого критерію для фільтрації точок.</w:t>
      </w:r>
    </w:p>
    <w:p w:rsidR="00812619" w:rsidRPr="00891248" w:rsidRDefault="00812619" w:rsidP="0075355C">
      <w:pPr>
        <w:spacing w:line="360" w:lineRule="auto"/>
        <w:ind w:firstLine="630"/>
        <w:jc w:val="right"/>
        <w:rPr>
          <w:sz w:val="28"/>
          <w:szCs w:val="28"/>
          <w:lang w:val="uk-UA"/>
        </w:rPr>
      </w:pPr>
      <w:r w:rsidRPr="00891248">
        <w:rPr>
          <w:sz w:val="28"/>
          <w:szCs w:val="28"/>
          <w:lang w:val="uk-UA"/>
        </w:rPr>
        <w:t>min(λ1, λ2) &gt; λ</w:t>
      </w:r>
      <w:r w:rsidR="00BA6D73" w:rsidRPr="00891248">
        <w:rPr>
          <w:sz w:val="28"/>
          <w:szCs w:val="28"/>
          <w:lang w:val="uk-UA"/>
        </w:rPr>
        <w:t>,</w:t>
      </w:r>
      <w:r w:rsidRPr="00891248">
        <w:rPr>
          <w:sz w:val="28"/>
          <w:szCs w:val="28"/>
          <w:lang w:val="uk-UA"/>
        </w:rPr>
        <w:t xml:space="preserve">                                            (3.8)</w:t>
      </w:r>
    </w:p>
    <w:p w:rsidR="00D14ADF" w:rsidRPr="00891248" w:rsidRDefault="00B91356" w:rsidP="0075355C">
      <w:pPr>
        <w:spacing w:line="360" w:lineRule="auto"/>
        <w:ind w:firstLine="2520"/>
        <w:rPr>
          <w:sz w:val="28"/>
          <w:szCs w:val="28"/>
          <w:lang w:val="uk-UA"/>
        </w:rPr>
      </w:pPr>
      <w:r w:rsidRPr="00891248">
        <w:rPr>
          <w:sz w:val="28"/>
          <w:szCs w:val="28"/>
          <w:lang w:val="uk-UA"/>
        </w:rPr>
        <w:t>де</w:t>
      </w:r>
      <w:r w:rsidRPr="00891248">
        <w:rPr>
          <w:sz w:val="28"/>
          <w:szCs w:val="28"/>
          <w:lang w:val="uk-UA"/>
        </w:rPr>
        <w:tab/>
      </w:r>
      <w:r w:rsidRPr="00891248">
        <w:rPr>
          <w:sz w:val="28"/>
          <w:szCs w:val="28"/>
          <w:lang w:val="uk-UA"/>
        </w:rPr>
        <w:tab/>
        <w:t>λ1 – перше велике власне число;</w:t>
      </w:r>
    </w:p>
    <w:p w:rsidR="00B91356" w:rsidRPr="00891248" w:rsidRDefault="00B91356" w:rsidP="0075355C">
      <w:pPr>
        <w:spacing w:line="360" w:lineRule="auto"/>
        <w:ind w:firstLine="2520"/>
        <w:rPr>
          <w:sz w:val="28"/>
          <w:szCs w:val="28"/>
          <w:lang w:val="uk-UA"/>
        </w:rPr>
      </w:pPr>
      <w:r w:rsidRPr="00891248">
        <w:rPr>
          <w:sz w:val="28"/>
          <w:szCs w:val="28"/>
          <w:lang w:val="uk-UA"/>
        </w:rPr>
        <w:tab/>
      </w:r>
      <w:r w:rsidRPr="00891248">
        <w:rPr>
          <w:sz w:val="28"/>
          <w:szCs w:val="28"/>
          <w:lang w:val="uk-UA"/>
        </w:rPr>
        <w:tab/>
        <w:t>λ2 – друге велике власне число.</w:t>
      </w:r>
      <w:r w:rsidR="00F85C04" w:rsidRPr="00891248">
        <w:rPr>
          <w:sz w:val="28"/>
          <w:szCs w:val="28"/>
          <w:lang w:val="uk-UA"/>
        </w:rPr>
        <w:t xml:space="preserve"> </w:t>
      </w:r>
    </w:p>
    <w:p w:rsidR="00B91356" w:rsidRPr="00891248" w:rsidRDefault="003A6159" w:rsidP="0075355C">
      <w:pPr>
        <w:spacing w:line="360" w:lineRule="auto"/>
        <w:ind w:firstLine="630"/>
        <w:rPr>
          <w:sz w:val="28"/>
          <w:szCs w:val="28"/>
          <w:lang w:val="uk-UA"/>
        </w:rPr>
      </w:pPr>
      <w:r w:rsidRPr="00891248">
        <w:rPr>
          <w:sz w:val="28"/>
          <w:szCs w:val="28"/>
          <w:lang w:val="uk-UA"/>
        </w:rPr>
        <w:t>Калал</w:t>
      </w:r>
      <w:r w:rsidR="00B91356" w:rsidRPr="00891248">
        <w:rPr>
          <w:sz w:val="28"/>
          <w:szCs w:val="28"/>
          <w:lang w:val="uk-UA"/>
        </w:rPr>
        <w:t xml:space="preserve"> [28] запропонував метод вперед-назад для </w:t>
      </w:r>
      <w:r w:rsidRPr="00891248">
        <w:rPr>
          <w:sz w:val="28"/>
          <w:szCs w:val="28"/>
          <w:lang w:val="uk-UA"/>
        </w:rPr>
        <w:t>фільтраціях</w:t>
      </w:r>
      <w:r w:rsidR="00B91356" w:rsidRPr="00891248">
        <w:rPr>
          <w:sz w:val="28"/>
          <w:szCs w:val="28"/>
          <w:lang w:val="uk-UA"/>
        </w:rPr>
        <w:t xml:space="preserve"> помилок. Цей підхід до виявлення помилки показано на рис. 3.2. У лівому зображенні, точка 1 правильно відслідковуються, його відповідне</w:t>
      </w:r>
      <w:r w:rsidR="00BA6D73" w:rsidRPr="00891248">
        <w:rPr>
          <w:sz w:val="28"/>
          <w:szCs w:val="28"/>
          <w:lang w:val="uk-UA"/>
        </w:rPr>
        <w:t xml:space="preserve"> положення в правому зображенні це - точка 2, однак вона</w:t>
      </w:r>
      <w:r w:rsidR="00B91356" w:rsidRPr="00891248">
        <w:rPr>
          <w:sz w:val="28"/>
          <w:szCs w:val="28"/>
          <w:lang w:val="uk-UA"/>
        </w:rPr>
        <w:t xml:space="preserve"> </w:t>
      </w:r>
      <w:r w:rsidR="00BA6D73" w:rsidRPr="00891248">
        <w:rPr>
          <w:sz w:val="28"/>
          <w:szCs w:val="28"/>
          <w:lang w:val="uk-UA"/>
        </w:rPr>
        <w:t>розташована</w:t>
      </w:r>
      <w:r w:rsidR="00B91356" w:rsidRPr="00891248">
        <w:rPr>
          <w:sz w:val="28"/>
          <w:szCs w:val="28"/>
          <w:lang w:val="uk-UA"/>
        </w:rPr>
        <w:t xml:space="preserve"> в неправильному місці, </w:t>
      </w:r>
      <w:r w:rsidR="00BA6D73" w:rsidRPr="00891248">
        <w:rPr>
          <w:sz w:val="28"/>
          <w:szCs w:val="28"/>
          <w:lang w:val="uk-UA"/>
        </w:rPr>
        <w:t>відбувається колізія</w:t>
      </w:r>
      <w:r w:rsidR="00B91356" w:rsidRPr="00891248">
        <w:rPr>
          <w:sz w:val="28"/>
          <w:szCs w:val="28"/>
          <w:lang w:val="uk-UA"/>
        </w:rPr>
        <w:t xml:space="preserve">. </w:t>
      </w:r>
      <w:r w:rsidR="00BA6D73" w:rsidRPr="00891248">
        <w:rPr>
          <w:sz w:val="28"/>
          <w:szCs w:val="28"/>
          <w:lang w:val="uk-UA"/>
        </w:rPr>
        <w:t>Зап</w:t>
      </w:r>
      <w:r w:rsidR="00B91356" w:rsidRPr="00891248">
        <w:rPr>
          <w:sz w:val="28"/>
          <w:szCs w:val="28"/>
          <w:lang w:val="uk-UA"/>
        </w:rPr>
        <w:t>ропонован</w:t>
      </w:r>
      <w:r w:rsidR="00BA6D73" w:rsidRPr="00891248">
        <w:rPr>
          <w:sz w:val="28"/>
          <w:szCs w:val="28"/>
          <w:lang w:val="uk-UA"/>
        </w:rPr>
        <w:t>ий фільтр помилки базується</w:t>
      </w:r>
      <w:r w:rsidR="00B91356" w:rsidRPr="00891248">
        <w:rPr>
          <w:sz w:val="28"/>
          <w:szCs w:val="28"/>
          <w:lang w:val="uk-UA"/>
        </w:rPr>
        <w:t xml:space="preserve"> на ідеї про те, що відстеження точок повинен бути оборотним. </w:t>
      </w:r>
      <w:r w:rsidR="00BA6D73" w:rsidRPr="00891248">
        <w:rPr>
          <w:sz w:val="28"/>
          <w:szCs w:val="28"/>
          <w:lang w:val="uk-UA"/>
        </w:rPr>
        <w:t>Точка</w:t>
      </w:r>
      <w:r w:rsidR="00B91356" w:rsidRPr="00891248">
        <w:rPr>
          <w:sz w:val="28"/>
          <w:szCs w:val="28"/>
          <w:lang w:val="uk-UA"/>
        </w:rPr>
        <w:t xml:space="preserve"> 1 відстежується назад у вихідне місце розташування. На відміну від точк</w:t>
      </w:r>
      <w:r w:rsidR="00BA6D73" w:rsidRPr="00891248">
        <w:rPr>
          <w:sz w:val="28"/>
          <w:szCs w:val="28"/>
          <w:lang w:val="uk-UA"/>
        </w:rPr>
        <w:t>и</w:t>
      </w:r>
      <w:r w:rsidR="00B91356" w:rsidRPr="00891248">
        <w:rPr>
          <w:sz w:val="28"/>
          <w:szCs w:val="28"/>
          <w:lang w:val="uk-UA"/>
        </w:rPr>
        <w:t xml:space="preserve"> 2</w:t>
      </w:r>
      <w:r w:rsidR="00BA6D73" w:rsidRPr="00891248">
        <w:rPr>
          <w:sz w:val="28"/>
          <w:szCs w:val="28"/>
          <w:lang w:val="uk-UA"/>
        </w:rPr>
        <w:t>, яка</w:t>
      </w:r>
      <w:r w:rsidR="00B91356" w:rsidRPr="00891248">
        <w:rPr>
          <w:sz w:val="28"/>
          <w:szCs w:val="28"/>
          <w:lang w:val="uk-UA"/>
        </w:rPr>
        <w:t xml:space="preserve"> відстежується </w:t>
      </w:r>
      <w:r w:rsidR="00BA6D73" w:rsidRPr="00891248">
        <w:rPr>
          <w:sz w:val="28"/>
          <w:szCs w:val="28"/>
          <w:lang w:val="uk-UA"/>
        </w:rPr>
        <w:t xml:space="preserve">назад в </w:t>
      </w:r>
      <w:r w:rsidR="00BA6D73" w:rsidRPr="00891248">
        <w:rPr>
          <w:sz w:val="28"/>
          <w:szCs w:val="28"/>
          <w:lang w:val="uk-UA"/>
        </w:rPr>
        <w:lastRenderedPageBreak/>
        <w:t xml:space="preserve">іншому місці. </w:t>
      </w:r>
      <w:r w:rsidRPr="00891248">
        <w:rPr>
          <w:sz w:val="28"/>
          <w:szCs w:val="28"/>
          <w:lang w:val="uk-UA"/>
        </w:rPr>
        <w:t>Запропоновано</w:t>
      </w:r>
      <w:r w:rsidR="00B91356" w:rsidRPr="00891248">
        <w:rPr>
          <w:sz w:val="28"/>
          <w:szCs w:val="28"/>
          <w:lang w:val="uk-UA"/>
        </w:rPr>
        <w:t xml:space="preserve"> міра похибки визначається</w:t>
      </w:r>
      <w:r w:rsidR="00BA6D73" w:rsidRPr="00891248">
        <w:rPr>
          <w:sz w:val="28"/>
          <w:szCs w:val="28"/>
          <w:lang w:val="uk-UA"/>
        </w:rPr>
        <w:t>,</w:t>
      </w:r>
      <w:r w:rsidR="00B91356" w:rsidRPr="00891248">
        <w:rPr>
          <w:sz w:val="28"/>
          <w:szCs w:val="28"/>
          <w:lang w:val="uk-UA"/>
        </w:rPr>
        <w:t xml:space="preserve"> як евклідова відстань</w:t>
      </w:r>
      <w:r w:rsidR="00BA6D73" w:rsidRPr="00891248">
        <w:rPr>
          <w:sz w:val="28"/>
          <w:szCs w:val="28"/>
          <w:lang w:val="uk-UA"/>
        </w:rPr>
        <w:t xml:space="preserve"> і вираховується за формулою</w:t>
      </w:r>
    </w:p>
    <w:p w:rsidR="00BA6D73" w:rsidRPr="00891248" w:rsidRDefault="00BA6D73" w:rsidP="0075355C">
      <w:pPr>
        <w:spacing w:line="360" w:lineRule="auto"/>
        <w:ind w:firstLine="630"/>
        <w:jc w:val="right"/>
        <w:rPr>
          <w:sz w:val="28"/>
          <w:szCs w:val="28"/>
          <w:lang w:val="uk-UA"/>
        </w:rPr>
      </w:pPr>
      <m:oMath>
        <m:r>
          <w:rPr>
            <w:rFonts w:ascii="Cambria Math" w:hAnsi="Cambria Math"/>
            <w:sz w:val="28"/>
            <w:szCs w:val="28"/>
            <w:lang w:val="uk-UA"/>
          </w:rPr>
          <m:t>ε=|p-p"|</m:t>
        </m:r>
      </m:oMath>
      <w:r w:rsidRPr="00891248">
        <w:rPr>
          <w:sz w:val="28"/>
          <w:szCs w:val="28"/>
          <w:lang w:val="uk-UA"/>
        </w:rPr>
        <w:t>,                                                (</w:t>
      </w:r>
      <w:r w:rsidR="00FE48EA" w:rsidRPr="00891248">
        <w:rPr>
          <w:sz w:val="28"/>
          <w:szCs w:val="28"/>
          <w:lang w:val="uk-UA"/>
        </w:rPr>
        <w:t>3</w:t>
      </w:r>
      <w:r w:rsidRPr="00891248">
        <w:rPr>
          <w:sz w:val="28"/>
          <w:szCs w:val="28"/>
          <w:lang w:val="uk-UA"/>
        </w:rPr>
        <w:t>.</w:t>
      </w:r>
      <w:r w:rsidR="00FE48EA" w:rsidRPr="00891248">
        <w:rPr>
          <w:sz w:val="28"/>
          <w:szCs w:val="28"/>
          <w:lang w:val="uk-UA"/>
        </w:rPr>
        <w:t>9</w:t>
      </w:r>
      <w:r w:rsidRPr="00891248">
        <w:rPr>
          <w:sz w:val="28"/>
          <w:szCs w:val="28"/>
          <w:lang w:val="uk-UA"/>
        </w:rPr>
        <w:t>)</w:t>
      </w:r>
    </w:p>
    <w:p w:rsidR="00BA6D73" w:rsidRPr="00891248" w:rsidRDefault="00BA6D73" w:rsidP="0075355C">
      <w:pPr>
        <w:spacing w:line="360" w:lineRule="auto"/>
        <w:ind w:firstLine="2520"/>
        <w:jc w:val="left"/>
        <w:rPr>
          <w:sz w:val="28"/>
          <w:szCs w:val="28"/>
          <w:lang w:val="uk-UA"/>
        </w:rPr>
      </w:pPr>
      <w:r w:rsidRPr="00891248">
        <w:rPr>
          <w:sz w:val="28"/>
          <w:szCs w:val="28"/>
          <w:lang w:val="uk-UA"/>
        </w:rPr>
        <w:t>де</w:t>
      </w:r>
      <w:r w:rsidRPr="00891248">
        <w:rPr>
          <w:sz w:val="28"/>
          <w:szCs w:val="28"/>
          <w:lang w:val="uk-UA"/>
        </w:rPr>
        <w:tab/>
      </w:r>
      <w:r w:rsidRPr="00891248">
        <w:rPr>
          <w:sz w:val="28"/>
          <w:szCs w:val="28"/>
          <w:lang w:val="uk-UA"/>
        </w:rPr>
        <w:tab/>
      </w:r>
      <m:oMath>
        <m:r>
          <w:rPr>
            <w:rFonts w:ascii="Cambria Math" w:hAnsi="Cambria Math"/>
            <w:sz w:val="28"/>
            <w:szCs w:val="28"/>
            <w:lang w:val="uk-UA"/>
          </w:rPr>
          <m:t>ε</m:t>
        </m:r>
      </m:oMath>
      <w:r w:rsidRPr="00891248">
        <w:rPr>
          <w:sz w:val="28"/>
          <w:szCs w:val="28"/>
          <w:lang w:val="uk-UA"/>
        </w:rPr>
        <w:t xml:space="preserve"> – модуль різниці</w:t>
      </w:r>
    </w:p>
    <w:p w:rsidR="00BA6D73" w:rsidRPr="00891248" w:rsidRDefault="00BA6D73" w:rsidP="0075355C">
      <w:pPr>
        <w:spacing w:line="360" w:lineRule="auto"/>
        <w:ind w:left="1020" w:firstLine="2520"/>
        <w:jc w:val="left"/>
        <w:rPr>
          <w:sz w:val="28"/>
          <w:szCs w:val="28"/>
          <w:lang w:val="uk-UA"/>
        </w:rPr>
      </w:pPr>
      <w:r w:rsidRPr="00891248">
        <w:rPr>
          <w:i/>
          <w:sz w:val="28"/>
          <w:szCs w:val="28"/>
          <w:lang w:val="uk-UA"/>
        </w:rPr>
        <w:t>p</w:t>
      </w:r>
      <w:r w:rsidRPr="00891248">
        <w:rPr>
          <w:sz w:val="28"/>
          <w:szCs w:val="28"/>
          <w:lang w:val="uk-UA"/>
        </w:rPr>
        <w:t xml:space="preserve"> – </w:t>
      </w:r>
      <w:r w:rsidR="003B75F2" w:rsidRPr="00891248">
        <w:rPr>
          <w:sz w:val="28"/>
          <w:szCs w:val="28"/>
          <w:lang w:val="uk-UA"/>
        </w:rPr>
        <w:t>позиція</w:t>
      </w:r>
      <w:r w:rsidRPr="00891248">
        <w:rPr>
          <w:sz w:val="28"/>
          <w:szCs w:val="28"/>
          <w:lang w:val="uk-UA"/>
        </w:rPr>
        <w:t xml:space="preserve"> </w:t>
      </w:r>
      <w:r w:rsidR="003B75F2" w:rsidRPr="00891248">
        <w:rPr>
          <w:sz w:val="28"/>
          <w:szCs w:val="28"/>
          <w:lang w:val="uk-UA"/>
        </w:rPr>
        <w:t>точки</w:t>
      </w:r>
      <w:r w:rsidRPr="00891248">
        <w:rPr>
          <w:sz w:val="28"/>
          <w:szCs w:val="28"/>
          <w:lang w:val="uk-UA"/>
        </w:rPr>
        <w:t>;</w:t>
      </w:r>
    </w:p>
    <w:p w:rsidR="00812619" w:rsidRPr="00891248" w:rsidRDefault="00BA6D73" w:rsidP="0075355C">
      <w:pPr>
        <w:spacing w:line="360" w:lineRule="auto"/>
        <w:ind w:firstLine="2520"/>
        <w:jc w:val="right"/>
        <w:rPr>
          <w:sz w:val="28"/>
          <w:szCs w:val="28"/>
          <w:lang w:val="uk-UA"/>
        </w:rPr>
      </w:pPr>
      <w:r w:rsidRPr="00891248">
        <w:rPr>
          <w:sz w:val="28"/>
          <w:szCs w:val="28"/>
          <w:lang w:val="uk-UA"/>
        </w:rPr>
        <w:tab/>
      </w:r>
      <w:r w:rsidRPr="00891248">
        <w:rPr>
          <w:sz w:val="28"/>
          <w:szCs w:val="28"/>
          <w:lang w:val="uk-UA"/>
        </w:rPr>
        <w:tab/>
      </w:r>
      <m:oMath>
        <m:r>
          <w:rPr>
            <w:rFonts w:ascii="Cambria Math" w:hAnsi="Cambria Math"/>
            <w:sz w:val="28"/>
            <w:szCs w:val="28"/>
            <w:lang w:val="uk-UA"/>
          </w:rPr>
          <m:t>p"=</m:t>
        </m:r>
        <m:r>
          <m:rPr>
            <m:sty m:val="p"/>
          </m:rPr>
          <w:rPr>
            <w:rFonts w:ascii="Cambria Math" w:hAnsi="Cambria Math"/>
            <w:sz w:val="28"/>
            <w:szCs w:val="28"/>
            <w:lang w:val="uk-UA"/>
          </w:rPr>
          <m:t>LK(LK(p)),</m:t>
        </m:r>
      </m:oMath>
      <w:r w:rsidRPr="00891248">
        <w:rPr>
          <w:sz w:val="28"/>
          <w:szCs w:val="28"/>
          <w:lang w:val="uk-UA"/>
        </w:rPr>
        <w:t xml:space="preserve">                     </w:t>
      </w:r>
      <w:r w:rsidR="00F85C04" w:rsidRPr="00891248">
        <w:rPr>
          <w:sz w:val="28"/>
          <w:szCs w:val="28"/>
          <w:lang w:val="uk-UA"/>
        </w:rPr>
        <w:t xml:space="preserve"> </w:t>
      </w:r>
      <w:r w:rsidRPr="00891248">
        <w:rPr>
          <w:sz w:val="28"/>
          <w:szCs w:val="28"/>
          <w:lang w:val="uk-UA"/>
        </w:rPr>
        <w:t xml:space="preserve">                 </w:t>
      </w:r>
      <w:r w:rsidR="00F85C04" w:rsidRPr="00891248">
        <w:rPr>
          <w:sz w:val="28"/>
          <w:szCs w:val="28"/>
          <w:lang w:val="uk-UA"/>
        </w:rPr>
        <w:t xml:space="preserve">    </w:t>
      </w:r>
      <w:r w:rsidRPr="00891248">
        <w:rPr>
          <w:sz w:val="28"/>
          <w:szCs w:val="28"/>
          <w:lang w:val="uk-UA"/>
        </w:rPr>
        <w:t xml:space="preserve">  (</w:t>
      </w:r>
      <w:r w:rsidR="00FE48EA" w:rsidRPr="00891248">
        <w:rPr>
          <w:sz w:val="28"/>
          <w:szCs w:val="28"/>
          <w:lang w:val="uk-UA"/>
        </w:rPr>
        <w:t>3</w:t>
      </w:r>
      <w:r w:rsidRPr="00891248">
        <w:rPr>
          <w:sz w:val="28"/>
          <w:szCs w:val="28"/>
          <w:lang w:val="uk-UA"/>
        </w:rPr>
        <w:t>.10)</w:t>
      </w:r>
    </w:p>
    <w:p w:rsidR="00BA6D73" w:rsidRPr="00891248" w:rsidRDefault="00BA6D73" w:rsidP="0075355C">
      <w:pPr>
        <w:spacing w:line="360" w:lineRule="auto"/>
        <w:ind w:firstLine="2520"/>
        <w:jc w:val="left"/>
        <w:rPr>
          <w:sz w:val="28"/>
          <w:szCs w:val="28"/>
          <w:lang w:val="uk-UA"/>
        </w:rPr>
      </w:pPr>
      <w:r w:rsidRPr="00891248">
        <w:rPr>
          <w:sz w:val="28"/>
          <w:szCs w:val="28"/>
          <w:lang w:val="uk-UA"/>
        </w:rPr>
        <w:t>де</w:t>
      </w:r>
      <w:r w:rsidRPr="00891248">
        <w:rPr>
          <w:sz w:val="28"/>
          <w:szCs w:val="28"/>
          <w:lang w:val="uk-UA"/>
        </w:rPr>
        <w:tab/>
      </w:r>
      <w:r w:rsidRPr="00891248">
        <w:rPr>
          <w:sz w:val="28"/>
          <w:szCs w:val="28"/>
          <w:lang w:val="uk-UA"/>
        </w:rPr>
        <w:tab/>
      </w:r>
      <w:r w:rsidR="003B75F2" w:rsidRPr="00891248">
        <w:rPr>
          <w:sz w:val="28"/>
          <w:szCs w:val="28"/>
          <w:lang w:val="uk-UA"/>
        </w:rPr>
        <w:t>LK – метод Лукаса і Канаде.</w:t>
      </w:r>
    </w:p>
    <w:p w:rsidR="003B75F2" w:rsidRPr="00A40462" w:rsidRDefault="003B75F2" w:rsidP="0075355C">
      <w:pPr>
        <w:spacing w:line="360" w:lineRule="auto"/>
        <w:ind w:firstLine="630"/>
        <w:jc w:val="left"/>
        <w:rPr>
          <w:sz w:val="28"/>
          <w:szCs w:val="28"/>
          <w:lang w:val="uk-UA"/>
        </w:rPr>
      </w:pPr>
      <w:r w:rsidRPr="00891248">
        <w:rPr>
          <w:sz w:val="28"/>
          <w:szCs w:val="28"/>
          <w:lang w:val="uk-UA"/>
        </w:rPr>
        <w:t xml:space="preserve">У роботі [28] вперед-назад метод використовується в поєднанні з ще одним фільтром заснованим на схожості </w:t>
      </w:r>
      <w:r w:rsidR="003A6159" w:rsidRPr="00891248">
        <w:rPr>
          <w:sz w:val="28"/>
          <w:szCs w:val="28"/>
          <w:lang w:val="uk-UA"/>
        </w:rPr>
        <w:t>навколо</w:t>
      </w:r>
      <w:r w:rsidR="00F85C04" w:rsidRPr="00891248">
        <w:rPr>
          <w:sz w:val="28"/>
          <w:szCs w:val="28"/>
          <w:lang w:val="uk-UA"/>
        </w:rPr>
        <w:t xml:space="preserve"> точки</w:t>
      </w:r>
      <w:r w:rsidRPr="00891248">
        <w:rPr>
          <w:sz w:val="28"/>
          <w:szCs w:val="28"/>
          <w:lang w:val="uk-UA"/>
        </w:rPr>
        <w:t xml:space="preserve"> </w:t>
      </w:r>
      <w:r w:rsidR="00F85C04" w:rsidRPr="00891248">
        <w:rPr>
          <w:i/>
          <w:sz w:val="28"/>
          <w:szCs w:val="28"/>
          <w:lang w:val="uk-UA"/>
        </w:rPr>
        <w:t>p</w:t>
      </w:r>
      <w:r w:rsidRPr="00891248">
        <w:rPr>
          <w:sz w:val="28"/>
          <w:szCs w:val="28"/>
          <w:lang w:val="uk-UA"/>
        </w:rPr>
        <w:t xml:space="preserve"> і навко</w:t>
      </w:r>
      <w:r w:rsidR="00F85C04" w:rsidRPr="00891248">
        <w:rPr>
          <w:sz w:val="28"/>
          <w:szCs w:val="28"/>
          <w:lang w:val="uk-UA"/>
        </w:rPr>
        <w:t>ло</w:t>
      </w:r>
      <w:r w:rsidRPr="00891248">
        <w:rPr>
          <w:sz w:val="28"/>
          <w:szCs w:val="28"/>
          <w:lang w:val="uk-UA"/>
        </w:rPr>
        <w:t xml:space="preserve"> </w:t>
      </w:r>
      <m:oMath>
        <m:sSup>
          <m:sSupPr>
            <m:ctrlPr>
              <w:rPr>
                <w:rFonts w:ascii="Cambria Math" w:hAnsi="Cambria Math"/>
                <w:i/>
                <w:sz w:val="28"/>
                <w:szCs w:val="28"/>
                <w:lang w:val="uk-UA"/>
              </w:rPr>
            </m:ctrlPr>
          </m:sSupPr>
          <m:e>
            <m:r>
              <w:rPr>
                <w:rFonts w:ascii="Cambria Math" w:hAnsi="Cambria Math"/>
                <w:sz w:val="28"/>
                <w:szCs w:val="28"/>
                <w:lang w:val="uk-UA"/>
              </w:rPr>
              <m:t>p</m:t>
            </m:r>
          </m:e>
          <m:sup>
            <m:r>
              <w:rPr>
                <w:rFonts w:ascii="Cambria Math" w:hAnsi="Cambria Math"/>
                <w:sz w:val="28"/>
                <w:szCs w:val="28"/>
                <w:lang w:val="uk-UA"/>
              </w:rPr>
              <m:t>'</m:t>
            </m:r>
          </m:sup>
        </m:sSup>
      </m:oMath>
      <w:r w:rsidRPr="00891248">
        <w:rPr>
          <w:sz w:val="28"/>
          <w:szCs w:val="28"/>
          <w:lang w:val="uk-UA"/>
        </w:rPr>
        <w:t xml:space="preserve">, Подібність цих двох </w:t>
      </w:r>
      <w:r w:rsidR="00F85C04" w:rsidRPr="00891248">
        <w:rPr>
          <w:sz w:val="28"/>
          <w:szCs w:val="28"/>
          <w:lang w:val="uk-UA"/>
        </w:rPr>
        <w:t>шматків</w:t>
      </w:r>
      <w:r w:rsidRPr="00891248">
        <w:rPr>
          <w:sz w:val="28"/>
          <w:szCs w:val="28"/>
          <w:lang w:val="uk-UA"/>
        </w:rPr>
        <w:t xml:space="preserve"> P1 і P</w:t>
      </w:r>
      <w:r w:rsidR="00F85C04" w:rsidRPr="00891248">
        <w:rPr>
          <w:sz w:val="28"/>
          <w:szCs w:val="28"/>
          <w:lang w:val="uk-UA"/>
        </w:rPr>
        <w:t>2 порівнюється з використанням н</w:t>
      </w:r>
      <w:r w:rsidRPr="00891248">
        <w:rPr>
          <w:sz w:val="28"/>
          <w:szCs w:val="28"/>
          <w:lang w:val="uk-UA"/>
        </w:rPr>
        <w:t>ормалізован</w:t>
      </w:r>
      <w:r w:rsidR="00F85C04" w:rsidRPr="00891248">
        <w:rPr>
          <w:sz w:val="28"/>
          <w:szCs w:val="28"/>
          <w:lang w:val="uk-UA"/>
        </w:rPr>
        <w:t>ої</w:t>
      </w:r>
      <w:r w:rsidRPr="00891248">
        <w:rPr>
          <w:sz w:val="28"/>
          <w:szCs w:val="28"/>
          <w:lang w:val="uk-UA"/>
        </w:rPr>
        <w:t xml:space="preserve"> кореляції </w:t>
      </w:r>
      <w:r w:rsidR="00F85C04" w:rsidRPr="00891248">
        <w:rPr>
          <w:sz w:val="28"/>
          <w:szCs w:val="28"/>
          <w:lang w:val="uk-UA"/>
        </w:rPr>
        <w:t>к</w:t>
      </w:r>
      <w:r w:rsidRPr="00891248">
        <w:rPr>
          <w:sz w:val="28"/>
          <w:szCs w:val="28"/>
          <w:lang w:val="uk-UA"/>
        </w:rPr>
        <w:t>оефіцієнт (НКК) з</w:t>
      </w:r>
      <w:r w:rsidR="00F85C04" w:rsidRPr="00891248">
        <w:rPr>
          <w:sz w:val="28"/>
          <w:szCs w:val="28"/>
          <w:lang w:val="uk-UA"/>
        </w:rPr>
        <w:t>а</w:t>
      </w:r>
      <w:r w:rsidRPr="00891248">
        <w:rPr>
          <w:sz w:val="28"/>
          <w:szCs w:val="28"/>
          <w:lang w:val="uk-UA"/>
        </w:rPr>
        <w:t xml:space="preserve"> дво</w:t>
      </w:r>
      <w:r w:rsidR="00F85C04" w:rsidRPr="00891248">
        <w:rPr>
          <w:sz w:val="28"/>
          <w:szCs w:val="28"/>
          <w:lang w:val="uk-UA"/>
        </w:rPr>
        <w:t>ма шматками</w:t>
      </w:r>
      <w:r w:rsidRPr="00891248">
        <w:rPr>
          <w:sz w:val="28"/>
          <w:szCs w:val="28"/>
          <w:lang w:val="uk-UA"/>
        </w:rPr>
        <w:t xml:space="preserve"> зображен</w:t>
      </w:r>
      <w:r w:rsidR="00F85C04" w:rsidRPr="00891248">
        <w:rPr>
          <w:sz w:val="28"/>
          <w:szCs w:val="28"/>
          <w:lang w:val="uk-UA"/>
        </w:rPr>
        <w:t>ня</w:t>
      </w:r>
      <w:r w:rsidRPr="00891248">
        <w:rPr>
          <w:sz w:val="28"/>
          <w:szCs w:val="28"/>
          <w:lang w:val="uk-UA"/>
        </w:rPr>
        <w:t xml:space="preserve"> </w:t>
      </w:r>
      <w:r w:rsidR="00F85C04" w:rsidRPr="00891248">
        <w:rPr>
          <w:sz w:val="28"/>
          <w:szCs w:val="28"/>
          <w:lang w:val="uk-UA"/>
        </w:rPr>
        <w:t>P1 і P2, який визначається так</w:t>
      </w:r>
      <w:r w:rsidR="00A40462" w:rsidRPr="00A40462">
        <w:rPr>
          <w:sz w:val="28"/>
          <w:szCs w:val="28"/>
          <w:lang w:val="uk-UA"/>
        </w:rPr>
        <w:t>.</w:t>
      </w:r>
    </w:p>
    <w:p w:rsidR="00F85C04" w:rsidRPr="00891248" w:rsidRDefault="00F85C04" w:rsidP="0075355C">
      <w:pPr>
        <w:spacing w:line="360" w:lineRule="auto"/>
        <w:ind w:firstLine="630"/>
        <w:jc w:val="right"/>
        <w:rPr>
          <w:sz w:val="28"/>
          <w:szCs w:val="28"/>
          <w:lang w:val="uk-UA"/>
        </w:rPr>
      </w:pPr>
      <m:oMath>
        <m:r>
          <w:rPr>
            <w:rFonts w:ascii="Cambria Math" w:hAnsi="Cambria Math"/>
            <w:sz w:val="28"/>
            <w:szCs w:val="28"/>
            <w:lang w:val="uk-UA"/>
          </w:rPr>
          <m:t>NCC</m:t>
        </m:r>
        <m:d>
          <m:dPr>
            <m:ctrlPr>
              <w:rPr>
                <w:rFonts w:ascii="Cambria Math" w:hAnsi="Cambria Math"/>
                <w:i/>
                <w:sz w:val="28"/>
                <w:szCs w:val="28"/>
                <w:lang w:val="uk-UA"/>
              </w:rPr>
            </m:ctrlPr>
          </m:dPr>
          <m:e>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1</m:t>
                </m:r>
              </m:sub>
            </m:sSub>
            <m:r>
              <w:rPr>
                <w:rFonts w:ascii="Cambria Math" w:hAnsi="Cambria Math"/>
                <w:sz w:val="28"/>
                <w:szCs w:val="28"/>
                <w:lang w:val="uk-UA"/>
              </w:rPr>
              <m:t xml:space="preserve">, </m:t>
            </m:r>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2</m:t>
                </m:r>
              </m:sub>
            </m:sSub>
          </m:e>
        </m:d>
        <m:r>
          <w:rPr>
            <w:rFonts w:ascii="Cambria Math" w:hAnsi="Cambria Math"/>
            <w:sz w:val="28"/>
            <w:szCs w:val="28"/>
            <w:lang w:val="uk-UA"/>
          </w:rPr>
          <m:t>=</m:t>
        </m:r>
        <m:f>
          <m:fPr>
            <m:ctrlPr>
              <w:rPr>
                <w:rFonts w:ascii="Cambria Math" w:hAnsi="Cambria Math"/>
                <w:i/>
                <w:sz w:val="28"/>
                <w:szCs w:val="28"/>
                <w:lang w:val="uk-UA"/>
              </w:rPr>
            </m:ctrlPr>
          </m:fPr>
          <m:num>
            <m:r>
              <w:rPr>
                <w:rFonts w:ascii="Cambria Math" w:hAnsi="Cambria Math"/>
                <w:sz w:val="28"/>
                <w:szCs w:val="28"/>
                <w:lang w:val="uk-UA"/>
              </w:rPr>
              <m:t>1</m:t>
            </m:r>
          </m:num>
          <m:den>
            <m:r>
              <w:rPr>
                <w:rFonts w:ascii="Cambria Math" w:hAnsi="Cambria Math"/>
                <w:sz w:val="28"/>
                <w:szCs w:val="28"/>
                <w:lang w:val="uk-UA"/>
              </w:rPr>
              <m:t>n-1</m:t>
            </m:r>
          </m:den>
        </m:f>
        <m:nary>
          <m:naryPr>
            <m:chr m:val="∑"/>
            <m:limLoc m:val="undOvr"/>
            <m:ctrlPr>
              <w:rPr>
                <w:rFonts w:ascii="Cambria Math" w:hAnsi="Cambria Math"/>
                <w:i/>
                <w:sz w:val="28"/>
                <w:szCs w:val="28"/>
                <w:lang w:val="uk-UA"/>
              </w:rPr>
            </m:ctrlPr>
          </m:naryPr>
          <m:sub>
            <m:r>
              <w:rPr>
                <w:rFonts w:ascii="Cambria Math" w:hAnsi="Cambria Math"/>
                <w:sz w:val="28"/>
                <w:szCs w:val="28"/>
                <w:lang w:val="uk-UA"/>
              </w:rPr>
              <m:t>x=1</m:t>
            </m:r>
          </m:sub>
          <m:sup>
            <m:r>
              <w:rPr>
                <w:rFonts w:ascii="Cambria Math" w:hAnsi="Cambria Math"/>
                <w:sz w:val="28"/>
                <w:szCs w:val="28"/>
                <w:lang w:val="uk-UA"/>
              </w:rPr>
              <m:t>n</m:t>
            </m:r>
          </m:sup>
          <m:e>
            <m:f>
              <m:fPr>
                <m:ctrlPr>
                  <w:rPr>
                    <w:rFonts w:ascii="Cambria Math" w:hAnsi="Cambria Math"/>
                    <w:i/>
                    <w:sz w:val="28"/>
                    <w:szCs w:val="28"/>
                    <w:lang w:val="uk-UA"/>
                  </w:rPr>
                </m:ctrlPr>
              </m:fPr>
              <m:num>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1</m:t>
                    </m:r>
                  </m:sub>
                </m:sSub>
                <m:d>
                  <m:dPr>
                    <m:ctrlPr>
                      <w:rPr>
                        <w:rFonts w:ascii="Cambria Math" w:hAnsi="Cambria Math"/>
                        <w:i/>
                        <w:sz w:val="28"/>
                        <w:szCs w:val="28"/>
                        <w:lang w:val="uk-UA"/>
                      </w:rPr>
                    </m:ctrlPr>
                  </m:dPr>
                  <m:e>
                    <m:r>
                      <w:rPr>
                        <w:rFonts w:ascii="Cambria Math" w:hAnsi="Cambria Math"/>
                        <w:sz w:val="28"/>
                        <w:szCs w:val="28"/>
                        <w:lang w:val="uk-UA"/>
                      </w:rPr>
                      <m:t>x</m:t>
                    </m:r>
                  </m:e>
                </m:d>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μ</m:t>
                    </m:r>
                  </m:e>
                  <m:sub>
                    <m:r>
                      <w:rPr>
                        <w:rFonts w:ascii="Cambria Math" w:hAnsi="Cambria Math"/>
                        <w:sz w:val="28"/>
                        <w:szCs w:val="28"/>
                        <w:lang w:val="uk-UA"/>
                      </w:rPr>
                      <m:t>1</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2</m:t>
                    </m:r>
                  </m:sub>
                </m:sSub>
                <m:d>
                  <m:dPr>
                    <m:ctrlPr>
                      <w:rPr>
                        <w:rFonts w:ascii="Cambria Math" w:hAnsi="Cambria Math"/>
                        <w:i/>
                        <w:sz w:val="28"/>
                        <w:szCs w:val="28"/>
                        <w:lang w:val="uk-UA"/>
                      </w:rPr>
                    </m:ctrlPr>
                  </m:dPr>
                  <m:e>
                    <m:r>
                      <w:rPr>
                        <w:rFonts w:ascii="Cambria Math" w:hAnsi="Cambria Math"/>
                        <w:sz w:val="28"/>
                        <w:szCs w:val="28"/>
                        <w:lang w:val="uk-UA"/>
                      </w:rPr>
                      <m:t>x</m:t>
                    </m:r>
                  </m:e>
                </m:d>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μ</m:t>
                    </m:r>
                  </m:e>
                  <m:sub>
                    <m:r>
                      <w:rPr>
                        <w:rFonts w:ascii="Cambria Math" w:hAnsi="Cambria Math"/>
                        <w:sz w:val="28"/>
                        <w:szCs w:val="28"/>
                        <w:lang w:val="uk-UA"/>
                      </w:rPr>
                      <m:t>2</m:t>
                    </m:r>
                  </m:sub>
                </m:sSub>
                <m:r>
                  <w:rPr>
                    <w:rFonts w:ascii="Cambria Math" w:hAnsi="Cambria Math"/>
                    <w:sz w:val="28"/>
                    <w:szCs w:val="28"/>
                    <w:lang w:val="uk-UA"/>
                  </w:rPr>
                  <m:t>)</m:t>
                </m:r>
              </m:num>
              <m:den>
                <m:sSub>
                  <m:sSubPr>
                    <m:ctrlPr>
                      <w:rPr>
                        <w:rFonts w:ascii="Cambria Math" w:hAnsi="Cambria Math"/>
                        <w:i/>
                        <w:sz w:val="28"/>
                        <w:szCs w:val="28"/>
                        <w:lang w:val="uk-UA"/>
                      </w:rPr>
                    </m:ctrlPr>
                  </m:sSubPr>
                  <m:e>
                    <m:r>
                      <w:rPr>
                        <w:rFonts w:ascii="Cambria Math" w:hAnsi="Cambria Math"/>
                        <w:sz w:val="28"/>
                        <w:szCs w:val="28"/>
                        <w:lang w:val="uk-UA"/>
                      </w:rPr>
                      <m:t>σ</m:t>
                    </m:r>
                  </m:e>
                  <m:sub>
                    <m:r>
                      <w:rPr>
                        <w:rFonts w:ascii="Cambria Math" w:hAnsi="Cambria Math"/>
                        <w:sz w:val="28"/>
                        <w:szCs w:val="28"/>
                        <w:lang w:val="uk-UA"/>
                      </w:rPr>
                      <m:t>1</m:t>
                    </m:r>
                  </m:sub>
                </m:sSub>
                <m:sSub>
                  <m:sSubPr>
                    <m:ctrlPr>
                      <w:rPr>
                        <w:rFonts w:ascii="Cambria Math" w:hAnsi="Cambria Math"/>
                        <w:i/>
                        <w:sz w:val="28"/>
                        <w:szCs w:val="28"/>
                        <w:lang w:val="uk-UA"/>
                      </w:rPr>
                    </m:ctrlPr>
                  </m:sSubPr>
                  <m:e>
                    <m:r>
                      <w:rPr>
                        <w:rFonts w:ascii="Cambria Math" w:hAnsi="Cambria Math"/>
                        <w:sz w:val="28"/>
                        <w:szCs w:val="28"/>
                        <w:lang w:val="uk-UA"/>
                      </w:rPr>
                      <m:t>σ</m:t>
                    </m:r>
                  </m:e>
                  <m:sub>
                    <m:r>
                      <w:rPr>
                        <w:rFonts w:ascii="Cambria Math" w:hAnsi="Cambria Math"/>
                        <w:sz w:val="28"/>
                        <w:szCs w:val="28"/>
                        <w:lang w:val="uk-UA"/>
                      </w:rPr>
                      <m:t>2</m:t>
                    </m:r>
                  </m:sub>
                </m:sSub>
              </m:den>
            </m:f>
            <m:r>
              <w:rPr>
                <w:rFonts w:ascii="Cambria Math" w:hAnsi="Cambria Math"/>
                <w:sz w:val="28"/>
                <w:szCs w:val="28"/>
                <w:lang w:val="uk-UA"/>
              </w:rPr>
              <m:t>,</m:t>
            </m:r>
          </m:e>
        </m:nary>
      </m:oMath>
      <w:r w:rsidRPr="00891248">
        <w:rPr>
          <w:sz w:val="28"/>
          <w:szCs w:val="28"/>
          <w:lang w:val="uk-UA"/>
        </w:rPr>
        <w:t xml:space="preserve">               (</w:t>
      </w:r>
      <w:r w:rsidR="00FE48EA" w:rsidRPr="00891248">
        <w:rPr>
          <w:sz w:val="28"/>
          <w:szCs w:val="28"/>
          <w:lang w:val="uk-UA"/>
        </w:rPr>
        <w:t>3</w:t>
      </w:r>
      <w:r w:rsidRPr="00891248">
        <w:rPr>
          <w:sz w:val="28"/>
          <w:szCs w:val="28"/>
          <w:lang w:val="uk-UA"/>
        </w:rPr>
        <w:t>.11)</w:t>
      </w:r>
    </w:p>
    <w:p w:rsidR="00F85C04" w:rsidRPr="00891248" w:rsidRDefault="00F85C04" w:rsidP="0075355C">
      <w:pPr>
        <w:spacing w:line="360" w:lineRule="auto"/>
        <w:ind w:firstLine="2520"/>
        <w:jc w:val="left"/>
        <w:rPr>
          <w:sz w:val="28"/>
          <w:szCs w:val="28"/>
          <w:lang w:val="uk-UA"/>
        </w:rPr>
      </w:pPr>
      <w:r w:rsidRPr="00891248">
        <w:rPr>
          <w:sz w:val="28"/>
          <w:szCs w:val="28"/>
          <w:lang w:val="uk-UA"/>
        </w:rPr>
        <w:t>де</w:t>
      </w:r>
      <w:r w:rsidRPr="00891248">
        <w:rPr>
          <w:sz w:val="28"/>
          <w:szCs w:val="28"/>
          <w:lang w:val="uk-UA"/>
        </w:rPr>
        <w:tab/>
      </w:r>
      <w:r w:rsidRPr="00891248">
        <w:rPr>
          <w:sz w:val="28"/>
          <w:szCs w:val="28"/>
          <w:lang w:val="uk-UA"/>
        </w:rPr>
        <w:tab/>
      </w:r>
      <m:oMath>
        <m:sSub>
          <m:sSubPr>
            <m:ctrlPr>
              <w:rPr>
                <w:rFonts w:ascii="Cambria Math" w:hAnsi="Cambria Math"/>
                <w:i/>
                <w:sz w:val="28"/>
                <w:szCs w:val="28"/>
                <w:lang w:val="uk-UA"/>
              </w:rPr>
            </m:ctrlPr>
          </m:sSubPr>
          <m:e>
            <m:r>
              <w:rPr>
                <w:rFonts w:ascii="Cambria Math" w:hAnsi="Cambria Math"/>
                <w:sz w:val="28"/>
                <w:szCs w:val="28"/>
                <w:lang w:val="uk-UA"/>
              </w:rPr>
              <m:t>μ</m:t>
            </m:r>
          </m:e>
          <m:sub>
            <m:r>
              <w:rPr>
                <w:rFonts w:ascii="Cambria Math" w:hAnsi="Cambria Math"/>
                <w:sz w:val="28"/>
                <w:szCs w:val="28"/>
                <w:lang w:val="uk-UA"/>
              </w:rPr>
              <m:t>1</m:t>
            </m:r>
          </m:sub>
        </m:sSub>
      </m:oMath>
      <w:r w:rsidRPr="00891248">
        <w:rPr>
          <w:sz w:val="28"/>
          <w:szCs w:val="28"/>
          <w:lang w:val="uk-UA"/>
        </w:rPr>
        <w:t xml:space="preserve"> </w:t>
      </w:r>
      <w:r w:rsidR="00061A6A" w:rsidRPr="00891248">
        <w:rPr>
          <w:sz w:val="28"/>
          <w:szCs w:val="28"/>
          <w:lang w:val="uk-UA"/>
        </w:rPr>
        <w:t>–</w:t>
      </w:r>
      <w:r w:rsidRPr="00891248">
        <w:rPr>
          <w:sz w:val="28"/>
          <w:szCs w:val="28"/>
          <w:lang w:val="uk-UA"/>
        </w:rPr>
        <w:t xml:space="preserve"> </w:t>
      </w:r>
      <w:r w:rsidR="00061A6A" w:rsidRPr="00891248">
        <w:rPr>
          <w:sz w:val="28"/>
          <w:szCs w:val="28"/>
          <w:lang w:val="uk-UA"/>
        </w:rPr>
        <w:t xml:space="preserve">значення </w:t>
      </w:r>
      <m:oMath>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1</m:t>
            </m:r>
          </m:sub>
        </m:sSub>
      </m:oMath>
      <w:r w:rsidR="00061A6A" w:rsidRPr="00891248">
        <w:rPr>
          <w:sz w:val="28"/>
          <w:szCs w:val="28"/>
          <w:lang w:val="uk-UA"/>
        </w:rPr>
        <w:t>;</w:t>
      </w:r>
    </w:p>
    <w:p w:rsidR="00061A6A" w:rsidRPr="00891248" w:rsidRDefault="006B0AF4" w:rsidP="0075355C">
      <w:pPr>
        <w:spacing w:line="360" w:lineRule="auto"/>
        <w:ind w:left="1020" w:firstLine="2520"/>
        <w:jc w:val="left"/>
        <w:rPr>
          <w:sz w:val="28"/>
          <w:szCs w:val="28"/>
          <w:lang w:val="uk-UA"/>
        </w:rPr>
      </w:pPr>
      <m:oMath>
        <m:sSub>
          <m:sSubPr>
            <m:ctrlPr>
              <w:rPr>
                <w:rFonts w:ascii="Cambria Math" w:hAnsi="Cambria Math"/>
                <w:i/>
                <w:sz w:val="28"/>
                <w:szCs w:val="28"/>
                <w:lang w:val="uk-UA"/>
              </w:rPr>
            </m:ctrlPr>
          </m:sSubPr>
          <m:e>
            <m:r>
              <w:rPr>
                <w:rFonts w:ascii="Cambria Math" w:hAnsi="Cambria Math"/>
                <w:sz w:val="28"/>
                <w:szCs w:val="28"/>
                <w:lang w:val="uk-UA"/>
              </w:rPr>
              <m:t>μ</m:t>
            </m:r>
          </m:e>
          <m:sub>
            <m:r>
              <w:rPr>
                <w:rFonts w:ascii="Cambria Math" w:hAnsi="Cambria Math"/>
                <w:sz w:val="28"/>
                <w:szCs w:val="28"/>
                <w:lang w:val="uk-UA"/>
              </w:rPr>
              <m:t>2</m:t>
            </m:r>
          </m:sub>
        </m:sSub>
      </m:oMath>
      <w:r w:rsidR="00061A6A" w:rsidRPr="00891248">
        <w:rPr>
          <w:sz w:val="28"/>
          <w:szCs w:val="28"/>
          <w:lang w:val="uk-UA"/>
        </w:rPr>
        <w:t xml:space="preserve"> – значення </w:t>
      </w:r>
      <m:oMath>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2</m:t>
            </m:r>
          </m:sub>
        </m:sSub>
      </m:oMath>
      <w:r w:rsidR="00061A6A" w:rsidRPr="00891248">
        <w:rPr>
          <w:sz w:val="28"/>
          <w:szCs w:val="28"/>
          <w:lang w:val="uk-UA"/>
        </w:rPr>
        <w:t>;</w:t>
      </w:r>
    </w:p>
    <w:p w:rsidR="00061A6A" w:rsidRPr="00891248" w:rsidRDefault="006B0AF4" w:rsidP="0075355C">
      <w:pPr>
        <w:spacing w:line="360" w:lineRule="auto"/>
        <w:ind w:left="1020" w:firstLine="2520"/>
        <w:jc w:val="left"/>
        <w:rPr>
          <w:sz w:val="28"/>
          <w:szCs w:val="28"/>
          <w:lang w:val="uk-UA"/>
        </w:rPr>
      </w:pPr>
      <m:oMath>
        <m:sSub>
          <m:sSubPr>
            <m:ctrlPr>
              <w:rPr>
                <w:rFonts w:ascii="Cambria Math" w:hAnsi="Cambria Math"/>
                <w:i/>
                <w:sz w:val="28"/>
                <w:szCs w:val="28"/>
                <w:lang w:val="uk-UA"/>
              </w:rPr>
            </m:ctrlPr>
          </m:sSubPr>
          <m:e>
            <m:r>
              <w:rPr>
                <w:rFonts w:ascii="Cambria Math" w:hAnsi="Cambria Math"/>
                <w:sz w:val="28"/>
                <w:szCs w:val="28"/>
                <w:lang w:val="uk-UA"/>
              </w:rPr>
              <m:t>σ</m:t>
            </m:r>
          </m:e>
          <m:sub>
            <m:r>
              <w:rPr>
                <w:rFonts w:ascii="Cambria Math" w:hAnsi="Cambria Math"/>
                <w:sz w:val="28"/>
                <w:szCs w:val="28"/>
                <w:lang w:val="uk-UA"/>
              </w:rPr>
              <m:t xml:space="preserve">1 </m:t>
            </m:r>
          </m:sub>
        </m:sSub>
      </m:oMath>
      <w:r w:rsidR="00061A6A" w:rsidRPr="00891248">
        <w:rPr>
          <w:sz w:val="28"/>
          <w:szCs w:val="28"/>
          <w:lang w:val="uk-UA"/>
        </w:rPr>
        <w:t xml:space="preserve">– стандартне відхилення </w:t>
      </w:r>
      <m:oMath>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1</m:t>
            </m:r>
          </m:sub>
        </m:sSub>
      </m:oMath>
      <w:r w:rsidR="00061A6A" w:rsidRPr="00891248">
        <w:rPr>
          <w:sz w:val="28"/>
          <w:szCs w:val="28"/>
          <w:lang w:val="uk-UA"/>
        </w:rPr>
        <w:t>;</w:t>
      </w:r>
    </w:p>
    <w:p w:rsidR="00061A6A" w:rsidRPr="00891248" w:rsidRDefault="006B0AF4" w:rsidP="0075355C">
      <w:pPr>
        <w:spacing w:line="360" w:lineRule="auto"/>
        <w:ind w:left="1020" w:firstLine="2520"/>
        <w:jc w:val="left"/>
        <w:rPr>
          <w:sz w:val="28"/>
          <w:szCs w:val="28"/>
          <w:lang w:val="uk-UA"/>
        </w:rPr>
      </w:pPr>
      <m:oMath>
        <m:sSub>
          <m:sSubPr>
            <m:ctrlPr>
              <w:rPr>
                <w:rFonts w:ascii="Cambria Math" w:hAnsi="Cambria Math"/>
                <w:i/>
                <w:sz w:val="28"/>
                <w:szCs w:val="28"/>
                <w:lang w:val="uk-UA"/>
              </w:rPr>
            </m:ctrlPr>
          </m:sSubPr>
          <m:e>
            <m:r>
              <w:rPr>
                <w:rFonts w:ascii="Cambria Math" w:hAnsi="Cambria Math"/>
                <w:sz w:val="28"/>
                <w:szCs w:val="28"/>
                <w:lang w:val="uk-UA"/>
              </w:rPr>
              <m:t>σ</m:t>
            </m:r>
          </m:e>
          <m:sub>
            <m:r>
              <w:rPr>
                <w:rFonts w:ascii="Cambria Math" w:hAnsi="Cambria Math"/>
                <w:sz w:val="28"/>
                <w:szCs w:val="28"/>
                <w:lang w:val="uk-UA"/>
              </w:rPr>
              <m:t xml:space="preserve">2 </m:t>
            </m:r>
          </m:sub>
        </m:sSub>
      </m:oMath>
      <w:r w:rsidR="00061A6A" w:rsidRPr="00891248">
        <w:rPr>
          <w:sz w:val="28"/>
          <w:szCs w:val="28"/>
          <w:lang w:val="uk-UA"/>
        </w:rPr>
        <w:t xml:space="preserve">– стандартне відхилення </w:t>
      </w:r>
      <m:oMath>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2</m:t>
            </m:r>
          </m:sub>
        </m:sSub>
      </m:oMath>
      <w:r w:rsidR="00061A6A" w:rsidRPr="00891248">
        <w:rPr>
          <w:sz w:val="28"/>
          <w:szCs w:val="28"/>
          <w:lang w:val="uk-UA"/>
        </w:rPr>
        <w:t>.</w:t>
      </w:r>
    </w:p>
    <w:p w:rsidR="00061A6A" w:rsidRPr="00891248" w:rsidRDefault="00061A6A" w:rsidP="0075355C">
      <w:pPr>
        <w:pStyle w:val="Heading2"/>
        <w:numPr>
          <w:ilvl w:val="0"/>
          <w:numId w:val="48"/>
        </w:numPr>
        <w:tabs>
          <w:tab w:val="left" w:pos="990"/>
          <w:tab w:val="left" w:pos="1260"/>
        </w:tabs>
        <w:spacing w:before="0"/>
        <w:ind w:left="1170" w:hanging="810"/>
        <w:rPr>
          <w:rFonts w:eastAsiaTheme="majorEastAsia"/>
          <w:lang w:val="uk-UA"/>
        </w:rPr>
      </w:pPr>
      <w:bookmarkStart w:id="277" w:name="_Toc453446561"/>
      <w:r w:rsidRPr="00891248">
        <w:rPr>
          <w:rFonts w:eastAsiaTheme="majorEastAsia"/>
          <w:lang w:val="uk-UA"/>
        </w:rPr>
        <w:t>Модель трансформації</w:t>
      </w:r>
      <w:bookmarkEnd w:id="277"/>
    </w:p>
    <w:p w:rsidR="00061A6A" w:rsidRPr="00891248" w:rsidRDefault="00061A6A" w:rsidP="0075355C">
      <w:pPr>
        <w:spacing w:line="360" w:lineRule="auto"/>
        <w:ind w:firstLine="630"/>
        <w:rPr>
          <w:sz w:val="28"/>
          <w:szCs w:val="28"/>
          <w:lang w:val="uk-UA"/>
        </w:rPr>
      </w:pPr>
      <w:r w:rsidRPr="00891248">
        <w:rPr>
          <w:sz w:val="28"/>
          <w:szCs w:val="28"/>
          <w:lang w:val="uk-UA"/>
        </w:rPr>
        <w:t xml:space="preserve">Після підходу </w:t>
      </w:r>
      <w:r w:rsidR="003A6159" w:rsidRPr="00891248">
        <w:rPr>
          <w:sz w:val="28"/>
          <w:szCs w:val="28"/>
          <w:lang w:val="uk-UA"/>
        </w:rPr>
        <w:t>Калал</w:t>
      </w:r>
      <w:r w:rsidRPr="00891248">
        <w:rPr>
          <w:sz w:val="28"/>
          <w:szCs w:val="28"/>
          <w:lang w:val="uk-UA"/>
        </w:rPr>
        <w:t xml:space="preserve"> [28], обчислимо медіану всіх вперед-назад</w:t>
      </w:r>
      <w:r w:rsidR="00C233C7" w:rsidRPr="00891248">
        <w:rPr>
          <w:sz w:val="28"/>
          <w:szCs w:val="28"/>
          <w:lang w:val="uk-UA"/>
        </w:rPr>
        <w:t xml:space="preserve"> п</w:t>
      </w:r>
      <w:r w:rsidRPr="00891248">
        <w:rPr>
          <w:sz w:val="28"/>
          <w:szCs w:val="28"/>
          <w:lang w:val="uk-UA"/>
        </w:rPr>
        <w:t xml:space="preserve">омилки </w:t>
      </w:r>
      <m:oMath>
        <m:sSub>
          <m:sSubPr>
            <m:ctrlPr>
              <w:rPr>
                <w:rFonts w:ascii="Cambria Math" w:hAnsi="Cambria Math"/>
                <w:i/>
                <w:sz w:val="28"/>
                <w:szCs w:val="28"/>
                <w:lang w:val="uk-UA"/>
              </w:rPr>
            </m:ctrlPr>
          </m:sSubPr>
          <m:e>
            <m:r>
              <w:rPr>
                <w:rFonts w:ascii="Cambria Math" w:hAnsi="Cambria Math"/>
                <w:sz w:val="28"/>
                <w:szCs w:val="28"/>
                <w:lang w:val="uk-UA"/>
              </w:rPr>
              <m:t>med</m:t>
            </m:r>
          </m:e>
          <m:sub>
            <m:r>
              <w:rPr>
                <w:rFonts w:ascii="Cambria Math" w:hAnsi="Cambria Math"/>
                <w:sz w:val="28"/>
                <w:szCs w:val="28"/>
                <w:lang w:val="uk-UA"/>
              </w:rPr>
              <m:t xml:space="preserve">FB </m:t>
            </m:r>
          </m:sub>
        </m:sSub>
      </m:oMath>
      <w:r w:rsidRPr="00891248">
        <w:rPr>
          <w:sz w:val="28"/>
          <w:szCs w:val="28"/>
          <w:lang w:val="uk-UA"/>
        </w:rPr>
        <w:t xml:space="preserve">і медіанний </w:t>
      </w:r>
      <m:oMath>
        <m:sSub>
          <m:sSubPr>
            <m:ctrlPr>
              <w:rPr>
                <w:rFonts w:ascii="Cambria Math" w:hAnsi="Cambria Math"/>
                <w:i/>
                <w:sz w:val="28"/>
                <w:szCs w:val="28"/>
                <w:lang w:val="uk-UA"/>
              </w:rPr>
            </m:ctrlPr>
          </m:sSubPr>
          <m:e>
            <m:r>
              <w:rPr>
                <w:rFonts w:ascii="Cambria Math" w:hAnsi="Cambria Math"/>
                <w:sz w:val="28"/>
                <w:szCs w:val="28"/>
                <w:lang w:val="uk-UA"/>
              </w:rPr>
              <m:t>med</m:t>
            </m:r>
          </m:e>
          <m:sub>
            <m:r>
              <w:rPr>
                <w:rFonts w:ascii="Cambria Math" w:hAnsi="Cambria Math"/>
                <w:sz w:val="28"/>
                <w:szCs w:val="28"/>
                <w:lang w:val="uk-UA"/>
              </w:rPr>
              <m:t xml:space="preserve">NCC </m:t>
            </m:r>
          </m:sub>
        </m:sSub>
      </m:oMath>
      <w:r w:rsidRPr="00891248">
        <w:rPr>
          <w:sz w:val="28"/>
          <w:szCs w:val="28"/>
          <w:lang w:val="uk-UA"/>
        </w:rPr>
        <w:t>всіх заходів подібності і тримати тільки ті точки виставляється</w:t>
      </w:r>
      <w:r w:rsidR="00C233C7" w:rsidRPr="00891248">
        <w:rPr>
          <w:sz w:val="28"/>
          <w:szCs w:val="28"/>
          <w:lang w:val="uk-UA"/>
        </w:rPr>
        <w:t xml:space="preserve"> </w:t>
      </w:r>
      <w:r w:rsidRPr="00891248">
        <w:rPr>
          <w:sz w:val="28"/>
          <w:szCs w:val="28"/>
          <w:lang w:val="uk-UA"/>
        </w:rPr>
        <w:t xml:space="preserve">вперед-назад помилка менше </w:t>
      </w:r>
      <w:r w:rsidR="00C233C7" w:rsidRPr="00891248">
        <w:rPr>
          <w:sz w:val="28"/>
          <w:szCs w:val="28"/>
          <w:lang w:val="uk-UA"/>
        </w:rPr>
        <w:t xml:space="preserve"> </w:t>
      </w:r>
      <m:oMath>
        <m:sSub>
          <m:sSubPr>
            <m:ctrlPr>
              <w:rPr>
                <w:rFonts w:ascii="Cambria Math" w:hAnsi="Cambria Math"/>
                <w:i/>
                <w:sz w:val="28"/>
                <w:szCs w:val="28"/>
                <w:lang w:val="uk-UA"/>
              </w:rPr>
            </m:ctrlPr>
          </m:sSubPr>
          <m:e>
            <m:r>
              <w:rPr>
                <w:rFonts w:ascii="Cambria Math" w:hAnsi="Cambria Math"/>
                <w:sz w:val="28"/>
                <w:szCs w:val="28"/>
                <w:lang w:val="uk-UA"/>
              </w:rPr>
              <m:t>med</m:t>
            </m:r>
          </m:e>
          <m:sub>
            <m:r>
              <w:rPr>
                <w:rFonts w:ascii="Cambria Math" w:hAnsi="Cambria Math"/>
                <w:sz w:val="28"/>
                <w:szCs w:val="28"/>
                <w:lang w:val="uk-UA"/>
              </w:rPr>
              <m:t xml:space="preserve">FB </m:t>
            </m:r>
          </m:sub>
        </m:sSub>
      </m:oMath>
      <w:r w:rsidRPr="00891248">
        <w:rPr>
          <w:sz w:val="28"/>
          <w:szCs w:val="28"/>
          <w:lang w:val="uk-UA"/>
        </w:rPr>
        <w:t xml:space="preserve">і міра подібності більше, ніж </w:t>
      </w:r>
      <m:oMath>
        <m:sSub>
          <m:sSubPr>
            <m:ctrlPr>
              <w:rPr>
                <w:rFonts w:ascii="Cambria Math" w:hAnsi="Cambria Math"/>
                <w:i/>
                <w:sz w:val="28"/>
                <w:szCs w:val="28"/>
                <w:lang w:val="uk-UA"/>
              </w:rPr>
            </m:ctrlPr>
          </m:sSubPr>
          <m:e>
            <m:r>
              <w:rPr>
                <w:rFonts w:ascii="Cambria Math" w:hAnsi="Cambria Math"/>
                <w:sz w:val="28"/>
                <w:szCs w:val="28"/>
                <w:lang w:val="uk-UA"/>
              </w:rPr>
              <m:t>med</m:t>
            </m:r>
          </m:e>
          <m:sub>
            <m:r>
              <w:rPr>
                <w:rFonts w:ascii="Cambria Math" w:hAnsi="Cambria Math"/>
                <w:sz w:val="28"/>
                <w:szCs w:val="28"/>
                <w:lang w:val="uk-UA"/>
              </w:rPr>
              <m:t xml:space="preserve">NCC </m:t>
            </m:r>
          </m:sub>
        </m:sSub>
      </m:oMath>
      <w:r w:rsidR="00C233C7" w:rsidRPr="00891248">
        <w:rPr>
          <w:sz w:val="28"/>
          <w:szCs w:val="28"/>
          <w:lang w:val="uk-UA"/>
        </w:rPr>
        <w:t>.</w:t>
      </w:r>
    </w:p>
    <w:p w:rsidR="00F85C04" w:rsidRPr="00891248" w:rsidRDefault="00C233C7" w:rsidP="0075355C">
      <w:pPr>
        <w:spacing w:line="360" w:lineRule="auto"/>
        <w:ind w:firstLine="630"/>
        <w:jc w:val="left"/>
        <w:rPr>
          <w:sz w:val="28"/>
          <w:szCs w:val="28"/>
          <w:lang w:val="uk-UA"/>
        </w:rPr>
      </w:pPr>
      <w:r w:rsidRPr="00891248">
        <w:rPr>
          <w:noProof/>
          <w:sz w:val="28"/>
          <w:szCs w:val="28"/>
          <w:lang w:val="en-US" w:eastAsia="en-US"/>
          <w:rPrChange w:id="278" w:author="ASD" w:date="2016-06-09T16:59:00Z">
            <w:rPr>
              <w:noProof/>
              <w:lang w:val="en-US" w:eastAsia="en-US"/>
            </w:rPr>
          </w:rPrChange>
        </w:rPr>
        <w:drawing>
          <wp:inline distT="0" distB="0" distL="0" distR="0" wp14:anchorId="0E73D737" wp14:editId="0D141899">
            <wp:extent cx="5125720" cy="135255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233" t="62609" r="33212" b="20468"/>
                    <a:stretch/>
                  </pic:blipFill>
                  <pic:spPr bwMode="auto">
                    <a:xfrm>
                      <a:off x="0" y="0"/>
                      <a:ext cx="5158606" cy="1361228"/>
                    </a:xfrm>
                    <a:prstGeom prst="rect">
                      <a:avLst/>
                    </a:prstGeom>
                    <a:ln>
                      <a:noFill/>
                    </a:ln>
                    <a:extLst>
                      <a:ext uri="{53640926-AAD7-44D8-BBD7-CCE9431645EC}">
                        <a14:shadowObscured xmlns:a14="http://schemas.microsoft.com/office/drawing/2010/main"/>
                      </a:ext>
                    </a:extLst>
                  </pic:spPr>
                </pic:pic>
              </a:graphicData>
            </a:graphic>
          </wp:inline>
        </w:drawing>
      </w:r>
    </w:p>
    <w:p w:rsidR="00C233C7" w:rsidRPr="00891248" w:rsidRDefault="00C233C7" w:rsidP="0075355C">
      <w:pPr>
        <w:spacing w:line="360" w:lineRule="auto"/>
        <w:ind w:firstLine="630"/>
        <w:rPr>
          <w:sz w:val="28"/>
          <w:szCs w:val="28"/>
          <w:lang w:val="uk-UA"/>
        </w:rPr>
      </w:pPr>
      <w:r w:rsidRPr="00891248">
        <w:rPr>
          <w:sz w:val="28"/>
          <w:szCs w:val="28"/>
          <w:lang w:val="uk-UA"/>
        </w:rPr>
        <w:t>Рис. 3.</w:t>
      </w:r>
      <w:r w:rsidR="003F4397" w:rsidRPr="00891248">
        <w:rPr>
          <w:sz w:val="28"/>
          <w:szCs w:val="28"/>
          <w:lang w:val="uk-UA"/>
          <w:rPrChange w:id="279" w:author="ASD" w:date="2016-06-09T16:59:00Z">
            <w:rPr>
              <w:sz w:val="28"/>
              <w:szCs w:val="28"/>
            </w:rPr>
          </w:rPrChange>
        </w:rPr>
        <w:t>5</w:t>
      </w:r>
      <w:r w:rsidRPr="00891248">
        <w:rPr>
          <w:sz w:val="28"/>
          <w:szCs w:val="28"/>
          <w:lang w:val="uk-UA"/>
        </w:rPr>
        <w:t xml:space="preserve"> Демонстрації роботи методу вперед-назад</w:t>
      </w:r>
    </w:p>
    <w:p w:rsidR="00DC1BC0" w:rsidRPr="00891248" w:rsidRDefault="00DC1BC0" w:rsidP="0075355C">
      <w:pPr>
        <w:spacing w:line="360" w:lineRule="auto"/>
        <w:ind w:firstLine="630"/>
        <w:rPr>
          <w:sz w:val="28"/>
          <w:szCs w:val="28"/>
          <w:lang w:val="uk-UA"/>
        </w:rPr>
      </w:pPr>
      <w:r w:rsidRPr="00891248">
        <w:rPr>
          <w:sz w:val="28"/>
          <w:szCs w:val="28"/>
          <w:lang w:val="uk-UA"/>
        </w:rPr>
        <w:lastRenderedPageBreak/>
        <w:t xml:space="preserve">Крім того, якщо </w:t>
      </w:r>
      <m:oMath>
        <m:sSub>
          <m:sSubPr>
            <m:ctrlPr>
              <w:rPr>
                <w:rFonts w:ascii="Cambria Math" w:hAnsi="Cambria Math"/>
                <w:i/>
                <w:sz w:val="28"/>
                <w:szCs w:val="28"/>
                <w:lang w:val="uk-UA"/>
              </w:rPr>
            </m:ctrlPr>
          </m:sSubPr>
          <m:e>
            <m:r>
              <w:rPr>
                <w:rFonts w:ascii="Cambria Math" w:hAnsi="Cambria Math"/>
                <w:sz w:val="28"/>
                <w:szCs w:val="28"/>
                <w:lang w:val="uk-UA"/>
              </w:rPr>
              <m:t>med</m:t>
            </m:r>
          </m:e>
          <m:sub>
            <m:r>
              <w:rPr>
                <w:rFonts w:ascii="Cambria Math" w:hAnsi="Cambria Math"/>
                <w:sz w:val="28"/>
                <w:szCs w:val="28"/>
                <w:lang w:val="uk-UA"/>
              </w:rPr>
              <m:t xml:space="preserve">FB </m:t>
            </m:r>
          </m:sub>
        </m:sSub>
      </m:oMath>
      <w:r w:rsidRPr="00891248">
        <w:rPr>
          <w:sz w:val="28"/>
          <w:szCs w:val="28"/>
          <w:lang w:val="uk-UA"/>
        </w:rPr>
        <w:t xml:space="preserve">більше, ніж заздалегідь визначений граничний </w:t>
      </w:r>
      <m:oMath>
        <m:sSub>
          <m:sSubPr>
            <m:ctrlPr>
              <w:rPr>
                <w:rFonts w:ascii="Cambria Math" w:hAnsi="Cambria Math"/>
                <w:i/>
                <w:sz w:val="28"/>
                <w:szCs w:val="28"/>
                <w:lang w:val="uk-UA"/>
              </w:rPr>
            </m:ctrlPr>
          </m:sSubPr>
          <m:e>
            <m:r>
              <m:rPr>
                <m:sty m:val="p"/>
              </m:rPr>
              <w:rPr>
                <w:rFonts w:ascii="Cambria Math" w:hAnsi="Cambria Math" w:hint="eastAsia"/>
                <w:sz w:val="28"/>
                <w:szCs w:val="28"/>
                <w:lang w:val="uk-UA"/>
              </w:rPr>
              <m:t>θ</m:t>
            </m:r>
          </m:e>
          <m:sub>
            <m:r>
              <w:rPr>
                <w:rFonts w:ascii="Cambria Math" w:hAnsi="Cambria Math"/>
                <w:sz w:val="28"/>
                <w:szCs w:val="28"/>
                <w:lang w:val="uk-UA"/>
              </w:rPr>
              <m:t xml:space="preserve">FB </m:t>
            </m:r>
          </m:sub>
        </m:sSub>
      </m:oMath>
      <w:r w:rsidRPr="00891248">
        <w:rPr>
          <w:sz w:val="28"/>
          <w:szCs w:val="28"/>
          <w:lang w:val="uk-UA"/>
        </w:rPr>
        <w:t xml:space="preserve">, не </w:t>
      </w:r>
      <w:r w:rsidR="00A829C6">
        <w:rPr>
          <w:sz w:val="28"/>
          <w:szCs w:val="28"/>
          <w:lang w:val="uk-UA"/>
        </w:rPr>
        <w:t>повертається</w:t>
      </w:r>
      <w:r w:rsidRPr="00891248">
        <w:rPr>
          <w:sz w:val="28"/>
          <w:szCs w:val="28"/>
          <w:lang w:val="uk-UA"/>
        </w:rPr>
        <w:t xml:space="preserve"> ніяких результатів, цей випадок </w:t>
      </w:r>
      <w:r w:rsidR="003A6159" w:rsidRPr="00891248">
        <w:rPr>
          <w:sz w:val="28"/>
          <w:szCs w:val="28"/>
          <w:lang w:val="uk-UA"/>
        </w:rPr>
        <w:t>інтерпретується</w:t>
      </w:r>
      <w:r w:rsidR="009B7395" w:rsidRPr="00891248">
        <w:rPr>
          <w:sz w:val="28"/>
          <w:szCs w:val="28"/>
          <w:lang w:val="uk-UA"/>
        </w:rPr>
        <w:t xml:space="preserve">, </w:t>
      </w:r>
      <w:r w:rsidRPr="00891248">
        <w:rPr>
          <w:sz w:val="28"/>
          <w:szCs w:val="28"/>
          <w:lang w:val="uk-UA"/>
        </w:rPr>
        <w:t>як ненадійний результат відстеження. Решта точ</w:t>
      </w:r>
      <w:r w:rsidR="009B7395" w:rsidRPr="00891248">
        <w:rPr>
          <w:sz w:val="28"/>
          <w:szCs w:val="28"/>
          <w:lang w:val="uk-UA"/>
        </w:rPr>
        <w:t>ок</w:t>
      </w:r>
      <w:r w:rsidRPr="00891248">
        <w:rPr>
          <w:sz w:val="28"/>
          <w:szCs w:val="28"/>
          <w:lang w:val="uk-UA"/>
        </w:rPr>
        <w:t xml:space="preserve"> використовуються для розрахунку трансформація обмежувальної рамки. Для цього, попарні відстані між усіма точками розраховується до і після </w:t>
      </w:r>
      <w:r w:rsidR="009B7395" w:rsidRPr="00891248">
        <w:rPr>
          <w:sz w:val="28"/>
          <w:szCs w:val="28"/>
          <w:lang w:val="uk-UA"/>
        </w:rPr>
        <w:t>зміни шаблону</w:t>
      </w:r>
      <w:r w:rsidRPr="00891248">
        <w:rPr>
          <w:sz w:val="28"/>
          <w:szCs w:val="28"/>
          <w:lang w:val="uk-UA"/>
        </w:rPr>
        <w:t>.</w:t>
      </w:r>
    </w:p>
    <w:p w:rsidR="00DC1BC0" w:rsidRPr="00891248" w:rsidRDefault="009B7395" w:rsidP="0075355C">
      <w:pPr>
        <w:spacing w:line="360" w:lineRule="auto"/>
        <w:ind w:firstLine="630"/>
        <w:rPr>
          <w:sz w:val="28"/>
          <w:szCs w:val="28"/>
          <w:lang w:val="uk-UA"/>
        </w:rPr>
      </w:pPr>
      <w:r w:rsidRPr="00891248">
        <w:rPr>
          <w:sz w:val="28"/>
          <w:szCs w:val="28"/>
          <w:lang w:val="uk-UA"/>
        </w:rPr>
        <w:t>Трансформація у</w:t>
      </w:r>
      <w:r w:rsidR="00DC1BC0" w:rsidRPr="00891248">
        <w:rPr>
          <w:sz w:val="28"/>
          <w:szCs w:val="28"/>
          <w:lang w:val="uk-UA"/>
        </w:rPr>
        <w:t xml:space="preserve"> напрямку </w:t>
      </w:r>
      <w:r w:rsidR="00DC1BC0" w:rsidRPr="00891248">
        <w:rPr>
          <w:i/>
          <w:sz w:val="28"/>
          <w:szCs w:val="28"/>
          <w:lang w:val="uk-UA"/>
        </w:rPr>
        <w:t>х</w:t>
      </w:r>
      <w:r w:rsidR="00DC1BC0" w:rsidRPr="00891248">
        <w:rPr>
          <w:sz w:val="28"/>
          <w:szCs w:val="28"/>
          <w:lang w:val="uk-UA"/>
        </w:rPr>
        <w:t xml:space="preserve"> обчислюється з використанням медіани горизонтальних зрушень всіх </w:t>
      </w:r>
      <w:r w:rsidRPr="00891248">
        <w:rPr>
          <w:sz w:val="28"/>
          <w:szCs w:val="28"/>
          <w:lang w:val="uk-UA"/>
        </w:rPr>
        <w:t>т</w:t>
      </w:r>
      <w:r w:rsidR="00DC1BC0" w:rsidRPr="00891248">
        <w:rPr>
          <w:sz w:val="28"/>
          <w:szCs w:val="28"/>
          <w:lang w:val="uk-UA"/>
        </w:rPr>
        <w:t xml:space="preserve">очок. </w:t>
      </w:r>
      <w:r w:rsidRPr="00891248">
        <w:rPr>
          <w:sz w:val="28"/>
          <w:szCs w:val="28"/>
          <w:lang w:val="uk-UA"/>
        </w:rPr>
        <w:t xml:space="preserve">Трансформація </w:t>
      </w:r>
      <w:r w:rsidR="00DC1BC0" w:rsidRPr="00891248">
        <w:rPr>
          <w:sz w:val="28"/>
          <w:szCs w:val="28"/>
          <w:lang w:val="uk-UA"/>
        </w:rPr>
        <w:t xml:space="preserve">в напрямку осі </w:t>
      </w:r>
      <w:r w:rsidR="00DC1BC0" w:rsidRPr="00891248">
        <w:rPr>
          <w:i/>
          <w:sz w:val="28"/>
          <w:szCs w:val="28"/>
          <w:lang w:val="uk-UA"/>
        </w:rPr>
        <w:t>у</w:t>
      </w:r>
      <w:r w:rsidR="00DC1BC0" w:rsidRPr="00891248">
        <w:rPr>
          <w:sz w:val="28"/>
          <w:szCs w:val="28"/>
          <w:lang w:val="uk-UA"/>
        </w:rPr>
        <w:t xml:space="preserve"> розраховується аналогічно. </w:t>
      </w:r>
      <w:r w:rsidR="00FF350B">
        <w:rPr>
          <w:sz w:val="28"/>
          <w:szCs w:val="28"/>
          <w:lang w:val="uk-UA"/>
        </w:rPr>
        <w:t>В</w:t>
      </w:r>
      <w:r w:rsidR="00DC1BC0" w:rsidRPr="00891248">
        <w:rPr>
          <w:sz w:val="28"/>
          <w:szCs w:val="28"/>
          <w:lang w:val="uk-UA"/>
        </w:rPr>
        <w:t>икористовує</w:t>
      </w:r>
      <w:r w:rsidR="00FF350B">
        <w:rPr>
          <w:sz w:val="28"/>
          <w:szCs w:val="28"/>
          <w:lang w:val="uk-UA"/>
        </w:rPr>
        <w:t>ться</w:t>
      </w:r>
      <w:r w:rsidR="00DC1BC0" w:rsidRPr="00891248">
        <w:rPr>
          <w:sz w:val="28"/>
          <w:szCs w:val="28"/>
          <w:lang w:val="uk-UA"/>
        </w:rPr>
        <w:t xml:space="preserve"> сітк</w:t>
      </w:r>
      <w:r w:rsidR="00FF350B">
        <w:rPr>
          <w:sz w:val="28"/>
          <w:szCs w:val="28"/>
          <w:lang w:val="uk-UA"/>
        </w:rPr>
        <w:t>а</w:t>
      </w:r>
      <w:r w:rsidR="00DC1BC0" w:rsidRPr="00891248">
        <w:rPr>
          <w:sz w:val="28"/>
          <w:szCs w:val="28"/>
          <w:lang w:val="uk-UA"/>
        </w:rPr>
        <w:t xml:space="preserve"> розміром 10 × 10, розмір вікна W = 10 і</w:t>
      </w:r>
      <w:r w:rsidRPr="00891248">
        <w:rPr>
          <w:sz w:val="28"/>
          <w:szCs w:val="28"/>
          <w:lang w:val="uk-UA"/>
        </w:rPr>
        <w:t xml:space="preserve"> </w:t>
      </w:r>
      <w:r w:rsidR="00DC1BC0" w:rsidRPr="00891248">
        <w:rPr>
          <w:sz w:val="28"/>
          <w:szCs w:val="28"/>
          <w:lang w:val="uk-UA"/>
        </w:rPr>
        <w:t xml:space="preserve">Поріг </w:t>
      </w:r>
      <m:oMath>
        <m:sSub>
          <m:sSubPr>
            <m:ctrlPr>
              <w:rPr>
                <w:rFonts w:ascii="Cambria Math" w:hAnsi="Cambria Math"/>
                <w:i/>
                <w:sz w:val="28"/>
                <w:szCs w:val="28"/>
                <w:lang w:val="uk-UA"/>
              </w:rPr>
            </m:ctrlPr>
          </m:sSubPr>
          <m:e>
            <m:r>
              <m:rPr>
                <m:sty m:val="p"/>
              </m:rPr>
              <w:rPr>
                <w:rFonts w:ascii="Cambria Math" w:hAnsi="Cambria Math" w:hint="eastAsia"/>
                <w:sz w:val="28"/>
                <w:szCs w:val="28"/>
                <w:lang w:val="uk-UA"/>
              </w:rPr>
              <m:t>θ</m:t>
            </m:r>
          </m:e>
          <m:sub>
            <m:r>
              <w:rPr>
                <w:rFonts w:ascii="Cambria Math" w:hAnsi="Cambria Math"/>
                <w:sz w:val="28"/>
                <w:szCs w:val="28"/>
                <w:lang w:val="uk-UA"/>
              </w:rPr>
              <m:t xml:space="preserve">FB </m:t>
            </m:r>
          </m:sub>
        </m:sSub>
      </m:oMath>
      <w:r w:rsidR="00DC1BC0" w:rsidRPr="00891248">
        <w:rPr>
          <w:sz w:val="28"/>
          <w:szCs w:val="28"/>
          <w:lang w:val="uk-UA"/>
        </w:rPr>
        <w:t>= 10 для всіх експериментів.</w:t>
      </w:r>
    </w:p>
    <w:p w:rsidR="009B7395" w:rsidRPr="00891248" w:rsidRDefault="009B7395" w:rsidP="0075355C">
      <w:pPr>
        <w:spacing w:line="360" w:lineRule="auto"/>
        <w:ind w:firstLine="630"/>
        <w:jc w:val="center"/>
        <w:rPr>
          <w:sz w:val="28"/>
          <w:szCs w:val="28"/>
          <w:lang w:val="uk-UA"/>
        </w:rPr>
      </w:pPr>
      <w:r w:rsidRPr="00891248">
        <w:rPr>
          <w:noProof/>
          <w:sz w:val="28"/>
          <w:szCs w:val="28"/>
          <w:lang w:val="en-US" w:eastAsia="en-US"/>
          <w:rPrChange w:id="280" w:author="ASD" w:date="2016-06-09T16:59:00Z">
            <w:rPr>
              <w:noProof/>
              <w:lang w:val="en-US" w:eastAsia="en-US"/>
            </w:rPr>
          </w:rPrChange>
        </w:rPr>
        <w:drawing>
          <wp:inline distT="0" distB="0" distL="0" distR="0" wp14:anchorId="57006139" wp14:editId="449EB806">
            <wp:extent cx="4674443" cy="407670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2377" t="40139" r="47551" b="10650"/>
                    <a:stretch/>
                  </pic:blipFill>
                  <pic:spPr bwMode="auto">
                    <a:xfrm>
                      <a:off x="0" y="0"/>
                      <a:ext cx="4684339" cy="4085331"/>
                    </a:xfrm>
                    <a:prstGeom prst="rect">
                      <a:avLst/>
                    </a:prstGeom>
                    <a:ln>
                      <a:noFill/>
                    </a:ln>
                    <a:extLst>
                      <a:ext uri="{53640926-AAD7-44D8-BBD7-CCE9431645EC}">
                        <a14:shadowObscured xmlns:a14="http://schemas.microsoft.com/office/drawing/2010/main"/>
                      </a:ext>
                    </a:extLst>
                  </pic:spPr>
                </pic:pic>
              </a:graphicData>
            </a:graphic>
          </wp:inline>
        </w:drawing>
      </w:r>
    </w:p>
    <w:p w:rsidR="009B7395" w:rsidRPr="00891248" w:rsidRDefault="009B7395" w:rsidP="0075355C">
      <w:pPr>
        <w:spacing w:line="360" w:lineRule="auto"/>
        <w:ind w:firstLine="630"/>
        <w:jc w:val="left"/>
        <w:rPr>
          <w:sz w:val="28"/>
          <w:szCs w:val="28"/>
          <w:lang w:val="uk-UA"/>
        </w:rPr>
      </w:pPr>
      <w:r w:rsidRPr="00891248">
        <w:rPr>
          <w:sz w:val="28"/>
          <w:szCs w:val="28"/>
          <w:lang w:val="uk-UA"/>
        </w:rPr>
        <w:t>Рис. 3.3 Алгоритм рекурсивного відстеження</w:t>
      </w:r>
    </w:p>
    <w:p w:rsidR="00D91E77" w:rsidRPr="00891248" w:rsidRDefault="00AF6397" w:rsidP="0075355C">
      <w:pPr>
        <w:pStyle w:val="Heading2"/>
        <w:numPr>
          <w:ilvl w:val="0"/>
          <w:numId w:val="48"/>
        </w:numPr>
        <w:tabs>
          <w:tab w:val="left" w:pos="990"/>
          <w:tab w:val="left" w:pos="1260"/>
        </w:tabs>
        <w:spacing w:before="0"/>
        <w:ind w:left="1170" w:hanging="810"/>
        <w:rPr>
          <w:rFonts w:eastAsiaTheme="majorEastAsia"/>
          <w:lang w:val="uk-UA"/>
        </w:rPr>
      </w:pPr>
      <w:bookmarkStart w:id="281" w:name="_Toc453446562"/>
      <w:r w:rsidRPr="00891248">
        <w:rPr>
          <w:rFonts w:eastAsiaTheme="majorEastAsia"/>
          <w:lang w:val="uk-UA"/>
        </w:rPr>
        <w:t>В</w:t>
      </w:r>
      <w:r w:rsidR="00F37086" w:rsidRPr="00891248">
        <w:rPr>
          <w:rFonts w:eastAsiaTheme="majorEastAsia"/>
          <w:lang w:val="uk-UA"/>
        </w:rPr>
        <w:t>иявлення</w:t>
      </w:r>
      <w:bookmarkEnd w:id="281"/>
    </w:p>
    <w:p w:rsidR="00AF6397" w:rsidRPr="00891248" w:rsidRDefault="00AF6397"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У цьому розділі </w:t>
      </w:r>
      <w:r w:rsidR="00FF350B">
        <w:rPr>
          <w:color w:val="auto"/>
          <w:sz w:val="28"/>
          <w:szCs w:val="28"/>
          <w:lang w:eastAsia="ru-RU"/>
        </w:rPr>
        <w:t xml:space="preserve">буде </w:t>
      </w:r>
      <w:r w:rsidR="00A829C6">
        <w:rPr>
          <w:color w:val="auto"/>
          <w:sz w:val="28"/>
          <w:szCs w:val="28"/>
          <w:lang w:eastAsia="ru-RU"/>
        </w:rPr>
        <w:t>обговорен</w:t>
      </w:r>
      <w:r w:rsidR="00A829C6" w:rsidRPr="00891248">
        <w:rPr>
          <w:color w:val="auto"/>
          <w:sz w:val="28"/>
          <w:szCs w:val="28"/>
          <w:lang w:eastAsia="ru-RU"/>
        </w:rPr>
        <w:t>о</w:t>
      </w:r>
      <w:r w:rsidRPr="00891248">
        <w:rPr>
          <w:color w:val="auto"/>
          <w:sz w:val="28"/>
          <w:szCs w:val="28"/>
          <w:lang w:eastAsia="ru-RU"/>
        </w:rPr>
        <w:t xml:space="preserve"> м</w:t>
      </w:r>
      <w:r w:rsidR="00391B11" w:rsidRPr="00891248">
        <w:rPr>
          <w:color w:val="auto"/>
          <w:sz w:val="28"/>
          <w:szCs w:val="28"/>
          <w:lang w:eastAsia="ru-RU"/>
        </w:rPr>
        <w:t xml:space="preserve">етод, який був створений </w:t>
      </w:r>
      <w:r w:rsidRPr="00891248">
        <w:rPr>
          <w:color w:val="auto"/>
          <w:sz w:val="28"/>
          <w:szCs w:val="28"/>
          <w:lang w:eastAsia="ru-RU"/>
        </w:rPr>
        <w:t>для виявлення об'єкта</w:t>
      </w:r>
      <w:r w:rsidR="00391B11" w:rsidRPr="00891248">
        <w:rPr>
          <w:color w:val="auto"/>
          <w:sz w:val="28"/>
          <w:szCs w:val="28"/>
          <w:lang w:eastAsia="ru-RU"/>
        </w:rPr>
        <w:t xml:space="preserve"> цікавості у полі зору камери</w:t>
      </w:r>
      <w:r w:rsidRPr="00891248">
        <w:rPr>
          <w:color w:val="auto"/>
          <w:sz w:val="28"/>
          <w:szCs w:val="28"/>
          <w:lang w:eastAsia="ru-RU"/>
        </w:rPr>
        <w:t xml:space="preserve">. </w:t>
      </w:r>
      <w:r w:rsidR="00391B11" w:rsidRPr="00891248">
        <w:rPr>
          <w:color w:val="auto"/>
          <w:sz w:val="28"/>
          <w:szCs w:val="28"/>
          <w:lang w:eastAsia="ru-RU"/>
        </w:rPr>
        <w:t>В</w:t>
      </w:r>
      <w:r w:rsidRPr="00891248">
        <w:rPr>
          <w:color w:val="auto"/>
          <w:sz w:val="28"/>
          <w:szCs w:val="28"/>
          <w:lang w:eastAsia="ru-RU"/>
        </w:rPr>
        <w:t xml:space="preserve">иявлення об'єктів дозволяє </w:t>
      </w:r>
      <w:r w:rsidR="00391B11" w:rsidRPr="00891248">
        <w:rPr>
          <w:color w:val="auto"/>
          <w:sz w:val="28"/>
          <w:szCs w:val="28"/>
          <w:lang w:eastAsia="ru-RU"/>
        </w:rPr>
        <w:t>авто</w:t>
      </w:r>
      <w:r w:rsidR="00391B11" w:rsidRPr="00891248">
        <w:rPr>
          <w:color w:val="auto"/>
          <w:sz w:val="28"/>
          <w:szCs w:val="28"/>
          <w:lang w:eastAsia="ru-RU"/>
        </w:rPr>
        <w:lastRenderedPageBreak/>
        <w:t xml:space="preserve">матично </w:t>
      </w:r>
      <w:r w:rsidR="003A6159" w:rsidRPr="00891248">
        <w:rPr>
          <w:color w:val="auto"/>
          <w:sz w:val="28"/>
          <w:szCs w:val="28"/>
          <w:lang w:eastAsia="ru-RU"/>
        </w:rPr>
        <w:t>рекурсивно</w:t>
      </w:r>
      <w:r w:rsidR="00391B11" w:rsidRPr="00891248">
        <w:rPr>
          <w:color w:val="auto"/>
          <w:sz w:val="28"/>
          <w:szCs w:val="28"/>
          <w:lang w:eastAsia="ru-RU"/>
        </w:rPr>
        <w:t xml:space="preserve"> ініцілізувати</w:t>
      </w:r>
      <w:r w:rsidRPr="00891248">
        <w:rPr>
          <w:color w:val="auto"/>
          <w:sz w:val="28"/>
          <w:szCs w:val="28"/>
          <w:lang w:eastAsia="ru-RU"/>
        </w:rPr>
        <w:t xml:space="preserve"> </w:t>
      </w:r>
      <w:r w:rsidR="00391B11" w:rsidRPr="00891248">
        <w:rPr>
          <w:color w:val="auto"/>
          <w:sz w:val="28"/>
          <w:szCs w:val="28"/>
          <w:lang w:eastAsia="ru-RU"/>
        </w:rPr>
        <w:t>процес відстеження</w:t>
      </w:r>
      <w:r w:rsidRPr="00891248">
        <w:rPr>
          <w:color w:val="auto"/>
          <w:sz w:val="28"/>
          <w:szCs w:val="28"/>
          <w:lang w:eastAsia="ru-RU"/>
        </w:rPr>
        <w:t>, який не підтриму</w:t>
      </w:r>
      <w:r w:rsidR="00391B11" w:rsidRPr="00891248">
        <w:rPr>
          <w:color w:val="auto"/>
          <w:sz w:val="28"/>
          <w:szCs w:val="28"/>
          <w:lang w:eastAsia="ru-RU"/>
        </w:rPr>
        <w:t>є об'єкт</w:t>
      </w:r>
      <w:r w:rsidRPr="00891248">
        <w:rPr>
          <w:color w:val="auto"/>
          <w:sz w:val="28"/>
          <w:szCs w:val="28"/>
          <w:lang w:eastAsia="ru-RU"/>
        </w:rPr>
        <w:t xml:space="preserve"> моделі</w:t>
      </w:r>
      <w:r w:rsidR="00391B11" w:rsidRPr="00891248">
        <w:rPr>
          <w:color w:val="auto"/>
          <w:sz w:val="28"/>
          <w:szCs w:val="28"/>
          <w:lang w:eastAsia="ru-RU"/>
        </w:rPr>
        <w:t>, тому він</w:t>
      </w:r>
      <w:r w:rsidRPr="00891248">
        <w:rPr>
          <w:color w:val="auto"/>
          <w:sz w:val="28"/>
          <w:szCs w:val="28"/>
          <w:lang w:eastAsia="ru-RU"/>
        </w:rPr>
        <w:t xml:space="preserve"> не може від</w:t>
      </w:r>
      <w:r w:rsidR="00391B11" w:rsidRPr="00891248">
        <w:rPr>
          <w:color w:val="auto"/>
          <w:sz w:val="28"/>
          <w:szCs w:val="28"/>
          <w:lang w:eastAsia="ru-RU"/>
        </w:rPr>
        <w:t xml:space="preserve">новити свою роботи після </w:t>
      </w:r>
      <w:r w:rsidR="003A6159" w:rsidRPr="00891248">
        <w:rPr>
          <w:color w:val="auto"/>
          <w:sz w:val="28"/>
          <w:szCs w:val="28"/>
          <w:lang w:eastAsia="ru-RU"/>
        </w:rPr>
        <w:t>на вдалого</w:t>
      </w:r>
      <w:r w:rsidR="00391B11" w:rsidRPr="00891248">
        <w:rPr>
          <w:color w:val="auto"/>
          <w:sz w:val="28"/>
          <w:szCs w:val="28"/>
          <w:lang w:eastAsia="ru-RU"/>
        </w:rPr>
        <w:t xml:space="preserve"> розпізнання</w:t>
      </w:r>
      <w:r w:rsidRPr="00891248">
        <w:rPr>
          <w:color w:val="auto"/>
          <w:sz w:val="28"/>
          <w:szCs w:val="28"/>
          <w:lang w:eastAsia="ru-RU"/>
        </w:rPr>
        <w:t>. У той час</w:t>
      </w:r>
      <w:r w:rsidR="00BB0CD3" w:rsidRPr="00891248">
        <w:rPr>
          <w:color w:val="auto"/>
          <w:sz w:val="28"/>
          <w:szCs w:val="28"/>
          <w:lang w:eastAsia="ru-RU"/>
        </w:rPr>
        <w:t>,</w:t>
      </w:r>
      <w:r w:rsidRPr="00891248">
        <w:rPr>
          <w:color w:val="auto"/>
          <w:sz w:val="28"/>
          <w:szCs w:val="28"/>
          <w:lang w:eastAsia="ru-RU"/>
        </w:rPr>
        <w:t xml:space="preserve"> як рекурсивний </w:t>
      </w:r>
      <w:r w:rsidR="00391B11" w:rsidRPr="00891248">
        <w:rPr>
          <w:color w:val="auto"/>
          <w:sz w:val="28"/>
          <w:szCs w:val="28"/>
          <w:lang w:eastAsia="ru-RU"/>
        </w:rPr>
        <w:t>процес відстеження</w:t>
      </w:r>
      <w:r w:rsidRPr="00891248">
        <w:rPr>
          <w:color w:val="auto"/>
          <w:sz w:val="28"/>
          <w:szCs w:val="28"/>
          <w:lang w:eastAsia="ru-RU"/>
        </w:rPr>
        <w:t xml:space="preserve"> залежить від місця розташування об'єкта </w:t>
      </w:r>
      <w:r w:rsidR="00BB0CD3" w:rsidRPr="00891248">
        <w:rPr>
          <w:color w:val="auto"/>
          <w:sz w:val="28"/>
          <w:szCs w:val="28"/>
          <w:lang w:eastAsia="ru-RU"/>
        </w:rPr>
        <w:t>цікавості на</w:t>
      </w:r>
      <w:r w:rsidRPr="00891248">
        <w:rPr>
          <w:color w:val="auto"/>
          <w:sz w:val="28"/>
          <w:szCs w:val="28"/>
          <w:lang w:eastAsia="ru-RU"/>
        </w:rPr>
        <w:t xml:space="preserve"> попередньому кад</w:t>
      </w:r>
      <w:r w:rsidR="00BB0CD3" w:rsidRPr="00891248">
        <w:rPr>
          <w:color w:val="auto"/>
          <w:sz w:val="28"/>
          <w:szCs w:val="28"/>
          <w:lang w:eastAsia="ru-RU"/>
        </w:rPr>
        <w:t>рі, механізм виявлення об'єкта реалізує</w:t>
      </w:r>
      <w:r w:rsidRPr="00891248">
        <w:rPr>
          <w:color w:val="auto"/>
          <w:sz w:val="28"/>
          <w:szCs w:val="28"/>
          <w:lang w:eastAsia="ru-RU"/>
        </w:rPr>
        <w:t xml:space="preserve"> пошук</w:t>
      </w:r>
      <w:r w:rsidR="00BB0CD3" w:rsidRPr="00891248">
        <w:rPr>
          <w:color w:val="auto"/>
          <w:sz w:val="28"/>
          <w:szCs w:val="28"/>
          <w:lang w:eastAsia="ru-RU"/>
        </w:rPr>
        <w:t xml:space="preserve"> по всьому кадру</w:t>
      </w:r>
      <w:r w:rsidRPr="00891248">
        <w:rPr>
          <w:color w:val="auto"/>
          <w:sz w:val="28"/>
          <w:szCs w:val="28"/>
          <w:lang w:eastAsia="ru-RU"/>
        </w:rPr>
        <w:t>, щоб знайти об'єкт</w:t>
      </w:r>
      <w:r w:rsidR="00BB0CD3" w:rsidRPr="00891248">
        <w:rPr>
          <w:color w:val="auto"/>
          <w:sz w:val="28"/>
          <w:szCs w:val="28"/>
          <w:lang w:eastAsia="ru-RU"/>
        </w:rPr>
        <w:t xml:space="preserve"> цікавості</w:t>
      </w:r>
      <w:r w:rsidRPr="00891248">
        <w:rPr>
          <w:color w:val="auto"/>
          <w:sz w:val="28"/>
          <w:szCs w:val="28"/>
          <w:lang w:eastAsia="ru-RU"/>
        </w:rPr>
        <w:t xml:space="preserve">. </w:t>
      </w:r>
      <w:r w:rsidR="00BB0CD3" w:rsidRPr="00891248">
        <w:rPr>
          <w:color w:val="auto"/>
          <w:sz w:val="28"/>
          <w:szCs w:val="28"/>
          <w:lang w:eastAsia="ru-RU"/>
        </w:rPr>
        <w:t xml:space="preserve">Процес виявлення складніший за процес відстеження, тому він займає значну частину </w:t>
      </w:r>
      <w:r w:rsidR="003A6159" w:rsidRPr="00891248">
        <w:rPr>
          <w:color w:val="auto"/>
          <w:sz w:val="28"/>
          <w:szCs w:val="28"/>
          <w:lang w:eastAsia="ru-RU"/>
        </w:rPr>
        <w:t>об рахункового</w:t>
      </w:r>
      <w:r w:rsidR="00BB0CD3" w:rsidRPr="00891248">
        <w:rPr>
          <w:color w:val="auto"/>
          <w:sz w:val="28"/>
          <w:szCs w:val="28"/>
          <w:lang w:eastAsia="ru-RU"/>
        </w:rPr>
        <w:t xml:space="preserve"> часу.</w:t>
      </w:r>
    </w:p>
    <w:p w:rsidR="00F53FA6" w:rsidRPr="00891248" w:rsidRDefault="00D45E75" w:rsidP="0075355C">
      <w:pPr>
        <w:pStyle w:val="NormalWeb"/>
        <w:shd w:val="clear" w:color="auto" w:fill="FFFFFF"/>
        <w:spacing w:before="0" w:beforeAutospacing="0" w:after="0" w:afterAutospacing="0" w:line="360" w:lineRule="auto"/>
        <w:ind w:firstLine="630"/>
        <w:rPr>
          <w:color w:val="auto"/>
          <w:sz w:val="28"/>
          <w:szCs w:val="28"/>
          <w:lang w:eastAsia="ru-RU"/>
        </w:rPr>
      </w:pPr>
      <w:r>
        <w:rPr>
          <w:color w:val="auto"/>
          <w:sz w:val="28"/>
          <w:szCs w:val="28"/>
          <w:lang w:eastAsia="ru-RU"/>
        </w:rPr>
        <w:t>А</w:t>
      </w:r>
      <w:r w:rsidR="00BB0CD3" w:rsidRPr="00891248">
        <w:rPr>
          <w:color w:val="auto"/>
          <w:sz w:val="28"/>
          <w:szCs w:val="28"/>
          <w:lang w:eastAsia="ru-RU"/>
        </w:rPr>
        <w:t>лгоритм</w:t>
      </w:r>
      <w:r w:rsidR="00AF6397" w:rsidRPr="00891248">
        <w:rPr>
          <w:color w:val="auto"/>
          <w:sz w:val="28"/>
          <w:szCs w:val="28"/>
          <w:lang w:eastAsia="ru-RU"/>
        </w:rPr>
        <w:t xml:space="preserve"> заснований на ковзн</w:t>
      </w:r>
      <w:r w:rsidR="00BB0CD3" w:rsidRPr="00891248">
        <w:rPr>
          <w:color w:val="auto"/>
          <w:sz w:val="28"/>
          <w:szCs w:val="28"/>
          <w:lang w:eastAsia="ru-RU"/>
        </w:rPr>
        <w:t>і</w:t>
      </w:r>
      <w:r w:rsidR="00AF6397" w:rsidRPr="00891248">
        <w:rPr>
          <w:color w:val="auto"/>
          <w:sz w:val="28"/>
          <w:szCs w:val="28"/>
          <w:lang w:eastAsia="ru-RU"/>
        </w:rPr>
        <w:t xml:space="preserve"> вікон</w:t>
      </w:r>
      <w:r w:rsidR="00BB0CD3" w:rsidRPr="00891248">
        <w:rPr>
          <w:color w:val="auto"/>
          <w:sz w:val="28"/>
          <w:szCs w:val="28"/>
          <w:lang w:eastAsia="ru-RU"/>
        </w:rPr>
        <w:t>а</w:t>
      </w:r>
      <w:r w:rsidR="00AF6397" w:rsidRPr="00891248">
        <w:rPr>
          <w:color w:val="auto"/>
          <w:sz w:val="28"/>
          <w:szCs w:val="28"/>
          <w:lang w:eastAsia="ru-RU"/>
        </w:rPr>
        <w:t xml:space="preserve"> </w:t>
      </w:r>
      <w:r w:rsidR="00BB0CD3" w:rsidRPr="00891248">
        <w:rPr>
          <w:color w:val="auto"/>
          <w:sz w:val="28"/>
          <w:szCs w:val="28"/>
          <w:lang w:eastAsia="ru-RU"/>
        </w:rPr>
        <w:t>з об’єктом цікавості</w:t>
      </w:r>
      <w:r w:rsidR="00AF6397" w:rsidRPr="00891248">
        <w:rPr>
          <w:color w:val="auto"/>
          <w:sz w:val="28"/>
          <w:szCs w:val="28"/>
          <w:lang w:eastAsia="ru-RU"/>
        </w:rPr>
        <w:t xml:space="preserve"> [49, 16], </w:t>
      </w:r>
      <w:r w:rsidR="00BB0CD3" w:rsidRPr="00891248">
        <w:rPr>
          <w:color w:val="auto"/>
          <w:sz w:val="28"/>
          <w:szCs w:val="28"/>
          <w:lang w:eastAsia="ru-RU"/>
        </w:rPr>
        <w:t xml:space="preserve">цей підхід </w:t>
      </w:r>
      <w:r w:rsidR="003A6159" w:rsidRPr="00891248">
        <w:rPr>
          <w:color w:val="auto"/>
          <w:sz w:val="28"/>
          <w:szCs w:val="28"/>
          <w:lang w:eastAsia="ru-RU"/>
        </w:rPr>
        <w:t>проілюстровано</w:t>
      </w:r>
      <w:r w:rsidR="00AF6397" w:rsidRPr="00891248">
        <w:rPr>
          <w:color w:val="auto"/>
          <w:sz w:val="28"/>
          <w:szCs w:val="28"/>
          <w:lang w:eastAsia="ru-RU"/>
        </w:rPr>
        <w:t xml:space="preserve"> на рис. 3.</w:t>
      </w:r>
      <w:r w:rsidR="003F4397" w:rsidRPr="00891248">
        <w:rPr>
          <w:color w:val="auto"/>
          <w:sz w:val="28"/>
          <w:szCs w:val="28"/>
          <w:lang w:eastAsia="ru-RU"/>
          <w:rPrChange w:id="282" w:author="ASD" w:date="2016-06-09T16:59:00Z">
            <w:rPr>
              <w:color w:val="auto"/>
              <w:sz w:val="28"/>
              <w:szCs w:val="28"/>
              <w:lang w:val="ru-RU" w:eastAsia="ru-RU"/>
            </w:rPr>
          </w:rPrChange>
        </w:rPr>
        <w:t>6</w:t>
      </w:r>
      <w:r w:rsidR="00AF6397" w:rsidRPr="00891248">
        <w:rPr>
          <w:color w:val="auto"/>
          <w:sz w:val="28"/>
          <w:szCs w:val="28"/>
          <w:lang w:eastAsia="ru-RU"/>
        </w:rPr>
        <w:t xml:space="preserve">. Зображення у верхній частині </w:t>
      </w:r>
      <w:r w:rsidR="00BB0CD3" w:rsidRPr="00891248">
        <w:rPr>
          <w:color w:val="auto"/>
          <w:sz w:val="28"/>
          <w:szCs w:val="28"/>
          <w:lang w:eastAsia="ru-RU"/>
        </w:rPr>
        <w:t>оброблює</w:t>
      </w:r>
      <w:r w:rsidR="00AF6397" w:rsidRPr="00891248">
        <w:rPr>
          <w:color w:val="auto"/>
          <w:sz w:val="28"/>
          <w:szCs w:val="28"/>
          <w:lang w:eastAsia="ru-RU"/>
        </w:rPr>
        <w:t xml:space="preserve"> детектор об'єкта, який потім класифік</w:t>
      </w:r>
      <w:r w:rsidR="00BB0CD3" w:rsidRPr="00891248">
        <w:rPr>
          <w:color w:val="auto"/>
          <w:sz w:val="28"/>
          <w:szCs w:val="28"/>
          <w:lang w:eastAsia="ru-RU"/>
        </w:rPr>
        <w:t>ує</w:t>
      </w:r>
      <w:r w:rsidR="00ED4F1E" w:rsidRPr="00891248">
        <w:rPr>
          <w:color w:val="auto"/>
          <w:sz w:val="28"/>
          <w:szCs w:val="28"/>
          <w:lang w:eastAsia="ru-RU"/>
        </w:rPr>
        <w:t xml:space="preserve"> його</w:t>
      </w:r>
      <w:r w:rsidR="00AF6397" w:rsidRPr="00891248">
        <w:rPr>
          <w:color w:val="auto"/>
          <w:sz w:val="28"/>
          <w:szCs w:val="28"/>
          <w:lang w:eastAsia="ru-RU"/>
        </w:rPr>
        <w:t xml:space="preserve">. </w:t>
      </w:r>
      <w:r w:rsidR="00ED4F1E" w:rsidRPr="00891248">
        <w:rPr>
          <w:color w:val="auto"/>
          <w:sz w:val="28"/>
          <w:szCs w:val="28"/>
          <w:lang w:eastAsia="ru-RU"/>
        </w:rPr>
        <w:t>У</w:t>
      </w:r>
      <w:r w:rsidR="00AF6397" w:rsidRPr="00891248">
        <w:rPr>
          <w:color w:val="auto"/>
          <w:sz w:val="28"/>
          <w:szCs w:val="28"/>
          <w:lang w:eastAsia="ru-RU"/>
        </w:rPr>
        <w:t xml:space="preserve"> залежності від</w:t>
      </w:r>
      <w:r w:rsidR="00BB0CD3" w:rsidRPr="00891248">
        <w:rPr>
          <w:color w:val="auto"/>
          <w:sz w:val="28"/>
          <w:szCs w:val="28"/>
          <w:lang w:eastAsia="ru-RU"/>
        </w:rPr>
        <w:t xml:space="preserve"> </w:t>
      </w:r>
      <w:r w:rsidR="00AF6397" w:rsidRPr="00891248">
        <w:rPr>
          <w:color w:val="auto"/>
          <w:sz w:val="28"/>
          <w:szCs w:val="28"/>
          <w:lang w:eastAsia="ru-RU"/>
        </w:rPr>
        <w:t>розмір</w:t>
      </w:r>
      <w:r w:rsidR="00ED4F1E" w:rsidRPr="00891248">
        <w:rPr>
          <w:color w:val="auto"/>
          <w:sz w:val="28"/>
          <w:szCs w:val="28"/>
          <w:lang w:eastAsia="ru-RU"/>
        </w:rPr>
        <w:t>у</w:t>
      </w:r>
      <w:r w:rsidR="00AF6397" w:rsidRPr="00891248">
        <w:rPr>
          <w:color w:val="auto"/>
          <w:sz w:val="28"/>
          <w:szCs w:val="28"/>
          <w:lang w:eastAsia="ru-RU"/>
        </w:rPr>
        <w:t xml:space="preserve"> початкового об'єкту, використовує</w:t>
      </w:r>
      <w:r w:rsidR="00FF350B">
        <w:rPr>
          <w:color w:val="auto"/>
          <w:sz w:val="28"/>
          <w:szCs w:val="28"/>
          <w:lang w:eastAsia="ru-RU"/>
        </w:rPr>
        <w:t>ться</w:t>
      </w:r>
      <w:r w:rsidR="00AF6397" w:rsidRPr="00891248">
        <w:rPr>
          <w:color w:val="auto"/>
          <w:sz w:val="28"/>
          <w:szCs w:val="28"/>
          <w:lang w:eastAsia="ru-RU"/>
        </w:rPr>
        <w:t xml:space="preserve"> </w:t>
      </w:r>
      <w:r w:rsidR="00ED4F1E" w:rsidRPr="00891248">
        <w:rPr>
          <w:color w:val="auto"/>
          <w:sz w:val="28"/>
          <w:szCs w:val="28"/>
          <w:lang w:eastAsia="ru-RU"/>
        </w:rPr>
        <w:t xml:space="preserve">від </w:t>
      </w:r>
      <w:r w:rsidR="00AF6397" w:rsidRPr="00891248">
        <w:rPr>
          <w:color w:val="auto"/>
          <w:sz w:val="28"/>
          <w:szCs w:val="28"/>
          <w:lang w:eastAsia="ru-RU"/>
        </w:rPr>
        <w:t xml:space="preserve">50000 до 200000 </w:t>
      </w:r>
      <w:r w:rsidR="00ED4F1E" w:rsidRPr="00891248">
        <w:rPr>
          <w:color w:val="auto"/>
          <w:sz w:val="28"/>
          <w:szCs w:val="28"/>
          <w:lang w:eastAsia="ru-RU"/>
        </w:rPr>
        <w:t>підвікон</w:t>
      </w:r>
      <w:r w:rsidR="00AF6397" w:rsidRPr="00891248">
        <w:rPr>
          <w:color w:val="auto"/>
          <w:sz w:val="28"/>
          <w:szCs w:val="28"/>
          <w:lang w:eastAsia="ru-RU"/>
        </w:rPr>
        <w:t xml:space="preserve"> </w:t>
      </w:r>
      <w:r w:rsidR="00ED4F1E" w:rsidRPr="00891248">
        <w:rPr>
          <w:color w:val="auto"/>
          <w:sz w:val="28"/>
          <w:szCs w:val="28"/>
          <w:lang w:eastAsia="ru-RU"/>
        </w:rPr>
        <w:t>в форматі</w:t>
      </w:r>
      <w:r w:rsidR="00AF6397" w:rsidRPr="00891248">
        <w:rPr>
          <w:color w:val="auto"/>
          <w:sz w:val="28"/>
          <w:szCs w:val="28"/>
          <w:lang w:eastAsia="ru-RU"/>
        </w:rPr>
        <w:t xml:space="preserve"> VGA (640 × 480). </w:t>
      </w:r>
      <w:r w:rsidR="003A6159" w:rsidRPr="00891248">
        <w:rPr>
          <w:color w:val="auto"/>
          <w:sz w:val="28"/>
          <w:szCs w:val="28"/>
          <w:lang w:eastAsia="ru-RU"/>
        </w:rPr>
        <w:t>Кожне</w:t>
      </w:r>
      <w:r w:rsidR="00AF6397" w:rsidRPr="00891248">
        <w:rPr>
          <w:color w:val="auto"/>
          <w:sz w:val="28"/>
          <w:szCs w:val="28"/>
          <w:lang w:eastAsia="ru-RU"/>
        </w:rPr>
        <w:t xml:space="preserve"> </w:t>
      </w:r>
      <w:r w:rsidR="00ED4F1E" w:rsidRPr="00891248">
        <w:rPr>
          <w:color w:val="auto"/>
          <w:sz w:val="28"/>
          <w:szCs w:val="28"/>
          <w:lang w:eastAsia="ru-RU"/>
        </w:rPr>
        <w:t>підвікно</w:t>
      </w:r>
      <w:r w:rsidR="00AF6397" w:rsidRPr="00891248">
        <w:rPr>
          <w:color w:val="auto"/>
          <w:sz w:val="28"/>
          <w:szCs w:val="28"/>
          <w:lang w:eastAsia="ru-RU"/>
        </w:rPr>
        <w:t xml:space="preserve"> перевіря</w:t>
      </w:r>
      <w:r w:rsidR="00ED4F1E" w:rsidRPr="00891248">
        <w:rPr>
          <w:color w:val="auto"/>
          <w:sz w:val="28"/>
          <w:szCs w:val="28"/>
          <w:lang w:eastAsia="ru-RU"/>
        </w:rPr>
        <w:t>ється незалежно один від одного</w:t>
      </w:r>
      <w:r w:rsidR="00AF6397" w:rsidRPr="00891248">
        <w:rPr>
          <w:color w:val="auto"/>
          <w:sz w:val="28"/>
          <w:szCs w:val="28"/>
          <w:lang w:eastAsia="ru-RU"/>
        </w:rPr>
        <w:t xml:space="preserve"> </w:t>
      </w:r>
      <w:r w:rsidR="00ED4F1E" w:rsidRPr="00891248">
        <w:rPr>
          <w:color w:val="auto"/>
          <w:sz w:val="28"/>
          <w:szCs w:val="28"/>
          <w:lang w:eastAsia="ru-RU"/>
        </w:rPr>
        <w:t>на наявність</w:t>
      </w:r>
      <w:r w:rsidR="00AF6397" w:rsidRPr="00891248">
        <w:rPr>
          <w:color w:val="auto"/>
          <w:sz w:val="28"/>
          <w:szCs w:val="28"/>
          <w:lang w:eastAsia="ru-RU"/>
        </w:rPr>
        <w:t xml:space="preserve"> об'єкт</w:t>
      </w:r>
      <w:r w:rsidR="00ED4F1E" w:rsidRPr="00891248">
        <w:rPr>
          <w:color w:val="auto"/>
          <w:sz w:val="28"/>
          <w:szCs w:val="28"/>
          <w:lang w:eastAsia="ru-RU"/>
        </w:rPr>
        <w:t>у</w:t>
      </w:r>
      <w:r w:rsidR="00AF6397" w:rsidRPr="00891248">
        <w:rPr>
          <w:color w:val="auto"/>
          <w:sz w:val="28"/>
          <w:szCs w:val="28"/>
          <w:lang w:eastAsia="ru-RU"/>
        </w:rPr>
        <w:t xml:space="preserve"> </w:t>
      </w:r>
      <w:r w:rsidR="00ED4F1E" w:rsidRPr="00891248">
        <w:rPr>
          <w:color w:val="auto"/>
          <w:sz w:val="28"/>
          <w:szCs w:val="28"/>
          <w:lang w:eastAsia="ru-RU"/>
        </w:rPr>
        <w:t>цікавості</w:t>
      </w:r>
      <w:r w:rsidR="00AF6397" w:rsidRPr="00891248">
        <w:rPr>
          <w:color w:val="auto"/>
          <w:sz w:val="28"/>
          <w:szCs w:val="28"/>
          <w:lang w:eastAsia="ru-RU"/>
        </w:rPr>
        <w:t xml:space="preserve">. </w:t>
      </w:r>
      <w:r w:rsidR="00ED4F1E" w:rsidRPr="00891248">
        <w:rPr>
          <w:color w:val="auto"/>
          <w:sz w:val="28"/>
          <w:szCs w:val="28"/>
          <w:lang w:eastAsia="ru-RU"/>
        </w:rPr>
        <w:t>Я</w:t>
      </w:r>
      <w:r w:rsidR="00AF6397" w:rsidRPr="00891248">
        <w:rPr>
          <w:color w:val="auto"/>
          <w:sz w:val="28"/>
          <w:szCs w:val="28"/>
          <w:lang w:eastAsia="ru-RU"/>
        </w:rPr>
        <w:t xml:space="preserve">кщо </w:t>
      </w:r>
      <w:r w:rsidR="003A6159" w:rsidRPr="00891248">
        <w:rPr>
          <w:color w:val="auto"/>
          <w:sz w:val="28"/>
          <w:szCs w:val="28"/>
          <w:lang w:eastAsia="ru-RU"/>
        </w:rPr>
        <w:t>під вікно</w:t>
      </w:r>
      <w:r w:rsidR="00ED4F1E" w:rsidRPr="00891248">
        <w:rPr>
          <w:color w:val="auto"/>
          <w:sz w:val="28"/>
          <w:szCs w:val="28"/>
          <w:lang w:eastAsia="ru-RU"/>
        </w:rPr>
        <w:t xml:space="preserve"> відповідає класифікатору то воно просувається на один каскад далі</w:t>
      </w:r>
      <w:r w:rsidR="00AF6397" w:rsidRPr="00891248">
        <w:rPr>
          <w:color w:val="auto"/>
          <w:sz w:val="28"/>
          <w:szCs w:val="28"/>
          <w:lang w:eastAsia="ru-RU"/>
        </w:rPr>
        <w:t xml:space="preserve">. </w:t>
      </w:r>
    </w:p>
    <w:p w:rsidR="00EF0003" w:rsidRPr="00891248" w:rsidRDefault="00AF6397"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Каскадні детектори об'єктів спрямовані на </w:t>
      </w:r>
      <w:r w:rsidR="00F53FA6" w:rsidRPr="00891248">
        <w:rPr>
          <w:color w:val="auto"/>
          <w:sz w:val="28"/>
          <w:szCs w:val="28"/>
          <w:lang w:eastAsia="ru-RU"/>
        </w:rPr>
        <w:t>відкидання,</w:t>
      </w:r>
      <w:r w:rsidRPr="00891248">
        <w:rPr>
          <w:color w:val="auto"/>
          <w:sz w:val="28"/>
          <w:szCs w:val="28"/>
          <w:lang w:eastAsia="ru-RU"/>
        </w:rPr>
        <w:t xml:space="preserve"> як </w:t>
      </w:r>
      <w:r w:rsidR="00F53FA6" w:rsidRPr="00891248">
        <w:rPr>
          <w:color w:val="auto"/>
          <w:sz w:val="28"/>
          <w:szCs w:val="28"/>
          <w:lang w:eastAsia="ru-RU"/>
        </w:rPr>
        <w:t>найбільше непідходящих вікон та</w:t>
      </w:r>
      <w:r w:rsidRPr="00891248">
        <w:rPr>
          <w:color w:val="auto"/>
          <w:sz w:val="28"/>
          <w:szCs w:val="28"/>
          <w:lang w:eastAsia="ru-RU"/>
        </w:rPr>
        <w:t xml:space="preserve"> міні</w:t>
      </w:r>
      <w:r w:rsidR="003A6159" w:rsidRPr="00891248">
        <w:rPr>
          <w:color w:val="auto"/>
          <w:sz w:val="28"/>
          <w:szCs w:val="28"/>
          <w:lang w:eastAsia="ru-RU"/>
        </w:rPr>
        <w:t>мі</w:t>
      </w:r>
      <w:r w:rsidR="00F53FA6" w:rsidRPr="00891248">
        <w:rPr>
          <w:color w:val="auto"/>
          <w:sz w:val="28"/>
          <w:szCs w:val="28"/>
          <w:lang w:eastAsia="ru-RU"/>
        </w:rPr>
        <w:t>зацію</w:t>
      </w:r>
      <w:r w:rsidRPr="00891248">
        <w:rPr>
          <w:color w:val="auto"/>
          <w:sz w:val="28"/>
          <w:szCs w:val="28"/>
          <w:lang w:eastAsia="ru-RU"/>
        </w:rPr>
        <w:t xml:space="preserve"> обчислень [43]. </w:t>
      </w:r>
      <w:r w:rsidR="00FF350B">
        <w:rPr>
          <w:color w:val="auto"/>
          <w:sz w:val="28"/>
          <w:szCs w:val="28"/>
          <w:lang w:eastAsia="ru-RU"/>
        </w:rPr>
        <w:t>В</w:t>
      </w:r>
      <w:r w:rsidR="00F53FA6" w:rsidRPr="00891248">
        <w:rPr>
          <w:color w:val="auto"/>
          <w:sz w:val="28"/>
          <w:szCs w:val="28"/>
          <w:lang w:eastAsia="ru-RU"/>
        </w:rPr>
        <w:t>икористовує</w:t>
      </w:r>
      <w:r w:rsidR="00FF350B">
        <w:rPr>
          <w:color w:val="auto"/>
          <w:sz w:val="28"/>
          <w:szCs w:val="28"/>
          <w:lang w:eastAsia="ru-RU"/>
        </w:rPr>
        <w:t>ться</w:t>
      </w:r>
      <w:r w:rsidR="00F53FA6" w:rsidRPr="00891248">
        <w:rPr>
          <w:color w:val="auto"/>
          <w:sz w:val="28"/>
          <w:szCs w:val="28"/>
          <w:lang w:eastAsia="ru-RU"/>
        </w:rPr>
        <w:t xml:space="preserve"> ч</w:t>
      </w:r>
      <w:r w:rsidRPr="00891248">
        <w:rPr>
          <w:color w:val="auto"/>
          <w:sz w:val="28"/>
          <w:szCs w:val="28"/>
          <w:lang w:eastAsia="ru-RU"/>
        </w:rPr>
        <w:t xml:space="preserve">отири етапи для класифікації зображень. Нижче </w:t>
      </w:r>
      <w:r w:rsidR="00F53FA6" w:rsidRPr="00891248">
        <w:rPr>
          <w:color w:val="auto"/>
          <w:sz w:val="28"/>
          <w:szCs w:val="28"/>
          <w:lang w:eastAsia="ru-RU"/>
        </w:rPr>
        <w:t>наведені</w:t>
      </w:r>
      <w:r w:rsidRPr="00891248">
        <w:rPr>
          <w:color w:val="auto"/>
          <w:sz w:val="28"/>
          <w:szCs w:val="28"/>
          <w:lang w:eastAsia="ru-RU"/>
        </w:rPr>
        <w:t xml:space="preserve"> </w:t>
      </w:r>
      <w:r w:rsidR="00F53FA6" w:rsidRPr="00891248">
        <w:rPr>
          <w:color w:val="auto"/>
          <w:sz w:val="28"/>
          <w:szCs w:val="28"/>
          <w:lang w:eastAsia="ru-RU"/>
        </w:rPr>
        <w:t>вхідні</w:t>
      </w:r>
      <w:r w:rsidRPr="00891248">
        <w:rPr>
          <w:color w:val="auto"/>
          <w:sz w:val="28"/>
          <w:szCs w:val="28"/>
          <w:lang w:eastAsia="ru-RU"/>
        </w:rPr>
        <w:t xml:space="preserve"> зображення. По-перше, використовує</w:t>
      </w:r>
      <w:r w:rsidR="00FF350B">
        <w:rPr>
          <w:color w:val="auto"/>
          <w:sz w:val="28"/>
          <w:szCs w:val="28"/>
          <w:lang w:eastAsia="ru-RU"/>
        </w:rPr>
        <w:t>ться</w:t>
      </w:r>
      <w:r w:rsidRPr="00891248">
        <w:rPr>
          <w:color w:val="auto"/>
          <w:sz w:val="28"/>
          <w:szCs w:val="28"/>
          <w:lang w:eastAsia="ru-RU"/>
        </w:rPr>
        <w:t xml:space="preserve"> метод вирахування фону для того, щоб </w:t>
      </w:r>
      <w:r w:rsidR="00F53FA6" w:rsidRPr="00891248">
        <w:rPr>
          <w:color w:val="auto"/>
          <w:sz w:val="28"/>
          <w:szCs w:val="28"/>
          <w:lang w:eastAsia="ru-RU"/>
        </w:rPr>
        <w:t>обмежити простір пошуку (Т</w:t>
      </w:r>
      <w:r w:rsidRPr="00891248">
        <w:rPr>
          <w:color w:val="auto"/>
          <w:sz w:val="28"/>
          <w:szCs w:val="28"/>
          <w:lang w:eastAsia="ru-RU"/>
        </w:rPr>
        <w:t>ільки для областей переднього плану</w:t>
      </w:r>
      <w:r w:rsidR="00F53FA6" w:rsidRPr="00891248">
        <w:rPr>
          <w:color w:val="auto"/>
          <w:sz w:val="28"/>
          <w:szCs w:val="28"/>
          <w:lang w:eastAsia="ru-RU"/>
        </w:rPr>
        <w:t>). Цей етап вимагає модель</w:t>
      </w:r>
      <w:r w:rsidRPr="00891248">
        <w:rPr>
          <w:color w:val="auto"/>
          <w:sz w:val="28"/>
          <w:szCs w:val="28"/>
          <w:lang w:eastAsia="ru-RU"/>
        </w:rPr>
        <w:t xml:space="preserve"> фону</w:t>
      </w:r>
      <w:r w:rsidR="00F53FA6" w:rsidRPr="00891248">
        <w:rPr>
          <w:color w:val="auto"/>
          <w:sz w:val="28"/>
          <w:szCs w:val="28"/>
          <w:lang w:eastAsia="ru-RU"/>
        </w:rPr>
        <w:t xml:space="preserve">, якщо </w:t>
      </w:r>
      <w:r w:rsidR="003A6159" w:rsidRPr="00891248">
        <w:rPr>
          <w:color w:val="auto"/>
          <w:sz w:val="28"/>
          <w:szCs w:val="28"/>
          <w:lang w:eastAsia="ru-RU"/>
        </w:rPr>
        <w:t>під вікно</w:t>
      </w:r>
      <w:r w:rsidR="00F53FA6" w:rsidRPr="00891248">
        <w:rPr>
          <w:color w:val="auto"/>
          <w:sz w:val="28"/>
          <w:szCs w:val="28"/>
          <w:lang w:eastAsia="ru-RU"/>
        </w:rPr>
        <w:t xml:space="preserve"> відповідає моделі то воно</w:t>
      </w:r>
      <w:r w:rsidRPr="00891248">
        <w:rPr>
          <w:color w:val="auto"/>
          <w:sz w:val="28"/>
          <w:szCs w:val="28"/>
          <w:lang w:eastAsia="ru-RU"/>
        </w:rPr>
        <w:t xml:space="preserve"> пропускається</w:t>
      </w:r>
      <w:r w:rsidR="00F53FA6" w:rsidRPr="00891248">
        <w:rPr>
          <w:color w:val="auto"/>
          <w:sz w:val="28"/>
          <w:szCs w:val="28"/>
          <w:lang w:eastAsia="ru-RU"/>
        </w:rPr>
        <w:t xml:space="preserve"> далі</w:t>
      </w:r>
      <w:r w:rsidRPr="00891248">
        <w:rPr>
          <w:color w:val="auto"/>
          <w:sz w:val="28"/>
          <w:szCs w:val="28"/>
          <w:lang w:eastAsia="ru-RU"/>
        </w:rPr>
        <w:t>. На другому етапі відкидаються</w:t>
      </w:r>
      <w:r w:rsidR="00F53FA6" w:rsidRPr="00891248">
        <w:rPr>
          <w:color w:val="auto"/>
          <w:sz w:val="28"/>
          <w:szCs w:val="28"/>
          <w:lang w:eastAsia="ru-RU"/>
        </w:rPr>
        <w:t xml:space="preserve"> всі під</w:t>
      </w:r>
      <w:r w:rsidR="003A6159" w:rsidRPr="00891248">
        <w:rPr>
          <w:color w:val="auto"/>
          <w:sz w:val="28"/>
          <w:szCs w:val="28"/>
          <w:lang w:eastAsia="ru-RU"/>
        </w:rPr>
        <w:t xml:space="preserve"> </w:t>
      </w:r>
      <w:r w:rsidR="00F53FA6" w:rsidRPr="00891248">
        <w:rPr>
          <w:color w:val="auto"/>
          <w:sz w:val="28"/>
          <w:szCs w:val="28"/>
          <w:lang w:eastAsia="ru-RU"/>
        </w:rPr>
        <w:t>вікна</w:t>
      </w:r>
      <w:r w:rsidRPr="00891248">
        <w:rPr>
          <w:color w:val="auto"/>
          <w:sz w:val="28"/>
          <w:szCs w:val="28"/>
          <w:lang w:eastAsia="ru-RU"/>
        </w:rPr>
        <w:t>, які демонструють дисперсі</w:t>
      </w:r>
      <w:r w:rsidR="00F53FA6" w:rsidRPr="00891248">
        <w:rPr>
          <w:color w:val="auto"/>
          <w:sz w:val="28"/>
          <w:szCs w:val="28"/>
          <w:lang w:eastAsia="ru-RU"/>
        </w:rPr>
        <w:t>ю</w:t>
      </w:r>
      <w:r w:rsidRPr="00891248">
        <w:rPr>
          <w:color w:val="auto"/>
          <w:sz w:val="28"/>
          <w:szCs w:val="28"/>
          <w:lang w:eastAsia="ru-RU"/>
        </w:rPr>
        <w:t xml:space="preserve"> нижче певного порогового </w:t>
      </w:r>
      <w:r w:rsidR="00F53FA6" w:rsidRPr="00891248">
        <w:rPr>
          <w:color w:val="auto"/>
          <w:sz w:val="28"/>
          <w:szCs w:val="28"/>
          <w:lang w:eastAsia="ru-RU"/>
        </w:rPr>
        <w:t>рівня</w:t>
      </w:r>
      <w:r w:rsidRPr="00891248">
        <w:rPr>
          <w:color w:val="auto"/>
          <w:sz w:val="28"/>
          <w:szCs w:val="28"/>
          <w:lang w:eastAsia="ru-RU"/>
        </w:rPr>
        <w:t xml:space="preserve">. Третій етап включає в себе ансамбль класифікатор на основі </w:t>
      </w:r>
      <w:r w:rsidR="001062F3" w:rsidRPr="00891248">
        <w:rPr>
          <w:color w:val="auto"/>
          <w:sz w:val="28"/>
          <w:szCs w:val="28"/>
          <w:lang w:eastAsia="ru-RU"/>
        </w:rPr>
        <w:t xml:space="preserve">алгоритму </w:t>
      </w:r>
      <w:r w:rsidR="00A829C6">
        <w:rPr>
          <w:color w:val="auto"/>
          <w:sz w:val="28"/>
          <w:szCs w:val="28"/>
          <w:lang w:eastAsia="ru-RU"/>
        </w:rPr>
        <w:t>р</w:t>
      </w:r>
      <w:r w:rsidR="003A6159" w:rsidRPr="00891248">
        <w:rPr>
          <w:color w:val="auto"/>
          <w:sz w:val="28"/>
          <w:szCs w:val="28"/>
          <w:lang w:eastAsia="ru-RU"/>
        </w:rPr>
        <w:t>андомні</w:t>
      </w:r>
      <w:r w:rsidR="001062F3" w:rsidRPr="00891248">
        <w:rPr>
          <w:color w:val="auto"/>
          <w:sz w:val="28"/>
          <w:szCs w:val="28"/>
          <w:lang w:eastAsia="ru-RU"/>
        </w:rPr>
        <w:t xml:space="preserve"> </w:t>
      </w:r>
      <w:r w:rsidR="003A6159" w:rsidRPr="00891248">
        <w:rPr>
          <w:color w:val="auto"/>
          <w:sz w:val="28"/>
          <w:szCs w:val="28"/>
          <w:lang w:eastAsia="ru-RU"/>
        </w:rPr>
        <w:t>папороті</w:t>
      </w:r>
      <w:r w:rsidR="001062F3" w:rsidRPr="00891248">
        <w:rPr>
          <w:color w:val="auto"/>
          <w:sz w:val="28"/>
          <w:szCs w:val="28"/>
          <w:lang w:eastAsia="ru-RU"/>
        </w:rPr>
        <w:t xml:space="preserve"> </w:t>
      </w:r>
      <w:r w:rsidRPr="00891248">
        <w:rPr>
          <w:color w:val="auto"/>
          <w:sz w:val="28"/>
          <w:szCs w:val="28"/>
          <w:lang w:eastAsia="ru-RU"/>
        </w:rPr>
        <w:t xml:space="preserve">[38]. Четвертий етап складається з методу узгодження шаблону, який заснований на </w:t>
      </w:r>
      <w:r w:rsidR="001062F3" w:rsidRPr="00891248">
        <w:rPr>
          <w:color w:val="auto"/>
          <w:sz w:val="28"/>
          <w:szCs w:val="28"/>
          <w:lang w:eastAsia="ru-RU"/>
        </w:rPr>
        <w:t>нормалізованому</w:t>
      </w:r>
      <w:r w:rsidRPr="00891248">
        <w:rPr>
          <w:color w:val="auto"/>
          <w:sz w:val="28"/>
          <w:szCs w:val="28"/>
          <w:lang w:eastAsia="ru-RU"/>
        </w:rPr>
        <w:t xml:space="preserve"> коефіцієнт</w:t>
      </w:r>
      <w:r w:rsidR="001062F3" w:rsidRPr="00891248">
        <w:rPr>
          <w:color w:val="auto"/>
          <w:sz w:val="28"/>
          <w:szCs w:val="28"/>
          <w:lang w:eastAsia="ru-RU"/>
        </w:rPr>
        <w:t>у</w:t>
      </w:r>
      <w:r w:rsidRPr="00891248">
        <w:rPr>
          <w:color w:val="auto"/>
          <w:sz w:val="28"/>
          <w:szCs w:val="28"/>
          <w:lang w:eastAsia="ru-RU"/>
        </w:rPr>
        <w:t xml:space="preserve"> ко</w:t>
      </w:r>
      <w:r w:rsidR="001062F3" w:rsidRPr="00891248">
        <w:rPr>
          <w:color w:val="auto"/>
          <w:sz w:val="28"/>
          <w:szCs w:val="28"/>
          <w:lang w:eastAsia="ru-RU"/>
        </w:rPr>
        <w:t>реляції в якості міри схожості.</w:t>
      </w:r>
    </w:p>
    <w:p w:rsidR="002364D1" w:rsidRPr="00891248" w:rsidRDefault="00FA1F0B" w:rsidP="0075355C">
      <w:pPr>
        <w:pStyle w:val="NormalWeb"/>
        <w:shd w:val="clear" w:color="auto" w:fill="FFFFFF"/>
        <w:spacing w:before="0" w:beforeAutospacing="0" w:after="0" w:afterAutospacing="0" w:line="360" w:lineRule="auto"/>
        <w:ind w:firstLine="630"/>
        <w:jc w:val="center"/>
        <w:rPr>
          <w:sz w:val="28"/>
          <w:szCs w:val="28"/>
        </w:rPr>
      </w:pPr>
      <w:r w:rsidRPr="00891248">
        <w:rPr>
          <w:noProof/>
          <w:sz w:val="28"/>
          <w:szCs w:val="28"/>
          <w:lang w:val="en-US" w:eastAsia="en-US"/>
          <w:rPrChange w:id="283" w:author="ASD" w:date="2016-06-09T16:59:00Z">
            <w:rPr>
              <w:noProof/>
              <w:lang w:val="en-US" w:eastAsia="en-US"/>
            </w:rPr>
          </w:rPrChange>
        </w:rPr>
        <w:lastRenderedPageBreak/>
        <w:drawing>
          <wp:inline distT="0" distB="0" distL="0" distR="0" wp14:anchorId="1806A2BC" wp14:editId="519DD6FE">
            <wp:extent cx="3924300" cy="5753100"/>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24300" cy="5753100"/>
                    </a:xfrm>
                    <a:prstGeom prst="rect">
                      <a:avLst/>
                    </a:prstGeom>
                    <a:noFill/>
                    <a:ln>
                      <a:noFill/>
                    </a:ln>
                  </pic:spPr>
                </pic:pic>
              </a:graphicData>
            </a:graphic>
          </wp:inline>
        </w:drawing>
      </w:r>
    </w:p>
    <w:p w:rsidR="002364D1" w:rsidRPr="00891248" w:rsidRDefault="002364D1" w:rsidP="0075355C">
      <w:pPr>
        <w:pStyle w:val="NormalWeb"/>
        <w:shd w:val="clear" w:color="auto" w:fill="FFFFFF"/>
        <w:spacing w:before="0" w:beforeAutospacing="0" w:after="0" w:afterAutospacing="0" w:line="360" w:lineRule="auto"/>
        <w:ind w:firstLine="630"/>
        <w:jc w:val="left"/>
        <w:rPr>
          <w:sz w:val="28"/>
          <w:szCs w:val="28"/>
        </w:rPr>
      </w:pPr>
      <w:r w:rsidRPr="00891248">
        <w:rPr>
          <w:sz w:val="28"/>
          <w:szCs w:val="28"/>
        </w:rPr>
        <w:t>Рис. 3.</w:t>
      </w:r>
      <w:r w:rsidR="003F4397" w:rsidRPr="00891248">
        <w:rPr>
          <w:sz w:val="28"/>
          <w:szCs w:val="28"/>
          <w:rPrChange w:id="284" w:author="ASD" w:date="2016-06-09T16:59:00Z">
            <w:rPr>
              <w:sz w:val="28"/>
              <w:szCs w:val="28"/>
              <w:lang w:val="ru-RU"/>
            </w:rPr>
          </w:rPrChange>
        </w:rPr>
        <w:t>6</w:t>
      </w:r>
      <w:r w:rsidRPr="00891248">
        <w:rPr>
          <w:sz w:val="28"/>
          <w:szCs w:val="28"/>
        </w:rPr>
        <w:t xml:space="preserve"> Алгоритм </w:t>
      </w:r>
      <w:r w:rsidR="003A6159" w:rsidRPr="00891248">
        <w:rPr>
          <w:sz w:val="28"/>
          <w:szCs w:val="28"/>
        </w:rPr>
        <w:t>пошуку</w:t>
      </w:r>
      <w:r w:rsidRPr="00891248">
        <w:rPr>
          <w:sz w:val="28"/>
          <w:szCs w:val="28"/>
        </w:rPr>
        <w:t xml:space="preserve"> підходящого </w:t>
      </w:r>
      <w:r w:rsidR="003A6159" w:rsidRPr="00891248">
        <w:rPr>
          <w:sz w:val="28"/>
          <w:szCs w:val="28"/>
        </w:rPr>
        <w:t>під вікна</w:t>
      </w:r>
    </w:p>
    <w:p w:rsidR="00066372" w:rsidRPr="00A12D06" w:rsidRDefault="00066372" w:rsidP="0075355C">
      <w:pPr>
        <w:pStyle w:val="Heading3"/>
        <w:numPr>
          <w:ilvl w:val="0"/>
          <w:numId w:val="51"/>
        </w:numPr>
        <w:tabs>
          <w:tab w:val="left" w:pos="990"/>
          <w:tab w:val="left" w:pos="1440"/>
        </w:tabs>
        <w:spacing w:before="0" w:beforeAutospacing="0" w:after="240" w:afterAutospacing="0" w:line="360" w:lineRule="auto"/>
        <w:ind w:left="1710" w:hanging="1350"/>
        <w:rPr>
          <w:szCs w:val="28"/>
          <w:lang w:val="uk-UA"/>
        </w:rPr>
      </w:pPr>
      <w:bookmarkStart w:id="285" w:name="_Toc453446563"/>
      <w:r w:rsidRPr="00A12D06">
        <w:rPr>
          <w:szCs w:val="28"/>
          <w:lang w:val="uk-UA"/>
        </w:rPr>
        <w:t xml:space="preserve">Алгоритм </w:t>
      </w:r>
      <w:r w:rsidR="003A6159" w:rsidRPr="00891248">
        <w:rPr>
          <w:szCs w:val="28"/>
          <w:lang w:val="uk-UA"/>
        </w:rPr>
        <w:t xml:space="preserve"> </w:t>
      </w:r>
      <w:r w:rsidRPr="00A12D06">
        <w:rPr>
          <w:szCs w:val="28"/>
          <w:lang w:val="uk-UA"/>
        </w:rPr>
        <w:t xml:space="preserve"> вікна</w:t>
      </w:r>
      <w:bookmarkEnd w:id="285"/>
    </w:p>
    <w:p w:rsidR="00F353FA" w:rsidRPr="00891248" w:rsidRDefault="00725175"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В</w:t>
      </w:r>
      <w:r w:rsidR="00707DEB" w:rsidRPr="00891248">
        <w:rPr>
          <w:color w:val="auto"/>
          <w:sz w:val="28"/>
          <w:szCs w:val="28"/>
          <w:lang w:eastAsia="ru-RU"/>
        </w:rPr>
        <w:t xml:space="preserve"> алгоритмі</w:t>
      </w:r>
      <w:r w:rsidR="00F353FA" w:rsidRPr="00891248">
        <w:rPr>
          <w:color w:val="auto"/>
          <w:sz w:val="28"/>
          <w:szCs w:val="28"/>
          <w:lang w:eastAsia="ru-RU"/>
        </w:rPr>
        <w:t xml:space="preserve"> </w:t>
      </w:r>
      <w:r w:rsidR="00707DEB" w:rsidRPr="00891248">
        <w:rPr>
          <w:color w:val="auto"/>
          <w:sz w:val="28"/>
          <w:szCs w:val="28"/>
          <w:lang w:eastAsia="ru-RU"/>
        </w:rPr>
        <w:t>ковзаючих вікон для</w:t>
      </w:r>
      <w:r w:rsidR="00F353FA" w:rsidRPr="00891248">
        <w:rPr>
          <w:color w:val="auto"/>
          <w:sz w:val="28"/>
          <w:szCs w:val="28"/>
          <w:lang w:eastAsia="ru-RU"/>
        </w:rPr>
        <w:t xml:space="preserve"> виявлення об'єкт</w:t>
      </w:r>
      <w:r w:rsidR="00707DEB" w:rsidRPr="00891248">
        <w:rPr>
          <w:color w:val="auto"/>
          <w:sz w:val="28"/>
          <w:szCs w:val="28"/>
          <w:lang w:eastAsia="ru-RU"/>
        </w:rPr>
        <w:t>ів цікавості</w:t>
      </w:r>
      <w:r w:rsidR="00F353FA" w:rsidRPr="00891248">
        <w:rPr>
          <w:color w:val="auto"/>
          <w:sz w:val="28"/>
          <w:szCs w:val="28"/>
          <w:lang w:eastAsia="ru-RU"/>
        </w:rPr>
        <w:t xml:space="preserve">, </w:t>
      </w:r>
      <w:r w:rsidR="003A6159" w:rsidRPr="00891248">
        <w:rPr>
          <w:color w:val="auto"/>
          <w:sz w:val="28"/>
          <w:szCs w:val="28"/>
          <w:lang w:eastAsia="ru-RU"/>
        </w:rPr>
        <w:t>під зображення</w:t>
      </w:r>
      <w:r w:rsidR="00F353FA" w:rsidRPr="00891248">
        <w:rPr>
          <w:color w:val="auto"/>
          <w:sz w:val="28"/>
          <w:szCs w:val="28"/>
          <w:lang w:eastAsia="ru-RU"/>
        </w:rPr>
        <w:t xml:space="preserve"> вхідного зображення </w:t>
      </w:r>
      <w:r w:rsidR="00707DEB" w:rsidRPr="00891248">
        <w:rPr>
          <w:color w:val="auto"/>
          <w:sz w:val="28"/>
          <w:szCs w:val="28"/>
          <w:lang w:eastAsia="ru-RU"/>
        </w:rPr>
        <w:t>тестуються на наявність</w:t>
      </w:r>
      <w:r w:rsidR="00F353FA" w:rsidRPr="00891248">
        <w:rPr>
          <w:color w:val="auto"/>
          <w:sz w:val="28"/>
          <w:szCs w:val="28"/>
          <w:lang w:eastAsia="ru-RU"/>
        </w:rPr>
        <w:t xml:space="preserve"> </w:t>
      </w:r>
      <w:r w:rsidR="003A6159" w:rsidRPr="00891248">
        <w:rPr>
          <w:color w:val="auto"/>
          <w:sz w:val="28"/>
          <w:szCs w:val="28"/>
          <w:lang w:eastAsia="ru-RU"/>
        </w:rPr>
        <w:t>об’єкту</w:t>
      </w:r>
      <w:r w:rsidR="00F353FA" w:rsidRPr="00891248">
        <w:rPr>
          <w:color w:val="auto"/>
          <w:sz w:val="28"/>
          <w:szCs w:val="28"/>
          <w:lang w:eastAsia="ru-RU"/>
        </w:rPr>
        <w:t xml:space="preserve"> </w:t>
      </w:r>
      <w:r w:rsidRPr="00891248">
        <w:rPr>
          <w:color w:val="auto"/>
          <w:sz w:val="28"/>
          <w:szCs w:val="28"/>
          <w:lang w:eastAsia="ru-RU"/>
        </w:rPr>
        <w:t>цікавості [29]. Потенційно, кожне</w:t>
      </w:r>
      <w:r w:rsidR="00F353FA" w:rsidRPr="00891248">
        <w:rPr>
          <w:color w:val="auto"/>
          <w:sz w:val="28"/>
          <w:szCs w:val="28"/>
          <w:lang w:eastAsia="ru-RU"/>
        </w:rPr>
        <w:t xml:space="preserve"> </w:t>
      </w:r>
      <w:r w:rsidR="003A6159" w:rsidRPr="00891248">
        <w:rPr>
          <w:color w:val="auto"/>
          <w:sz w:val="28"/>
          <w:szCs w:val="28"/>
          <w:lang w:eastAsia="ru-RU"/>
        </w:rPr>
        <w:t>під вікно</w:t>
      </w:r>
      <w:r w:rsidRPr="00891248">
        <w:rPr>
          <w:color w:val="auto"/>
          <w:sz w:val="28"/>
          <w:szCs w:val="28"/>
          <w:lang w:eastAsia="ru-RU"/>
        </w:rPr>
        <w:t xml:space="preserve"> може</w:t>
      </w:r>
      <w:r w:rsidR="00F353FA" w:rsidRPr="00891248">
        <w:rPr>
          <w:color w:val="auto"/>
          <w:sz w:val="28"/>
          <w:szCs w:val="28"/>
          <w:lang w:eastAsia="ru-RU"/>
        </w:rPr>
        <w:t xml:space="preserve"> в </w:t>
      </w:r>
      <w:r w:rsidRPr="00891248">
        <w:rPr>
          <w:color w:val="auto"/>
          <w:sz w:val="28"/>
          <w:szCs w:val="28"/>
          <w:lang w:eastAsia="ru-RU"/>
        </w:rPr>
        <w:t xml:space="preserve">містити зображення, яке </w:t>
      </w:r>
      <w:r w:rsidR="003A6159" w:rsidRPr="00891248">
        <w:rPr>
          <w:color w:val="auto"/>
          <w:sz w:val="28"/>
          <w:szCs w:val="28"/>
          <w:lang w:eastAsia="ru-RU"/>
        </w:rPr>
        <w:t>місить</w:t>
      </w:r>
      <w:r w:rsidR="00F353FA" w:rsidRPr="00891248">
        <w:rPr>
          <w:color w:val="auto"/>
          <w:sz w:val="28"/>
          <w:szCs w:val="28"/>
          <w:lang w:eastAsia="ru-RU"/>
        </w:rPr>
        <w:t xml:space="preserve"> об'єкт цікав</w:t>
      </w:r>
      <w:r w:rsidRPr="00891248">
        <w:rPr>
          <w:color w:val="auto"/>
          <w:sz w:val="28"/>
          <w:szCs w:val="28"/>
          <w:lang w:eastAsia="ru-RU"/>
        </w:rPr>
        <w:t>ості</w:t>
      </w:r>
      <w:r w:rsidR="00F353FA" w:rsidRPr="00891248">
        <w:rPr>
          <w:color w:val="auto"/>
          <w:sz w:val="28"/>
          <w:szCs w:val="28"/>
          <w:lang w:eastAsia="ru-RU"/>
        </w:rPr>
        <w:t xml:space="preserve">. </w:t>
      </w:r>
      <w:r w:rsidRPr="00891248">
        <w:rPr>
          <w:color w:val="auto"/>
          <w:sz w:val="28"/>
          <w:szCs w:val="28"/>
          <w:lang w:eastAsia="ru-RU"/>
        </w:rPr>
        <w:t>В</w:t>
      </w:r>
      <w:r w:rsidR="00F353FA" w:rsidRPr="00891248">
        <w:rPr>
          <w:color w:val="auto"/>
          <w:sz w:val="28"/>
          <w:szCs w:val="28"/>
          <w:lang w:eastAsia="ru-RU"/>
        </w:rPr>
        <w:t xml:space="preserve"> VGA зображенні вже є 23,507,020,800 можливих </w:t>
      </w:r>
      <w:r w:rsidRPr="00891248">
        <w:rPr>
          <w:color w:val="auto"/>
          <w:sz w:val="28"/>
          <w:szCs w:val="28"/>
          <w:lang w:eastAsia="ru-RU"/>
        </w:rPr>
        <w:t>під</w:t>
      </w:r>
      <w:r w:rsidR="003A6159" w:rsidRPr="00891248">
        <w:rPr>
          <w:color w:val="auto"/>
          <w:sz w:val="28"/>
          <w:szCs w:val="28"/>
          <w:lang w:eastAsia="ru-RU"/>
        </w:rPr>
        <w:t xml:space="preserve"> </w:t>
      </w:r>
      <w:r w:rsidRPr="00891248">
        <w:rPr>
          <w:color w:val="auto"/>
          <w:sz w:val="28"/>
          <w:szCs w:val="28"/>
          <w:lang w:eastAsia="ru-RU"/>
        </w:rPr>
        <w:t>вікон</w:t>
      </w:r>
      <w:r w:rsidR="00F353FA" w:rsidRPr="00891248">
        <w:rPr>
          <w:color w:val="auto"/>
          <w:sz w:val="28"/>
          <w:szCs w:val="28"/>
          <w:lang w:eastAsia="ru-RU"/>
        </w:rPr>
        <w:t xml:space="preserve"> і </w:t>
      </w:r>
      <w:r w:rsidRPr="00891248">
        <w:rPr>
          <w:color w:val="auto"/>
          <w:sz w:val="28"/>
          <w:szCs w:val="28"/>
          <w:lang w:eastAsia="ru-RU"/>
        </w:rPr>
        <w:t>кількість</w:t>
      </w:r>
      <w:r w:rsidR="00F353FA" w:rsidRPr="00891248">
        <w:rPr>
          <w:color w:val="auto"/>
          <w:sz w:val="28"/>
          <w:szCs w:val="28"/>
          <w:lang w:eastAsia="ru-RU"/>
        </w:rPr>
        <w:t xml:space="preserve"> можливих під</w:t>
      </w:r>
      <w:r w:rsidR="003A6159" w:rsidRPr="00891248">
        <w:rPr>
          <w:color w:val="auto"/>
          <w:sz w:val="28"/>
          <w:szCs w:val="28"/>
          <w:lang w:eastAsia="ru-RU"/>
        </w:rPr>
        <w:t xml:space="preserve"> </w:t>
      </w:r>
      <w:r w:rsidR="00F353FA" w:rsidRPr="00891248">
        <w:rPr>
          <w:color w:val="auto"/>
          <w:sz w:val="28"/>
          <w:szCs w:val="28"/>
          <w:lang w:eastAsia="ru-RU"/>
        </w:rPr>
        <w:t>вік</w:t>
      </w:r>
      <w:r w:rsidRPr="00891248">
        <w:rPr>
          <w:color w:val="auto"/>
          <w:sz w:val="28"/>
          <w:szCs w:val="28"/>
          <w:lang w:eastAsia="ru-RU"/>
        </w:rPr>
        <w:t xml:space="preserve">он зростає за формулою </w:t>
      </w: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n</m:t>
            </m:r>
          </m:e>
          <m:sup>
            <m:r>
              <w:rPr>
                <w:rFonts w:ascii="Cambria Math" w:hAnsi="Cambria Math"/>
                <w:color w:val="auto"/>
                <w:sz w:val="28"/>
                <w:szCs w:val="28"/>
                <w:lang w:eastAsia="ru-RU"/>
              </w:rPr>
              <m:t>4</m:t>
            </m:r>
          </m:sup>
        </m:sSup>
        <m:r>
          <w:rPr>
            <w:rFonts w:ascii="Cambria Math" w:hAnsi="Cambria Math"/>
            <w:color w:val="auto"/>
            <w:sz w:val="28"/>
            <w:szCs w:val="28"/>
            <w:lang w:eastAsia="ru-RU"/>
          </w:rPr>
          <m:t xml:space="preserve"> </m:t>
        </m:r>
      </m:oMath>
      <w:r w:rsidR="00F353FA" w:rsidRPr="00891248">
        <w:rPr>
          <w:color w:val="auto"/>
          <w:sz w:val="28"/>
          <w:szCs w:val="28"/>
          <w:lang w:eastAsia="ru-RU"/>
        </w:rPr>
        <w:t>для зображень розміром n×n</w:t>
      </w:r>
      <w:r w:rsidR="00FF350B">
        <w:rPr>
          <w:color w:val="auto"/>
          <w:sz w:val="28"/>
          <w:szCs w:val="28"/>
          <w:lang w:eastAsia="ru-RU"/>
        </w:rPr>
        <w:t>. Було</w:t>
      </w:r>
      <w:r w:rsidRPr="00891248">
        <w:rPr>
          <w:color w:val="auto"/>
          <w:sz w:val="28"/>
          <w:szCs w:val="28"/>
          <w:lang w:eastAsia="ru-RU"/>
        </w:rPr>
        <w:t xml:space="preserve"> розби</w:t>
      </w:r>
      <w:r w:rsidR="00A829C6">
        <w:rPr>
          <w:color w:val="auto"/>
          <w:sz w:val="28"/>
          <w:szCs w:val="28"/>
          <w:lang w:eastAsia="ru-RU"/>
        </w:rPr>
        <w:t>т</w:t>
      </w:r>
      <w:r w:rsidR="00FF350B">
        <w:rPr>
          <w:color w:val="auto"/>
          <w:sz w:val="28"/>
          <w:szCs w:val="28"/>
          <w:lang w:eastAsia="ru-RU"/>
        </w:rPr>
        <w:t>о</w:t>
      </w:r>
      <w:r w:rsidR="00F353FA" w:rsidRPr="00891248">
        <w:rPr>
          <w:color w:val="auto"/>
          <w:sz w:val="28"/>
          <w:szCs w:val="28"/>
          <w:lang w:eastAsia="ru-RU"/>
        </w:rPr>
        <w:t xml:space="preserve"> простір пошуку на підпрост</w:t>
      </w:r>
      <w:r w:rsidRPr="00891248">
        <w:rPr>
          <w:color w:val="auto"/>
          <w:sz w:val="28"/>
          <w:szCs w:val="28"/>
          <w:lang w:eastAsia="ru-RU"/>
        </w:rPr>
        <w:t>ори</w:t>
      </w:r>
      <w:r w:rsidR="00F353FA" w:rsidRPr="00891248">
        <w:rPr>
          <w:color w:val="auto"/>
          <w:sz w:val="28"/>
          <w:szCs w:val="28"/>
          <w:lang w:eastAsia="ru-RU"/>
        </w:rPr>
        <w:t xml:space="preserve"> </w:t>
      </w:r>
      <w:r w:rsidR="00F353FA" w:rsidRPr="00891248">
        <w:rPr>
          <w:i/>
          <w:color w:val="auto"/>
          <w:sz w:val="28"/>
          <w:szCs w:val="28"/>
          <w:lang w:eastAsia="ru-RU"/>
        </w:rPr>
        <w:t>R</w:t>
      </w:r>
      <w:r w:rsidR="00F353FA" w:rsidRPr="00891248">
        <w:rPr>
          <w:color w:val="auto"/>
          <w:sz w:val="28"/>
          <w:szCs w:val="28"/>
          <w:lang w:eastAsia="ru-RU"/>
        </w:rPr>
        <w:t xml:space="preserve"> </w:t>
      </w:r>
      <w:r w:rsidRPr="00891248">
        <w:rPr>
          <w:color w:val="auto"/>
          <w:sz w:val="28"/>
          <w:szCs w:val="28"/>
          <w:lang w:eastAsia="ru-RU"/>
        </w:rPr>
        <w:t xml:space="preserve">і використали такі </w:t>
      </w:r>
      <w:r w:rsidR="00F353FA" w:rsidRPr="00891248">
        <w:rPr>
          <w:color w:val="auto"/>
          <w:sz w:val="28"/>
          <w:szCs w:val="28"/>
          <w:lang w:eastAsia="ru-RU"/>
        </w:rPr>
        <w:t>обмеження. По-перше, припускає</w:t>
      </w:r>
      <w:r w:rsidR="00FF350B">
        <w:rPr>
          <w:color w:val="auto"/>
          <w:sz w:val="28"/>
          <w:szCs w:val="28"/>
          <w:lang w:eastAsia="ru-RU"/>
        </w:rPr>
        <w:t>ться</w:t>
      </w:r>
      <w:r w:rsidR="00F353FA" w:rsidRPr="00891248">
        <w:rPr>
          <w:color w:val="auto"/>
          <w:sz w:val="28"/>
          <w:szCs w:val="28"/>
          <w:lang w:eastAsia="ru-RU"/>
        </w:rPr>
        <w:t xml:space="preserve">, що об'єкт </w:t>
      </w:r>
      <w:r w:rsidRPr="00891248">
        <w:rPr>
          <w:color w:val="auto"/>
          <w:sz w:val="28"/>
          <w:szCs w:val="28"/>
          <w:lang w:eastAsia="ru-RU"/>
        </w:rPr>
        <w:t>цікавості</w:t>
      </w:r>
      <w:r w:rsidR="003A6159" w:rsidRPr="00891248">
        <w:rPr>
          <w:color w:val="auto"/>
          <w:sz w:val="28"/>
          <w:szCs w:val="28"/>
          <w:lang w:eastAsia="ru-RU"/>
        </w:rPr>
        <w:t xml:space="preserve"> зберігає сво</w:t>
      </w:r>
      <w:r w:rsidRPr="00891248">
        <w:rPr>
          <w:color w:val="auto"/>
          <w:sz w:val="28"/>
          <w:szCs w:val="28"/>
          <w:lang w:eastAsia="ru-RU"/>
        </w:rPr>
        <w:t>ї</w:t>
      </w:r>
      <w:r w:rsidR="00F353FA" w:rsidRPr="00891248">
        <w:rPr>
          <w:color w:val="auto"/>
          <w:sz w:val="28"/>
          <w:szCs w:val="28"/>
          <w:lang w:eastAsia="ru-RU"/>
        </w:rPr>
        <w:t xml:space="preserve"> </w:t>
      </w:r>
      <w:r w:rsidRPr="00891248">
        <w:rPr>
          <w:color w:val="auto"/>
          <w:sz w:val="28"/>
          <w:szCs w:val="28"/>
          <w:lang w:eastAsia="ru-RU"/>
        </w:rPr>
        <w:t>пропорції</w:t>
      </w:r>
      <w:r w:rsidR="00F353FA" w:rsidRPr="00891248">
        <w:rPr>
          <w:color w:val="auto"/>
          <w:sz w:val="28"/>
          <w:szCs w:val="28"/>
          <w:lang w:eastAsia="ru-RU"/>
        </w:rPr>
        <w:t xml:space="preserve">. Крім того, </w:t>
      </w:r>
      <w:r w:rsidR="00FF350B">
        <w:rPr>
          <w:color w:val="auto"/>
          <w:sz w:val="28"/>
          <w:szCs w:val="28"/>
          <w:lang w:eastAsia="ru-RU"/>
        </w:rPr>
        <w:lastRenderedPageBreak/>
        <w:t>вводяться</w:t>
      </w:r>
      <w:r w:rsidR="00F353FA" w:rsidRPr="00891248">
        <w:rPr>
          <w:color w:val="auto"/>
          <w:sz w:val="28"/>
          <w:szCs w:val="28"/>
          <w:lang w:eastAsia="ru-RU"/>
        </w:rPr>
        <w:t xml:space="preserve"> </w:t>
      </w:r>
      <w:r w:rsidRPr="00891248">
        <w:rPr>
          <w:color w:val="auto"/>
          <w:sz w:val="28"/>
          <w:szCs w:val="28"/>
          <w:lang w:eastAsia="ru-RU"/>
        </w:rPr>
        <w:t>параметри</w:t>
      </w:r>
      <w:r w:rsidR="00F353FA" w:rsidRPr="00891248">
        <w:rPr>
          <w:color w:val="auto"/>
          <w:sz w:val="28"/>
          <w:szCs w:val="28"/>
          <w:lang w:eastAsia="ru-RU"/>
        </w:rPr>
        <w:t xml:space="preserve"> </w:t>
      </w:r>
      <m:oMath>
        <m:sSub>
          <m:sSubPr>
            <m:ctrlPr>
              <w:rPr>
                <w:rFonts w:ascii="Cambria Math" w:hAnsi="Cambria Math"/>
                <w:i/>
                <w:color w:val="auto"/>
                <w:sz w:val="28"/>
                <w:szCs w:val="28"/>
                <w:lang w:eastAsia="ru-RU"/>
              </w:rPr>
            </m:ctrlPr>
          </m:sSubPr>
          <m:e>
            <m:r>
              <w:rPr>
                <w:rFonts w:ascii="Cambria Math" w:hAnsi="Cambria Math"/>
                <w:color w:val="auto"/>
                <w:sz w:val="28"/>
                <w:szCs w:val="28"/>
                <w:lang w:eastAsia="ru-RU"/>
              </w:rPr>
              <m:t>d</m:t>
            </m:r>
          </m:e>
          <m:sub>
            <m:r>
              <w:rPr>
                <w:rFonts w:ascii="Cambria Math" w:hAnsi="Cambria Math"/>
                <w:color w:val="auto"/>
                <w:sz w:val="28"/>
                <w:szCs w:val="28"/>
                <w:lang w:eastAsia="ru-RU"/>
              </w:rPr>
              <m:t>x</m:t>
            </m:r>
          </m:sub>
        </m:sSub>
      </m:oMath>
      <w:r w:rsidR="00F353FA" w:rsidRPr="00891248">
        <w:rPr>
          <w:color w:val="auto"/>
          <w:sz w:val="28"/>
          <w:szCs w:val="28"/>
          <w:lang w:eastAsia="ru-RU"/>
        </w:rPr>
        <w:t xml:space="preserve"> і </w:t>
      </w:r>
      <m:oMath>
        <m:sSub>
          <m:sSubPr>
            <m:ctrlPr>
              <w:rPr>
                <w:rFonts w:ascii="Cambria Math" w:hAnsi="Cambria Math"/>
                <w:i/>
                <w:color w:val="auto"/>
                <w:sz w:val="28"/>
                <w:szCs w:val="28"/>
                <w:lang w:eastAsia="ru-RU"/>
              </w:rPr>
            </m:ctrlPr>
          </m:sSubPr>
          <m:e>
            <m:r>
              <w:rPr>
                <w:rFonts w:ascii="Cambria Math" w:hAnsi="Cambria Math"/>
                <w:color w:val="auto"/>
                <w:sz w:val="28"/>
                <w:szCs w:val="28"/>
                <w:lang w:eastAsia="ru-RU"/>
              </w:rPr>
              <m:t>d</m:t>
            </m:r>
          </m:e>
          <m:sub>
            <m:r>
              <w:rPr>
                <w:rFonts w:ascii="Cambria Math" w:hAnsi="Cambria Math"/>
                <w:color w:val="auto"/>
                <w:sz w:val="28"/>
                <w:szCs w:val="28"/>
                <w:lang w:eastAsia="ru-RU"/>
              </w:rPr>
              <m:t>y</m:t>
            </m:r>
          </m:sub>
        </m:sSub>
      </m:oMath>
      <w:r w:rsidR="00F353FA" w:rsidRPr="00891248">
        <w:rPr>
          <w:color w:val="auto"/>
          <w:sz w:val="28"/>
          <w:szCs w:val="28"/>
          <w:lang w:eastAsia="ru-RU"/>
        </w:rPr>
        <w:t xml:space="preserve"> між двома сусідніми підвікна</w:t>
      </w:r>
      <w:r w:rsidRPr="00891248">
        <w:rPr>
          <w:color w:val="auto"/>
          <w:sz w:val="28"/>
          <w:szCs w:val="28"/>
          <w:lang w:eastAsia="ru-RU"/>
        </w:rPr>
        <w:t>ми</w:t>
      </w:r>
      <w:r w:rsidR="00F353FA" w:rsidRPr="00891248">
        <w:rPr>
          <w:color w:val="auto"/>
          <w:sz w:val="28"/>
          <w:szCs w:val="28"/>
          <w:lang w:eastAsia="ru-RU"/>
        </w:rPr>
        <w:t xml:space="preserve"> і </w:t>
      </w:r>
      <w:r w:rsidRPr="00891248">
        <w:rPr>
          <w:color w:val="auto"/>
          <w:sz w:val="28"/>
          <w:szCs w:val="28"/>
          <w:lang w:eastAsia="ru-RU"/>
        </w:rPr>
        <w:t>встановлюємо для</w:t>
      </w:r>
      <w:r w:rsidR="00F353FA" w:rsidRPr="00891248">
        <w:rPr>
          <w:color w:val="auto"/>
          <w:sz w:val="28"/>
          <w:szCs w:val="28"/>
          <w:lang w:eastAsia="ru-RU"/>
        </w:rPr>
        <w:t xml:space="preserve"> </w:t>
      </w:r>
      <m:oMath>
        <m:sSub>
          <m:sSubPr>
            <m:ctrlPr>
              <w:rPr>
                <w:rFonts w:ascii="Cambria Math" w:hAnsi="Cambria Math"/>
                <w:i/>
                <w:color w:val="auto"/>
                <w:sz w:val="28"/>
                <w:szCs w:val="28"/>
                <w:lang w:eastAsia="ru-RU"/>
              </w:rPr>
            </m:ctrlPr>
          </m:sSubPr>
          <m:e>
            <m:r>
              <w:rPr>
                <w:rFonts w:ascii="Cambria Math" w:hAnsi="Cambria Math"/>
                <w:color w:val="auto"/>
                <w:sz w:val="28"/>
                <w:szCs w:val="28"/>
                <w:lang w:eastAsia="ru-RU"/>
              </w:rPr>
              <m:t>d</m:t>
            </m:r>
          </m:e>
          <m:sub>
            <m:r>
              <w:rPr>
                <w:rFonts w:ascii="Cambria Math" w:hAnsi="Cambria Math"/>
                <w:color w:val="auto"/>
                <w:sz w:val="28"/>
                <w:szCs w:val="28"/>
                <w:lang w:eastAsia="ru-RU"/>
              </w:rPr>
              <m:t>x</m:t>
            </m:r>
          </m:sub>
        </m:sSub>
      </m:oMath>
      <w:r w:rsidR="00FE48EA" w:rsidRPr="00891248">
        <w:rPr>
          <w:color w:val="auto"/>
          <w:sz w:val="28"/>
          <w:szCs w:val="28"/>
          <w:lang w:eastAsia="ru-RU"/>
        </w:rPr>
        <w:t xml:space="preserve"> і </w:t>
      </w:r>
      <m:oMath>
        <m:sSub>
          <m:sSubPr>
            <m:ctrlPr>
              <w:rPr>
                <w:rFonts w:ascii="Cambria Math" w:hAnsi="Cambria Math"/>
                <w:i/>
                <w:color w:val="auto"/>
                <w:sz w:val="28"/>
                <w:szCs w:val="28"/>
                <w:lang w:eastAsia="ru-RU"/>
              </w:rPr>
            </m:ctrlPr>
          </m:sSubPr>
          <m:e>
            <m:r>
              <w:rPr>
                <w:rFonts w:ascii="Cambria Math" w:hAnsi="Cambria Math"/>
                <w:color w:val="auto"/>
                <w:sz w:val="28"/>
                <w:szCs w:val="28"/>
                <w:lang w:eastAsia="ru-RU"/>
              </w:rPr>
              <m:t>d</m:t>
            </m:r>
          </m:e>
          <m:sub>
            <m:r>
              <w:rPr>
                <w:rFonts w:ascii="Cambria Math" w:hAnsi="Cambria Math"/>
                <w:color w:val="auto"/>
                <w:sz w:val="28"/>
                <w:szCs w:val="28"/>
                <w:lang w:eastAsia="ru-RU"/>
              </w:rPr>
              <m:t>y</m:t>
            </m:r>
          </m:sub>
        </m:sSub>
      </m:oMath>
      <w:r w:rsidR="00FE48EA" w:rsidRPr="00891248">
        <w:rPr>
          <w:color w:val="auto"/>
          <w:sz w:val="28"/>
          <w:szCs w:val="28"/>
          <w:lang w:eastAsia="ru-RU"/>
        </w:rPr>
        <w:t xml:space="preserve"> </w:t>
      </w:r>
      <w:r w:rsidRPr="00891248">
        <w:rPr>
          <w:color w:val="auto"/>
          <w:sz w:val="28"/>
          <w:szCs w:val="28"/>
          <w:lang w:eastAsia="ru-RU"/>
        </w:rPr>
        <w:t xml:space="preserve">значення </w:t>
      </w:r>
      <m:oMath>
        <m:f>
          <m:fPr>
            <m:ctrlPr>
              <w:rPr>
                <w:rFonts w:ascii="Cambria Math" w:hAnsi="Cambria Math"/>
                <w:i/>
                <w:color w:val="auto"/>
                <w:sz w:val="28"/>
                <w:szCs w:val="28"/>
                <w:lang w:eastAsia="ru-RU"/>
              </w:rPr>
            </m:ctrlPr>
          </m:fPr>
          <m:num>
            <m:r>
              <w:rPr>
                <w:rFonts w:ascii="Cambria Math" w:hAnsi="Cambria Math"/>
                <w:color w:val="auto"/>
                <w:sz w:val="28"/>
                <w:szCs w:val="28"/>
                <w:lang w:eastAsia="ru-RU"/>
              </w:rPr>
              <m:t>1</m:t>
            </m:r>
          </m:num>
          <m:den>
            <m:r>
              <w:rPr>
                <w:rFonts w:ascii="Cambria Math" w:hAnsi="Cambria Math"/>
                <w:color w:val="auto"/>
                <w:sz w:val="28"/>
                <w:szCs w:val="28"/>
                <w:lang w:eastAsia="ru-RU"/>
              </w:rPr>
              <m:t>10</m:t>
            </m:r>
          </m:den>
        </m:f>
      </m:oMath>
      <w:r w:rsidR="00FE48EA" w:rsidRPr="00891248">
        <w:rPr>
          <w:color w:val="auto"/>
          <w:sz w:val="28"/>
          <w:szCs w:val="28"/>
          <w:lang w:eastAsia="ru-RU"/>
        </w:rPr>
        <w:t xml:space="preserve"> </w:t>
      </w:r>
      <w:r w:rsidR="00C646A0" w:rsidRPr="00891248">
        <w:rPr>
          <w:color w:val="auto"/>
          <w:sz w:val="28"/>
          <w:szCs w:val="28"/>
          <w:lang w:eastAsia="ru-RU"/>
        </w:rPr>
        <w:t xml:space="preserve">от </w:t>
      </w:r>
      <w:r w:rsidR="00C646A0" w:rsidRPr="00891248">
        <w:rPr>
          <w:i/>
          <w:color w:val="auto"/>
          <w:sz w:val="28"/>
          <w:szCs w:val="28"/>
          <w:lang w:eastAsia="ru-RU"/>
        </w:rPr>
        <w:t>n</w:t>
      </w:r>
      <w:r w:rsidR="00F353FA" w:rsidRPr="00891248">
        <w:rPr>
          <w:color w:val="auto"/>
          <w:sz w:val="28"/>
          <w:szCs w:val="28"/>
          <w:lang w:eastAsia="ru-RU"/>
        </w:rPr>
        <w:t xml:space="preserve">. </w:t>
      </w:r>
      <w:r w:rsidR="00FF350B">
        <w:rPr>
          <w:color w:val="auto"/>
          <w:sz w:val="28"/>
          <w:szCs w:val="28"/>
          <w:lang w:eastAsia="ru-RU"/>
        </w:rPr>
        <w:t>в</w:t>
      </w:r>
      <w:r w:rsidR="00F353FA" w:rsidRPr="00891248">
        <w:rPr>
          <w:color w:val="auto"/>
          <w:sz w:val="28"/>
          <w:szCs w:val="28"/>
          <w:lang w:eastAsia="ru-RU"/>
        </w:rPr>
        <w:t>икористовує</w:t>
      </w:r>
      <w:r w:rsidR="00FF350B">
        <w:rPr>
          <w:color w:val="auto"/>
          <w:sz w:val="28"/>
          <w:szCs w:val="28"/>
          <w:lang w:eastAsia="ru-RU"/>
        </w:rPr>
        <w:t>ться</w:t>
      </w:r>
      <w:r w:rsidR="00F353FA" w:rsidRPr="00891248">
        <w:rPr>
          <w:color w:val="auto"/>
          <w:sz w:val="28"/>
          <w:szCs w:val="28"/>
          <w:lang w:eastAsia="ru-RU"/>
        </w:rPr>
        <w:t xml:space="preserve"> коефіцієнт масштабування s = </w:t>
      </w: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1.2</m:t>
            </m:r>
          </m:e>
          <m:sup>
            <m:r>
              <w:rPr>
                <w:rFonts w:ascii="Cambria Math" w:hAnsi="Cambria Math"/>
                <w:color w:val="auto"/>
                <w:sz w:val="28"/>
                <w:szCs w:val="28"/>
                <w:lang w:eastAsia="ru-RU"/>
              </w:rPr>
              <m:t>a</m:t>
            </m:r>
          </m:sup>
        </m:sSup>
      </m:oMath>
      <w:r w:rsidR="00F353FA" w:rsidRPr="00891248">
        <w:rPr>
          <w:color w:val="auto"/>
          <w:sz w:val="28"/>
          <w:szCs w:val="28"/>
          <w:lang w:eastAsia="ru-RU"/>
        </w:rPr>
        <w:t xml:space="preserve"> , </w:t>
      </w:r>
      <w:r w:rsidR="00FE48EA" w:rsidRPr="00891248">
        <w:rPr>
          <w:i/>
          <w:color w:val="auto"/>
          <w:sz w:val="28"/>
          <w:szCs w:val="28"/>
          <w:lang w:eastAsia="ru-RU"/>
        </w:rPr>
        <w:t>a</w:t>
      </w:r>
      <w:r w:rsidR="00F353FA" w:rsidRPr="00891248">
        <w:rPr>
          <w:color w:val="auto"/>
          <w:sz w:val="28"/>
          <w:szCs w:val="28"/>
          <w:lang w:eastAsia="ru-RU"/>
        </w:rPr>
        <w:t xml:space="preserve"> </w:t>
      </w:r>
      <w:r w:rsidR="00F353FA" w:rsidRPr="00891248">
        <w:rPr>
          <w:rFonts w:ascii="Cambria Math" w:hAnsi="Cambria Math" w:cs="Cambria Math"/>
          <w:color w:val="auto"/>
          <w:sz w:val="28"/>
          <w:szCs w:val="28"/>
          <w:lang w:eastAsia="ru-RU"/>
        </w:rPr>
        <w:t>∈</w:t>
      </w:r>
      <w:r w:rsidR="00F353FA" w:rsidRPr="00891248">
        <w:rPr>
          <w:color w:val="auto"/>
          <w:sz w:val="28"/>
          <w:szCs w:val="28"/>
          <w:lang w:eastAsia="ru-RU"/>
        </w:rPr>
        <w:t xml:space="preserve"> {-10 ... 10} для </w:t>
      </w:r>
      <w:r w:rsidR="00C646A0" w:rsidRPr="00891248">
        <w:rPr>
          <w:color w:val="auto"/>
          <w:sz w:val="28"/>
          <w:szCs w:val="28"/>
          <w:lang w:eastAsia="ru-RU"/>
        </w:rPr>
        <w:t>ініціалізуючого</w:t>
      </w:r>
      <w:r w:rsidR="00F353FA" w:rsidRPr="00891248">
        <w:rPr>
          <w:color w:val="auto"/>
          <w:sz w:val="28"/>
          <w:szCs w:val="28"/>
          <w:lang w:eastAsia="ru-RU"/>
        </w:rPr>
        <w:t xml:space="preserve"> прямокутника об'єкта </w:t>
      </w:r>
      <w:r w:rsidR="00C646A0" w:rsidRPr="00891248">
        <w:rPr>
          <w:color w:val="auto"/>
          <w:sz w:val="28"/>
          <w:szCs w:val="28"/>
          <w:lang w:eastAsia="ru-RU"/>
        </w:rPr>
        <w:t>цікавості</w:t>
      </w:r>
      <w:r w:rsidR="00F353FA" w:rsidRPr="00891248">
        <w:rPr>
          <w:color w:val="auto"/>
          <w:sz w:val="28"/>
          <w:szCs w:val="28"/>
          <w:lang w:eastAsia="ru-RU"/>
        </w:rPr>
        <w:t xml:space="preserve">. </w:t>
      </w:r>
      <w:r w:rsidR="00FF350B">
        <w:rPr>
          <w:color w:val="auto"/>
          <w:sz w:val="28"/>
          <w:szCs w:val="28"/>
          <w:lang w:eastAsia="ru-RU"/>
        </w:rPr>
        <w:t>Т</w:t>
      </w:r>
      <w:r w:rsidR="00F353FA" w:rsidRPr="00891248">
        <w:rPr>
          <w:color w:val="auto"/>
          <w:sz w:val="28"/>
          <w:szCs w:val="28"/>
          <w:lang w:eastAsia="ru-RU"/>
        </w:rPr>
        <w:t>акож</w:t>
      </w:r>
      <w:r w:rsidR="00FF350B">
        <w:rPr>
          <w:color w:val="auto"/>
          <w:sz w:val="28"/>
          <w:szCs w:val="28"/>
          <w:lang w:eastAsia="ru-RU"/>
        </w:rPr>
        <w:t xml:space="preserve"> у роботі</w:t>
      </w:r>
      <w:r w:rsidR="00F353FA" w:rsidRPr="00891248">
        <w:rPr>
          <w:color w:val="auto"/>
          <w:sz w:val="28"/>
          <w:szCs w:val="28"/>
          <w:lang w:eastAsia="ru-RU"/>
        </w:rPr>
        <w:t xml:space="preserve"> вважає</w:t>
      </w:r>
      <w:r w:rsidR="00FF350B">
        <w:rPr>
          <w:color w:val="auto"/>
          <w:sz w:val="28"/>
          <w:szCs w:val="28"/>
          <w:lang w:eastAsia="ru-RU"/>
        </w:rPr>
        <w:t>ться</w:t>
      </w:r>
      <w:r w:rsidR="00F353FA" w:rsidRPr="00891248">
        <w:rPr>
          <w:color w:val="auto"/>
          <w:sz w:val="28"/>
          <w:szCs w:val="28"/>
          <w:lang w:eastAsia="ru-RU"/>
        </w:rPr>
        <w:t xml:space="preserve">, </w:t>
      </w:r>
      <w:r w:rsidR="00C646A0" w:rsidRPr="00891248">
        <w:rPr>
          <w:color w:val="auto"/>
          <w:sz w:val="28"/>
          <w:szCs w:val="28"/>
          <w:lang w:eastAsia="ru-RU"/>
        </w:rPr>
        <w:t xml:space="preserve">що </w:t>
      </w:r>
      <w:r w:rsidR="003A6159" w:rsidRPr="00891248">
        <w:rPr>
          <w:color w:val="auto"/>
          <w:sz w:val="28"/>
          <w:szCs w:val="28"/>
          <w:lang w:eastAsia="ru-RU"/>
        </w:rPr>
        <w:t>під вікно</w:t>
      </w:r>
      <w:r w:rsidR="00C646A0" w:rsidRPr="00891248">
        <w:rPr>
          <w:color w:val="auto"/>
          <w:sz w:val="28"/>
          <w:szCs w:val="28"/>
          <w:lang w:eastAsia="ru-RU"/>
        </w:rPr>
        <w:t xml:space="preserve"> має</w:t>
      </w:r>
      <w:r w:rsidR="00F353FA" w:rsidRPr="00891248">
        <w:rPr>
          <w:color w:val="auto"/>
          <w:sz w:val="28"/>
          <w:szCs w:val="28"/>
          <w:lang w:eastAsia="ru-RU"/>
        </w:rPr>
        <w:t xml:space="preserve"> мінімальн</w:t>
      </w:r>
      <w:r w:rsidR="00C646A0" w:rsidRPr="00891248">
        <w:rPr>
          <w:color w:val="auto"/>
          <w:sz w:val="28"/>
          <w:szCs w:val="28"/>
          <w:lang w:eastAsia="ru-RU"/>
        </w:rPr>
        <w:t>у</w:t>
      </w:r>
      <w:r w:rsidR="00F353FA" w:rsidRPr="00891248">
        <w:rPr>
          <w:color w:val="auto"/>
          <w:sz w:val="28"/>
          <w:szCs w:val="28"/>
          <w:lang w:eastAsia="ru-RU"/>
        </w:rPr>
        <w:t xml:space="preserve"> площ</w:t>
      </w:r>
      <w:r w:rsidR="00C646A0" w:rsidRPr="00891248">
        <w:rPr>
          <w:color w:val="auto"/>
          <w:sz w:val="28"/>
          <w:szCs w:val="28"/>
          <w:lang w:eastAsia="ru-RU"/>
        </w:rPr>
        <w:t>у</w:t>
      </w:r>
      <w:r w:rsidR="00F353FA" w:rsidRPr="00891248">
        <w:rPr>
          <w:color w:val="auto"/>
          <w:sz w:val="28"/>
          <w:szCs w:val="28"/>
          <w:lang w:eastAsia="ru-RU"/>
        </w:rPr>
        <w:t xml:space="preserve"> 25 пікселів.</w:t>
      </w:r>
    </w:p>
    <w:p w:rsidR="00F353FA" w:rsidRPr="00891248" w:rsidRDefault="00F353FA"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Розмір всіх </w:t>
      </w:r>
      <w:r w:rsidR="00D4636D" w:rsidRPr="00891248">
        <w:rPr>
          <w:color w:val="auto"/>
          <w:sz w:val="28"/>
          <w:szCs w:val="28"/>
          <w:lang w:eastAsia="ru-RU"/>
        </w:rPr>
        <w:t>під</w:t>
      </w:r>
      <w:r w:rsidR="003A6159" w:rsidRPr="00891248">
        <w:rPr>
          <w:color w:val="auto"/>
          <w:sz w:val="28"/>
          <w:szCs w:val="28"/>
          <w:lang w:eastAsia="ru-RU"/>
        </w:rPr>
        <w:t xml:space="preserve"> </w:t>
      </w:r>
      <w:r w:rsidR="00D4636D" w:rsidRPr="00891248">
        <w:rPr>
          <w:color w:val="auto"/>
          <w:sz w:val="28"/>
          <w:szCs w:val="28"/>
          <w:lang w:eastAsia="ru-RU"/>
        </w:rPr>
        <w:t>вікон</w:t>
      </w:r>
      <w:r w:rsidRPr="00891248">
        <w:rPr>
          <w:color w:val="auto"/>
          <w:sz w:val="28"/>
          <w:szCs w:val="28"/>
          <w:lang w:eastAsia="ru-RU"/>
        </w:rPr>
        <w:t xml:space="preserve"> </w:t>
      </w:r>
      <w:r w:rsidRPr="00891248">
        <w:rPr>
          <w:i/>
          <w:color w:val="auto"/>
          <w:sz w:val="28"/>
          <w:szCs w:val="28"/>
          <w:lang w:eastAsia="ru-RU"/>
        </w:rPr>
        <w:t>R</w:t>
      </w:r>
      <w:r w:rsidRPr="00891248">
        <w:rPr>
          <w:color w:val="auto"/>
          <w:sz w:val="28"/>
          <w:szCs w:val="28"/>
          <w:lang w:eastAsia="ru-RU"/>
        </w:rPr>
        <w:t xml:space="preserve"> </w:t>
      </w:r>
      <w:r w:rsidR="00D4636D" w:rsidRPr="00891248">
        <w:rPr>
          <w:color w:val="auto"/>
          <w:sz w:val="28"/>
          <w:szCs w:val="28"/>
          <w:lang w:eastAsia="ru-RU"/>
        </w:rPr>
        <w:t>вираховується</w:t>
      </w:r>
      <w:r w:rsidRPr="00891248">
        <w:rPr>
          <w:color w:val="auto"/>
          <w:sz w:val="28"/>
          <w:szCs w:val="28"/>
          <w:lang w:eastAsia="ru-RU"/>
        </w:rPr>
        <w:t xml:space="preserve"> таким </w:t>
      </w:r>
      <w:r w:rsidR="00D4636D" w:rsidRPr="00891248">
        <w:rPr>
          <w:color w:val="auto"/>
          <w:sz w:val="28"/>
          <w:szCs w:val="28"/>
          <w:lang w:eastAsia="ru-RU"/>
        </w:rPr>
        <w:t>чином</w:t>
      </w:r>
      <w:r w:rsidRPr="00891248">
        <w:rPr>
          <w:color w:val="auto"/>
          <w:sz w:val="28"/>
          <w:szCs w:val="28"/>
          <w:lang w:eastAsia="ru-RU"/>
        </w:rPr>
        <w:t xml:space="preserve">, </w:t>
      </w:r>
    </w:p>
    <w:p w:rsidR="00FE48EA" w:rsidRPr="00891248" w:rsidRDefault="006B0AF4" w:rsidP="0075355C">
      <w:pPr>
        <w:pStyle w:val="NormalWeb"/>
        <w:shd w:val="clear" w:color="auto" w:fill="FFFFFF"/>
        <w:spacing w:before="0" w:beforeAutospacing="0" w:after="0" w:afterAutospacing="0" w:line="360" w:lineRule="auto"/>
        <w:ind w:firstLine="630"/>
        <w:jc w:val="right"/>
        <w:rPr>
          <w:color w:val="auto"/>
          <w:sz w:val="28"/>
          <w:szCs w:val="28"/>
          <w:lang w:eastAsia="ru-RU"/>
        </w:rPr>
      </w:pPr>
      <m:oMath>
        <m:d>
          <m:dPr>
            <m:begChr m:val="|"/>
            <m:endChr m:val="|"/>
            <m:ctrlPr>
              <w:rPr>
                <w:rFonts w:ascii="Cambria Math" w:hAnsi="Cambria Math"/>
                <w:i/>
                <w:sz w:val="28"/>
                <w:szCs w:val="28"/>
              </w:rPr>
            </m:ctrlPr>
          </m:dPr>
          <m:e>
            <m:r>
              <w:rPr>
                <w:rFonts w:ascii="Cambria Math" w:hAnsi="Cambria Math"/>
                <w:sz w:val="28"/>
                <w:szCs w:val="28"/>
              </w:rPr>
              <m:t>R</m:t>
            </m:r>
          </m:e>
        </m:d>
        <m:r>
          <w:rPr>
            <w:rFonts w:ascii="Cambria Math" w:hAnsi="Cambria Math"/>
            <w:sz w:val="28"/>
            <w:szCs w:val="28"/>
          </w:rPr>
          <m:t>=</m:t>
        </m:r>
        <m:nary>
          <m:naryPr>
            <m:chr m:val="∑"/>
            <m:limLoc m:val="undOvr"/>
            <m:supHide m:val="1"/>
            <m:ctrlPr>
              <w:rPr>
                <w:rFonts w:ascii="Cambria Math" w:hAnsi="Cambria Math"/>
                <w:i/>
                <w:sz w:val="28"/>
                <w:szCs w:val="28"/>
              </w:rPr>
            </m:ctrlPr>
          </m:naryPr>
          <m:sub>
            <m:r>
              <w:rPr>
                <w:rFonts w:ascii="Cambria Math" w:hAnsi="Cambria Math"/>
                <w:sz w:val="28"/>
                <w:szCs w:val="28"/>
              </w:rPr>
              <m:t>s∈</m:t>
            </m:r>
            <m:sSup>
              <m:sSupPr>
                <m:ctrlPr>
                  <w:rPr>
                    <w:rFonts w:ascii="Cambria Math" w:hAnsi="Cambria Math"/>
                    <w:i/>
                    <w:sz w:val="28"/>
                    <w:szCs w:val="28"/>
                  </w:rPr>
                </m:ctrlPr>
              </m:sSupPr>
              <m:e>
                <m:r>
                  <w:rPr>
                    <w:rFonts w:ascii="Cambria Math" w:hAnsi="Cambria Math"/>
                    <w:sz w:val="28"/>
                    <w:szCs w:val="28"/>
                  </w:rPr>
                  <m:t>1.2</m:t>
                </m:r>
              </m:e>
              <m:sup>
                <m:r>
                  <w:rPr>
                    <w:rFonts w:ascii="Cambria Math" w:hAnsi="Cambria Math"/>
                    <w:sz w:val="28"/>
                    <w:szCs w:val="28"/>
                  </w:rPr>
                  <m:t>{-10</m:t>
                </m:r>
                <m:r>
                  <w:rPr>
                    <w:rFonts w:ascii="Cambria Math" w:hAnsi="Cambria Math" w:hint="eastAsia"/>
                    <w:sz w:val="28"/>
                    <w:szCs w:val="28"/>
                  </w:rPr>
                  <m:t>…</m:t>
                </m:r>
                <m:r>
                  <w:rPr>
                    <w:rFonts w:ascii="Cambria Math" w:hAnsi="Cambria Math"/>
                    <w:sz w:val="28"/>
                    <w:szCs w:val="28"/>
                  </w:rPr>
                  <m:t>10}</m:t>
                </m:r>
              </m:sup>
            </m:sSup>
          </m:sub>
          <m:sup/>
          <m:e>
            <m:d>
              <m:dPr>
                <m:begChr m:val="["/>
                <m:endChr m:val="]"/>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n-s(w+</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x</m:t>
                        </m:r>
                      </m:sub>
                    </m:sSub>
                    <m:r>
                      <w:rPr>
                        <w:rFonts w:ascii="Cambria Math" w:hAnsi="Cambria Math"/>
                        <w:sz w:val="28"/>
                        <w:szCs w:val="28"/>
                      </w:rPr>
                      <m:t>)</m:t>
                    </m:r>
                  </m:num>
                  <m:den>
                    <m:r>
                      <w:rPr>
                        <w:rFonts w:ascii="Cambria Math" w:hAnsi="Cambria Math"/>
                        <w:sz w:val="28"/>
                        <w:szCs w:val="28"/>
                      </w:rPr>
                      <m:t>s</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x</m:t>
                        </m:r>
                      </m:sub>
                    </m:sSub>
                  </m:den>
                </m:f>
              </m:e>
            </m:d>
            <m:d>
              <m:dPr>
                <m:begChr m:val="["/>
                <m:endChr m:val="]"/>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m-s(h+</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x</m:t>
                        </m:r>
                      </m:sub>
                    </m:sSub>
                    <m:r>
                      <w:rPr>
                        <w:rFonts w:ascii="Cambria Math" w:hAnsi="Cambria Math"/>
                        <w:sz w:val="28"/>
                        <w:szCs w:val="28"/>
                      </w:rPr>
                      <m:t>)</m:t>
                    </m:r>
                  </m:num>
                  <m:den>
                    <m:r>
                      <w:rPr>
                        <w:rFonts w:ascii="Cambria Math" w:hAnsi="Cambria Math"/>
                        <w:sz w:val="28"/>
                        <w:szCs w:val="28"/>
                      </w:rPr>
                      <m:t>s</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y</m:t>
                        </m:r>
                      </m:sub>
                    </m:sSub>
                  </m:den>
                </m:f>
              </m:e>
            </m:d>
            <m:r>
              <w:rPr>
                <w:rFonts w:ascii="Cambria Math" w:hAnsi="Cambria Math"/>
                <w:sz w:val="28"/>
                <w:szCs w:val="28"/>
              </w:rPr>
              <m:t xml:space="preserve">,                             </m:t>
            </m:r>
          </m:e>
        </m:nary>
      </m:oMath>
      <w:r w:rsidR="00FE48EA" w:rsidRPr="00891248">
        <w:rPr>
          <w:color w:val="auto"/>
          <w:sz w:val="28"/>
          <w:szCs w:val="28"/>
          <w:lang w:eastAsia="ru-RU"/>
        </w:rPr>
        <w:t>(3.12)</w:t>
      </w:r>
    </w:p>
    <w:p w:rsidR="0085304B" w:rsidRPr="00891248" w:rsidRDefault="0085304B" w:rsidP="0075355C">
      <w:pPr>
        <w:pStyle w:val="NormalWeb"/>
        <w:shd w:val="clear" w:color="auto" w:fill="FFFFFF"/>
        <w:spacing w:before="0" w:beforeAutospacing="0" w:after="0" w:afterAutospacing="0" w:line="360" w:lineRule="auto"/>
        <w:ind w:firstLine="1980"/>
        <w:jc w:val="left"/>
        <w:rPr>
          <w:color w:val="auto"/>
          <w:sz w:val="28"/>
          <w:szCs w:val="28"/>
          <w:lang w:eastAsia="ru-RU"/>
        </w:rPr>
      </w:pPr>
      <w:r w:rsidRPr="00891248">
        <w:rPr>
          <w:color w:val="auto"/>
          <w:sz w:val="28"/>
          <w:szCs w:val="28"/>
          <w:lang w:eastAsia="ru-RU"/>
        </w:rPr>
        <w:t>де</w:t>
      </w:r>
      <w:r w:rsidRPr="00891248">
        <w:rPr>
          <w:color w:val="auto"/>
          <w:sz w:val="28"/>
          <w:szCs w:val="28"/>
          <w:lang w:eastAsia="ru-RU"/>
        </w:rPr>
        <w:tab/>
        <w:t>n – ширина вікна;</w:t>
      </w:r>
    </w:p>
    <w:p w:rsidR="0085304B" w:rsidRPr="00891248" w:rsidRDefault="0085304B" w:rsidP="0075355C">
      <w:pPr>
        <w:pStyle w:val="NormalWeb"/>
        <w:shd w:val="clear" w:color="auto" w:fill="FFFFFF"/>
        <w:spacing w:before="0" w:beforeAutospacing="0" w:after="0" w:afterAutospacing="0" w:line="360" w:lineRule="auto"/>
        <w:ind w:left="852" w:firstLine="1980"/>
        <w:jc w:val="left"/>
        <w:rPr>
          <w:color w:val="auto"/>
          <w:sz w:val="28"/>
          <w:szCs w:val="28"/>
          <w:lang w:eastAsia="ru-RU"/>
        </w:rPr>
      </w:pPr>
      <w:r w:rsidRPr="00891248">
        <w:rPr>
          <w:color w:val="auto"/>
          <w:sz w:val="28"/>
          <w:szCs w:val="28"/>
          <w:lang w:eastAsia="ru-RU"/>
        </w:rPr>
        <w:t xml:space="preserve">w = 80 – ширина </w:t>
      </w:r>
      <w:r w:rsidR="003A6159" w:rsidRPr="00891248">
        <w:rPr>
          <w:color w:val="auto"/>
          <w:sz w:val="28"/>
          <w:szCs w:val="28"/>
          <w:lang w:eastAsia="ru-RU"/>
        </w:rPr>
        <w:t>під вікна</w:t>
      </w:r>
      <w:r w:rsidRPr="00891248">
        <w:rPr>
          <w:color w:val="auto"/>
          <w:sz w:val="28"/>
          <w:szCs w:val="28"/>
          <w:lang w:eastAsia="ru-RU"/>
        </w:rPr>
        <w:t>;</w:t>
      </w:r>
    </w:p>
    <w:p w:rsidR="0085304B" w:rsidRPr="00891248" w:rsidRDefault="0085304B" w:rsidP="0075355C">
      <w:pPr>
        <w:pStyle w:val="NormalWeb"/>
        <w:shd w:val="clear" w:color="auto" w:fill="FFFFFF"/>
        <w:spacing w:before="0" w:beforeAutospacing="0" w:after="0" w:afterAutospacing="0" w:line="360" w:lineRule="auto"/>
        <w:ind w:left="852" w:firstLine="1980"/>
        <w:jc w:val="left"/>
        <w:rPr>
          <w:color w:val="auto"/>
          <w:sz w:val="28"/>
          <w:szCs w:val="28"/>
          <w:lang w:eastAsia="ru-RU"/>
        </w:rPr>
      </w:pPr>
      <w:r w:rsidRPr="00891248">
        <w:rPr>
          <w:color w:val="auto"/>
          <w:sz w:val="28"/>
          <w:szCs w:val="28"/>
          <w:lang w:eastAsia="ru-RU"/>
        </w:rPr>
        <w:t>m – висота зображення;</w:t>
      </w:r>
    </w:p>
    <w:p w:rsidR="0085304B" w:rsidRPr="00891248" w:rsidRDefault="0085304B" w:rsidP="0075355C">
      <w:pPr>
        <w:pStyle w:val="NormalWeb"/>
        <w:shd w:val="clear" w:color="auto" w:fill="FFFFFF"/>
        <w:spacing w:before="0" w:beforeAutospacing="0" w:after="0" w:afterAutospacing="0" w:line="360" w:lineRule="auto"/>
        <w:ind w:firstLine="1980"/>
        <w:jc w:val="left"/>
        <w:rPr>
          <w:color w:val="auto"/>
          <w:sz w:val="28"/>
          <w:szCs w:val="28"/>
          <w:lang w:eastAsia="ru-RU"/>
        </w:rPr>
      </w:pPr>
      <w:r w:rsidRPr="00891248">
        <w:rPr>
          <w:color w:val="auto"/>
          <w:sz w:val="28"/>
          <w:szCs w:val="28"/>
          <w:lang w:eastAsia="ru-RU"/>
        </w:rPr>
        <w:tab/>
      </w:r>
      <w:r w:rsidRPr="00891248">
        <w:rPr>
          <w:color w:val="auto"/>
          <w:sz w:val="28"/>
          <w:szCs w:val="28"/>
          <w:lang w:eastAsia="ru-RU"/>
        </w:rPr>
        <w:tab/>
        <w:t xml:space="preserve">h = 60 – висота </w:t>
      </w:r>
      <w:r w:rsidR="003A6159" w:rsidRPr="00891248">
        <w:rPr>
          <w:color w:val="auto"/>
          <w:sz w:val="28"/>
          <w:szCs w:val="28"/>
          <w:lang w:eastAsia="ru-RU"/>
        </w:rPr>
        <w:t>під вікна</w:t>
      </w:r>
      <w:r w:rsidRPr="00891248">
        <w:rPr>
          <w:color w:val="auto"/>
          <w:sz w:val="28"/>
          <w:szCs w:val="28"/>
          <w:lang w:eastAsia="ru-RU"/>
        </w:rPr>
        <w:t>.</w:t>
      </w:r>
    </w:p>
    <w:p w:rsidR="00FE48EA" w:rsidRPr="00891248" w:rsidRDefault="00FE48EA"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У рівнянні 3.12 </w:t>
      </w:r>
      <w:r w:rsidR="0085304B" w:rsidRPr="00891248">
        <w:rPr>
          <w:i/>
          <w:color w:val="auto"/>
          <w:sz w:val="28"/>
          <w:szCs w:val="28"/>
          <w:lang w:eastAsia="ru-RU"/>
        </w:rPr>
        <w:t>w</w:t>
      </w:r>
      <w:r w:rsidR="0085304B" w:rsidRPr="00891248">
        <w:rPr>
          <w:color w:val="auto"/>
          <w:sz w:val="28"/>
          <w:szCs w:val="28"/>
          <w:lang w:eastAsia="ru-RU"/>
        </w:rPr>
        <w:t xml:space="preserve"> </w:t>
      </w:r>
      <w:r w:rsidRPr="00891248">
        <w:rPr>
          <w:color w:val="auto"/>
          <w:sz w:val="28"/>
          <w:szCs w:val="28"/>
          <w:lang w:eastAsia="ru-RU"/>
        </w:rPr>
        <w:t xml:space="preserve">і </w:t>
      </w:r>
      <w:r w:rsidR="0085304B" w:rsidRPr="00891248">
        <w:rPr>
          <w:i/>
          <w:color w:val="auto"/>
          <w:sz w:val="28"/>
          <w:szCs w:val="28"/>
          <w:lang w:eastAsia="ru-RU"/>
        </w:rPr>
        <w:t>h</w:t>
      </w:r>
      <w:r w:rsidR="0085304B" w:rsidRPr="00891248">
        <w:rPr>
          <w:color w:val="auto"/>
          <w:sz w:val="28"/>
          <w:szCs w:val="28"/>
          <w:lang w:eastAsia="ru-RU"/>
        </w:rPr>
        <w:t xml:space="preserve"> </w:t>
      </w:r>
      <w:r w:rsidRPr="00891248">
        <w:rPr>
          <w:color w:val="auto"/>
          <w:sz w:val="28"/>
          <w:szCs w:val="28"/>
          <w:lang w:eastAsia="ru-RU"/>
        </w:rPr>
        <w:t xml:space="preserve">означають розмір </w:t>
      </w:r>
      <w:r w:rsidR="0085304B" w:rsidRPr="00891248">
        <w:rPr>
          <w:color w:val="auto"/>
          <w:sz w:val="28"/>
          <w:szCs w:val="28"/>
          <w:lang w:eastAsia="ru-RU"/>
        </w:rPr>
        <w:t>ініціалізуючого</w:t>
      </w:r>
      <w:r w:rsidRPr="00891248">
        <w:rPr>
          <w:color w:val="auto"/>
          <w:sz w:val="28"/>
          <w:szCs w:val="28"/>
          <w:lang w:eastAsia="ru-RU"/>
        </w:rPr>
        <w:t xml:space="preserve"> прямокутника</w:t>
      </w:r>
      <w:r w:rsidR="00AB0C2C" w:rsidRPr="00891248">
        <w:rPr>
          <w:color w:val="auto"/>
          <w:sz w:val="28"/>
          <w:szCs w:val="28"/>
          <w:lang w:eastAsia="ru-RU"/>
        </w:rPr>
        <w:t xml:space="preserve">, </w:t>
      </w:r>
      <w:r w:rsidR="00AB0C2C" w:rsidRPr="00891248">
        <w:rPr>
          <w:sz w:val="28"/>
          <w:szCs w:val="28"/>
          <w:rPrChange w:id="286" w:author="ASD" w:date="2016-06-09T16:59:00Z">
            <w:rPr/>
          </w:rPrChange>
        </w:rPr>
        <w:t xml:space="preserve"> </w:t>
      </w:r>
      <w:r w:rsidR="00AB0C2C" w:rsidRPr="00891248">
        <w:rPr>
          <w:i/>
          <w:sz w:val="28"/>
          <w:szCs w:val="28"/>
        </w:rPr>
        <w:t>n</w:t>
      </w:r>
      <w:r w:rsidRPr="00891248">
        <w:rPr>
          <w:i/>
          <w:color w:val="auto"/>
          <w:sz w:val="28"/>
          <w:szCs w:val="28"/>
          <w:lang w:eastAsia="ru-RU"/>
        </w:rPr>
        <w:t xml:space="preserve"> </w:t>
      </w:r>
      <w:r w:rsidRPr="00891248">
        <w:rPr>
          <w:color w:val="auto"/>
          <w:sz w:val="28"/>
          <w:szCs w:val="28"/>
          <w:lang w:eastAsia="ru-RU"/>
        </w:rPr>
        <w:t xml:space="preserve">і </w:t>
      </w:r>
      <w:r w:rsidR="00AB0C2C" w:rsidRPr="00891248">
        <w:rPr>
          <w:i/>
          <w:color w:val="auto"/>
          <w:sz w:val="28"/>
          <w:szCs w:val="28"/>
          <w:lang w:eastAsia="ru-RU"/>
        </w:rPr>
        <w:t>m</w:t>
      </w:r>
      <w:r w:rsidRPr="00891248">
        <w:rPr>
          <w:color w:val="auto"/>
          <w:sz w:val="28"/>
          <w:szCs w:val="28"/>
          <w:lang w:eastAsia="ru-RU"/>
        </w:rPr>
        <w:t xml:space="preserve"> </w:t>
      </w:r>
      <w:r w:rsidR="00AB0C2C" w:rsidRPr="00891248">
        <w:rPr>
          <w:color w:val="auto"/>
          <w:sz w:val="28"/>
          <w:szCs w:val="28"/>
          <w:lang w:eastAsia="ru-RU"/>
        </w:rPr>
        <w:t xml:space="preserve">– </w:t>
      </w:r>
      <w:r w:rsidRPr="00891248">
        <w:rPr>
          <w:color w:val="auto"/>
          <w:sz w:val="28"/>
          <w:szCs w:val="28"/>
          <w:lang w:eastAsia="ru-RU"/>
        </w:rPr>
        <w:t>шир</w:t>
      </w:r>
      <w:r w:rsidR="00AB0C2C" w:rsidRPr="00891248">
        <w:rPr>
          <w:color w:val="auto"/>
          <w:sz w:val="28"/>
          <w:szCs w:val="28"/>
          <w:lang w:eastAsia="ru-RU"/>
        </w:rPr>
        <w:t>ина та</w:t>
      </w:r>
      <w:r w:rsidRPr="00891248">
        <w:rPr>
          <w:color w:val="auto"/>
          <w:sz w:val="28"/>
          <w:szCs w:val="28"/>
          <w:lang w:eastAsia="ru-RU"/>
        </w:rPr>
        <w:t xml:space="preserve"> висот</w:t>
      </w:r>
      <w:r w:rsidR="00AB0C2C" w:rsidRPr="00891248">
        <w:rPr>
          <w:color w:val="auto"/>
          <w:sz w:val="28"/>
          <w:szCs w:val="28"/>
          <w:lang w:eastAsia="ru-RU"/>
        </w:rPr>
        <w:t>а</w:t>
      </w:r>
      <w:r w:rsidRPr="00891248">
        <w:rPr>
          <w:color w:val="auto"/>
          <w:sz w:val="28"/>
          <w:szCs w:val="28"/>
          <w:lang w:eastAsia="ru-RU"/>
        </w:rPr>
        <w:t xml:space="preserve"> </w:t>
      </w:r>
      <w:r w:rsidR="00AB0C2C" w:rsidRPr="00891248">
        <w:rPr>
          <w:color w:val="auto"/>
          <w:sz w:val="28"/>
          <w:szCs w:val="28"/>
          <w:lang w:eastAsia="ru-RU"/>
        </w:rPr>
        <w:t>з</w:t>
      </w:r>
      <w:r w:rsidRPr="00891248">
        <w:rPr>
          <w:color w:val="auto"/>
          <w:sz w:val="28"/>
          <w:szCs w:val="28"/>
          <w:lang w:eastAsia="ru-RU"/>
        </w:rPr>
        <w:t xml:space="preserve">ображення. Для початкового кадрування розмір </w:t>
      </w:r>
      <w:r w:rsidR="0085304B" w:rsidRPr="00891248">
        <w:rPr>
          <w:color w:val="auto"/>
          <w:sz w:val="28"/>
          <w:szCs w:val="28"/>
          <w:lang w:eastAsia="ru-RU"/>
        </w:rPr>
        <w:t>w</w:t>
      </w:r>
      <w:r w:rsidRPr="00891248">
        <w:rPr>
          <w:color w:val="auto"/>
          <w:sz w:val="28"/>
          <w:szCs w:val="28"/>
          <w:lang w:eastAsia="ru-RU"/>
        </w:rPr>
        <w:t xml:space="preserve"> = 80 і </w:t>
      </w:r>
      <w:r w:rsidR="0085304B" w:rsidRPr="00891248">
        <w:rPr>
          <w:color w:val="auto"/>
          <w:sz w:val="28"/>
          <w:szCs w:val="28"/>
          <w:lang w:eastAsia="ru-RU"/>
        </w:rPr>
        <w:t>h</w:t>
      </w:r>
      <w:r w:rsidRPr="00891248">
        <w:rPr>
          <w:color w:val="auto"/>
          <w:sz w:val="28"/>
          <w:szCs w:val="28"/>
          <w:lang w:eastAsia="ru-RU"/>
        </w:rPr>
        <w:t xml:space="preserve"> = 60</w:t>
      </w:r>
      <w:r w:rsidR="00707DEB" w:rsidRPr="00891248">
        <w:rPr>
          <w:color w:val="auto"/>
          <w:sz w:val="28"/>
          <w:szCs w:val="28"/>
          <w:lang w:eastAsia="ru-RU"/>
        </w:rPr>
        <w:t>, а</w:t>
      </w:r>
      <w:r w:rsidRPr="00891248">
        <w:rPr>
          <w:color w:val="auto"/>
          <w:sz w:val="28"/>
          <w:szCs w:val="28"/>
          <w:lang w:eastAsia="ru-RU"/>
        </w:rPr>
        <w:t xml:space="preserve"> кількість під</w:t>
      </w:r>
      <w:r w:rsidR="003A6159" w:rsidRPr="00891248">
        <w:rPr>
          <w:color w:val="auto"/>
          <w:sz w:val="28"/>
          <w:szCs w:val="28"/>
          <w:lang w:eastAsia="ru-RU"/>
        </w:rPr>
        <w:t xml:space="preserve"> </w:t>
      </w:r>
      <w:r w:rsidRPr="00891248">
        <w:rPr>
          <w:color w:val="auto"/>
          <w:sz w:val="28"/>
          <w:szCs w:val="28"/>
          <w:lang w:eastAsia="ru-RU"/>
        </w:rPr>
        <w:t>вік</w:t>
      </w:r>
      <w:r w:rsidR="00707DEB" w:rsidRPr="00891248">
        <w:rPr>
          <w:color w:val="auto"/>
          <w:sz w:val="28"/>
          <w:szCs w:val="28"/>
          <w:lang w:eastAsia="ru-RU"/>
        </w:rPr>
        <w:t>он</w:t>
      </w:r>
      <w:r w:rsidRPr="00891248">
        <w:rPr>
          <w:color w:val="auto"/>
          <w:sz w:val="28"/>
          <w:szCs w:val="28"/>
          <w:lang w:eastAsia="ru-RU"/>
        </w:rPr>
        <w:t xml:space="preserve"> в VGA </w:t>
      </w:r>
      <w:r w:rsidR="00707DEB" w:rsidRPr="00891248">
        <w:rPr>
          <w:color w:val="auto"/>
          <w:sz w:val="28"/>
          <w:szCs w:val="28"/>
          <w:lang w:eastAsia="ru-RU"/>
        </w:rPr>
        <w:t>відповідно 14619,</w:t>
      </w:r>
      <w:r w:rsidRPr="00891248">
        <w:rPr>
          <w:color w:val="auto"/>
          <w:sz w:val="28"/>
          <w:szCs w:val="28"/>
          <w:lang w:eastAsia="ru-RU"/>
        </w:rPr>
        <w:t xml:space="preserve"> так як кож</w:t>
      </w:r>
      <w:r w:rsidR="00707DEB" w:rsidRPr="00891248">
        <w:rPr>
          <w:color w:val="auto"/>
          <w:sz w:val="28"/>
          <w:szCs w:val="28"/>
          <w:lang w:eastAsia="ru-RU"/>
        </w:rPr>
        <w:t>не</w:t>
      </w:r>
      <w:r w:rsidRPr="00891248">
        <w:rPr>
          <w:color w:val="auto"/>
          <w:sz w:val="28"/>
          <w:szCs w:val="28"/>
          <w:lang w:eastAsia="ru-RU"/>
        </w:rPr>
        <w:t xml:space="preserve"> </w:t>
      </w:r>
      <w:r w:rsidR="003A6159" w:rsidRPr="00891248">
        <w:rPr>
          <w:color w:val="auto"/>
          <w:sz w:val="28"/>
          <w:szCs w:val="28"/>
          <w:lang w:eastAsia="ru-RU"/>
        </w:rPr>
        <w:t>під вікно</w:t>
      </w:r>
      <w:r w:rsidRPr="00891248">
        <w:rPr>
          <w:color w:val="auto"/>
          <w:sz w:val="28"/>
          <w:szCs w:val="28"/>
          <w:lang w:eastAsia="ru-RU"/>
        </w:rPr>
        <w:t xml:space="preserve"> перевіряється незалежно один від одного, використовує</w:t>
      </w:r>
      <w:r w:rsidR="00FF350B">
        <w:rPr>
          <w:color w:val="auto"/>
          <w:sz w:val="28"/>
          <w:szCs w:val="28"/>
          <w:lang w:eastAsia="ru-RU"/>
        </w:rPr>
        <w:t>ться</w:t>
      </w:r>
      <w:r w:rsidRPr="00891248">
        <w:rPr>
          <w:color w:val="auto"/>
          <w:sz w:val="28"/>
          <w:szCs w:val="28"/>
          <w:lang w:eastAsia="ru-RU"/>
        </w:rPr>
        <w:t xml:space="preserve"> стільки</w:t>
      </w:r>
      <w:r w:rsidR="00707DEB" w:rsidRPr="00891248">
        <w:rPr>
          <w:color w:val="auto"/>
          <w:sz w:val="28"/>
          <w:szCs w:val="28"/>
          <w:lang w:eastAsia="ru-RU"/>
        </w:rPr>
        <w:t xml:space="preserve"> потоків, скільки ядер доступно в системі</w:t>
      </w:r>
      <w:r w:rsidRPr="00891248">
        <w:rPr>
          <w:color w:val="auto"/>
          <w:sz w:val="28"/>
          <w:szCs w:val="28"/>
          <w:lang w:eastAsia="ru-RU"/>
        </w:rPr>
        <w:t>.</w:t>
      </w:r>
    </w:p>
    <w:p w:rsidR="009A3C79" w:rsidRPr="00891248" w:rsidRDefault="009A3C79" w:rsidP="0075355C">
      <w:pPr>
        <w:pStyle w:val="Heading3"/>
        <w:numPr>
          <w:ilvl w:val="0"/>
          <w:numId w:val="51"/>
        </w:numPr>
        <w:shd w:val="clear" w:color="auto" w:fill="FFFFFF"/>
        <w:tabs>
          <w:tab w:val="left" w:pos="990"/>
          <w:tab w:val="left" w:pos="1260"/>
          <w:tab w:val="left" w:pos="1440"/>
        </w:tabs>
        <w:spacing w:before="0" w:beforeAutospacing="0" w:after="240" w:afterAutospacing="0" w:line="360" w:lineRule="auto"/>
        <w:ind w:left="1710" w:hanging="1350"/>
        <w:rPr>
          <w:szCs w:val="28"/>
          <w:lang w:val="uk-UA" w:eastAsia="ru-RU"/>
        </w:rPr>
      </w:pPr>
      <w:bookmarkStart w:id="287" w:name="_Toc453446564"/>
      <w:r w:rsidRPr="00A12D06">
        <w:rPr>
          <w:szCs w:val="28"/>
          <w:lang w:val="uk-UA"/>
        </w:rPr>
        <w:t>Знаходження переднього плану</w:t>
      </w:r>
      <w:bookmarkEnd w:id="287"/>
    </w:p>
    <w:p w:rsidR="00FA1F0B" w:rsidRPr="00891248" w:rsidRDefault="00FA1F0B" w:rsidP="0075355C">
      <w:pPr>
        <w:pStyle w:val="NormalWeb"/>
        <w:shd w:val="clear" w:color="auto" w:fill="FFFFFF"/>
        <w:spacing w:before="0" w:beforeAutospacing="0" w:after="0" w:afterAutospacing="0" w:line="360" w:lineRule="auto"/>
        <w:ind w:firstLine="630"/>
        <w:rPr>
          <w:i/>
          <w:color w:val="auto"/>
          <w:sz w:val="28"/>
          <w:szCs w:val="28"/>
          <w:lang w:eastAsia="ru-RU"/>
        </w:rPr>
      </w:pPr>
      <w:r w:rsidRPr="00891248">
        <w:rPr>
          <w:color w:val="auto"/>
          <w:sz w:val="28"/>
          <w:szCs w:val="28"/>
          <w:lang w:eastAsia="ru-RU"/>
        </w:rPr>
        <w:t xml:space="preserve">Один з підходів </w:t>
      </w:r>
      <w:r w:rsidR="00461C2E" w:rsidRPr="00891248">
        <w:rPr>
          <w:color w:val="auto"/>
          <w:sz w:val="28"/>
          <w:szCs w:val="28"/>
          <w:lang w:eastAsia="ru-RU"/>
        </w:rPr>
        <w:t>для</w:t>
      </w:r>
      <w:r w:rsidRPr="00891248">
        <w:rPr>
          <w:color w:val="auto"/>
          <w:sz w:val="28"/>
          <w:szCs w:val="28"/>
          <w:lang w:eastAsia="ru-RU"/>
        </w:rPr>
        <w:t xml:space="preserve"> виявлення рухомих об'єктів </w:t>
      </w:r>
      <w:r w:rsidR="00461C2E" w:rsidRPr="00891248">
        <w:rPr>
          <w:color w:val="auto"/>
          <w:sz w:val="28"/>
          <w:szCs w:val="28"/>
          <w:lang w:eastAsia="ru-RU"/>
        </w:rPr>
        <w:t xml:space="preserve">у </w:t>
      </w:r>
      <w:r w:rsidR="003A6159" w:rsidRPr="00891248">
        <w:rPr>
          <w:color w:val="auto"/>
          <w:sz w:val="28"/>
          <w:szCs w:val="28"/>
          <w:lang w:eastAsia="ru-RU"/>
        </w:rPr>
        <w:t>відео потоці</w:t>
      </w:r>
      <w:r w:rsidRPr="00891248">
        <w:rPr>
          <w:color w:val="auto"/>
          <w:sz w:val="28"/>
          <w:szCs w:val="28"/>
          <w:lang w:eastAsia="ru-RU"/>
        </w:rPr>
        <w:t xml:space="preserve"> є </w:t>
      </w:r>
      <w:r w:rsidR="00461C2E" w:rsidRPr="00891248">
        <w:rPr>
          <w:color w:val="auto"/>
          <w:sz w:val="28"/>
          <w:szCs w:val="28"/>
          <w:lang w:eastAsia="ru-RU"/>
        </w:rPr>
        <w:t>відокремлення</w:t>
      </w:r>
      <w:r w:rsidRPr="00891248">
        <w:rPr>
          <w:color w:val="auto"/>
          <w:sz w:val="28"/>
          <w:szCs w:val="28"/>
          <w:lang w:eastAsia="ru-RU"/>
        </w:rPr>
        <w:t xml:space="preserve"> фону, де кожен </w:t>
      </w:r>
      <w:r w:rsidR="003A6159" w:rsidRPr="00891248">
        <w:rPr>
          <w:color w:val="auto"/>
          <w:sz w:val="28"/>
          <w:szCs w:val="28"/>
          <w:lang w:eastAsia="ru-RU"/>
        </w:rPr>
        <w:t>відеокадр</w:t>
      </w:r>
      <w:r w:rsidRPr="00891248">
        <w:rPr>
          <w:color w:val="auto"/>
          <w:sz w:val="28"/>
          <w:szCs w:val="28"/>
          <w:lang w:eastAsia="ru-RU"/>
        </w:rPr>
        <w:t xml:space="preserve"> </w:t>
      </w:r>
      <w:r w:rsidR="00461C2E" w:rsidRPr="00891248">
        <w:rPr>
          <w:color w:val="auto"/>
          <w:sz w:val="28"/>
          <w:szCs w:val="28"/>
          <w:lang w:eastAsia="ru-RU"/>
        </w:rPr>
        <w:t xml:space="preserve">фону </w:t>
      </w:r>
      <w:r w:rsidRPr="00891248">
        <w:rPr>
          <w:color w:val="auto"/>
          <w:sz w:val="28"/>
          <w:szCs w:val="28"/>
          <w:lang w:eastAsia="ru-RU"/>
        </w:rPr>
        <w:t xml:space="preserve">порівнюється з моделлю фону [13]. У цьому розділі </w:t>
      </w:r>
      <w:r w:rsidR="00FF350B">
        <w:rPr>
          <w:color w:val="auto"/>
          <w:sz w:val="28"/>
          <w:szCs w:val="28"/>
          <w:lang w:eastAsia="ru-RU"/>
        </w:rPr>
        <w:t>буде</w:t>
      </w:r>
      <w:r w:rsidRPr="00891248">
        <w:rPr>
          <w:color w:val="auto"/>
          <w:sz w:val="28"/>
          <w:szCs w:val="28"/>
          <w:lang w:eastAsia="ru-RU"/>
        </w:rPr>
        <w:t xml:space="preserve"> опи</w:t>
      </w:r>
      <w:r w:rsidR="00FF350B">
        <w:rPr>
          <w:color w:val="auto"/>
          <w:sz w:val="28"/>
          <w:szCs w:val="28"/>
          <w:lang w:eastAsia="ru-RU"/>
        </w:rPr>
        <w:t>сано</w:t>
      </w:r>
      <w:r w:rsidRPr="00891248">
        <w:rPr>
          <w:color w:val="auto"/>
          <w:sz w:val="28"/>
          <w:szCs w:val="28"/>
          <w:lang w:eastAsia="ru-RU"/>
        </w:rPr>
        <w:t>, яким чином модель фону прискорює процес виявлення</w:t>
      </w:r>
      <w:r w:rsidR="00461C2E" w:rsidRPr="00891248">
        <w:rPr>
          <w:color w:val="auto"/>
          <w:sz w:val="28"/>
          <w:szCs w:val="28"/>
          <w:lang w:eastAsia="ru-RU"/>
        </w:rPr>
        <w:t xml:space="preserve"> об’єкта цікавості</w:t>
      </w:r>
      <w:r w:rsidRPr="00891248">
        <w:rPr>
          <w:color w:val="auto"/>
          <w:sz w:val="28"/>
          <w:szCs w:val="28"/>
          <w:lang w:eastAsia="ru-RU"/>
        </w:rPr>
        <w:t xml:space="preserve">. </w:t>
      </w:r>
      <w:r w:rsidR="00FF350B">
        <w:rPr>
          <w:color w:val="auto"/>
          <w:sz w:val="28"/>
          <w:szCs w:val="28"/>
          <w:lang w:eastAsia="ru-RU"/>
        </w:rPr>
        <w:t>У роботі</w:t>
      </w:r>
      <w:r w:rsidRPr="00891248">
        <w:rPr>
          <w:color w:val="auto"/>
          <w:sz w:val="28"/>
          <w:szCs w:val="28"/>
          <w:lang w:eastAsia="ru-RU"/>
        </w:rPr>
        <w:t xml:space="preserve"> </w:t>
      </w:r>
      <w:r w:rsidR="00461C2E" w:rsidRPr="00891248">
        <w:rPr>
          <w:color w:val="auto"/>
          <w:sz w:val="28"/>
          <w:szCs w:val="28"/>
          <w:lang w:eastAsia="ru-RU"/>
        </w:rPr>
        <w:t>виокремлює</w:t>
      </w:r>
      <w:r w:rsidR="00FF350B">
        <w:rPr>
          <w:color w:val="auto"/>
          <w:sz w:val="28"/>
          <w:szCs w:val="28"/>
          <w:lang w:eastAsia="ru-RU"/>
        </w:rPr>
        <w:t>ться</w:t>
      </w:r>
      <w:r w:rsidR="00461C2E" w:rsidRPr="00891248">
        <w:rPr>
          <w:color w:val="auto"/>
          <w:sz w:val="28"/>
          <w:szCs w:val="28"/>
          <w:lang w:eastAsia="ru-RU"/>
        </w:rPr>
        <w:t xml:space="preserve"> передній план від</w:t>
      </w:r>
      <w:r w:rsidRPr="00891248">
        <w:rPr>
          <w:color w:val="auto"/>
          <w:sz w:val="28"/>
          <w:szCs w:val="28"/>
          <w:lang w:eastAsia="ru-RU"/>
        </w:rPr>
        <w:t xml:space="preserve"> фону в чотири етапи, як це зображено на рис. 3.</w:t>
      </w:r>
      <w:r w:rsidR="003F4397" w:rsidRPr="00891248">
        <w:rPr>
          <w:color w:val="auto"/>
          <w:sz w:val="28"/>
          <w:szCs w:val="28"/>
          <w:lang w:eastAsia="ru-RU"/>
          <w:rPrChange w:id="288" w:author="ASD" w:date="2016-06-09T16:59:00Z">
            <w:rPr>
              <w:color w:val="auto"/>
              <w:sz w:val="28"/>
              <w:szCs w:val="28"/>
              <w:lang w:val="ru-RU" w:eastAsia="ru-RU"/>
            </w:rPr>
          </w:rPrChange>
        </w:rPr>
        <w:t>7</w:t>
      </w:r>
      <w:r w:rsidRPr="00891248">
        <w:rPr>
          <w:color w:val="auto"/>
          <w:sz w:val="28"/>
          <w:szCs w:val="28"/>
          <w:lang w:eastAsia="ru-RU"/>
        </w:rPr>
        <w:t>. На цьому малюнку, прав</w:t>
      </w:r>
      <w:r w:rsidR="00461C2E" w:rsidRPr="00891248">
        <w:rPr>
          <w:color w:val="auto"/>
          <w:sz w:val="28"/>
          <w:szCs w:val="28"/>
          <w:lang w:eastAsia="ru-RU"/>
        </w:rPr>
        <w:t>е</w:t>
      </w:r>
      <w:r w:rsidRPr="00891248">
        <w:rPr>
          <w:color w:val="auto"/>
          <w:sz w:val="28"/>
          <w:szCs w:val="28"/>
          <w:lang w:eastAsia="ru-RU"/>
        </w:rPr>
        <w:t xml:space="preserve"> верхн</w:t>
      </w:r>
      <w:r w:rsidR="00461C2E" w:rsidRPr="00891248">
        <w:rPr>
          <w:color w:val="auto"/>
          <w:sz w:val="28"/>
          <w:szCs w:val="28"/>
          <w:lang w:eastAsia="ru-RU"/>
        </w:rPr>
        <w:t>є</w:t>
      </w:r>
      <w:r w:rsidRPr="00891248">
        <w:rPr>
          <w:color w:val="auto"/>
          <w:sz w:val="28"/>
          <w:szCs w:val="28"/>
          <w:lang w:eastAsia="ru-RU"/>
        </w:rPr>
        <w:t xml:space="preserve"> зображення</w:t>
      </w:r>
      <w:r w:rsidR="00461C2E" w:rsidRPr="00891248">
        <w:rPr>
          <w:color w:val="auto"/>
          <w:sz w:val="28"/>
          <w:szCs w:val="28"/>
          <w:lang w:eastAsia="ru-RU"/>
        </w:rPr>
        <w:t xml:space="preserve"> є</w:t>
      </w:r>
      <w:r w:rsidRPr="00891248">
        <w:rPr>
          <w:color w:val="auto"/>
          <w:sz w:val="28"/>
          <w:szCs w:val="28"/>
          <w:lang w:eastAsia="ru-RU"/>
        </w:rPr>
        <w:t xml:space="preserve"> фонове зображення </w:t>
      </w:r>
      <m:oMath>
        <m:sSub>
          <m:sSubPr>
            <m:ctrlPr>
              <w:rPr>
                <w:rFonts w:ascii="Cambria Math" w:hAnsi="Cambria Math"/>
                <w:i/>
                <w:color w:val="auto"/>
                <w:sz w:val="28"/>
                <w:szCs w:val="28"/>
                <w:lang w:eastAsia="ru-RU"/>
              </w:rPr>
            </m:ctrlPr>
          </m:sSubPr>
          <m:e>
            <m:r>
              <w:rPr>
                <w:rFonts w:ascii="Cambria Math" w:hAnsi="Cambria Math"/>
                <w:color w:val="auto"/>
                <w:sz w:val="28"/>
                <w:szCs w:val="28"/>
                <w:lang w:eastAsia="ru-RU"/>
              </w:rPr>
              <m:t>I</m:t>
            </m:r>
          </m:e>
          <m:sub>
            <m:r>
              <w:rPr>
                <w:rFonts w:ascii="Cambria Math" w:hAnsi="Cambria Math"/>
                <w:color w:val="auto"/>
                <w:sz w:val="28"/>
                <w:szCs w:val="28"/>
                <w:lang w:eastAsia="ru-RU"/>
              </w:rPr>
              <m:t>bg</m:t>
            </m:r>
          </m:sub>
        </m:sSub>
      </m:oMath>
      <w:r w:rsidR="00461C2E" w:rsidRPr="00891248">
        <w:rPr>
          <w:color w:val="auto"/>
          <w:sz w:val="28"/>
          <w:szCs w:val="28"/>
          <w:lang w:eastAsia="ru-RU"/>
        </w:rPr>
        <w:t>, а</w:t>
      </w:r>
      <w:r w:rsidRPr="00891248">
        <w:rPr>
          <w:color w:val="auto"/>
          <w:sz w:val="28"/>
          <w:szCs w:val="28"/>
          <w:lang w:eastAsia="ru-RU"/>
        </w:rPr>
        <w:t xml:space="preserve"> </w:t>
      </w:r>
      <w:r w:rsidR="00461C2E" w:rsidRPr="00891248">
        <w:rPr>
          <w:color w:val="auto"/>
          <w:sz w:val="28"/>
          <w:szCs w:val="28"/>
          <w:lang w:eastAsia="ru-RU"/>
        </w:rPr>
        <w:t>з верху з ліва</w:t>
      </w:r>
      <w:r w:rsidRPr="00891248">
        <w:rPr>
          <w:color w:val="auto"/>
          <w:sz w:val="28"/>
          <w:szCs w:val="28"/>
          <w:lang w:eastAsia="ru-RU"/>
        </w:rPr>
        <w:t xml:space="preserve"> зображення </w:t>
      </w:r>
      <w:r w:rsidRPr="00891248">
        <w:rPr>
          <w:i/>
          <w:color w:val="auto"/>
          <w:sz w:val="28"/>
          <w:szCs w:val="28"/>
          <w:lang w:eastAsia="ru-RU"/>
        </w:rPr>
        <w:t>I</w:t>
      </w:r>
      <w:r w:rsidRPr="00891248">
        <w:rPr>
          <w:color w:val="auto"/>
          <w:sz w:val="28"/>
          <w:szCs w:val="28"/>
          <w:lang w:eastAsia="ru-RU"/>
        </w:rPr>
        <w:t xml:space="preserve">, </w:t>
      </w:r>
      <w:r w:rsidR="00461C2E" w:rsidRPr="00891248">
        <w:rPr>
          <w:color w:val="auto"/>
          <w:sz w:val="28"/>
          <w:szCs w:val="28"/>
          <w:lang w:eastAsia="ru-RU"/>
        </w:rPr>
        <w:t>яке є фоном для виявлення</w:t>
      </w:r>
      <w:r w:rsidRPr="00891248">
        <w:rPr>
          <w:color w:val="auto"/>
          <w:sz w:val="28"/>
          <w:szCs w:val="28"/>
          <w:lang w:eastAsia="ru-RU"/>
        </w:rPr>
        <w:t xml:space="preserve">. </w:t>
      </w:r>
      <w:r w:rsidR="00FF350B">
        <w:rPr>
          <w:color w:val="auto"/>
          <w:sz w:val="28"/>
          <w:szCs w:val="28"/>
          <w:lang w:eastAsia="ru-RU"/>
        </w:rPr>
        <w:t>Алгоритм</w:t>
      </w:r>
      <w:r w:rsidRPr="00891248">
        <w:rPr>
          <w:color w:val="auto"/>
          <w:sz w:val="28"/>
          <w:szCs w:val="28"/>
          <w:lang w:eastAsia="ru-RU"/>
        </w:rPr>
        <w:t xml:space="preserve"> починає з </w:t>
      </w:r>
      <w:r w:rsidR="00461C2E" w:rsidRPr="00891248">
        <w:rPr>
          <w:color w:val="auto"/>
          <w:sz w:val="28"/>
          <w:szCs w:val="28"/>
          <w:lang w:eastAsia="ru-RU"/>
        </w:rPr>
        <w:t>вирахування</w:t>
      </w:r>
      <w:r w:rsidRPr="00891248">
        <w:rPr>
          <w:color w:val="auto"/>
          <w:sz w:val="28"/>
          <w:szCs w:val="28"/>
          <w:lang w:eastAsia="ru-RU"/>
        </w:rPr>
        <w:t xml:space="preserve"> абсолютної різниці </w:t>
      </w:r>
      <m:oMath>
        <m:sSub>
          <m:sSubPr>
            <m:ctrlPr>
              <w:rPr>
                <w:rFonts w:ascii="Cambria Math" w:hAnsi="Cambria Math"/>
                <w:i/>
                <w:color w:val="auto"/>
                <w:sz w:val="28"/>
                <w:szCs w:val="28"/>
                <w:lang w:eastAsia="ru-RU"/>
              </w:rPr>
            </m:ctrlPr>
          </m:sSubPr>
          <m:e>
            <m:r>
              <w:rPr>
                <w:rFonts w:ascii="Cambria Math" w:hAnsi="Cambria Math"/>
                <w:color w:val="auto"/>
                <w:sz w:val="28"/>
                <w:szCs w:val="28"/>
                <w:lang w:eastAsia="ru-RU"/>
              </w:rPr>
              <m:t>I</m:t>
            </m:r>
          </m:e>
          <m:sub>
            <m:r>
              <w:rPr>
                <w:rFonts w:ascii="Cambria Math" w:hAnsi="Cambria Math"/>
                <w:color w:val="auto"/>
                <w:sz w:val="28"/>
                <w:szCs w:val="28"/>
                <w:lang w:eastAsia="ru-RU"/>
              </w:rPr>
              <m:t>bg</m:t>
            </m:r>
          </m:sub>
        </m:sSub>
      </m:oMath>
      <w:r w:rsidRPr="00891248">
        <w:rPr>
          <w:color w:val="auto"/>
          <w:sz w:val="28"/>
          <w:szCs w:val="28"/>
          <w:lang w:eastAsia="ru-RU"/>
        </w:rPr>
        <w:t xml:space="preserve">і </w:t>
      </w:r>
      <w:r w:rsidRPr="00891248">
        <w:rPr>
          <w:i/>
          <w:color w:val="auto"/>
          <w:sz w:val="28"/>
          <w:szCs w:val="28"/>
          <w:lang w:eastAsia="ru-RU"/>
        </w:rPr>
        <w:t>I</w:t>
      </w:r>
    </w:p>
    <w:p w:rsidR="009C2CDE" w:rsidRPr="00891248" w:rsidRDefault="006B0AF4" w:rsidP="0075355C">
      <w:pPr>
        <w:pStyle w:val="NormalWeb"/>
        <w:shd w:val="clear" w:color="auto" w:fill="FFFFFF"/>
        <w:spacing w:before="0" w:beforeAutospacing="0" w:after="0" w:afterAutospacing="0" w:line="360" w:lineRule="auto"/>
        <w:ind w:firstLine="630"/>
        <w:jc w:val="right"/>
        <w:rPr>
          <w:color w:val="auto"/>
          <w:sz w:val="28"/>
          <w:szCs w:val="28"/>
          <w:lang w:eastAsia="ru-RU"/>
        </w:rPr>
      </w:pPr>
      <m:oMath>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absDiff</m:t>
            </m:r>
          </m:sub>
        </m:sSub>
        <m:r>
          <w:rPr>
            <w:rFonts w:ascii="Cambria Math" w:hAnsi="Cambria Math"/>
            <w:sz w:val="28"/>
            <w:szCs w:val="28"/>
          </w:rPr>
          <m:t>=</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bg</m:t>
                </m:r>
              </m:sub>
            </m:sSub>
            <m:r>
              <w:rPr>
                <w:rFonts w:ascii="Cambria Math" w:hAnsi="Cambria Math"/>
                <w:sz w:val="28"/>
                <w:szCs w:val="28"/>
              </w:rPr>
              <m:t>-I</m:t>
            </m:r>
          </m:e>
        </m:d>
        <m:r>
          <w:rPr>
            <w:rFonts w:ascii="Cambria Math" w:hAnsi="Cambria Math"/>
            <w:sz w:val="28"/>
            <w:szCs w:val="28"/>
          </w:rPr>
          <m:t>,</m:t>
        </m:r>
      </m:oMath>
      <w:r w:rsidR="009C2CDE" w:rsidRPr="00891248">
        <w:rPr>
          <w:color w:val="auto"/>
          <w:sz w:val="28"/>
          <w:szCs w:val="28"/>
          <w:lang w:eastAsia="ru-RU"/>
        </w:rPr>
        <w:t xml:space="preserve">                                      (3.13)</w:t>
      </w:r>
    </w:p>
    <w:p w:rsidR="009C2CDE" w:rsidRPr="00891248" w:rsidRDefault="00461C2E"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У</w:t>
      </w:r>
      <w:r w:rsidR="009C2CDE" w:rsidRPr="00891248">
        <w:rPr>
          <w:color w:val="auto"/>
          <w:sz w:val="28"/>
          <w:szCs w:val="28"/>
          <w:lang w:eastAsia="ru-RU"/>
        </w:rPr>
        <w:t xml:space="preserve"> результаті рівняння 3.13 </w:t>
      </w:r>
      <w:r w:rsidRPr="00891248">
        <w:rPr>
          <w:color w:val="auto"/>
          <w:sz w:val="28"/>
          <w:szCs w:val="28"/>
          <w:lang w:eastAsia="ru-RU"/>
        </w:rPr>
        <w:t xml:space="preserve">отримуємо </w:t>
      </w:r>
      <w:r w:rsidR="009C2CDE" w:rsidRPr="00891248">
        <w:rPr>
          <w:color w:val="auto"/>
          <w:sz w:val="28"/>
          <w:szCs w:val="28"/>
          <w:lang w:eastAsia="ru-RU"/>
        </w:rPr>
        <w:t>зображенн</w:t>
      </w:r>
      <w:r w:rsidRPr="00891248">
        <w:rPr>
          <w:color w:val="auto"/>
          <w:sz w:val="28"/>
          <w:szCs w:val="28"/>
          <w:lang w:eastAsia="ru-RU"/>
        </w:rPr>
        <w:t>я</w:t>
      </w:r>
      <w:r w:rsidR="009C2CDE" w:rsidRPr="00891248">
        <w:rPr>
          <w:color w:val="auto"/>
          <w:sz w:val="28"/>
          <w:szCs w:val="28"/>
          <w:lang w:eastAsia="ru-RU"/>
        </w:rPr>
        <w:t xml:space="preserve"> другого ряду. Тепер </w:t>
      </w:r>
      <w:r w:rsidR="00FF350B">
        <w:rPr>
          <w:color w:val="auto"/>
          <w:sz w:val="28"/>
          <w:szCs w:val="28"/>
          <w:lang w:eastAsia="ru-RU"/>
        </w:rPr>
        <w:t>буде застосову</w:t>
      </w:r>
      <w:r w:rsidR="00A829C6">
        <w:rPr>
          <w:color w:val="auto"/>
          <w:sz w:val="28"/>
          <w:szCs w:val="28"/>
          <w:lang w:eastAsia="ru-RU"/>
        </w:rPr>
        <w:t>ва</w:t>
      </w:r>
      <w:r w:rsidR="00FF350B">
        <w:rPr>
          <w:color w:val="auto"/>
          <w:sz w:val="28"/>
          <w:szCs w:val="28"/>
          <w:lang w:eastAsia="ru-RU"/>
        </w:rPr>
        <w:t>тися</w:t>
      </w:r>
      <w:r w:rsidR="009C2CDE" w:rsidRPr="00891248">
        <w:rPr>
          <w:color w:val="auto"/>
          <w:sz w:val="28"/>
          <w:szCs w:val="28"/>
          <w:lang w:eastAsia="ru-RU"/>
        </w:rPr>
        <w:t xml:space="preserve"> </w:t>
      </w:r>
      <w:r w:rsidRPr="00891248">
        <w:rPr>
          <w:color w:val="auto"/>
          <w:sz w:val="28"/>
          <w:szCs w:val="28"/>
          <w:lang w:eastAsia="ru-RU"/>
        </w:rPr>
        <w:t>поріг в</w:t>
      </w:r>
      <w:r w:rsidR="009C2CDE" w:rsidRPr="00891248">
        <w:rPr>
          <w:color w:val="auto"/>
          <w:sz w:val="28"/>
          <w:szCs w:val="28"/>
          <w:lang w:eastAsia="ru-RU"/>
        </w:rPr>
        <w:t xml:space="preserve"> 16 пікселів для того, щоб створити бінарний образ</w:t>
      </w:r>
      <w:r w:rsidR="00111FD1" w:rsidRPr="00891248">
        <w:rPr>
          <w:color w:val="auto"/>
          <w:sz w:val="28"/>
          <w:szCs w:val="28"/>
          <w:lang w:eastAsia="ru-RU"/>
        </w:rPr>
        <w:t xml:space="preserve"> зображення</w:t>
      </w:r>
      <w:r w:rsidR="009C2CDE" w:rsidRPr="00891248">
        <w:rPr>
          <w:color w:val="auto"/>
          <w:sz w:val="28"/>
          <w:szCs w:val="28"/>
          <w:lang w:eastAsia="ru-RU"/>
        </w:rPr>
        <w:t>, який показаний у другому зображенн</w:t>
      </w:r>
      <w:r w:rsidR="00111FD1" w:rsidRPr="00891248">
        <w:rPr>
          <w:color w:val="auto"/>
          <w:sz w:val="28"/>
          <w:szCs w:val="28"/>
          <w:lang w:eastAsia="ru-RU"/>
        </w:rPr>
        <w:t>і</w:t>
      </w:r>
      <w:r w:rsidR="009C2CDE" w:rsidRPr="00891248">
        <w:rPr>
          <w:color w:val="auto"/>
          <w:sz w:val="28"/>
          <w:szCs w:val="28"/>
          <w:lang w:eastAsia="ru-RU"/>
        </w:rPr>
        <w:t xml:space="preserve"> другого ряду.</w:t>
      </w:r>
    </w:p>
    <w:p w:rsidR="009C2CDE" w:rsidRPr="00891248" w:rsidRDefault="006B0AF4" w:rsidP="0075355C">
      <w:pPr>
        <w:pStyle w:val="NormalWeb"/>
        <w:shd w:val="clear" w:color="auto" w:fill="FFFFFF"/>
        <w:spacing w:before="0" w:beforeAutospacing="0" w:after="0" w:afterAutospacing="0" w:line="360" w:lineRule="auto"/>
        <w:ind w:firstLine="630"/>
        <w:jc w:val="right"/>
        <w:rPr>
          <w:color w:val="auto"/>
          <w:sz w:val="28"/>
          <w:szCs w:val="28"/>
          <w:lang w:eastAsia="ru-RU"/>
        </w:rPr>
      </w:pPr>
      <m:oMath>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binary</m:t>
            </m:r>
          </m:sub>
        </m:sSub>
        <m:d>
          <m:dPr>
            <m:ctrlPr>
              <w:rPr>
                <w:rFonts w:ascii="Cambria Math" w:hAnsi="Cambria Math"/>
                <w:i/>
                <w:sz w:val="28"/>
                <w:szCs w:val="28"/>
              </w:rPr>
            </m:ctrlPr>
          </m:dPr>
          <m:e>
            <m:r>
              <w:rPr>
                <w:rFonts w:ascii="Cambria Math" w:hAnsi="Cambria Math"/>
                <w:sz w:val="28"/>
                <w:szCs w:val="28"/>
              </w:rPr>
              <m:t>x, y</m:t>
            </m:r>
          </m:e>
        </m:d>
        <m:r>
          <w:rPr>
            <w:rFonts w:ascii="Cambria Math" w:hAnsi="Cambria Math"/>
            <w:sz w:val="28"/>
            <w:szCs w:val="28"/>
          </w:rPr>
          <m:t>=</m:t>
        </m:r>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 xml:space="preserve">1, </m:t>
                </m:r>
                <m:r>
                  <w:rPr>
                    <w:rFonts w:ascii="Cambria Math" w:hAnsi="Cambria Math" w:hint="eastAsia"/>
                    <w:sz w:val="28"/>
                    <w:szCs w:val="28"/>
                  </w:rPr>
                  <m:t>Якщо</m:t>
                </m:r>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absDiff</m:t>
                    </m:r>
                  </m:sub>
                </m:sSub>
                <m:d>
                  <m:dPr>
                    <m:ctrlPr>
                      <w:rPr>
                        <w:rFonts w:ascii="Cambria Math" w:hAnsi="Cambria Math"/>
                        <w:i/>
                        <w:sz w:val="28"/>
                        <w:szCs w:val="28"/>
                      </w:rPr>
                    </m:ctrlPr>
                  </m:dPr>
                  <m:e>
                    <m:r>
                      <w:rPr>
                        <w:rFonts w:ascii="Cambria Math" w:hAnsi="Cambria Math"/>
                        <w:sz w:val="28"/>
                        <w:szCs w:val="28"/>
                      </w:rPr>
                      <m:t>x, y</m:t>
                    </m:r>
                  </m:e>
                </m:d>
                <m:r>
                  <w:rPr>
                    <w:rFonts w:ascii="Cambria Math" w:hAnsi="Cambria Math"/>
                    <w:sz w:val="28"/>
                    <w:szCs w:val="28"/>
                  </w:rPr>
                  <m:t>&gt;16</m:t>
                </m:r>
              </m:e>
              <m:e>
                <m:r>
                  <w:rPr>
                    <w:rFonts w:ascii="Cambria Math" w:hAnsi="Cambria Math"/>
                    <w:sz w:val="28"/>
                    <w:szCs w:val="28"/>
                  </w:rPr>
                  <m:t xml:space="preserve">0, </m:t>
                </m:r>
                <m:r>
                  <w:rPr>
                    <w:rFonts w:ascii="Cambria Math" w:hAnsi="Cambria Math" w:hint="eastAsia"/>
                    <w:sz w:val="28"/>
                    <w:szCs w:val="28"/>
                  </w:rPr>
                  <m:t>у</m:t>
                </m:r>
                <m:r>
                  <w:rPr>
                    <w:rFonts w:ascii="Cambria Math" w:hAnsi="Cambria Math"/>
                    <w:sz w:val="28"/>
                    <w:szCs w:val="28"/>
                  </w:rPr>
                  <m:t xml:space="preserve"> </m:t>
                </m:r>
                <m:r>
                  <w:rPr>
                    <w:rFonts w:ascii="Cambria Math" w:hAnsi="Cambria Math" w:hint="eastAsia"/>
                    <w:sz w:val="28"/>
                    <w:szCs w:val="28"/>
                  </w:rPr>
                  <m:t>всіх</m:t>
                </m:r>
                <m:r>
                  <w:rPr>
                    <w:rFonts w:ascii="Cambria Math" w:hAnsi="Cambria Math"/>
                    <w:sz w:val="28"/>
                    <w:szCs w:val="28"/>
                  </w:rPr>
                  <m:t xml:space="preserve"> </m:t>
                </m:r>
                <m:r>
                  <w:rPr>
                    <w:rFonts w:ascii="Cambria Math" w:hAnsi="Cambria Math" w:hint="eastAsia"/>
                    <w:sz w:val="28"/>
                    <w:szCs w:val="28"/>
                  </w:rPr>
                  <m:t>інших</m:t>
                </m:r>
                <m:r>
                  <w:rPr>
                    <w:rFonts w:ascii="Cambria Math" w:hAnsi="Cambria Math"/>
                    <w:sz w:val="28"/>
                    <w:szCs w:val="28"/>
                  </w:rPr>
                  <m:t xml:space="preserve"> </m:t>
                </m:r>
                <m:r>
                  <w:rPr>
                    <w:rFonts w:ascii="Cambria Math" w:hAnsi="Cambria Math" w:hint="eastAsia"/>
                    <w:sz w:val="28"/>
                    <w:szCs w:val="28"/>
                  </w:rPr>
                  <m:t>випадках</m:t>
                </m:r>
                <m:r>
                  <w:rPr>
                    <w:rFonts w:ascii="Cambria Math" w:hAnsi="Cambria Math"/>
                    <w:sz w:val="28"/>
                    <w:szCs w:val="28"/>
                  </w:rPr>
                  <m:t xml:space="preserve">    </m:t>
                </m:r>
              </m:e>
            </m:eqArr>
          </m:e>
        </m:d>
        <m:r>
          <w:rPr>
            <w:rFonts w:ascii="Cambria Math" w:hAnsi="Cambria Math"/>
            <w:sz w:val="28"/>
            <w:szCs w:val="28"/>
          </w:rPr>
          <m:t>,</m:t>
        </m:r>
      </m:oMath>
      <w:r w:rsidR="009C2CDE" w:rsidRPr="00891248">
        <w:rPr>
          <w:sz w:val="28"/>
          <w:szCs w:val="28"/>
        </w:rPr>
        <w:t xml:space="preserve">              </w:t>
      </w:r>
      <w:r w:rsidR="009C2CDE" w:rsidRPr="00891248">
        <w:rPr>
          <w:color w:val="auto"/>
          <w:sz w:val="28"/>
          <w:szCs w:val="28"/>
          <w:lang w:eastAsia="ru-RU"/>
        </w:rPr>
        <w:t xml:space="preserve">     (3.14)</w:t>
      </w:r>
    </w:p>
    <w:p w:rsidR="00111FD1" w:rsidRPr="00891248" w:rsidRDefault="00111FD1" w:rsidP="0075355C">
      <w:pPr>
        <w:pStyle w:val="NormalWeb"/>
        <w:shd w:val="clear" w:color="auto" w:fill="FFFFFF"/>
        <w:spacing w:before="0" w:beforeAutospacing="0" w:after="0" w:afterAutospacing="0" w:line="360" w:lineRule="auto"/>
        <w:ind w:firstLine="2430"/>
        <w:jc w:val="left"/>
        <w:rPr>
          <w:color w:val="auto"/>
          <w:sz w:val="28"/>
          <w:szCs w:val="28"/>
          <w:lang w:eastAsia="ru-RU"/>
        </w:rPr>
      </w:pPr>
      <w:r w:rsidRPr="00891248">
        <w:rPr>
          <w:color w:val="auto"/>
          <w:sz w:val="28"/>
          <w:szCs w:val="28"/>
          <w:lang w:eastAsia="ru-RU"/>
        </w:rPr>
        <w:t>де</w:t>
      </w:r>
      <w:r w:rsidRPr="00891248">
        <w:rPr>
          <w:color w:val="auto"/>
          <w:sz w:val="28"/>
          <w:szCs w:val="28"/>
          <w:lang w:eastAsia="ru-RU"/>
        </w:rPr>
        <w:tab/>
      </w:r>
      <m:oMath>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absDiff</m:t>
            </m:r>
          </m:sub>
        </m:sSub>
      </m:oMath>
      <w:r w:rsidRPr="00891248">
        <w:rPr>
          <w:sz w:val="28"/>
          <w:szCs w:val="28"/>
        </w:rPr>
        <w:t xml:space="preserve"> – функція знаходження значення пікселя.</w:t>
      </w:r>
    </w:p>
    <w:p w:rsidR="009C2CDE" w:rsidRPr="00891248" w:rsidRDefault="00111FD1"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Д</w:t>
      </w:r>
      <w:r w:rsidR="009C2CDE" w:rsidRPr="00891248">
        <w:rPr>
          <w:color w:val="auto"/>
          <w:sz w:val="28"/>
          <w:szCs w:val="28"/>
          <w:lang w:eastAsia="ru-RU"/>
        </w:rPr>
        <w:t xml:space="preserve">алі </w:t>
      </w:r>
      <w:r w:rsidR="00FF350B">
        <w:rPr>
          <w:color w:val="auto"/>
          <w:sz w:val="28"/>
          <w:szCs w:val="28"/>
          <w:lang w:eastAsia="ru-RU"/>
        </w:rPr>
        <w:t>будуть</w:t>
      </w:r>
      <w:r w:rsidR="009C2CDE" w:rsidRPr="00891248">
        <w:rPr>
          <w:color w:val="auto"/>
          <w:sz w:val="28"/>
          <w:szCs w:val="28"/>
          <w:lang w:eastAsia="ru-RU"/>
        </w:rPr>
        <w:t xml:space="preserve"> </w:t>
      </w:r>
      <w:r w:rsidRPr="00891248">
        <w:rPr>
          <w:color w:val="auto"/>
          <w:sz w:val="28"/>
          <w:szCs w:val="28"/>
          <w:lang w:eastAsia="ru-RU"/>
        </w:rPr>
        <w:t>використовувати</w:t>
      </w:r>
      <w:r w:rsidR="00FF350B">
        <w:rPr>
          <w:color w:val="auto"/>
          <w:sz w:val="28"/>
          <w:szCs w:val="28"/>
          <w:lang w:eastAsia="ru-RU"/>
        </w:rPr>
        <w:t>ся</w:t>
      </w:r>
      <w:r w:rsidR="009C2CDE" w:rsidRPr="00891248">
        <w:rPr>
          <w:color w:val="auto"/>
          <w:sz w:val="28"/>
          <w:szCs w:val="28"/>
          <w:lang w:eastAsia="ru-RU"/>
        </w:rPr>
        <w:t xml:space="preserve"> біл</w:t>
      </w:r>
      <w:r w:rsidRPr="00891248">
        <w:rPr>
          <w:color w:val="auto"/>
          <w:sz w:val="28"/>
          <w:szCs w:val="28"/>
          <w:lang w:eastAsia="ru-RU"/>
        </w:rPr>
        <w:t>і</w:t>
      </w:r>
      <w:r w:rsidR="009C2CDE" w:rsidRPr="00891248">
        <w:rPr>
          <w:color w:val="auto"/>
          <w:sz w:val="28"/>
          <w:szCs w:val="28"/>
          <w:lang w:eastAsia="ru-RU"/>
        </w:rPr>
        <w:t xml:space="preserve"> пікселів в якості компонентів</w:t>
      </w:r>
      <w:r w:rsidRPr="00891248">
        <w:rPr>
          <w:color w:val="auto"/>
          <w:sz w:val="28"/>
          <w:szCs w:val="28"/>
          <w:lang w:eastAsia="ru-RU"/>
        </w:rPr>
        <w:t xml:space="preserve"> </w:t>
      </w:r>
      <w:r w:rsidR="003A6159" w:rsidRPr="00891248">
        <w:rPr>
          <w:color w:val="auto"/>
          <w:sz w:val="28"/>
          <w:szCs w:val="28"/>
          <w:lang w:eastAsia="ru-RU"/>
        </w:rPr>
        <w:t>об’єкта</w:t>
      </w:r>
      <w:r w:rsidRPr="00891248">
        <w:rPr>
          <w:color w:val="auto"/>
          <w:sz w:val="28"/>
          <w:szCs w:val="28"/>
          <w:lang w:eastAsia="ru-RU"/>
        </w:rPr>
        <w:t xml:space="preserve"> цікавості</w:t>
      </w:r>
      <w:r w:rsidR="009C2CDE" w:rsidRPr="00891248">
        <w:rPr>
          <w:color w:val="auto"/>
          <w:sz w:val="28"/>
          <w:szCs w:val="28"/>
          <w:lang w:eastAsia="ru-RU"/>
        </w:rPr>
        <w:t>. Для того щоб обчислити площ</w:t>
      </w:r>
      <w:r w:rsidRPr="00891248">
        <w:rPr>
          <w:color w:val="auto"/>
          <w:sz w:val="28"/>
          <w:szCs w:val="28"/>
          <w:lang w:eastAsia="ru-RU"/>
        </w:rPr>
        <w:t>у</w:t>
      </w:r>
      <w:r w:rsidR="009C2CDE" w:rsidRPr="00891248">
        <w:rPr>
          <w:color w:val="auto"/>
          <w:sz w:val="28"/>
          <w:szCs w:val="28"/>
          <w:lang w:eastAsia="ru-RU"/>
        </w:rPr>
        <w:t xml:space="preserve"> і</w:t>
      </w:r>
      <w:r w:rsidRPr="00891248">
        <w:rPr>
          <w:color w:val="auto"/>
          <w:sz w:val="28"/>
          <w:szCs w:val="28"/>
          <w:lang w:eastAsia="ru-RU"/>
        </w:rPr>
        <w:t xml:space="preserve"> побудувати обмежувальний пр</w:t>
      </w:r>
      <w:r w:rsidR="009C2CDE" w:rsidRPr="00891248">
        <w:rPr>
          <w:color w:val="auto"/>
          <w:sz w:val="28"/>
          <w:szCs w:val="28"/>
          <w:lang w:eastAsia="ru-RU"/>
        </w:rPr>
        <w:t xml:space="preserve">ямокутник, </w:t>
      </w:r>
      <w:r w:rsidR="00FF350B">
        <w:rPr>
          <w:color w:val="auto"/>
          <w:sz w:val="28"/>
          <w:szCs w:val="28"/>
          <w:lang w:eastAsia="ru-RU"/>
        </w:rPr>
        <w:t>у роботі</w:t>
      </w:r>
      <w:r w:rsidR="009C2CDE" w:rsidRPr="00891248">
        <w:rPr>
          <w:color w:val="auto"/>
          <w:sz w:val="28"/>
          <w:szCs w:val="28"/>
          <w:lang w:eastAsia="ru-RU"/>
        </w:rPr>
        <w:t xml:space="preserve"> застосує</w:t>
      </w:r>
      <w:r w:rsidR="00FF350B">
        <w:rPr>
          <w:color w:val="auto"/>
          <w:sz w:val="28"/>
          <w:szCs w:val="28"/>
          <w:lang w:eastAsia="ru-RU"/>
        </w:rPr>
        <w:t>ться</w:t>
      </w:r>
      <w:r w:rsidR="009C2CDE" w:rsidRPr="00891248">
        <w:rPr>
          <w:color w:val="auto"/>
          <w:sz w:val="28"/>
          <w:szCs w:val="28"/>
          <w:lang w:eastAsia="ru-RU"/>
        </w:rPr>
        <w:t xml:space="preserve"> алгоритм маркування </w:t>
      </w:r>
      <w:r w:rsidRPr="00891248">
        <w:rPr>
          <w:color w:val="auto"/>
          <w:sz w:val="28"/>
          <w:szCs w:val="28"/>
          <w:lang w:eastAsia="ru-RU"/>
        </w:rPr>
        <w:t xml:space="preserve">мітками </w:t>
      </w:r>
      <w:r w:rsidR="009C2CDE" w:rsidRPr="00891248">
        <w:rPr>
          <w:color w:val="auto"/>
          <w:sz w:val="28"/>
          <w:szCs w:val="28"/>
          <w:lang w:eastAsia="ru-RU"/>
        </w:rPr>
        <w:t xml:space="preserve">запропонований в роботі [11]. Цей алгоритм обчислює мітки </w:t>
      </w:r>
      <w:r w:rsidRPr="00891248">
        <w:rPr>
          <w:color w:val="auto"/>
          <w:sz w:val="28"/>
          <w:szCs w:val="28"/>
          <w:lang w:eastAsia="ru-RU"/>
        </w:rPr>
        <w:t>зображення в один прохід</w:t>
      </w:r>
      <w:r w:rsidR="009C2CDE" w:rsidRPr="00891248">
        <w:rPr>
          <w:color w:val="auto"/>
          <w:sz w:val="28"/>
          <w:szCs w:val="28"/>
          <w:lang w:eastAsia="ru-RU"/>
        </w:rPr>
        <w:t xml:space="preserve">. </w:t>
      </w:r>
    </w:p>
    <w:p w:rsidR="00E328CD" w:rsidRPr="00891248" w:rsidRDefault="00E328CD" w:rsidP="0075355C">
      <w:pPr>
        <w:pStyle w:val="NormalWeb"/>
        <w:shd w:val="clear" w:color="auto" w:fill="FFFFFF"/>
        <w:spacing w:before="0" w:beforeAutospacing="0" w:after="0" w:afterAutospacing="0" w:line="360" w:lineRule="auto"/>
        <w:ind w:firstLine="630"/>
        <w:jc w:val="center"/>
        <w:rPr>
          <w:color w:val="auto"/>
          <w:sz w:val="28"/>
          <w:szCs w:val="28"/>
          <w:lang w:eastAsia="ru-RU"/>
        </w:rPr>
      </w:pPr>
      <w:r w:rsidRPr="00891248">
        <w:rPr>
          <w:noProof/>
          <w:sz w:val="28"/>
          <w:szCs w:val="28"/>
          <w:lang w:val="en-US" w:eastAsia="en-US"/>
          <w:rPrChange w:id="289" w:author="ASD" w:date="2016-06-09T16:59:00Z">
            <w:rPr>
              <w:noProof/>
              <w:lang w:val="en-US" w:eastAsia="en-US"/>
            </w:rPr>
          </w:rPrChange>
        </w:rPr>
        <w:drawing>
          <wp:inline distT="0" distB="0" distL="0" distR="0" wp14:anchorId="2F4DC02A" wp14:editId="54D1E8B1">
            <wp:extent cx="4394551" cy="4439797"/>
            <wp:effectExtent l="0" t="0" r="635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9090" t="17755" r="16900" b="4465"/>
                    <a:stretch/>
                  </pic:blipFill>
                  <pic:spPr bwMode="auto">
                    <a:xfrm>
                      <a:off x="0" y="0"/>
                      <a:ext cx="4401521" cy="4446839"/>
                    </a:xfrm>
                    <a:prstGeom prst="rect">
                      <a:avLst/>
                    </a:prstGeom>
                    <a:ln>
                      <a:noFill/>
                    </a:ln>
                    <a:extLst>
                      <a:ext uri="{53640926-AAD7-44D8-BBD7-CCE9431645EC}">
                        <a14:shadowObscured xmlns:a14="http://schemas.microsoft.com/office/drawing/2010/main"/>
                      </a:ext>
                    </a:extLst>
                  </pic:spPr>
                </pic:pic>
              </a:graphicData>
            </a:graphic>
          </wp:inline>
        </w:drawing>
      </w:r>
    </w:p>
    <w:p w:rsidR="00E328CD" w:rsidRPr="00891248" w:rsidRDefault="00E328CD" w:rsidP="0075355C">
      <w:pPr>
        <w:pStyle w:val="NormalWeb"/>
        <w:shd w:val="clear" w:color="auto" w:fill="FFFFFF"/>
        <w:spacing w:before="0" w:beforeAutospacing="0" w:after="0" w:afterAutospacing="0" w:line="360" w:lineRule="auto"/>
        <w:ind w:firstLine="630"/>
        <w:jc w:val="left"/>
        <w:rPr>
          <w:sz w:val="28"/>
          <w:szCs w:val="28"/>
        </w:rPr>
      </w:pPr>
      <w:r w:rsidRPr="00891248">
        <w:rPr>
          <w:sz w:val="28"/>
          <w:szCs w:val="28"/>
        </w:rPr>
        <w:t>Рис. 3.</w:t>
      </w:r>
      <w:r w:rsidR="003F4397" w:rsidRPr="00891248">
        <w:rPr>
          <w:sz w:val="28"/>
          <w:szCs w:val="28"/>
          <w:rPrChange w:id="290" w:author="ASD" w:date="2016-06-09T16:59:00Z">
            <w:rPr>
              <w:sz w:val="28"/>
              <w:szCs w:val="28"/>
              <w:lang w:val="ru-RU"/>
            </w:rPr>
          </w:rPrChange>
        </w:rPr>
        <w:t>7</w:t>
      </w:r>
      <w:r w:rsidRPr="00891248">
        <w:rPr>
          <w:sz w:val="28"/>
          <w:szCs w:val="28"/>
        </w:rPr>
        <w:t xml:space="preserve"> Алгоритм виділення об’єкта на передньому плані</w:t>
      </w:r>
    </w:p>
    <w:p w:rsidR="00413840" w:rsidRPr="00891248" w:rsidRDefault="00413840" w:rsidP="0075355C">
      <w:pPr>
        <w:pStyle w:val="NormalWeb"/>
        <w:shd w:val="clear" w:color="auto" w:fill="FFFFFF"/>
        <w:spacing w:before="0" w:beforeAutospacing="0" w:after="0" w:afterAutospacing="0" w:line="360" w:lineRule="auto"/>
        <w:ind w:firstLine="630"/>
        <w:jc w:val="center"/>
        <w:rPr>
          <w:color w:val="auto"/>
          <w:sz w:val="28"/>
          <w:szCs w:val="28"/>
          <w:lang w:eastAsia="ru-RU"/>
        </w:rPr>
      </w:pPr>
      <w:r w:rsidRPr="00891248">
        <w:rPr>
          <w:noProof/>
          <w:sz w:val="28"/>
          <w:szCs w:val="28"/>
          <w:lang w:val="en-US" w:eastAsia="en-US"/>
          <w:rPrChange w:id="291" w:author="ASD" w:date="2016-06-09T16:59:00Z">
            <w:rPr>
              <w:noProof/>
              <w:lang w:val="en-US" w:eastAsia="en-US"/>
            </w:rPr>
          </w:rPrChange>
        </w:rPr>
        <w:drawing>
          <wp:inline distT="0" distB="0" distL="0" distR="0" wp14:anchorId="13D8BB8D" wp14:editId="7C9FBD40">
            <wp:extent cx="4637642" cy="1222264"/>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7237" t="53423" r="14648" b="27261"/>
                    <a:stretch/>
                  </pic:blipFill>
                  <pic:spPr bwMode="auto">
                    <a:xfrm>
                      <a:off x="0" y="0"/>
                      <a:ext cx="4639864" cy="1222850"/>
                    </a:xfrm>
                    <a:prstGeom prst="rect">
                      <a:avLst/>
                    </a:prstGeom>
                    <a:ln>
                      <a:noFill/>
                    </a:ln>
                    <a:extLst>
                      <a:ext uri="{53640926-AAD7-44D8-BBD7-CCE9431645EC}">
                        <a14:shadowObscured xmlns:a14="http://schemas.microsoft.com/office/drawing/2010/main"/>
                      </a:ext>
                    </a:extLst>
                  </pic:spPr>
                </pic:pic>
              </a:graphicData>
            </a:graphic>
          </wp:inline>
        </w:drawing>
      </w:r>
    </w:p>
    <w:p w:rsidR="00413840" w:rsidRPr="00891248" w:rsidRDefault="00413840" w:rsidP="0075355C">
      <w:pPr>
        <w:pStyle w:val="NormalWeb"/>
        <w:shd w:val="clear" w:color="auto" w:fill="FFFFFF"/>
        <w:spacing w:before="0" w:beforeAutospacing="0" w:after="0" w:afterAutospacing="0" w:line="360" w:lineRule="auto"/>
        <w:ind w:firstLine="630"/>
        <w:jc w:val="left"/>
        <w:rPr>
          <w:sz w:val="28"/>
          <w:szCs w:val="28"/>
        </w:rPr>
      </w:pPr>
      <w:r w:rsidRPr="00891248">
        <w:rPr>
          <w:sz w:val="28"/>
          <w:szCs w:val="28"/>
        </w:rPr>
        <w:t>Рис. 3.</w:t>
      </w:r>
      <w:r w:rsidR="003F4397" w:rsidRPr="00891248">
        <w:rPr>
          <w:sz w:val="28"/>
          <w:szCs w:val="28"/>
          <w:rPrChange w:id="292" w:author="ASD" w:date="2016-06-09T16:59:00Z">
            <w:rPr>
              <w:sz w:val="28"/>
              <w:szCs w:val="28"/>
              <w:lang w:val="ru-RU"/>
            </w:rPr>
          </w:rPrChange>
        </w:rPr>
        <w:t>8</w:t>
      </w:r>
      <w:r w:rsidRPr="00891248">
        <w:rPr>
          <w:sz w:val="28"/>
          <w:szCs w:val="28"/>
        </w:rPr>
        <w:t xml:space="preserve"> Принцип алгоритму виділення об’єкта на передньому плані</w:t>
      </w:r>
    </w:p>
    <w:p w:rsidR="00413840" w:rsidRPr="00891248" w:rsidRDefault="00660A88"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lastRenderedPageBreak/>
        <w:t>Принцип роботи</w:t>
      </w:r>
      <w:r w:rsidR="00413840" w:rsidRPr="00891248">
        <w:rPr>
          <w:color w:val="auto"/>
          <w:sz w:val="28"/>
          <w:szCs w:val="28"/>
          <w:lang w:eastAsia="ru-RU"/>
        </w:rPr>
        <w:t xml:space="preserve"> алгоритм</w:t>
      </w:r>
      <w:r w:rsidRPr="00891248">
        <w:rPr>
          <w:color w:val="auto"/>
          <w:sz w:val="28"/>
          <w:szCs w:val="28"/>
          <w:lang w:eastAsia="ru-RU"/>
        </w:rPr>
        <w:t>у</w:t>
      </w:r>
      <w:r w:rsidR="00413840" w:rsidRPr="00891248">
        <w:rPr>
          <w:color w:val="auto"/>
          <w:sz w:val="28"/>
          <w:szCs w:val="28"/>
          <w:lang w:eastAsia="ru-RU"/>
        </w:rPr>
        <w:t xml:space="preserve"> наведен</w:t>
      </w:r>
      <w:r w:rsidRPr="00891248">
        <w:rPr>
          <w:color w:val="auto"/>
          <w:sz w:val="28"/>
          <w:szCs w:val="28"/>
          <w:lang w:eastAsia="ru-RU"/>
        </w:rPr>
        <w:t>ий</w:t>
      </w:r>
      <w:r w:rsidR="003F4397" w:rsidRPr="00891248">
        <w:rPr>
          <w:color w:val="auto"/>
          <w:sz w:val="28"/>
          <w:szCs w:val="28"/>
          <w:lang w:eastAsia="ru-RU"/>
        </w:rPr>
        <w:t xml:space="preserve"> на рис. 3.8</w:t>
      </w:r>
      <w:r w:rsidR="00413840" w:rsidRPr="00891248">
        <w:rPr>
          <w:color w:val="auto"/>
          <w:sz w:val="28"/>
          <w:szCs w:val="28"/>
          <w:lang w:eastAsia="ru-RU"/>
        </w:rPr>
        <w:t xml:space="preserve">. Починаючи з верхнього ряду, кожен рядок сканується зліва </w:t>
      </w:r>
      <w:r w:rsidRPr="00891248">
        <w:rPr>
          <w:color w:val="auto"/>
          <w:sz w:val="28"/>
          <w:szCs w:val="28"/>
          <w:lang w:eastAsia="ru-RU"/>
        </w:rPr>
        <w:t xml:space="preserve">на </w:t>
      </w:r>
      <w:r w:rsidR="00413840" w:rsidRPr="00891248">
        <w:rPr>
          <w:color w:val="auto"/>
          <w:sz w:val="28"/>
          <w:szCs w:val="28"/>
          <w:lang w:eastAsia="ru-RU"/>
        </w:rPr>
        <w:t>прав</w:t>
      </w:r>
      <w:r w:rsidRPr="00891248">
        <w:rPr>
          <w:color w:val="auto"/>
          <w:sz w:val="28"/>
          <w:szCs w:val="28"/>
          <w:lang w:eastAsia="ru-RU"/>
        </w:rPr>
        <w:t>о</w:t>
      </w:r>
      <w:r w:rsidR="00413840" w:rsidRPr="00891248">
        <w:rPr>
          <w:color w:val="auto"/>
          <w:sz w:val="28"/>
          <w:szCs w:val="28"/>
          <w:lang w:eastAsia="ru-RU"/>
        </w:rPr>
        <w:t xml:space="preserve">. Як тільки </w:t>
      </w:r>
      <w:r w:rsidRPr="00891248">
        <w:rPr>
          <w:color w:val="auto"/>
          <w:sz w:val="28"/>
          <w:szCs w:val="28"/>
          <w:lang w:eastAsia="ru-RU"/>
        </w:rPr>
        <w:t xml:space="preserve">зустрічається </w:t>
      </w:r>
      <w:r w:rsidR="00413840" w:rsidRPr="00891248">
        <w:rPr>
          <w:color w:val="auto"/>
          <w:sz w:val="28"/>
          <w:szCs w:val="28"/>
          <w:lang w:eastAsia="ru-RU"/>
        </w:rPr>
        <w:t xml:space="preserve"> біл</w:t>
      </w:r>
      <w:r w:rsidRPr="00891248">
        <w:rPr>
          <w:color w:val="auto"/>
          <w:sz w:val="28"/>
          <w:szCs w:val="28"/>
          <w:lang w:eastAsia="ru-RU"/>
        </w:rPr>
        <w:t>ий</w:t>
      </w:r>
      <w:r w:rsidR="00413840" w:rsidRPr="00891248">
        <w:rPr>
          <w:color w:val="auto"/>
          <w:sz w:val="28"/>
          <w:szCs w:val="28"/>
          <w:lang w:eastAsia="ru-RU"/>
        </w:rPr>
        <w:t xml:space="preserve"> піксел</w:t>
      </w:r>
      <w:r w:rsidRPr="00891248">
        <w:rPr>
          <w:color w:val="auto"/>
          <w:sz w:val="28"/>
          <w:szCs w:val="28"/>
          <w:lang w:eastAsia="ru-RU"/>
        </w:rPr>
        <w:t>ь</w:t>
      </w:r>
      <w:r w:rsidR="00272BF9" w:rsidRPr="00891248">
        <w:rPr>
          <w:color w:val="auto"/>
          <w:sz w:val="28"/>
          <w:szCs w:val="28"/>
          <w:lang w:eastAsia="ru-RU"/>
        </w:rPr>
        <w:t xml:space="preserve"> </w:t>
      </w:r>
      <w:r w:rsidR="00272BF9" w:rsidRPr="00891248">
        <w:rPr>
          <w:i/>
          <w:color w:val="auto"/>
          <w:sz w:val="28"/>
          <w:szCs w:val="28"/>
          <w:lang w:eastAsia="ru-RU"/>
        </w:rPr>
        <w:t>А</w:t>
      </w:r>
      <w:r w:rsidR="00413840" w:rsidRPr="00891248">
        <w:rPr>
          <w:color w:val="auto"/>
          <w:sz w:val="28"/>
          <w:szCs w:val="28"/>
          <w:lang w:eastAsia="ru-RU"/>
        </w:rPr>
        <w:t xml:space="preserve">, який ще не </w:t>
      </w:r>
      <w:r w:rsidRPr="00891248">
        <w:rPr>
          <w:color w:val="auto"/>
          <w:sz w:val="28"/>
          <w:szCs w:val="28"/>
          <w:lang w:eastAsia="ru-RU"/>
        </w:rPr>
        <w:t>пов’язаний</w:t>
      </w:r>
      <w:r w:rsidR="00413840" w:rsidRPr="00891248">
        <w:rPr>
          <w:color w:val="auto"/>
          <w:sz w:val="28"/>
          <w:szCs w:val="28"/>
          <w:lang w:eastAsia="ru-RU"/>
        </w:rPr>
        <w:t xml:space="preserve">, </w:t>
      </w:r>
      <w:r w:rsidRPr="00891248">
        <w:rPr>
          <w:color w:val="auto"/>
          <w:sz w:val="28"/>
          <w:szCs w:val="28"/>
          <w:lang w:eastAsia="ru-RU"/>
        </w:rPr>
        <w:t xml:space="preserve">йому присвоюється </w:t>
      </w:r>
      <w:r w:rsidR="00413840" w:rsidRPr="00891248">
        <w:rPr>
          <w:color w:val="auto"/>
          <w:sz w:val="28"/>
          <w:szCs w:val="28"/>
          <w:lang w:eastAsia="ru-RU"/>
        </w:rPr>
        <w:t xml:space="preserve">унікальна мітка </w:t>
      </w:r>
      <w:r w:rsidR="00413840" w:rsidRPr="00891248">
        <w:rPr>
          <w:i/>
          <w:color w:val="auto"/>
          <w:sz w:val="28"/>
          <w:szCs w:val="28"/>
          <w:lang w:eastAsia="ru-RU"/>
        </w:rPr>
        <w:t>А</w:t>
      </w:r>
      <w:r w:rsidR="00272BF9" w:rsidRPr="00891248">
        <w:rPr>
          <w:i/>
          <w:color w:val="auto"/>
          <w:sz w:val="28"/>
          <w:szCs w:val="28"/>
          <w:lang w:eastAsia="ru-RU"/>
        </w:rPr>
        <w:t>.</w:t>
      </w:r>
      <w:r w:rsidR="00413840" w:rsidRPr="00891248">
        <w:rPr>
          <w:color w:val="auto"/>
          <w:sz w:val="28"/>
          <w:szCs w:val="28"/>
          <w:lang w:eastAsia="ru-RU"/>
        </w:rPr>
        <w:t xml:space="preserve"> </w:t>
      </w:r>
      <w:r w:rsidR="00272BF9" w:rsidRPr="00891248">
        <w:rPr>
          <w:color w:val="auto"/>
          <w:sz w:val="28"/>
          <w:szCs w:val="28"/>
          <w:lang w:eastAsia="ru-RU"/>
        </w:rPr>
        <w:t>Для</w:t>
      </w:r>
      <w:r w:rsidR="00413840" w:rsidRPr="00891248">
        <w:rPr>
          <w:color w:val="auto"/>
          <w:sz w:val="28"/>
          <w:szCs w:val="28"/>
          <w:lang w:eastAsia="ru-RU"/>
        </w:rPr>
        <w:t xml:space="preserve"> всіх точок, що лежать на контурі компонента привласнюється од</w:t>
      </w:r>
      <w:r w:rsidR="00272BF9" w:rsidRPr="00891248">
        <w:rPr>
          <w:color w:val="auto"/>
          <w:sz w:val="28"/>
          <w:szCs w:val="28"/>
          <w:lang w:eastAsia="ru-RU"/>
        </w:rPr>
        <w:t>на</w:t>
      </w:r>
      <w:r w:rsidR="00413840" w:rsidRPr="00891248">
        <w:rPr>
          <w:color w:val="auto"/>
          <w:sz w:val="28"/>
          <w:szCs w:val="28"/>
          <w:lang w:eastAsia="ru-RU"/>
        </w:rPr>
        <w:t xml:space="preserve"> і т</w:t>
      </w:r>
      <w:r w:rsidR="00272BF9" w:rsidRPr="00891248">
        <w:rPr>
          <w:color w:val="auto"/>
          <w:sz w:val="28"/>
          <w:szCs w:val="28"/>
          <w:lang w:eastAsia="ru-RU"/>
        </w:rPr>
        <w:t>аж</w:t>
      </w:r>
      <w:r w:rsidR="00413840" w:rsidRPr="00891248">
        <w:rPr>
          <w:color w:val="auto"/>
          <w:sz w:val="28"/>
          <w:szCs w:val="28"/>
          <w:lang w:eastAsia="ru-RU"/>
        </w:rPr>
        <w:t xml:space="preserve"> </w:t>
      </w:r>
      <w:r w:rsidR="00272BF9" w:rsidRPr="00891248">
        <w:rPr>
          <w:color w:val="auto"/>
          <w:sz w:val="28"/>
          <w:szCs w:val="28"/>
          <w:lang w:eastAsia="ru-RU"/>
        </w:rPr>
        <w:t>мітка</w:t>
      </w:r>
      <w:r w:rsidR="00413840" w:rsidRPr="00891248">
        <w:rPr>
          <w:color w:val="auto"/>
          <w:sz w:val="28"/>
          <w:szCs w:val="28"/>
          <w:lang w:eastAsia="ru-RU"/>
        </w:rPr>
        <w:t xml:space="preserve"> А.</w:t>
      </w:r>
    </w:p>
    <w:p w:rsidR="00413840" w:rsidRPr="00891248" w:rsidRDefault="00413840"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Цей контур вважається зовнішні</w:t>
      </w:r>
      <w:r w:rsidR="00272BF9" w:rsidRPr="00891248">
        <w:rPr>
          <w:color w:val="auto"/>
          <w:sz w:val="28"/>
          <w:szCs w:val="28"/>
          <w:lang w:eastAsia="ru-RU"/>
        </w:rPr>
        <w:t>м</w:t>
      </w:r>
      <w:r w:rsidRPr="00891248">
        <w:rPr>
          <w:color w:val="auto"/>
          <w:sz w:val="28"/>
          <w:szCs w:val="28"/>
          <w:lang w:eastAsia="ru-RU"/>
        </w:rPr>
        <w:t xml:space="preserve"> контур</w:t>
      </w:r>
      <w:r w:rsidR="00272BF9" w:rsidRPr="00891248">
        <w:rPr>
          <w:color w:val="auto"/>
          <w:sz w:val="28"/>
          <w:szCs w:val="28"/>
          <w:lang w:eastAsia="ru-RU"/>
        </w:rPr>
        <w:t>ом</w:t>
      </w:r>
      <w:r w:rsidRPr="00891248">
        <w:rPr>
          <w:color w:val="auto"/>
          <w:sz w:val="28"/>
          <w:szCs w:val="28"/>
          <w:lang w:eastAsia="ru-RU"/>
        </w:rPr>
        <w:t xml:space="preserve">. Цей випадок показаний на першому зображенні. </w:t>
      </w:r>
      <w:r w:rsidR="00272BF9" w:rsidRPr="00891248">
        <w:rPr>
          <w:color w:val="auto"/>
          <w:sz w:val="28"/>
          <w:szCs w:val="28"/>
          <w:lang w:eastAsia="ru-RU"/>
        </w:rPr>
        <w:t>Я</w:t>
      </w:r>
      <w:r w:rsidRPr="00891248">
        <w:rPr>
          <w:color w:val="auto"/>
          <w:sz w:val="28"/>
          <w:szCs w:val="28"/>
          <w:lang w:eastAsia="ru-RU"/>
        </w:rPr>
        <w:t xml:space="preserve">кщо піксель </w:t>
      </w:r>
      <m:oMath>
        <m:r>
          <w:rPr>
            <w:rFonts w:ascii="Cambria Math" w:hAnsi="Cambria Math"/>
            <w:color w:val="auto"/>
            <w:sz w:val="28"/>
            <w:szCs w:val="28"/>
            <w:lang w:eastAsia="ru-RU"/>
          </w:rPr>
          <m:t>A'</m:t>
        </m:r>
      </m:oMath>
      <w:r w:rsidRPr="00891248">
        <w:rPr>
          <w:color w:val="auto"/>
          <w:sz w:val="28"/>
          <w:szCs w:val="28"/>
          <w:lang w:eastAsia="ru-RU"/>
        </w:rPr>
        <w:t xml:space="preserve"> на зовнішньому контурі зустрічається, </w:t>
      </w:r>
      <w:r w:rsidR="00272BF9" w:rsidRPr="00891248">
        <w:rPr>
          <w:color w:val="auto"/>
          <w:sz w:val="28"/>
          <w:szCs w:val="28"/>
          <w:lang w:eastAsia="ru-RU"/>
        </w:rPr>
        <w:t xml:space="preserve">як </w:t>
      </w:r>
      <w:r w:rsidRPr="00891248">
        <w:rPr>
          <w:color w:val="auto"/>
          <w:sz w:val="28"/>
          <w:szCs w:val="28"/>
          <w:lang w:eastAsia="ru-RU"/>
        </w:rPr>
        <w:t>вже помічен</w:t>
      </w:r>
      <w:r w:rsidR="00272BF9" w:rsidRPr="00891248">
        <w:rPr>
          <w:color w:val="auto"/>
          <w:sz w:val="28"/>
          <w:szCs w:val="28"/>
          <w:lang w:eastAsia="ru-RU"/>
        </w:rPr>
        <w:t>ий</w:t>
      </w:r>
      <w:r w:rsidRPr="00891248">
        <w:rPr>
          <w:color w:val="auto"/>
          <w:sz w:val="28"/>
          <w:szCs w:val="28"/>
          <w:lang w:eastAsia="ru-RU"/>
        </w:rPr>
        <w:t xml:space="preserve">, </w:t>
      </w:r>
      <w:r w:rsidR="00272BF9" w:rsidRPr="00891248">
        <w:rPr>
          <w:color w:val="auto"/>
          <w:sz w:val="28"/>
          <w:szCs w:val="28"/>
          <w:lang w:eastAsia="ru-RU"/>
        </w:rPr>
        <w:t xml:space="preserve">то </w:t>
      </w:r>
      <w:r w:rsidRPr="00891248">
        <w:rPr>
          <w:color w:val="auto"/>
          <w:sz w:val="28"/>
          <w:szCs w:val="28"/>
          <w:lang w:eastAsia="ru-RU"/>
        </w:rPr>
        <w:t>вс</w:t>
      </w:r>
      <w:r w:rsidR="00272BF9" w:rsidRPr="00891248">
        <w:rPr>
          <w:color w:val="auto"/>
          <w:sz w:val="28"/>
          <w:szCs w:val="28"/>
          <w:lang w:eastAsia="ru-RU"/>
        </w:rPr>
        <w:t>і</w:t>
      </w:r>
      <w:r w:rsidRPr="00891248">
        <w:rPr>
          <w:color w:val="auto"/>
          <w:sz w:val="28"/>
          <w:szCs w:val="28"/>
          <w:lang w:eastAsia="ru-RU"/>
        </w:rPr>
        <w:t xml:space="preserve"> білі пікселя</w:t>
      </w:r>
      <w:r w:rsidR="00272BF9" w:rsidRPr="00891248">
        <w:rPr>
          <w:color w:val="auto"/>
          <w:sz w:val="28"/>
          <w:szCs w:val="28"/>
          <w:lang w:eastAsia="ru-RU"/>
        </w:rPr>
        <w:t xml:space="preserve"> з </w:t>
      </w:r>
      <w:r w:rsidRPr="00891248">
        <w:rPr>
          <w:color w:val="auto"/>
          <w:sz w:val="28"/>
          <w:szCs w:val="28"/>
          <w:lang w:eastAsia="ru-RU"/>
        </w:rPr>
        <w:t>прав</w:t>
      </w:r>
      <w:r w:rsidR="00272BF9" w:rsidRPr="00891248">
        <w:rPr>
          <w:color w:val="auto"/>
          <w:sz w:val="28"/>
          <w:szCs w:val="28"/>
          <w:lang w:eastAsia="ru-RU"/>
        </w:rPr>
        <w:t xml:space="preserve">а </w:t>
      </w:r>
      <w:r w:rsidRPr="00891248">
        <w:rPr>
          <w:color w:val="auto"/>
          <w:sz w:val="28"/>
          <w:szCs w:val="28"/>
          <w:lang w:eastAsia="ru-RU"/>
        </w:rPr>
        <w:t>привласн</w:t>
      </w:r>
      <w:r w:rsidR="00272BF9" w:rsidRPr="00891248">
        <w:rPr>
          <w:color w:val="auto"/>
          <w:sz w:val="28"/>
          <w:szCs w:val="28"/>
          <w:lang w:eastAsia="ru-RU"/>
        </w:rPr>
        <w:t>юється</w:t>
      </w:r>
      <w:r w:rsidRPr="00891248">
        <w:rPr>
          <w:color w:val="auto"/>
          <w:sz w:val="28"/>
          <w:szCs w:val="28"/>
          <w:lang w:eastAsia="ru-RU"/>
        </w:rPr>
        <w:t xml:space="preserve"> такий же ярлик, поки інший контур не </w:t>
      </w:r>
      <w:r w:rsidR="00272BF9" w:rsidRPr="00891248">
        <w:rPr>
          <w:color w:val="auto"/>
          <w:sz w:val="28"/>
          <w:szCs w:val="28"/>
          <w:lang w:eastAsia="ru-RU"/>
        </w:rPr>
        <w:t>зустрінеться</w:t>
      </w:r>
      <w:r w:rsidRPr="00891248">
        <w:rPr>
          <w:color w:val="auto"/>
          <w:sz w:val="28"/>
          <w:szCs w:val="28"/>
          <w:lang w:eastAsia="ru-RU"/>
        </w:rPr>
        <w:t xml:space="preserve">. </w:t>
      </w:r>
      <w:r w:rsidR="00272BF9" w:rsidRPr="00891248">
        <w:rPr>
          <w:color w:val="auto"/>
          <w:sz w:val="28"/>
          <w:szCs w:val="28"/>
          <w:lang w:eastAsia="ru-RU"/>
        </w:rPr>
        <w:t xml:space="preserve">На другому зображенні виділяється </w:t>
      </w:r>
      <w:r w:rsidR="003A6159" w:rsidRPr="00891248">
        <w:rPr>
          <w:color w:val="auto"/>
          <w:sz w:val="28"/>
          <w:szCs w:val="28"/>
          <w:lang w:eastAsia="ru-RU"/>
        </w:rPr>
        <w:t>внутрішній</w:t>
      </w:r>
      <w:r w:rsidR="00272BF9" w:rsidRPr="00891248">
        <w:rPr>
          <w:color w:val="auto"/>
          <w:sz w:val="28"/>
          <w:szCs w:val="28"/>
          <w:lang w:eastAsia="ru-RU"/>
        </w:rPr>
        <w:t xml:space="preserve"> контур</w:t>
      </w:r>
      <w:r w:rsidRPr="00891248">
        <w:rPr>
          <w:color w:val="auto"/>
          <w:sz w:val="28"/>
          <w:szCs w:val="28"/>
          <w:lang w:eastAsia="ru-RU"/>
        </w:rPr>
        <w:t xml:space="preserve"> </w:t>
      </w:r>
      <w:r w:rsidR="00272BF9" w:rsidRPr="00891248">
        <w:rPr>
          <w:color w:val="auto"/>
          <w:sz w:val="28"/>
          <w:szCs w:val="28"/>
          <w:lang w:eastAsia="ru-RU"/>
        </w:rPr>
        <w:t>- мітка</w:t>
      </w:r>
      <w:r w:rsidRPr="00891248">
        <w:rPr>
          <w:color w:val="auto"/>
          <w:sz w:val="28"/>
          <w:szCs w:val="28"/>
          <w:lang w:eastAsia="ru-RU"/>
        </w:rPr>
        <w:t xml:space="preserve"> </w:t>
      </w:r>
      <w:r w:rsidRPr="00891248">
        <w:rPr>
          <w:i/>
          <w:color w:val="auto"/>
          <w:sz w:val="28"/>
          <w:szCs w:val="28"/>
          <w:lang w:eastAsia="ru-RU"/>
        </w:rPr>
        <w:t>B</w:t>
      </w:r>
      <w:r w:rsidRPr="00891248">
        <w:rPr>
          <w:color w:val="auto"/>
          <w:sz w:val="28"/>
          <w:szCs w:val="28"/>
          <w:lang w:eastAsia="ru-RU"/>
        </w:rPr>
        <w:t xml:space="preserve">. Якщо </w:t>
      </w:r>
      <w:r w:rsidR="00B371AE" w:rsidRPr="00891248">
        <w:rPr>
          <w:color w:val="auto"/>
          <w:sz w:val="28"/>
          <w:szCs w:val="28"/>
          <w:lang w:eastAsia="ru-RU"/>
        </w:rPr>
        <w:t>піксель ще не позначений, і якщо він лежить на контурі</w:t>
      </w:r>
      <w:r w:rsidRPr="00891248">
        <w:rPr>
          <w:color w:val="auto"/>
          <w:sz w:val="28"/>
          <w:szCs w:val="28"/>
          <w:lang w:eastAsia="ru-RU"/>
        </w:rPr>
        <w:t xml:space="preserve">, то </w:t>
      </w:r>
      <w:r w:rsidR="00B371AE" w:rsidRPr="00891248">
        <w:rPr>
          <w:color w:val="auto"/>
          <w:sz w:val="28"/>
          <w:szCs w:val="28"/>
          <w:lang w:eastAsia="ru-RU"/>
        </w:rPr>
        <w:t xml:space="preserve">всі пікселя цього контура отримують мітку </w:t>
      </w:r>
      <w:r w:rsidR="00B371AE" w:rsidRPr="00891248">
        <w:rPr>
          <w:i/>
          <w:color w:val="auto"/>
          <w:sz w:val="28"/>
          <w:szCs w:val="28"/>
          <w:lang w:eastAsia="ru-RU"/>
        </w:rPr>
        <w:t>B</w:t>
      </w:r>
      <w:r w:rsidRPr="00891248">
        <w:rPr>
          <w:color w:val="auto"/>
          <w:sz w:val="28"/>
          <w:szCs w:val="28"/>
          <w:lang w:eastAsia="ru-RU"/>
        </w:rPr>
        <w:t xml:space="preserve">. Цей випадок показаний на третьому зображенні. Якщо позначена внутрішня точка контуру </w:t>
      </w: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B</m:t>
            </m:r>
          </m:e>
          <m:sup>
            <m:r>
              <w:rPr>
                <w:rFonts w:ascii="Cambria Math" w:hAnsi="Cambria Math"/>
                <w:color w:val="auto"/>
                <w:sz w:val="28"/>
                <w:szCs w:val="28"/>
                <w:lang w:eastAsia="ru-RU"/>
              </w:rPr>
              <m:t>'</m:t>
            </m:r>
          </m:sup>
        </m:sSup>
      </m:oMath>
      <w:r w:rsidRPr="00891248">
        <w:rPr>
          <w:color w:val="auto"/>
          <w:sz w:val="28"/>
          <w:szCs w:val="28"/>
          <w:lang w:eastAsia="ru-RU"/>
        </w:rPr>
        <w:t xml:space="preserve">зустрічається, </w:t>
      </w:r>
      <w:r w:rsidR="00B371AE" w:rsidRPr="00891248">
        <w:rPr>
          <w:color w:val="auto"/>
          <w:sz w:val="28"/>
          <w:szCs w:val="28"/>
          <w:lang w:eastAsia="ru-RU"/>
        </w:rPr>
        <w:t xml:space="preserve">то </w:t>
      </w:r>
      <w:r w:rsidRPr="00891248">
        <w:rPr>
          <w:color w:val="auto"/>
          <w:sz w:val="28"/>
          <w:szCs w:val="28"/>
          <w:lang w:eastAsia="ru-RU"/>
        </w:rPr>
        <w:t>всі</w:t>
      </w:r>
      <w:r w:rsidR="00B371AE" w:rsidRPr="00891248">
        <w:rPr>
          <w:color w:val="auto"/>
          <w:sz w:val="28"/>
          <w:szCs w:val="28"/>
          <w:lang w:eastAsia="ru-RU"/>
        </w:rPr>
        <w:t>м</w:t>
      </w:r>
      <w:r w:rsidRPr="00891248">
        <w:rPr>
          <w:color w:val="auto"/>
          <w:sz w:val="28"/>
          <w:szCs w:val="28"/>
          <w:lang w:eastAsia="ru-RU"/>
        </w:rPr>
        <w:t xml:space="preserve"> наступн</w:t>
      </w:r>
      <w:r w:rsidR="00B371AE" w:rsidRPr="00891248">
        <w:rPr>
          <w:color w:val="auto"/>
          <w:sz w:val="28"/>
          <w:szCs w:val="28"/>
          <w:lang w:eastAsia="ru-RU"/>
        </w:rPr>
        <w:t>им</w:t>
      </w:r>
      <w:r w:rsidRPr="00891248">
        <w:rPr>
          <w:color w:val="auto"/>
          <w:sz w:val="28"/>
          <w:szCs w:val="28"/>
          <w:lang w:eastAsia="ru-RU"/>
        </w:rPr>
        <w:t xml:space="preserve"> біл</w:t>
      </w:r>
      <w:r w:rsidR="00B371AE" w:rsidRPr="00891248">
        <w:rPr>
          <w:color w:val="auto"/>
          <w:sz w:val="28"/>
          <w:szCs w:val="28"/>
          <w:lang w:eastAsia="ru-RU"/>
        </w:rPr>
        <w:t>им</w:t>
      </w:r>
      <w:r w:rsidRPr="00891248">
        <w:rPr>
          <w:color w:val="auto"/>
          <w:sz w:val="28"/>
          <w:szCs w:val="28"/>
          <w:lang w:eastAsia="ru-RU"/>
        </w:rPr>
        <w:t xml:space="preserve"> піксел</w:t>
      </w:r>
      <w:r w:rsidR="00B371AE" w:rsidRPr="00891248">
        <w:rPr>
          <w:color w:val="auto"/>
          <w:sz w:val="28"/>
          <w:szCs w:val="28"/>
          <w:lang w:eastAsia="ru-RU"/>
        </w:rPr>
        <w:t>ям</w:t>
      </w:r>
      <w:r w:rsidRPr="00891248">
        <w:rPr>
          <w:color w:val="auto"/>
          <w:sz w:val="28"/>
          <w:szCs w:val="28"/>
          <w:lang w:eastAsia="ru-RU"/>
        </w:rPr>
        <w:t xml:space="preserve"> присвоюються мітк</w:t>
      </w:r>
      <w:r w:rsidR="00B371AE" w:rsidRPr="00891248">
        <w:rPr>
          <w:color w:val="auto"/>
          <w:sz w:val="28"/>
          <w:szCs w:val="28"/>
          <w:lang w:eastAsia="ru-RU"/>
        </w:rPr>
        <w:t>а</w:t>
      </w:r>
      <w:r w:rsidRPr="00891248">
        <w:rPr>
          <w:color w:val="auto"/>
          <w:sz w:val="28"/>
          <w:szCs w:val="28"/>
          <w:lang w:eastAsia="ru-RU"/>
        </w:rPr>
        <w:t xml:space="preserve"> </w:t>
      </w:r>
      <w:r w:rsidRPr="00891248">
        <w:rPr>
          <w:i/>
          <w:color w:val="auto"/>
          <w:sz w:val="28"/>
          <w:szCs w:val="28"/>
          <w:lang w:eastAsia="ru-RU"/>
        </w:rPr>
        <w:t>A</w:t>
      </w:r>
      <w:r w:rsidRPr="00891248">
        <w:rPr>
          <w:color w:val="auto"/>
          <w:sz w:val="28"/>
          <w:szCs w:val="28"/>
          <w:lang w:eastAsia="ru-RU"/>
        </w:rPr>
        <w:t xml:space="preserve">. Цей випадок показаний на четвертий зображення. </w:t>
      </w:r>
      <w:r w:rsidR="00B371AE" w:rsidRPr="00891248">
        <w:rPr>
          <w:color w:val="auto"/>
          <w:sz w:val="28"/>
          <w:szCs w:val="28"/>
          <w:lang w:eastAsia="ru-RU"/>
        </w:rPr>
        <w:t>Координати для н</w:t>
      </w:r>
      <w:r w:rsidRPr="00891248">
        <w:rPr>
          <w:color w:val="auto"/>
          <w:sz w:val="28"/>
          <w:szCs w:val="28"/>
          <w:lang w:eastAsia="ru-RU"/>
        </w:rPr>
        <w:t>айменш</w:t>
      </w:r>
      <w:r w:rsidR="00B371AE" w:rsidRPr="00891248">
        <w:rPr>
          <w:color w:val="auto"/>
          <w:sz w:val="28"/>
          <w:szCs w:val="28"/>
          <w:lang w:eastAsia="ru-RU"/>
        </w:rPr>
        <w:t>ого</w:t>
      </w:r>
      <w:r w:rsidRPr="00891248">
        <w:rPr>
          <w:color w:val="auto"/>
          <w:sz w:val="28"/>
          <w:szCs w:val="28"/>
          <w:lang w:eastAsia="ru-RU"/>
        </w:rPr>
        <w:t xml:space="preserve"> обмежу</w:t>
      </w:r>
      <w:r w:rsidR="00B371AE" w:rsidRPr="00891248">
        <w:rPr>
          <w:color w:val="auto"/>
          <w:sz w:val="28"/>
          <w:szCs w:val="28"/>
          <w:lang w:eastAsia="ru-RU"/>
        </w:rPr>
        <w:t>вального</w:t>
      </w:r>
      <w:r w:rsidRPr="00891248">
        <w:rPr>
          <w:color w:val="auto"/>
          <w:sz w:val="28"/>
          <w:szCs w:val="28"/>
          <w:lang w:eastAsia="ru-RU"/>
        </w:rPr>
        <w:t xml:space="preserve"> паралелепіпед</w:t>
      </w:r>
      <w:r w:rsidR="00B371AE" w:rsidRPr="00891248">
        <w:rPr>
          <w:color w:val="auto"/>
          <w:sz w:val="28"/>
          <w:szCs w:val="28"/>
          <w:lang w:eastAsia="ru-RU"/>
        </w:rPr>
        <w:t>а</w:t>
      </w:r>
      <w:r w:rsidRPr="00891248">
        <w:rPr>
          <w:color w:val="auto"/>
          <w:sz w:val="28"/>
          <w:szCs w:val="28"/>
          <w:lang w:eastAsia="ru-RU"/>
        </w:rPr>
        <w:t xml:space="preserve"> визначається</w:t>
      </w:r>
      <w:r w:rsidR="00B371AE" w:rsidRPr="00891248">
        <w:rPr>
          <w:color w:val="auto"/>
          <w:sz w:val="28"/>
          <w:szCs w:val="28"/>
          <w:lang w:eastAsia="ru-RU"/>
        </w:rPr>
        <w:t xml:space="preserve"> за</w:t>
      </w:r>
      <w:r w:rsidRPr="00891248">
        <w:rPr>
          <w:color w:val="auto"/>
          <w:sz w:val="28"/>
          <w:szCs w:val="28"/>
          <w:lang w:eastAsia="ru-RU"/>
        </w:rPr>
        <w:t xml:space="preserve"> координатами крайні</w:t>
      </w:r>
      <w:r w:rsidR="00B371AE" w:rsidRPr="00891248">
        <w:rPr>
          <w:color w:val="auto"/>
          <w:sz w:val="28"/>
          <w:szCs w:val="28"/>
          <w:lang w:eastAsia="ru-RU"/>
        </w:rPr>
        <w:t>х</w:t>
      </w:r>
      <w:r w:rsidRPr="00891248">
        <w:rPr>
          <w:color w:val="auto"/>
          <w:sz w:val="28"/>
          <w:szCs w:val="28"/>
          <w:lang w:eastAsia="ru-RU"/>
        </w:rPr>
        <w:t xml:space="preserve"> пікселі</w:t>
      </w:r>
      <w:r w:rsidR="00B371AE" w:rsidRPr="00891248">
        <w:rPr>
          <w:color w:val="auto"/>
          <w:sz w:val="28"/>
          <w:szCs w:val="28"/>
          <w:lang w:eastAsia="ru-RU"/>
        </w:rPr>
        <w:t>в</w:t>
      </w:r>
      <w:r w:rsidRPr="00891248">
        <w:rPr>
          <w:color w:val="auto"/>
          <w:sz w:val="28"/>
          <w:szCs w:val="28"/>
          <w:lang w:eastAsia="ru-RU"/>
        </w:rPr>
        <w:t xml:space="preserve"> компонента. Область компонента є сумою всіх білих пікселів. </w:t>
      </w:r>
    </w:p>
    <w:p w:rsidR="00413840" w:rsidRPr="00891248" w:rsidRDefault="00413840"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Повертаючись до рис. 3.</w:t>
      </w:r>
      <w:r w:rsidR="003F4397" w:rsidRPr="00891248">
        <w:rPr>
          <w:color w:val="auto"/>
          <w:sz w:val="28"/>
          <w:szCs w:val="28"/>
          <w:lang w:eastAsia="ru-RU"/>
        </w:rPr>
        <w:t>7</w:t>
      </w:r>
      <w:r w:rsidRPr="00891248">
        <w:rPr>
          <w:color w:val="auto"/>
          <w:sz w:val="28"/>
          <w:szCs w:val="28"/>
          <w:lang w:eastAsia="ru-RU"/>
        </w:rPr>
        <w:t xml:space="preserve">, </w:t>
      </w:r>
      <w:r w:rsidR="00FF350B">
        <w:rPr>
          <w:color w:val="auto"/>
          <w:sz w:val="28"/>
          <w:szCs w:val="28"/>
          <w:lang w:eastAsia="ru-RU"/>
        </w:rPr>
        <w:t xml:space="preserve">алгоритм </w:t>
      </w:r>
      <w:r w:rsidRPr="00891248">
        <w:rPr>
          <w:color w:val="auto"/>
          <w:sz w:val="28"/>
          <w:szCs w:val="28"/>
          <w:lang w:eastAsia="ru-RU"/>
        </w:rPr>
        <w:t>видал</w:t>
      </w:r>
      <w:r w:rsidR="00FF350B">
        <w:rPr>
          <w:color w:val="auto"/>
          <w:sz w:val="28"/>
          <w:szCs w:val="28"/>
          <w:lang w:eastAsia="ru-RU"/>
        </w:rPr>
        <w:t>яє</w:t>
      </w:r>
      <w:r w:rsidRPr="00891248">
        <w:rPr>
          <w:color w:val="auto"/>
          <w:sz w:val="28"/>
          <w:szCs w:val="28"/>
          <w:lang w:eastAsia="ru-RU"/>
        </w:rPr>
        <w:t xml:space="preserve"> всі компоненти з бінарного зображення з областю </w:t>
      </w:r>
      <w:r w:rsidR="00B371AE" w:rsidRPr="00891248">
        <w:rPr>
          <w:color w:val="auto"/>
          <w:sz w:val="28"/>
          <w:szCs w:val="28"/>
          <w:lang w:eastAsia="ru-RU"/>
        </w:rPr>
        <w:t xml:space="preserve">менше, ніж розмір </w:t>
      </w:r>
      <w:r w:rsidR="003A6159" w:rsidRPr="00891248">
        <w:rPr>
          <w:color w:val="auto"/>
          <w:sz w:val="28"/>
          <w:szCs w:val="28"/>
          <w:lang w:eastAsia="ru-RU"/>
        </w:rPr>
        <w:t>початкової</w:t>
      </w:r>
      <w:r w:rsidRPr="00891248">
        <w:rPr>
          <w:color w:val="auto"/>
          <w:sz w:val="28"/>
          <w:szCs w:val="28"/>
          <w:lang w:eastAsia="ru-RU"/>
        </w:rPr>
        <w:t xml:space="preserve"> обмежувальної рамки. Результат цієї операції показаний на першому зображенні третьо</w:t>
      </w:r>
      <w:r w:rsidR="00233016" w:rsidRPr="00891248">
        <w:rPr>
          <w:color w:val="auto"/>
          <w:sz w:val="28"/>
          <w:szCs w:val="28"/>
          <w:lang w:eastAsia="ru-RU"/>
        </w:rPr>
        <w:t>го</w:t>
      </w:r>
      <w:r w:rsidRPr="00891248">
        <w:rPr>
          <w:color w:val="auto"/>
          <w:sz w:val="28"/>
          <w:szCs w:val="28"/>
          <w:lang w:eastAsia="ru-RU"/>
        </w:rPr>
        <w:t xml:space="preserve"> ряду. Вс</w:t>
      </w:r>
      <w:r w:rsidR="00233016" w:rsidRPr="00891248">
        <w:rPr>
          <w:color w:val="auto"/>
          <w:sz w:val="28"/>
          <w:szCs w:val="28"/>
          <w:lang w:eastAsia="ru-RU"/>
        </w:rPr>
        <w:t>і</w:t>
      </w:r>
      <w:r w:rsidRPr="00891248">
        <w:rPr>
          <w:color w:val="auto"/>
          <w:sz w:val="28"/>
          <w:szCs w:val="28"/>
          <w:lang w:eastAsia="ru-RU"/>
        </w:rPr>
        <w:t xml:space="preserve"> </w:t>
      </w:r>
      <w:r w:rsidR="003A6159" w:rsidRPr="00891248">
        <w:rPr>
          <w:color w:val="auto"/>
          <w:sz w:val="28"/>
          <w:szCs w:val="28"/>
          <w:lang w:eastAsia="ru-RU"/>
        </w:rPr>
        <w:t>під вікна</w:t>
      </w:r>
      <w:r w:rsidRPr="00891248">
        <w:rPr>
          <w:color w:val="auto"/>
          <w:sz w:val="28"/>
          <w:szCs w:val="28"/>
          <w:lang w:eastAsia="ru-RU"/>
        </w:rPr>
        <w:t xml:space="preserve"> відкидаються, які не в повній мірі </w:t>
      </w:r>
      <w:r w:rsidR="00233016" w:rsidRPr="00891248">
        <w:rPr>
          <w:color w:val="auto"/>
          <w:sz w:val="28"/>
          <w:szCs w:val="28"/>
          <w:lang w:eastAsia="ru-RU"/>
        </w:rPr>
        <w:t>знаходяться</w:t>
      </w:r>
      <w:r w:rsidRPr="00891248">
        <w:rPr>
          <w:color w:val="auto"/>
          <w:sz w:val="28"/>
          <w:szCs w:val="28"/>
          <w:lang w:eastAsia="ru-RU"/>
        </w:rPr>
        <w:t xml:space="preserve"> всередині однієї з найменших обмежувальн</w:t>
      </w:r>
      <w:r w:rsidR="00233016" w:rsidRPr="00891248">
        <w:rPr>
          <w:color w:val="auto"/>
          <w:sz w:val="28"/>
          <w:szCs w:val="28"/>
          <w:lang w:eastAsia="ru-RU"/>
        </w:rPr>
        <w:t>их</w:t>
      </w:r>
      <w:r w:rsidRPr="00891248">
        <w:rPr>
          <w:color w:val="auto"/>
          <w:sz w:val="28"/>
          <w:szCs w:val="28"/>
          <w:lang w:eastAsia="ru-RU"/>
        </w:rPr>
        <w:t xml:space="preserve"> рам</w:t>
      </w:r>
      <w:r w:rsidR="00233016" w:rsidRPr="00891248">
        <w:rPr>
          <w:color w:val="auto"/>
          <w:sz w:val="28"/>
          <w:szCs w:val="28"/>
          <w:lang w:eastAsia="ru-RU"/>
        </w:rPr>
        <w:t>ок</w:t>
      </w:r>
      <w:r w:rsidRPr="00891248">
        <w:rPr>
          <w:color w:val="auto"/>
          <w:sz w:val="28"/>
          <w:szCs w:val="28"/>
          <w:lang w:eastAsia="ru-RU"/>
        </w:rPr>
        <w:t xml:space="preserve"> навколо інших компонентів. </w:t>
      </w:r>
      <w:r w:rsidR="00FF350B">
        <w:rPr>
          <w:color w:val="auto"/>
          <w:sz w:val="28"/>
          <w:szCs w:val="28"/>
          <w:lang w:eastAsia="ru-RU"/>
        </w:rPr>
        <w:t>У роботі</w:t>
      </w:r>
      <w:r w:rsidRPr="00891248">
        <w:rPr>
          <w:color w:val="auto"/>
          <w:sz w:val="28"/>
          <w:szCs w:val="28"/>
          <w:lang w:eastAsia="ru-RU"/>
        </w:rPr>
        <w:t xml:space="preserve"> цей набір обмежувальні </w:t>
      </w:r>
      <w:r w:rsidR="00FF350B">
        <w:rPr>
          <w:color w:val="auto"/>
          <w:sz w:val="28"/>
          <w:szCs w:val="28"/>
          <w:lang w:eastAsia="ru-RU"/>
        </w:rPr>
        <w:t xml:space="preserve">називається </w:t>
      </w:r>
      <w:r w:rsidRPr="00891248">
        <w:rPr>
          <w:color w:val="auto"/>
          <w:sz w:val="28"/>
          <w:szCs w:val="28"/>
          <w:lang w:eastAsia="ru-RU"/>
        </w:rPr>
        <w:t xml:space="preserve">рамки </w:t>
      </w:r>
      <w:r w:rsidRPr="00891248">
        <w:rPr>
          <w:i/>
          <w:color w:val="auto"/>
          <w:sz w:val="28"/>
          <w:szCs w:val="28"/>
          <w:lang w:eastAsia="ru-RU"/>
        </w:rPr>
        <w:t>C</w:t>
      </w:r>
      <w:r w:rsidRPr="00891248">
        <w:rPr>
          <w:color w:val="auto"/>
          <w:sz w:val="28"/>
          <w:szCs w:val="28"/>
          <w:lang w:eastAsia="ru-RU"/>
        </w:rPr>
        <w:t>. Якщо немає фонов</w:t>
      </w:r>
      <w:r w:rsidR="00233016" w:rsidRPr="00891248">
        <w:rPr>
          <w:color w:val="auto"/>
          <w:sz w:val="28"/>
          <w:szCs w:val="28"/>
          <w:lang w:eastAsia="ru-RU"/>
        </w:rPr>
        <w:t>ого</w:t>
      </w:r>
      <w:r w:rsidRPr="00891248">
        <w:rPr>
          <w:color w:val="auto"/>
          <w:sz w:val="28"/>
          <w:szCs w:val="28"/>
          <w:lang w:eastAsia="ru-RU"/>
        </w:rPr>
        <w:t xml:space="preserve"> зображення, то вс</w:t>
      </w:r>
      <w:r w:rsidR="00233016" w:rsidRPr="00891248">
        <w:rPr>
          <w:color w:val="auto"/>
          <w:sz w:val="28"/>
          <w:szCs w:val="28"/>
          <w:lang w:eastAsia="ru-RU"/>
        </w:rPr>
        <w:t>і</w:t>
      </w:r>
      <w:r w:rsidRPr="00891248">
        <w:rPr>
          <w:color w:val="auto"/>
          <w:sz w:val="28"/>
          <w:szCs w:val="28"/>
          <w:lang w:eastAsia="ru-RU"/>
        </w:rPr>
        <w:t xml:space="preserve"> </w:t>
      </w:r>
      <w:r w:rsidR="003A6159" w:rsidRPr="00891248">
        <w:rPr>
          <w:color w:val="auto"/>
          <w:sz w:val="28"/>
          <w:szCs w:val="28"/>
          <w:lang w:eastAsia="ru-RU"/>
        </w:rPr>
        <w:t>під вікна</w:t>
      </w:r>
      <w:r w:rsidRPr="00891248">
        <w:rPr>
          <w:color w:val="auto"/>
          <w:sz w:val="28"/>
          <w:szCs w:val="28"/>
          <w:lang w:eastAsia="ru-RU"/>
        </w:rPr>
        <w:t xml:space="preserve"> приймаються.</w:t>
      </w:r>
    </w:p>
    <w:p w:rsidR="009A3C79" w:rsidRPr="00891248" w:rsidRDefault="009A3C79" w:rsidP="0075355C">
      <w:pPr>
        <w:pStyle w:val="Heading3"/>
        <w:numPr>
          <w:ilvl w:val="0"/>
          <w:numId w:val="51"/>
        </w:numPr>
        <w:shd w:val="clear" w:color="auto" w:fill="FFFFFF"/>
        <w:tabs>
          <w:tab w:val="left" w:pos="990"/>
          <w:tab w:val="left" w:pos="1260"/>
          <w:tab w:val="left" w:pos="1440"/>
        </w:tabs>
        <w:spacing w:before="0" w:beforeAutospacing="0" w:after="240" w:afterAutospacing="0" w:line="360" w:lineRule="auto"/>
        <w:ind w:left="1710" w:hanging="1350"/>
        <w:rPr>
          <w:szCs w:val="28"/>
          <w:lang w:val="uk-UA" w:eastAsia="ru-RU"/>
        </w:rPr>
      </w:pPr>
      <w:bookmarkStart w:id="293" w:name="_Toc453446565"/>
      <w:r w:rsidRPr="00891248">
        <w:rPr>
          <w:szCs w:val="28"/>
          <w:lang w:val="uk-UA" w:eastAsia="ru-RU"/>
        </w:rPr>
        <w:t>Фільтр по дисперсії</w:t>
      </w:r>
      <w:bookmarkEnd w:id="293"/>
    </w:p>
    <w:p w:rsidR="002A603A" w:rsidRPr="00891248" w:rsidRDefault="002A603A"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Дисперсія зображення є мірою</w:t>
      </w:r>
      <w:r w:rsidR="00B062AF" w:rsidRPr="00891248">
        <w:rPr>
          <w:color w:val="auto"/>
          <w:sz w:val="28"/>
          <w:szCs w:val="28"/>
          <w:lang w:eastAsia="ru-RU"/>
        </w:rPr>
        <w:t xml:space="preserve"> його</w:t>
      </w:r>
      <w:r w:rsidRPr="00891248">
        <w:rPr>
          <w:color w:val="auto"/>
          <w:sz w:val="28"/>
          <w:szCs w:val="28"/>
          <w:lang w:eastAsia="ru-RU"/>
        </w:rPr>
        <w:t xml:space="preserve"> однорідності. На рис. 3.</w:t>
      </w:r>
      <w:r w:rsidR="003F4397" w:rsidRPr="00891248">
        <w:rPr>
          <w:color w:val="auto"/>
          <w:sz w:val="28"/>
          <w:szCs w:val="28"/>
          <w:lang w:eastAsia="ru-RU"/>
          <w:rPrChange w:id="294" w:author="ASD" w:date="2016-06-09T16:59:00Z">
            <w:rPr>
              <w:color w:val="auto"/>
              <w:sz w:val="28"/>
              <w:szCs w:val="28"/>
              <w:lang w:val="ru-RU" w:eastAsia="ru-RU"/>
            </w:rPr>
          </w:rPrChange>
        </w:rPr>
        <w:t>9</w:t>
      </w:r>
      <w:r w:rsidRPr="00891248">
        <w:rPr>
          <w:color w:val="auto"/>
          <w:sz w:val="28"/>
          <w:szCs w:val="28"/>
          <w:lang w:eastAsia="ru-RU"/>
        </w:rPr>
        <w:t xml:space="preserve"> </w:t>
      </w:r>
      <w:r w:rsidR="00B062AF" w:rsidRPr="00891248">
        <w:rPr>
          <w:color w:val="auto"/>
          <w:sz w:val="28"/>
          <w:szCs w:val="28"/>
          <w:lang w:eastAsia="ru-RU"/>
        </w:rPr>
        <w:t>показані д</w:t>
      </w:r>
      <w:r w:rsidRPr="00891248">
        <w:rPr>
          <w:color w:val="auto"/>
          <w:sz w:val="28"/>
          <w:szCs w:val="28"/>
          <w:lang w:eastAsia="ru-RU"/>
        </w:rPr>
        <w:t>ва зразка п</w:t>
      </w:r>
      <w:r w:rsidR="00B062AF" w:rsidRPr="00891248">
        <w:rPr>
          <w:color w:val="auto"/>
          <w:sz w:val="28"/>
          <w:szCs w:val="28"/>
          <w:lang w:eastAsia="ru-RU"/>
        </w:rPr>
        <w:t>ід</w:t>
      </w:r>
      <w:r w:rsidR="003A6159" w:rsidRPr="00891248">
        <w:rPr>
          <w:color w:val="auto"/>
          <w:sz w:val="28"/>
          <w:szCs w:val="28"/>
          <w:lang w:eastAsia="ru-RU"/>
        </w:rPr>
        <w:t xml:space="preserve"> </w:t>
      </w:r>
      <w:r w:rsidR="00B062AF" w:rsidRPr="00891248">
        <w:rPr>
          <w:color w:val="auto"/>
          <w:sz w:val="28"/>
          <w:szCs w:val="28"/>
          <w:lang w:eastAsia="ru-RU"/>
        </w:rPr>
        <w:t>вікон</w:t>
      </w:r>
      <w:r w:rsidRPr="00891248">
        <w:rPr>
          <w:color w:val="auto"/>
          <w:sz w:val="28"/>
          <w:szCs w:val="28"/>
          <w:lang w:eastAsia="ru-RU"/>
        </w:rPr>
        <w:t>, червоним кольором</w:t>
      </w:r>
      <w:r w:rsidR="00B062AF" w:rsidRPr="00891248">
        <w:rPr>
          <w:color w:val="auto"/>
          <w:sz w:val="28"/>
          <w:szCs w:val="28"/>
          <w:lang w:eastAsia="ru-RU"/>
        </w:rPr>
        <w:t xml:space="preserve"> відмічені ті </w:t>
      </w:r>
      <w:r w:rsidR="003A6159" w:rsidRPr="00891248">
        <w:rPr>
          <w:color w:val="auto"/>
          <w:sz w:val="28"/>
          <w:szCs w:val="28"/>
          <w:lang w:eastAsia="ru-RU"/>
        </w:rPr>
        <w:t>під вікна</w:t>
      </w:r>
      <w:r w:rsidR="00B062AF" w:rsidRPr="00891248">
        <w:rPr>
          <w:color w:val="auto"/>
          <w:sz w:val="28"/>
          <w:szCs w:val="28"/>
          <w:lang w:eastAsia="ru-RU"/>
        </w:rPr>
        <w:t>, які</w:t>
      </w:r>
      <w:r w:rsidRPr="00891248">
        <w:rPr>
          <w:color w:val="auto"/>
          <w:sz w:val="28"/>
          <w:szCs w:val="28"/>
          <w:lang w:eastAsia="ru-RU"/>
        </w:rPr>
        <w:t xml:space="preserve"> оцінюються</w:t>
      </w:r>
      <w:r w:rsidR="00B062AF" w:rsidRPr="00891248">
        <w:rPr>
          <w:color w:val="auto"/>
          <w:sz w:val="28"/>
          <w:szCs w:val="28"/>
          <w:lang w:eastAsia="ru-RU"/>
        </w:rPr>
        <w:t xml:space="preserve"> в однорідних фонових районах. О</w:t>
      </w:r>
      <w:r w:rsidRPr="00891248">
        <w:rPr>
          <w:color w:val="auto"/>
          <w:sz w:val="28"/>
          <w:szCs w:val="28"/>
          <w:lang w:eastAsia="ru-RU"/>
        </w:rPr>
        <w:t xml:space="preserve">бидва </w:t>
      </w:r>
      <w:r w:rsidR="003A6159" w:rsidRPr="00891248">
        <w:rPr>
          <w:color w:val="auto"/>
          <w:sz w:val="28"/>
          <w:szCs w:val="28"/>
          <w:lang w:eastAsia="ru-RU"/>
        </w:rPr>
        <w:t>під вікна</w:t>
      </w:r>
      <w:r w:rsidRPr="00891248">
        <w:rPr>
          <w:color w:val="auto"/>
          <w:sz w:val="28"/>
          <w:szCs w:val="28"/>
          <w:lang w:eastAsia="ru-RU"/>
        </w:rPr>
        <w:t xml:space="preserve"> показують дисперсію нижче, ніж ділянк</w:t>
      </w:r>
      <w:r w:rsidR="00B062AF" w:rsidRPr="00891248">
        <w:rPr>
          <w:color w:val="auto"/>
          <w:sz w:val="28"/>
          <w:szCs w:val="28"/>
          <w:lang w:eastAsia="ru-RU"/>
        </w:rPr>
        <w:t>и</w:t>
      </w:r>
      <w:r w:rsidRPr="00891248">
        <w:rPr>
          <w:color w:val="auto"/>
          <w:sz w:val="28"/>
          <w:szCs w:val="28"/>
          <w:lang w:eastAsia="ru-RU"/>
        </w:rPr>
        <w:t xml:space="preserve"> об'єкта, обраного для </w:t>
      </w:r>
      <w:r w:rsidR="00B062AF" w:rsidRPr="00891248">
        <w:rPr>
          <w:color w:val="auto"/>
          <w:sz w:val="28"/>
          <w:szCs w:val="28"/>
          <w:lang w:eastAsia="ru-RU"/>
        </w:rPr>
        <w:t>спостереження</w:t>
      </w:r>
      <w:r w:rsidRPr="00891248">
        <w:rPr>
          <w:color w:val="auto"/>
          <w:sz w:val="28"/>
          <w:szCs w:val="28"/>
          <w:lang w:eastAsia="ru-RU"/>
        </w:rPr>
        <w:t xml:space="preserve">, який міститься в правому </w:t>
      </w:r>
      <w:r w:rsidRPr="00891248">
        <w:rPr>
          <w:color w:val="auto"/>
          <w:sz w:val="28"/>
          <w:szCs w:val="28"/>
          <w:lang w:eastAsia="ru-RU"/>
        </w:rPr>
        <w:lastRenderedPageBreak/>
        <w:t>зеленому прямокутнику. У цьому розділі опи</w:t>
      </w:r>
      <w:r w:rsidR="00FF350B">
        <w:rPr>
          <w:color w:val="auto"/>
          <w:sz w:val="28"/>
          <w:szCs w:val="28"/>
          <w:lang w:eastAsia="ru-RU"/>
        </w:rPr>
        <w:t xml:space="preserve">сано </w:t>
      </w:r>
      <w:r w:rsidRPr="00891248">
        <w:rPr>
          <w:color w:val="auto"/>
          <w:sz w:val="28"/>
          <w:szCs w:val="28"/>
          <w:lang w:eastAsia="ru-RU"/>
        </w:rPr>
        <w:t>механізм</w:t>
      </w:r>
      <w:r w:rsidR="00B062AF" w:rsidRPr="00891248">
        <w:rPr>
          <w:color w:val="auto"/>
          <w:sz w:val="28"/>
          <w:szCs w:val="28"/>
          <w:lang w:eastAsia="ru-RU"/>
        </w:rPr>
        <w:t>,</w:t>
      </w:r>
      <w:r w:rsidRPr="00891248">
        <w:rPr>
          <w:color w:val="auto"/>
          <w:sz w:val="28"/>
          <w:szCs w:val="28"/>
          <w:lang w:eastAsia="ru-RU"/>
        </w:rPr>
        <w:t xml:space="preserve"> як</w:t>
      </w:r>
      <w:r w:rsidR="00B062AF" w:rsidRPr="00891248">
        <w:rPr>
          <w:color w:val="auto"/>
          <w:sz w:val="28"/>
          <w:szCs w:val="28"/>
          <w:lang w:eastAsia="ru-RU"/>
        </w:rPr>
        <w:t>ий</w:t>
      </w:r>
      <w:r w:rsidRPr="00891248">
        <w:rPr>
          <w:color w:val="auto"/>
          <w:sz w:val="28"/>
          <w:szCs w:val="28"/>
          <w:lang w:eastAsia="ru-RU"/>
        </w:rPr>
        <w:t xml:space="preserve"> обчислює дисперсію </w:t>
      </w:r>
      <w:r w:rsidR="003A6159" w:rsidRPr="00891248">
        <w:rPr>
          <w:color w:val="auto"/>
          <w:sz w:val="28"/>
          <w:szCs w:val="28"/>
          <w:lang w:eastAsia="ru-RU"/>
        </w:rPr>
        <w:t>під вікна</w:t>
      </w:r>
      <w:r w:rsidRPr="00891248">
        <w:rPr>
          <w:color w:val="auto"/>
          <w:sz w:val="28"/>
          <w:szCs w:val="28"/>
          <w:lang w:eastAsia="ru-RU"/>
        </w:rPr>
        <w:t xml:space="preserve"> за допомогою інтегральних зображень і </w:t>
      </w:r>
      <w:r w:rsidR="00CB68DC" w:rsidRPr="00891248">
        <w:rPr>
          <w:color w:val="auto"/>
          <w:sz w:val="28"/>
          <w:szCs w:val="28"/>
          <w:lang w:eastAsia="ru-RU"/>
        </w:rPr>
        <w:t>яким</w:t>
      </w:r>
      <w:r w:rsidRPr="00891248">
        <w:rPr>
          <w:color w:val="auto"/>
          <w:sz w:val="28"/>
          <w:szCs w:val="28"/>
          <w:lang w:eastAsia="ru-RU"/>
        </w:rPr>
        <w:t xml:space="preserve"> відкидає </w:t>
      </w:r>
      <w:r w:rsidR="00CB68DC" w:rsidRPr="00891248">
        <w:rPr>
          <w:color w:val="auto"/>
          <w:sz w:val="28"/>
          <w:szCs w:val="28"/>
          <w:lang w:eastAsia="ru-RU"/>
        </w:rPr>
        <w:t>під вікна</w:t>
      </w:r>
      <w:r w:rsidRPr="00891248">
        <w:rPr>
          <w:color w:val="auto"/>
          <w:sz w:val="28"/>
          <w:szCs w:val="28"/>
          <w:lang w:eastAsia="ru-RU"/>
        </w:rPr>
        <w:t xml:space="preserve">, </w:t>
      </w:r>
      <w:r w:rsidR="00B062AF" w:rsidRPr="00891248">
        <w:rPr>
          <w:color w:val="auto"/>
          <w:sz w:val="28"/>
          <w:szCs w:val="28"/>
          <w:lang w:eastAsia="ru-RU"/>
        </w:rPr>
        <w:t>які</w:t>
      </w:r>
      <w:r w:rsidRPr="00891248">
        <w:rPr>
          <w:color w:val="auto"/>
          <w:sz w:val="28"/>
          <w:szCs w:val="28"/>
          <w:lang w:eastAsia="ru-RU"/>
        </w:rPr>
        <w:t xml:space="preserve"> </w:t>
      </w:r>
      <w:r w:rsidR="00B062AF" w:rsidRPr="00891248">
        <w:rPr>
          <w:color w:val="auto"/>
          <w:sz w:val="28"/>
          <w:szCs w:val="28"/>
          <w:lang w:eastAsia="ru-RU"/>
        </w:rPr>
        <w:t>містять</w:t>
      </w:r>
      <w:r w:rsidRPr="00891248">
        <w:rPr>
          <w:color w:val="auto"/>
          <w:sz w:val="28"/>
          <w:szCs w:val="28"/>
          <w:lang w:eastAsia="ru-RU"/>
        </w:rPr>
        <w:t xml:space="preserve"> дисперсію нижче порогового</w:t>
      </w:r>
      <m:oMath>
        <m:sSubSup>
          <m:sSubSupPr>
            <m:ctrlPr>
              <w:rPr>
                <w:rFonts w:ascii="Cambria Math" w:hAnsi="Cambria Math"/>
                <w:i/>
                <w:color w:val="auto"/>
                <w:sz w:val="28"/>
                <w:szCs w:val="28"/>
                <w:lang w:eastAsia="ru-RU"/>
              </w:rPr>
            </m:ctrlPr>
          </m:sSubSupPr>
          <m:e>
            <m:r>
              <w:rPr>
                <w:rFonts w:ascii="Cambria Math" w:hAnsi="Cambria Math"/>
                <w:color w:val="auto"/>
                <w:sz w:val="28"/>
                <w:szCs w:val="28"/>
                <w:lang w:eastAsia="ru-RU"/>
              </w:rPr>
              <m:t xml:space="preserve"> σ</m:t>
            </m:r>
          </m:e>
          <m:sub>
            <m:r>
              <w:rPr>
                <w:rFonts w:ascii="Cambria Math" w:hAnsi="Cambria Math"/>
                <w:color w:val="auto"/>
                <w:sz w:val="28"/>
                <w:szCs w:val="28"/>
                <w:lang w:eastAsia="ru-RU"/>
                <w:rPrChange w:id="295" w:author="ASD" w:date="2016-06-09T16:59:00Z">
                  <w:rPr>
                    <w:rFonts w:ascii="Cambria Math" w:hAnsi="Cambria Math"/>
                    <w:color w:val="auto"/>
                    <w:sz w:val="28"/>
                    <w:szCs w:val="28"/>
                    <w:lang w:val="en-US" w:eastAsia="ru-RU"/>
                  </w:rPr>
                </w:rPrChange>
              </w:rPr>
              <m:t>min</m:t>
            </m:r>
          </m:sub>
          <m:sup>
            <m:r>
              <w:rPr>
                <w:rFonts w:ascii="Cambria Math" w:hAnsi="Cambria Math"/>
                <w:color w:val="auto"/>
                <w:sz w:val="28"/>
                <w:szCs w:val="28"/>
                <w:lang w:eastAsia="ru-RU"/>
              </w:rPr>
              <m:t>2</m:t>
            </m:r>
          </m:sup>
        </m:sSubSup>
      </m:oMath>
      <w:r w:rsidRPr="00891248">
        <w:rPr>
          <w:color w:val="auto"/>
          <w:sz w:val="28"/>
          <w:szCs w:val="28"/>
          <w:lang w:eastAsia="ru-RU"/>
        </w:rPr>
        <w:t>. Так</w:t>
      </w:r>
      <w:r w:rsidR="00B062AF" w:rsidRPr="00891248">
        <w:rPr>
          <w:color w:val="auto"/>
          <w:sz w:val="28"/>
          <w:szCs w:val="28"/>
          <w:lang w:eastAsia="ru-RU"/>
        </w:rPr>
        <w:t>ий фільтр</w:t>
      </w:r>
      <w:r w:rsidRPr="00891248">
        <w:rPr>
          <w:color w:val="auto"/>
          <w:sz w:val="28"/>
          <w:szCs w:val="28"/>
          <w:lang w:eastAsia="ru-RU"/>
        </w:rPr>
        <w:t xml:space="preserve"> здатний швидко </w:t>
      </w:r>
      <w:r w:rsidR="00CB68DC" w:rsidRPr="00891248">
        <w:rPr>
          <w:color w:val="auto"/>
          <w:sz w:val="28"/>
          <w:szCs w:val="28"/>
          <w:lang w:eastAsia="ru-RU"/>
        </w:rPr>
        <w:t>розрівняти</w:t>
      </w:r>
      <w:r w:rsidR="00B062AF" w:rsidRPr="00891248">
        <w:rPr>
          <w:color w:val="auto"/>
          <w:sz w:val="28"/>
          <w:szCs w:val="28"/>
          <w:lang w:eastAsia="ru-RU"/>
        </w:rPr>
        <w:t xml:space="preserve"> </w:t>
      </w:r>
      <w:r w:rsidR="00CB68DC" w:rsidRPr="00891248">
        <w:rPr>
          <w:color w:val="auto"/>
          <w:sz w:val="28"/>
          <w:szCs w:val="28"/>
          <w:lang w:eastAsia="ru-RU"/>
        </w:rPr>
        <w:t>під вікна</w:t>
      </w:r>
      <w:r w:rsidR="00B062AF" w:rsidRPr="00891248">
        <w:rPr>
          <w:color w:val="auto"/>
          <w:sz w:val="28"/>
          <w:szCs w:val="28"/>
          <w:lang w:eastAsia="ru-RU"/>
        </w:rPr>
        <w:t xml:space="preserve"> з</w:t>
      </w:r>
      <w:r w:rsidRPr="00891248">
        <w:rPr>
          <w:color w:val="auto"/>
          <w:sz w:val="28"/>
          <w:szCs w:val="28"/>
          <w:lang w:eastAsia="ru-RU"/>
        </w:rPr>
        <w:t xml:space="preserve"> </w:t>
      </w:r>
      <w:r w:rsidR="00B062AF" w:rsidRPr="00891248">
        <w:rPr>
          <w:color w:val="auto"/>
          <w:sz w:val="28"/>
          <w:szCs w:val="28"/>
          <w:lang w:eastAsia="ru-RU"/>
        </w:rPr>
        <w:t>однорідним</w:t>
      </w:r>
      <w:r w:rsidRPr="00891248">
        <w:rPr>
          <w:color w:val="auto"/>
          <w:sz w:val="28"/>
          <w:szCs w:val="28"/>
          <w:lang w:eastAsia="ru-RU"/>
        </w:rPr>
        <w:t xml:space="preserve"> фон</w:t>
      </w:r>
      <w:r w:rsidR="00B062AF" w:rsidRPr="00891248">
        <w:rPr>
          <w:color w:val="auto"/>
          <w:sz w:val="28"/>
          <w:szCs w:val="28"/>
          <w:lang w:eastAsia="ru-RU"/>
        </w:rPr>
        <w:t xml:space="preserve">ом та з </w:t>
      </w:r>
      <w:r w:rsidR="00CB68DC" w:rsidRPr="00891248">
        <w:rPr>
          <w:color w:val="auto"/>
          <w:sz w:val="28"/>
          <w:szCs w:val="28"/>
          <w:lang w:eastAsia="ru-RU"/>
        </w:rPr>
        <w:t>неоднорідним</w:t>
      </w:r>
      <w:r w:rsidRPr="00891248">
        <w:rPr>
          <w:color w:val="auto"/>
          <w:sz w:val="28"/>
          <w:szCs w:val="28"/>
          <w:lang w:eastAsia="ru-RU"/>
        </w:rPr>
        <w:t>. Наприклад, лів</w:t>
      </w:r>
      <w:r w:rsidR="00B062AF" w:rsidRPr="00891248">
        <w:rPr>
          <w:color w:val="auto"/>
          <w:sz w:val="28"/>
          <w:szCs w:val="28"/>
          <w:lang w:eastAsia="ru-RU"/>
        </w:rPr>
        <w:t>е</w:t>
      </w:r>
      <w:r w:rsidRPr="00891248">
        <w:rPr>
          <w:color w:val="auto"/>
          <w:sz w:val="28"/>
          <w:szCs w:val="28"/>
          <w:lang w:eastAsia="ru-RU"/>
        </w:rPr>
        <w:t xml:space="preserve"> зелен</w:t>
      </w:r>
      <w:r w:rsidR="00B062AF" w:rsidRPr="00891248">
        <w:rPr>
          <w:color w:val="auto"/>
          <w:sz w:val="28"/>
          <w:szCs w:val="28"/>
          <w:lang w:eastAsia="ru-RU"/>
        </w:rPr>
        <w:t xml:space="preserve">е </w:t>
      </w:r>
      <w:r w:rsidR="00CB68DC" w:rsidRPr="00891248">
        <w:rPr>
          <w:color w:val="auto"/>
          <w:sz w:val="28"/>
          <w:szCs w:val="28"/>
          <w:lang w:eastAsia="ru-RU"/>
        </w:rPr>
        <w:t>під вікно</w:t>
      </w:r>
      <w:r w:rsidRPr="00891248">
        <w:rPr>
          <w:color w:val="auto"/>
          <w:sz w:val="28"/>
          <w:szCs w:val="28"/>
          <w:lang w:eastAsia="ru-RU"/>
        </w:rPr>
        <w:t xml:space="preserve"> обмежувальної рамки на рис. 3.</w:t>
      </w:r>
      <w:r w:rsidR="003F4397" w:rsidRPr="00891248">
        <w:rPr>
          <w:color w:val="auto"/>
          <w:sz w:val="28"/>
          <w:szCs w:val="28"/>
          <w:lang w:eastAsia="ru-RU"/>
          <w:rPrChange w:id="296" w:author="ASD" w:date="2016-06-09T16:59:00Z">
            <w:rPr>
              <w:color w:val="auto"/>
              <w:sz w:val="28"/>
              <w:szCs w:val="28"/>
              <w:lang w:val="ru-RU" w:eastAsia="ru-RU"/>
            </w:rPr>
          </w:rPrChange>
        </w:rPr>
        <w:t>9</w:t>
      </w:r>
      <w:r w:rsidRPr="00891248">
        <w:rPr>
          <w:color w:val="auto"/>
          <w:sz w:val="28"/>
          <w:szCs w:val="28"/>
          <w:lang w:eastAsia="ru-RU"/>
        </w:rPr>
        <w:t xml:space="preserve"> буд</w:t>
      </w:r>
      <w:r w:rsidR="00B062AF" w:rsidRPr="00891248">
        <w:rPr>
          <w:color w:val="auto"/>
          <w:sz w:val="28"/>
          <w:szCs w:val="28"/>
          <w:lang w:eastAsia="ru-RU"/>
        </w:rPr>
        <w:t>е</w:t>
      </w:r>
      <w:r w:rsidRPr="00891248">
        <w:rPr>
          <w:color w:val="auto"/>
          <w:sz w:val="28"/>
          <w:szCs w:val="28"/>
          <w:lang w:eastAsia="ru-RU"/>
        </w:rPr>
        <w:t xml:space="preserve"> прийнят</w:t>
      </w:r>
      <w:r w:rsidR="00B062AF" w:rsidRPr="00891248">
        <w:rPr>
          <w:color w:val="auto"/>
          <w:sz w:val="28"/>
          <w:szCs w:val="28"/>
          <w:lang w:eastAsia="ru-RU"/>
        </w:rPr>
        <w:t>е</w:t>
      </w:r>
      <w:r w:rsidRPr="00891248">
        <w:rPr>
          <w:color w:val="auto"/>
          <w:sz w:val="28"/>
          <w:szCs w:val="28"/>
          <w:lang w:eastAsia="ru-RU"/>
        </w:rPr>
        <w:t xml:space="preserve">. </w:t>
      </w:r>
    </w:p>
    <w:p w:rsidR="005079C4" w:rsidRPr="00891248" w:rsidRDefault="00FF350B" w:rsidP="0075355C">
      <w:pPr>
        <w:pStyle w:val="NormalWeb"/>
        <w:shd w:val="clear" w:color="auto" w:fill="FFFFFF"/>
        <w:spacing w:before="0" w:beforeAutospacing="0" w:after="0" w:afterAutospacing="0" w:line="360" w:lineRule="auto"/>
        <w:ind w:firstLine="630"/>
        <w:rPr>
          <w:noProof/>
          <w:color w:val="auto"/>
          <w:sz w:val="28"/>
          <w:szCs w:val="28"/>
          <w:lang w:eastAsia="ru-RU"/>
        </w:rPr>
      </w:pPr>
      <w:r>
        <w:rPr>
          <w:color w:val="auto"/>
          <w:sz w:val="28"/>
          <w:szCs w:val="28"/>
          <w:lang w:eastAsia="ru-RU"/>
        </w:rPr>
        <w:t>У роботі</w:t>
      </w:r>
      <w:r w:rsidR="002A603A" w:rsidRPr="00891248">
        <w:rPr>
          <w:color w:val="auto"/>
          <w:sz w:val="28"/>
          <w:szCs w:val="28"/>
          <w:lang w:eastAsia="ru-RU"/>
        </w:rPr>
        <w:t xml:space="preserve"> використовує</w:t>
      </w:r>
      <w:r>
        <w:rPr>
          <w:color w:val="auto"/>
          <w:sz w:val="28"/>
          <w:szCs w:val="28"/>
          <w:lang w:eastAsia="ru-RU"/>
        </w:rPr>
        <w:t>ться</w:t>
      </w:r>
      <w:r w:rsidR="002A603A" w:rsidRPr="00891248">
        <w:rPr>
          <w:color w:val="auto"/>
          <w:sz w:val="28"/>
          <w:szCs w:val="28"/>
          <w:lang w:eastAsia="ru-RU"/>
        </w:rPr>
        <w:t xml:space="preserve"> механізм для того, щоб обчислити дисперсію, </w:t>
      </w:r>
      <w:r>
        <w:rPr>
          <w:color w:val="auto"/>
          <w:sz w:val="28"/>
          <w:szCs w:val="28"/>
          <w:lang w:eastAsia="ru-RU"/>
        </w:rPr>
        <w:t>який</w:t>
      </w:r>
      <w:r w:rsidR="002A603A" w:rsidRPr="00891248">
        <w:rPr>
          <w:color w:val="auto"/>
          <w:sz w:val="28"/>
          <w:szCs w:val="28"/>
          <w:lang w:eastAsia="ru-RU"/>
        </w:rPr>
        <w:t xml:space="preserve"> показано в роботі [49]. Для того щоб спростити наступне пояснення, </w:t>
      </w:r>
      <w:r w:rsidR="00CB68DC" w:rsidRPr="00891248">
        <w:rPr>
          <w:color w:val="auto"/>
          <w:sz w:val="28"/>
          <w:szCs w:val="28"/>
          <w:lang w:eastAsia="ru-RU"/>
        </w:rPr>
        <w:t>під вікна</w:t>
      </w:r>
      <w:r w:rsidR="002A603A" w:rsidRPr="00891248">
        <w:rPr>
          <w:color w:val="auto"/>
          <w:sz w:val="28"/>
          <w:szCs w:val="28"/>
          <w:lang w:eastAsia="ru-RU"/>
        </w:rPr>
        <w:t xml:space="preserve"> зображення визначається обмежувальним блоком </w:t>
      </w:r>
      <w:r w:rsidR="002A603A" w:rsidRPr="00891248">
        <w:rPr>
          <w:i/>
          <w:color w:val="auto"/>
          <w:sz w:val="28"/>
          <w:szCs w:val="28"/>
          <w:lang w:eastAsia="ru-RU"/>
        </w:rPr>
        <w:t>В</w:t>
      </w:r>
      <w:r w:rsidR="00B062AF" w:rsidRPr="00891248">
        <w:rPr>
          <w:color w:val="auto"/>
          <w:sz w:val="28"/>
          <w:szCs w:val="28"/>
          <w:lang w:eastAsia="ru-RU"/>
        </w:rPr>
        <w:t>.</w:t>
      </w:r>
      <w:r w:rsidR="00B062AF" w:rsidRPr="00891248">
        <w:rPr>
          <w:noProof/>
          <w:color w:val="auto"/>
          <w:sz w:val="28"/>
          <w:szCs w:val="28"/>
          <w:lang w:eastAsia="ru-RU"/>
        </w:rPr>
        <w:t xml:space="preserve"> </w:t>
      </w:r>
    </w:p>
    <w:p w:rsidR="00CC3AC8" w:rsidRPr="00891248" w:rsidRDefault="00CC3AC8" w:rsidP="0075355C">
      <w:pPr>
        <w:pStyle w:val="NormalWeb"/>
        <w:shd w:val="clear" w:color="auto" w:fill="FFFFFF"/>
        <w:spacing w:before="0" w:beforeAutospacing="0" w:after="0" w:afterAutospacing="0" w:line="360" w:lineRule="auto"/>
        <w:ind w:firstLine="630"/>
        <w:jc w:val="center"/>
        <w:rPr>
          <w:color w:val="auto"/>
          <w:sz w:val="28"/>
          <w:szCs w:val="28"/>
          <w:lang w:eastAsia="ru-RU"/>
        </w:rPr>
      </w:pPr>
      <w:r w:rsidRPr="00A12D06">
        <w:rPr>
          <w:noProof/>
          <w:color w:val="auto"/>
          <w:sz w:val="28"/>
          <w:szCs w:val="28"/>
          <w:lang w:val="en-US" w:eastAsia="en-US"/>
        </w:rPr>
        <w:drawing>
          <wp:inline distT="0" distB="0" distL="0" distR="0" wp14:anchorId="172C46D3" wp14:editId="18A5C8D3">
            <wp:extent cx="4114800" cy="438912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14800" cy="4389120"/>
                    </a:xfrm>
                    <a:prstGeom prst="rect">
                      <a:avLst/>
                    </a:prstGeom>
                    <a:noFill/>
                    <a:ln>
                      <a:noFill/>
                    </a:ln>
                  </pic:spPr>
                </pic:pic>
              </a:graphicData>
            </a:graphic>
          </wp:inline>
        </w:drawing>
      </w:r>
    </w:p>
    <w:p w:rsidR="00CC3AC8" w:rsidRPr="00891248" w:rsidRDefault="00CC3AC8" w:rsidP="0075355C">
      <w:pPr>
        <w:pStyle w:val="NormalWeb"/>
        <w:shd w:val="clear" w:color="auto" w:fill="FFFFFF"/>
        <w:spacing w:before="0" w:beforeAutospacing="0" w:after="0" w:afterAutospacing="0" w:line="360" w:lineRule="auto"/>
        <w:ind w:firstLine="630"/>
        <w:jc w:val="left"/>
        <w:rPr>
          <w:sz w:val="28"/>
          <w:szCs w:val="28"/>
        </w:rPr>
      </w:pPr>
      <w:r w:rsidRPr="00891248">
        <w:rPr>
          <w:sz w:val="28"/>
          <w:szCs w:val="28"/>
        </w:rPr>
        <w:t>Рис. 3.</w:t>
      </w:r>
      <w:r w:rsidR="003F4397" w:rsidRPr="00891248">
        <w:rPr>
          <w:sz w:val="28"/>
          <w:szCs w:val="28"/>
        </w:rPr>
        <w:t>9</w:t>
      </w:r>
      <w:r w:rsidRPr="00891248">
        <w:rPr>
          <w:sz w:val="28"/>
          <w:szCs w:val="28"/>
        </w:rPr>
        <w:t xml:space="preserve"> Виявлення дисперсії під</w:t>
      </w:r>
      <w:r w:rsidR="00CB68DC" w:rsidRPr="00891248">
        <w:rPr>
          <w:sz w:val="28"/>
          <w:szCs w:val="28"/>
        </w:rPr>
        <w:t xml:space="preserve"> </w:t>
      </w:r>
      <w:r w:rsidRPr="00891248">
        <w:rPr>
          <w:sz w:val="28"/>
          <w:szCs w:val="28"/>
        </w:rPr>
        <w:t>вікон</w:t>
      </w:r>
    </w:p>
    <w:p w:rsidR="00CC3AC8" w:rsidRPr="00896467" w:rsidRDefault="00B062AF" w:rsidP="0075355C">
      <w:pPr>
        <w:pStyle w:val="NormalWeb"/>
        <w:shd w:val="clear" w:color="auto" w:fill="FFFFFF"/>
        <w:spacing w:before="0" w:beforeAutospacing="0" w:after="0" w:afterAutospacing="0" w:line="360" w:lineRule="auto"/>
        <w:ind w:firstLine="630"/>
        <w:rPr>
          <w:color w:val="auto"/>
          <w:sz w:val="28"/>
          <w:szCs w:val="28"/>
          <w:lang w:val="ru-RU" w:eastAsia="ru-RU"/>
        </w:rPr>
      </w:pPr>
      <w:r w:rsidRPr="00891248">
        <w:rPr>
          <w:color w:val="auto"/>
          <w:sz w:val="28"/>
          <w:szCs w:val="28"/>
          <w:lang w:eastAsia="ru-RU"/>
        </w:rPr>
        <w:t>Під</w:t>
      </w:r>
      <w:r w:rsidR="00CB68DC" w:rsidRPr="00891248">
        <w:rPr>
          <w:color w:val="auto"/>
          <w:sz w:val="28"/>
          <w:szCs w:val="28"/>
          <w:lang w:eastAsia="ru-RU"/>
        </w:rPr>
        <w:t xml:space="preserve"> </w:t>
      </w:r>
      <w:r w:rsidRPr="00891248">
        <w:rPr>
          <w:color w:val="auto"/>
          <w:sz w:val="28"/>
          <w:szCs w:val="28"/>
          <w:lang w:eastAsia="ru-RU"/>
        </w:rPr>
        <w:t>вікно р</w:t>
      </w:r>
      <w:r w:rsidR="00313CF2" w:rsidRPr="00891248">
        <w:rPr>
          <w:color w:val="auto"/>
          <w:sz w:val="28"/>
          <w:szCs w:val="28"/>
          <w:lang w:eastAsia="ru-RU"/>
        </w:rPr>
        <w:t>озглядається</w:t>
      </w:r>
      <w:r w:rsidRPr="00891248">
        <w:rPr>
          <w:color w:val="auto"/>
          <w:sz w:val="28"/>
          <w:szCs w:val="28"/>
          <w:lang w:eastAsia="ru-RU"/>
        </w:rPr>
        <w:t>,</w:t>
      </w:r>
      <w:r w:rsidR="00313CF2" w:rsidRPr="00891248">
        <w:rPr>
          <w:color w:val="auto"/>
          <w:sz w:val="28"/>
          <w:szCs w:val="28"/>
          <w:lang w:eastAsia="ru-RU"/>
        </w:rPr>
        <w:t xml:space="preserve"> як одновимірний вектор пікселів, а його елементи адресуються з використанням </w:t>
      </w:r>
      <w:r w:rsidR="00F66796" w:rsidRPr="00891248">
        <w:rPr>
          <w:color w:val="auto"/>
          <w:sz w:val="28"/>
          <w:szCs w:val="28"/>
          <w:lang w:eastAsia="ru-RU"/>
        </w:rPr>
        <w:t>а</w:t>
      </w:r>
      <w:r w:rsidR="00313CF2" w:rsidRPr="00891248">
        <w:rPr>
          <w:color w:val="auto"/>
          <w:sz w:val="28"/>
          <w:szCs w:val="28"/>
          <w:lang w:eastAsia="ru-RU"/>
        </w:rPr>
        <w:t xml:space="preserve">нотації </w:t>
      </w:r>
      <m:oMath>
        <m:sSub>
          <m:sSubPr>
            <m:ctrlPr>
              <w:rPr>
                <w:rFonts w:ascii="Cambria Math" w:hAnsi="Cambria Math"/>
                <w:i/>
                <w:color w:val="auto"/>
                <w:sz w:val="28"/>
                <w:szCs w:val="28"/>
                <w:lang w:eastAsia="ru-RU"/>
              </w:rPr>
            </m:ctrlPr>
          </m:sSubPr>
          <m:e>
            <m:r>
              <w:rPr>
                <w:rFonts w:ascii="Cambria Math" w:hAnsi="Cambria Math"/>
                <w:color w:val="auto"/>
                <w:sz w:val="28"/>
                <w:szCs w:val="28"/>
                <w:lang w:eastAsia="ru-RU"/>
              </w:rPr>
              <m:t>x</m:t>
            </m:r>
          </m:e>
          <m:sub>
            <m:r>
              <w:rPr>
                <w:rFonts w:ascii="Cambria Math" w:hAnsi="Cambria Math"/>
                <w:color w:val="auto"/>
                <w:sz w:val="28"/>
                <w:szCs w:val="28"/>
                <w:lang w:eastAsia="ru-RU"/>
              </w:rPr>
              <m:t>i</m:t>
            </m:r>
          </m:sub>
        </m:sSub>
        <m:r>
          <w:rPr>
            <w:rFonts w:ascii="Cambria Math" w:hAnsi="Cambria Math"/>
            <w:color w:val="auto"/>
            <w:sz w:val="28"/>
            <w:szCs w:val="28"/>
            <w:lang w:eastAsia="ru-RU"/>
          </w:rPr>
          <m:t xml:space="preserve"> </m:t>
        </m:r>
      </m:oMath>
      <w:r w:rsidR="00313CF2" w:rsidRPr="00891248">
        <w:rPr>
          <w:color w:val="auto"/>
          <w:sz w:val="28"/>
          <w:szCs w:val="28"/>
          <w:lang w:eastAsia="ru-RU"/>
        </w:rPr>
        <w:t xml:space="preserve">для </w:t>
      </w:r>
      <w:r w:rsidR="00313CF2" w:rsidRPr="00891248">
        <w:rPr>
          <w:i/>
          <w:color w:val="auto"/>
          <w:sz w:val="28"/>
          <w:szCs w:val="28"/>
          <w:lang w:eastAsia="ru-RU"/>
        </w:rPr>
        <w:t>i</w:t>
      </w:r>
      <w:r w:rsidR="00313CF2" w:rsidRPr="00891248">
        <w:rPr>
          <w:color w:val="auto"/>
          <w:sz w:val="28"/>
          <w:szCs w:val="28"/>
          <w:lang w:eastAsia="ru-RU"/>
        </w:rPr>
        <w:t>-го пікселя. Для зображен</w:t>
      </w:r>
      <w:r w:rsidRPr="00891248">
        <w:rPr>
          <w:color w:val="auto"/>
          <w:sz w:val="28"/>
          <w:szCs w:val="28"/>
          <w:lang w:eastAsia="ru-RU"/>
        </w:rPr>
        <w:t>ня</w:t>
      </w:r>
      <w:r w:rsidR="00313CF2" w:rsidRPr="00891248">
        <w:rPr>
          <w:color w:val="auto"/>
          <w:sz w:val="28"/>
          <w:szCs w:val="28"/>
          <w:lang w:eastAsia="ru-RU"/>
        </w:rPr>
        <w:t xml:space="preserve"> дисперсія </w:t>
      </w: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δ</m:t>
            </m:r>
          </m:e>
          <m:sup>
            <m:r>
              <w:rPr>
                <w:rFonts w:ascii="Cambria Math" w:hAnsi="Cambria Math"/>
                <w:color w:val="auto"/>
                <w:sz w:val="28"/>
                <w:szCs w:val="28"/>
                <w:lang w:eastAsia="ru-RU"/>
              </w:rPr>
              <m:t>2</m:t>
            </m:r>
          </m:sup>
        </m:sSup>
      </m:oMath>
      <w:r w:rsidR="00313CF2" w:rsidRPr="00891248">
        <w:rPr>
          <w:color w:val="auto"/>
          <w:sz w:val="28"/>
          <w:szCs w:val="28"/>
          <w:lang w:eastAsia="ru-RU"/>
        </w:rPr>
        <w:t xml:space="preserve"> визначається </w:t>
      </w:r>
      <w:r w:rsidRPr="00891248">
        <w:rPr>
          <w:color w:val="auto"/>
          <w:sz w:val="28"/>
          <w:szCs w:val="28"/>
          <w:lang w:eastAsia="ru-RU"/>
        </w:rPr>
        <w:t>так</w:t>
      </w:r>
      <w:r w:rsidR="001B1CA1" w:rsidRPr="00896467">
        <w:rPr>
          <w:color w:val="auto"/>
          <w:sz w:val="28"/>
          <w:szCs w:val="28"/>
          <w:lang w:val="ru-RU" w:eastAsia="ru-RU"/>
        </w:rPr>
        <w:t>.</w:t>
      </w:r>
    </w:p>
    <w:p w:rsidR="001B1CA1" w:rsidRPr="00896467" w:rsidRDefault="001B1CA1" w:rsidP="0075355C">
      <w:pPr>
        <w:pStyle w:val="NormalWeb"/>
        <w:shd w:val="clear" w:color="auto" w:fill="FFFFFF"/>
        <w:spacing w:before="0" w:beforeAutospacing="0" w:after="0" w:afterAutospacing="0" w:line="360" w:lineRule="auto"/>
        <w:ind w:firstLine="630"/>
        <w:rPr>
          <w:color w:val="auto"/>
          <w:sz w:val="28"/>
          <w:szCs w:val="28"/>
          <w:lang w:val="ru-RU" w:eastAsia="ru-RU"/>
        </w:rPr>
      </w:pPr>
    </w:p>
    <w:p w:rsidR="00313CF2" w:rsidRPr="00891248" w:rsidRDefault="006B0AF4" w:rsidP="0075355C">
      <w:pPr>
        <w:pStyle w:val="NormalWeb"/>
        <w:shd w:val="clear" w:color="auto" w:fill="FFFFFF"/>
        <w:spacing w:before="0" w:beforeAutospacing="0" w:after="0" w:afterAutospacing="0" w:line="360" w:lineRule="auto"/>
        <w:ind w:firstLine="630"/>
        <w:jc w:val="right"/>
        <w:rPr>
          <w:color w:val="auto"/>
          <w:sz w:val="28"/>
          <w:szCs w:val="28"/>
          <w:lang w:eastAsia="ru-RU"/>
        </w:rPr>
      </w:pP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δ</m:t>
            </m:r>
          </m:e>
          <m:sup>
            <m:r>
              <w:rPr>
                <w:rFonts w:ascii="Cambria Math" w:hAnsi="Cambria Math"/>
                <w:color w:val="auto"/>
                <w:sz w:val="28"/>
                <w:szCs w:val="28"/>
                <w:lang w:eastAsia="ru-RU"/>
              </w:rPr>
              <m:t>2</m:t>
            </m:r>
          </m:sup>
        </m:sSup>
        <m:r>
          <w:rPr>
            <w:rFonts w:ascii="Cambria Math" w:hAnsi="Cambria Math"/>
            <w:color w:val="auto"/>
            <w:sz w:val="28"/>
            <w:szCs w:val="28"/>
            <w:lang w:eastAsia="ru-RU"/>
          </w:rPr>
          <m:t>=</m:t>
        </m:r>
        <m:f>
          <m:fPr>
            <m:ctrlPr>
              <w:rPr>
                <w:rFonts w:ascii="Cambria Math" w:hAnsi="Cambria Math"/>
                <w:i/>
                <w:color w:val="auto"/>
                <w:sz w:val="28"/>
                <w:szCs w:val="28"/>
                <w:lang w:eastAsia="ru-RU"/>
              </w:rPr>
            </m:ctrlPr>
          </m:fPr>
          <m:num>
            <m:r>
              <w:rPr>
                <w:rFonts w:ascii="Cambria Math" w:hAnsi="Cambria Math"/>
                <w:color w:val="auto"/>
                <w:sz w:val="28"/>
                <w:szCs w:val="28"/>
                <w:lang w:eastAsia="ru-RU"/>
              </w:rPr>
              <m:t>1</m:t>
            </m:r>
          </m:num>
          <m:den>
            <m:r>
              <w:rPr>
                <w:rFonts w:ascii="Cambria Math" w:hAnsi="Cambria Math"/>
                <w:color w:val="auto"/>
                <w:sz w:val="28"/>
                <w:szCs w:val="28"/>
                <w:lang w:eastAsia="ru-RU"/>
              </w:rPr>
              <m:t>n</m:t>
            </m:r>
          </m:den>
        </m:f>
        <m:nary>
          <m:naryPr>
            <m:chr m:val="∑"/>
            <m:limLoc m:val="undOvr"/>
            <m:ctrlPr>
              <w:rPr>
                <w:rFonts w:ascii="Cambria Math" w:hAnsi="Cambria Math"/>
                <w:i/>
                <w:color w:val="auto"/>
                <w:sz w:val="28"/>
                <w:szCs w:val="28"/>
                <w:lang w:eastAsia="ru-RU"/>
              </w:rPr>
            </m:ctrlPr>
          </m:naryPr>
          <m:sub>
            <m:r>
              <w:rPr>
                <w:rFonts w:ascii="Cambria Math" w:hAnsi="Cambria Math"/>
                <w:color w:val="auto"/>
                <w:sz w:val="28"/>
                <w:szCs w:val="28"/>
                <w:lang w:eastAsia="ru-RU"/>
              </w:rPr>
              <m:t>i=1</m:t>
            </m:r>
          </m:sub>
          <m:sup>
            <m:r>
              <w:rPr>
                <w:rFonts w:ascii="Cambria Math" w:hAnsi="Cambria Math"/>
                <w:color w:val="auto"/>
                <w:sz w:val="28"/>
                <w:szCs w:val="28"/>
                <w:lang w:eastAsia="ru-RU"/>
              </w:rPr>
              <m:t>n</m:t>
            </m:r>
          </m:sup>
          <m:e>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m:t>
                </m:r>
                <m:sSub>
                  <m:sSubPr>
                    <m:ctrlPr>
                      <w:rPr>
                        <w:rFonts w:ascii="Cambria Math" w:hAnsi="Cambria Math"/>
                        <w:i/>
                        <w:color w:val="auto"/>
                        <w:sz w:val="28"/>
                        <w:szCs w:val="28"/>
                        <w:lang w:eastAsia="ru-RU"/>
                      </w:rPr>
                    </m:ctrlPr>
                  </m:sSubPr>
                  <m:e>
                    <m:r>
                      <w:rPr>
                        <w:rFonts w:ascii="Cambria Math" w:hAnsi="Cambria Math"/>
                        <w:color w:val="auto"/>
                        <w:sz w:val="28"/>
                        <w:szCs w:val="28"/>
                        <w:lang w:eastAsia="ru-RU"/>
                      </w:rPr>
                      <m:t>x</m:t>
                    </m:r>
                  </m:e>
                  <m:sub>
                    <m:r>
                      <w:rPr>
                        <w:rFonts w:ascii="Cambria Math" w:hAnsi="Cambria Math"/>
                        <w:color w:val="auto"/>
                        <w:sz w:val="28"/>
                        <w:szCs w:val="28"/>
                        <w:lang w:eastAsia="ru-RU"/>
                      </w:rPr>
                      <m:t>i</m:t>
                    </m:r>
                  </m:sub>
                </m:sSub>
                <m:r>
                  <w:rPr>
                    <w:rFonts w:ascii="Cambria Math" w:hAnsi="Cambria Math"/>
                    <w:color w:val="auto"/>
                    <w:sz w:val="28"/>
                    <w:szCs w:val="28"/>
                    <w:lang w:eastAsia="ru-RU"/>
                  </w:rPr>
                  <m:t>- μ)</m:t>
                </m:r>
              </m:e>
              <m:sup>
                <m:r>
                  <w:rPr>
                    <w:rFonts w:ascii="Cambria Math" w:hAnsi="Cambria Math"/>
                    <w:color w:val="auto"/>
                    <w:sz w:val="28"/>
                    <w:szCs w:val="28"/>
                    <w:lang w:eastAsia="ru-RU"/>
                  </w:rPr>
                  <m:t>2</m:t>
                </m:r>
              </m:sup>
            </m:sSup>
          </m:e>
        </m:nary>
      </m:oMath>
      <w:r w:rsidR="00313CF2" w:rsidRPr="00891248">
        <w:rPr>
          <w:color w:val="auto"/>
          <w:sz w:val="28"/>
          <w:szCs w:val="28"/>
          <w:lang w:eastAsia="ru-RU"/>
        </w:rPr>
        <w:t>,                                 (3.15)</w:t>
      </w:r>
    </w:p>
    <w:p w:rsidR="00313CF2" w:rsidRPr="00891248" w:rsidRDefault="00313CF2" w:rsidP="0075355C">
      <w:pPr>
        <w:pStyle w:val="NormalWeb"/>
        <w:shd w:val="clear" w:color="auto" w:fill="FFFFFF"/>
        <w:spacing w:before="0" w:beforeAutospacing="0" w:after="0" w:afterAutospacing="0" w:line="360" w:lineRule="auto"/>
        <w:ind w:firstLine="3330"/>
        <w:rPr>
          <w:color w:val="auto"/>
          <w:sz w:val="28"/>
          <w:szCs w:val="28"/>
          <w:lang w:eastAsia="ru-RU"/>
        </w:rPr>
      </w:pPr>
      <w:r w:rsidRPr="00891248">
        <w:rPr>
          <w:color w:val="auto"/>
          <w:sz w:val="28"/>
          <w:szCs w:val="28"/>
          <w:lang w:eastAsia="ru-RU"/>
        </w:rPr>
        <w:t xml:space="preserve">де </w:t>
      </w:r>
      <w:r w:rsidR="00B062AF" w:rsidRPr="00891248">
        <w:rPr>
          <w:color w:val="auto"/>
          <w:sz w:val="28"/>
          <w:szCs w:val="28"/>
          <w:lang w:eastAsia="ru-RU"/>
        </w:rPr>
        <w:tab/>
      </w:r>
      <w:r w:rsidRPr="00891248">
        <w:rPr>
          <w:color w:val="auto"/>
          <w:sz w:val="28"/>
          <w:szCs w:val="28"/>
          <w:lang w:eastAsia="ru-RU"/>
        </w:rPr>
        <w:t xml:space="preserve">n </w:t>
      </w:r>
      <w:r w:rsidR="00B062AF" w:rsidRPr="00891248">
        <w:rPr>
          <w:color w:val="auto"/>
          <w:sz w:val="28"/>
          <w:szCs w:val="28"/>
          <w:lang w:eastAsia="ru-RU"/>
        </w:rPr>
        <w:t xml:space="preserve">- </w:t>
      </w:r>
      <w:r w:rsidRPr="00891248">
        <w:rPr>
          <w:color w:val="auto"/>
          <w:sz w:val="28"/>
          <w:szCs w:val="28"/>
          <w:lang w:eastAsia="ru-RU"/>
        </w:rPr>
        <w:t>число пікселів в зображенні</w:t>
      </w:r>
      <w:r w:rsidR="00B062AF" w:rsidRPr="00891248">
        <w:rPr>
          <w:color w:val="auto"/>
          <w:sz w:val="28"/>
          <w:szCs w:val="28"/>
          <w:lang w:eastAsia="ru-RU"/>
        </w:rPr>
        <w:t>;</w:t>
      </w:r>
    </w:p>
    <w:p w:rsidR="00F66796" w:rsidRPr="00891248" w:rsidRDefault="00F66796" w:rsidP="0075355C">
      <w:pPr>
        <w:pStyle w:val="NormalWeb"/>
        <w:shd w:val="clear" w:color="auto" w:fill="FFFFFF"/>
        <w:spacing w:before="0" w:beforeAutospacing="0" w:after="0" w:afterAutospacing="0" w:line="360" w:lineRule="auto"/>
        <w:ind w:firstLine="3330"/>
        <w:rPr>
          <w:color w:val="auto"/>
          <w:sz w:val="28"/>
          <w:szCs w:val="28"/>
          <w:lang w:eastAsia="ru-RU"/>
        </w:rPr>
      </w:pPr>
      <w:r w:rsidRPr="00891248">
        <w:rPr>
          <w:color w:val="auto"/>
          <w:sz w:val="28"/>
          <w:szCs w:val="28"/>
          <w:lang w:eastAsia="ru-RU"/>
        </w:rPr>
        <w:tab/>
      </w:r>
      <w:r w:rsidRPr="00891248">
        <w:rPr>
          <w:color w:val="auto"/>
          <w:sz w:val="28"/>
          <w:szCs w:val="28"/>
          <w:lang w:eastAsia="ru-RU"/>
        </w:rPr>
        <w:tab/>
      </w:r>
      <m:oMath>
        <m:sSub>
          <m:sSubPr>
            <m:ctrlPr>
              <w:rPr>
                <w:rFonts w:ascii="Cambria Math" w:hAnsi="Cambria Math"/>
                <w:i/>
                <w:color w:val="auto"/>
                <w:sz w:val="28"/>
                <w:szCs w:val="28"/>
                <w:lang w:eastAsia="ru-RU"/>
              </w:rPr>
            </m:ctrlPr>
          </m:sSubPr>
          <m:e>
            <m:r>
              <w:rPr>
                <w:rFonts w:ascii="Cambria Math" w:hAnsi="Cambria Math"/>
                <w:color w:val="auto"/>
                <w:sz w:val="28"/>
                <w:szCs w:val="28"/>
                <w:lang w:eastAsia="ru-RU"/>
              </w:rPr>
              <m:t>x</m:t>
            </m:r>
          </m:e>
          <m:sub>
            <m:r>
              <w:rPr>
                <w:rFonts w:ascii="Cambria Math" w:hAnsi="Cambria Math"/>
                <w:color w:val="auto"/>
                <w:sz w:val="28"/>
                <w:szCs w:val="28"/>
                <w:lang w:eastAsia="ru-RU"/>
              </w:rPr>
              <m:t>i</m:t>
            </m:r>
          </m:sub>
        </m:sSub>
      </m:oMath>
      <w:r w:rsidRPr="00891248">
        <w:rPr>
          <w:color w:val="auto"/>
          <w:sz w:val="28"/>
          <w:szCs w:val="28"/>
          <w:lang w:eastAsia="ru-RU"/>
        </w:rPr>
        <w:t xml:space="preserve"> - </w:t>
      </w:r>
      <w:r w:rsidRPr="00891248">
        <w:rPr>
          <w:i/>
          <w:color w:val="auto"/>
          <w:sz w:val="28"/>
          <w:szCs w:val="28"/>
          <w:lang w:eastAsia="ru-RU"/>
        </w:rPr>
        <w:t>i</w:t>
      </w:r>
      <w:r w:rsidRPr="00891248">
        <w:rPr>
          <w:color w:val="auto"/>
          <w:sz w:val="28"/>
          <w:szCs w:val="28"/>
          <w:lang w:eastAsia="ru-RU"/>
        </w:rPr>
        <w:t xml:space="preserve"> піксель;</w:t>
      </w:r>
    </w:p>
    <w:p w:rsidR="004E408B" w:rsidRPr="00891248" w:rsidRDefault="004E408B" w:rsidP="0075355C">
      <w:pPr>
        <w:pStyle w:val="NormalWeb"/>
        <w:shd w:val="clear" w:color="auto" w:fill="FFFFFF"/>
        <w:spacing w:before="0" w:beforeAutospacing="0" w:after="0" w:afterAutospacing="0" w:line="360" w:lineRule="auto"/>
        <w:ind w:firstLine="630"/>
        <w:jc w:val="right"/>
        <w:rPr>
          <w:color w:val="auto"/>
          <w:sz w:val="28"/>
          <w:szCs w:val="28"/>
          <w:lang w:eastAsia="ru-RU"/>
        </w:rPr>
      </w:pPr>
      <m:oMath>
        <m:r>
          <w:rPr>
            <w:rFonts w:ascii="Cambria Math" w:hAnsi="Cambria Math"/>
            <w:color w:val="auto"/>
            <w:sz w:val="28"/>
            <w:szCs w:val="28"/>
            <w:lang w:eastAsia="ru-RU"/>
          </w:rPr>
          <m:t>μ=</m:t>
        </m:r>
        <m:f>
          <m:fPr>
            <m:ctrlPr>
              <w:rPr>
                <w:rFonts w:ascii="Cambria Math" w:hAnsi="Cambria Math"/>
                <w:i/>
                <w:color w:val="auto"/>
                <w:sz w:val="28"/>
                <w:szCs w:val="28"/>
                <w:lang w:eastAsia="ru-RU"/>
              </w:rPr>
            </m:ctrlPr>
          </m:fPr>
          <m:num>
            <m:r>
              <w:rPr>
                <w:rFonts w:ascii="Cambria Math" w:hAnsi="Cambria Math"/>
                <w:color w:val="auto"/>
                <w:sz w:val="28"/>
                <w:szCs w:val="28"/>
                <w:lang w:eastAsia="ru-RU"/>
              </w:rPr>
              <m:t>1</m:t>
            </m:r>
          </m:num>
          <m:den>
            <m:r>
              <w:rPr>
                <w:rFonts w:ascii="Cambria Math" w:hAnsi="Cambria Math"/>
                <w:color w:val="auto"/>
                <w:sz w:val="28"/>
                <w:szCs w:val="28"/>
                <w:lang w:eastAsia="ru-RU"/>
              </w:rPr>
              <m:t>n</m:t>
            </m:r>
          </m:den>
        </m:f>
        <m:nary>
          <m:naryPr>
            <m:chr m:val="∑"/>
            <m:limLoc m:val="undOvr"/>
            <m:ctrlPr>
              <w:rPr>
                <w:rFonts w:ascii="Cambria Math" w:hAnsi="Cambria Math"/>
                <w:i/>
                <w:color w:val="auto"/>
                <w:sz w:val="28"/>
                <w:szCs w:val="28"/>
                <w:lang w:eastAsia="ru-RU"/>
              </w:rPr>
            </m:ctrlPr>
          </m:naryPr>
          <m:sub>
            <m:r>
              <w:rPr>
                <w:rFonts w:ascii="Cambria Math" w:hAnsi="Cambria Math"/>
                <w:color w:val="auto"/>
                <w:sz w:val="28"/>
                <w:szCs w:val="28"/>
                <w:lang w:eastAsia="ru-RU"/>
              </w:rPr>
              <m:t>i=1</m:t>
            </m:r>
          </m:sub>
          <m:sup>
            <m:r>
              <w:rPr>
                <w:rFonts w:ascii="Cambria Math" w:hAnsi="Cambria Math"/>
                <w:color w:val="auto"/>
                <w:sz w:val="28"/>
                <w:szCs w:val="28"/>
                <w:lang w:eastAsia="ru-RU"/>
              </w:rPr>
              <m:t>n</m:t>
            </m:r>
          </m:sup>
          <m:e>
            <m:sSub>
              <m:sSubPr>
                <m:ctrlPr>
                  <w:rPr>
                    <w:rFonts w:ascii="Cambria Math" w:hAnsi="Cambria Math"/>
                    <w:i/>
                    <w:color w:val="auto"/>
                    <w:sz w:val="28"/>
                    <w:szCs w:val="28"/>
                    <w:lang w:eastAsia="ru-RU"/>
                  </w:rPr>
                </m:ctrlPr>
              </m:sSubPr>
              <m:e>
                <m:r>
                  <w:rPr>
                    <w:rFonts w:ascii="Cambria Math" w:hAnsi="Cambria Math"/>
                    <w:color w:val="auto"/>
                    <w:sz w:val="28"/>
                    <w:szCs w:val="28"/>
                    <w:lang w:eastAsia="ru-RU"/>
                  </w:rPr>
                  <m:t>x</m:t>
                </m:r>
              </m:e>
              <m:sub>
                <m:r>
                  <w:rPr>
                    <w:rFonts w:ascii="Cambria Math" w:hAnsi="Cambria Math"/>
                    <w:color w:val="auto"/>
                    <w:sz w:val="28"/>
                    <w:szCs w:val="28"/>
                    <w:lang w:eastAsia="ru-RU"/>
                  </w:rPr>
                  <m:t>i</m:t>
                </m:r>
              </m:sub>
            </m:sSub>
          </m:e>
        </m:nary>
      </m:oMath>
      <w:r w:rsidR="00F66796" w:rsidRPr="00891248">
        <w:rPr>
          <w:color w:val="auto"/>
          <w:sz w:val="28"/>
          <w:szCs w:val="28"/>
          <w:lang w:eastAsia="ru-RU"/>
        </w:rPr>
        <w:t>.</w:t>
      </w:r>
      <w:r w:rsidRPr="00891248">
        <w:rPr>
          <w:color w:val="auto"/>
          <w:sz w:val="28"/>
          <w:szCs w:val="28"/>
          <w:lang w:eastAsia="ru-RU"/>
        </w:rPr>
        <w:t xml:space="preserve">                                        (3.16)</w:t>
      </w:r>
    </w:p>
    <w:p w:rsidR="004E408B" w:rsidRPr="00896467" w:rsidRDefault="004E408B" w:rsidP="0075355C">
      <w:pPr>
        <w:pStyle w:val="NormalWeb"/>
        <w:shd w:val="clear" w:color="auto" w:fill="FFFFFF"/>
        <w:spacing w:before="0" w:beforeAutospacing="0" w:after="0" w:afterAutospacing="0" w:line="360" w:lineRule="auto"/>
        <w:ind w:firstLine="630"/>
        <w:rPr>
          <w:color w:val="auto"/>
          <w:sz w:val="28"/>
          <w:szCs w:val="28"/>
          <w:lang w:val="ru-RU" w:eastAsia="ru-RU"/>
        </w:rPr>
      </w:pPr>
      <w:r w:rsidRPr="00891248">
        <w:rPr>
          <w:color w:val="auto"/>
          <w:sz w:val="28"/>
          <w:szCs w:val="28"/>
          <w:lang w:eastAsia="ru-RU"/>
        </w:rPr>
        <w:t xml:space="preserve">Альтернативне </w:t>
      </w:r>
      <w:r w:rsidR="00F66796" w:rsidRPr="00891248">
        <w:rPr>
          <w:color w:val="auto"/>
          <w:sz w:val="28"/>
          <w:szCs w:val="28"/>
          <w:lang w:eastAsia="ru-RU"/>
        </w:rPr>
        <w:t>представлення</w:t>
      </w:r>
      <w:r w:rsidRPr="00891248">
        <w:rPr>
          <w:color w:val="auto"/>
          <w:sz w:val="28"/>
          <w:szCs w:val="28"/>
          <w:lang w:eastAsia="ru-RU"/>
        </w:rPr>
        <w:t xml:space="preserve"> цієї формули</w:t>
      </w:r>
      <w:r w:rsidR="00A40462" w:rsidRPr="00896467">
        <w:rPr>
          <w:color w:val="auto"/>
          <w:sz w:val="28"/>
          <w:szCs w:val="28"/>
          <w:lang w:val="ru-RU" w:eastAsia="ru-RU"/>
        </w:rPr>
        <w:t>.</w:t>
      </w:r>
    </w:p>
    <w:p w:rsidR="004E408B" w:rsidRPr="00891248" w:rsidRDefault="006B0AF4" w:rsidP="0075355C">
      <w:pPr>
        <w:pStyle w:val="NormalWeb"/>
        <w:shd w:val="clear" w:color="auto" w:fill="FFFFFF"/>
        <w:spacing w:before="0" w:beforeAutospacing="0" w:after="0" w:afterAutospacing="0" w:line="360" w:lineRule="auto"/>
        <w:ind w:firstLine="630"/>
        <w:jc w:val="right"/>
        <w:rPr>
          <w:color w:val="auto"/>
          <w:sz w:val="28"/>
          <w:szCs w:val="28"/>
          <w:lang w:eastAsia="ru-RU"/>
        </w:rPr>
      </w:pP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δ</m:t>
            </m:r>
          </m:e>
          <m:sup>
            <m:r>
              <w:rPr>
                <w:rFonts w:ascii="Cambria Math" w:hAnsi="Cambria Math"/>
                <w:color w:val="auto"/>
                <w:sz w:val="28"/>
                <w:szCs w:val="28"/>
                <w:lang w:eastAsia="ru-RU"/>
              </w:rPr>
              <m:t>2</m:t>
            </m:r>
          </m:sup>
        </m:sSup>
        <m:r>
          <w:rPr>
            <w:rFonts w:ascii="Cambria Math" w:hAnsi="Cambria Math"/>
            <w:color w:val="auto"/>
            <w:sz w:val="28"/>
            <w:szCs w:val="28"/>
            <w:lang w:eastAsia="ru-RU"/>
          </w:rPr>
          <m:t>=</m:t>
        </m:r>
        <m:f>
          <m:fPr>
            <m:ctrlPr>
              <w:rPr>
                <w:rFonts w:ascii="Cambria Math" w:hAnsi="Cambria Math"/>
                <w:i/>
                <w:color w:val="auto"/>
                <w:sz w:val="28"/>
                <w:szCs w:val="28"/>
                <w:lang w:eastAsia="ru-RU"/>
              </w:rPr>
            </m:ctrlPr>
          </m:fPr>
          <m:num>
            <m:r>
              <w:rPr>
                <w:rFonts w:ascii="Cambria Math" w:hAnsi="Cambria Math"/>
                <w:color w:val="auto"/>
                <w:sz w:val="28"/>
                <w:szCs w:val="28"/>
                <w:lang w:eastAsia="ru-RU"/>
              </w:rPr>
              <m:t>1</m:t>
            </m:r>
          </m:num>
          <m:den>
            <m:r>
              <w:rPr>
                <w:rFonts w:ascii="Cambria Math" w:hAnsi="Cambria Math"/>
                <w:color w:val="auto"/>
                <w:sz w:val="28"/>
                <w:szCs w:val="28"/>
                <w:lang w:eastAsia="ru-RU"/>
              </w:rPr>
              <m:t>n</m:t>
            </m:r>
          </m:den>
        </m:f>
        <m:nary>
          <m:naryPr>
            <m:chr m:val="∑"/>
            <m:limLoc m:val="undOvr"/>
            <m:ctrlPr>
              <w:rPr>
                <w:rFonts w:ascii="Cambria Math" w:hAnsi="Cambria Math"/>
                <w:i/>
                <w:color w:val="auto"/>
                <w:sz w:val="28"/>
                <w:szCs w:val="28"/>
                <w:lang w:eastAsia="ru-RU"/>
              </w:rPr>
            </m:ctrlPr>
          </m:naryPr>
          <m:sub>
            <m:r>
              <w:rPr>
                <w:rFonts w:ascii="Cambria Math" w:hAnsi="Cambria Math"/>
                <w:color w:val="auto"/>
                <w:sz w:val="28"/>
                <w:szCs w:val="28"/>
                <w:lang w:eastAsia="ru-RU"/>
              </w:rPr>
              <m:t>i=1</m:t>
            </m:r>
          </m:sub>
          <m:sup>
            <m:r>
              <w:rPr>
                <w:rFonts w:ascii="Cambria Math" w:hAnsi="Cambria Math"/>
                <w:color w:val="auto"/>
                <w:sz w:val="28"/>
                <w:szCs w:val="28"/>
                <w:lang w:eastAsia="ru-RU"/>
              </w:rPr>
              <m:t>n</m:t>
            </m:r>
          </m:sup>
          <m:e>
            <m:sSubSup>
              <m:sSubSupPr>
                <m:ctrlPr>
                  <w:rPr>
                    <w:rFonts w:ascii="Cambria Math" w:hAnsi="Cambria Math"/>
                    <w:i/>
                    <w:color w:val="auto"/>
                    <w:sz w:val="28"/>
                    <w:szCs w:val="28"/>
                    <w:lang w:eastAsia="ru-RU"/>
                  </w:rPr>
                </m:ctrlPr>
              </m:sSubSupPr>
              <m:e>
                <m:r>
                  <w:rPr>
                    <w:rFonts w:ascii="Cambria Math" w:hAnsi="Cambria Math"/>
                    <w:color w:val="auto"/>
                    <w:sz w:val="28"/>
                    <w:szCs w:val="28"/>
                    <w:lang w:eastAsia="ru-RU"/>
                  </w:rPr>
                  <m:t>x</m:t>
                </m:r>
              </m:e>
              <m:sub>
                <m:r>
                  <w:rPr>
                    <w:rFonts w:ascii="Cambria Math" w:hAnsi="Cambria Math"/>
                    <w:color w:val="auto"/>
                    <w:sz w:val="28"/>
                    <w:szCs w:val="28"/>
                    <w:lang w:eastAsia="ru-RU"/>
                  </w:rPr>
                  <m:t>i</m:t>
                </m:r>
              </m:sub>
              <m:sup>
                <m:r>
                  <w:rPr>
                    <w:rFonts w:ascii="Cambria Math" w:hAnsi="Cambria Math"/>
                    <w:color w:val="auto"/>
                    <w:sz w:val="28"/>
                    <w:szCs w:val="28"/>
                    <w:lang w:eastAsia="ru-RU"/>
                  </w:rPr>
                  <m:t>2</m:t>
                </m:r>
              </m:sup>
            </m:sSubSup>
            <m:r>
              <w:rPr>
                <w:rFonts w:ascii="Cambria Math" w:hAnsi="Cambria Math"/>
                <w:color w:val="auto"/>
                <w:sz w:val="28"/>
                <w:szCs w:val="28"/>
                <w:lang w:eastAsia="ru-RU"/>
              </w:rPr>
              <m:t xml:space="preserve">- </m:t>
            </m:r>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μ</m:t>
                </m:r>
              </m:e>
              <m:sup>
                <m:r>
                  <w:rPr>
                    <w:rFonts w:ascii="Cambria Math" w:hAnsi="Cambria Math"/>
                    <w:color w:val="auto"/>
                    <w:sz w:val="28"/>
                    <w:szCs w:val="28"/>
                    <w:lang w:eastAsia="ru-RU"/>
                  </w:rPr>
                  <m:t>2</m:t>
                </m:r>
              </m:sup>
            </m:sSup>
          </m:e>
        </m:nary>
        <m:r>
          <w:rPr>
            <w:rFonts w:ascii="Cambria Math" w:hAnsi="Cambria Math"/>
            <w:color w:val="auto"/>
            <w:sz w:val="28"/>
            <w:szCs w:val="28"/>
            <w:lang w:eastAsia="ru-RU"/>
          </w:rPr>
          <m:t xml:space="preserve"> </m:t>
        </m:r>
      </m:oMath>
      <w:r w:rsidR="004E408B" w:rsidRPr="00891248">
        <w:rPr>
          <w:color w:val="auto"/>
          <w:sz w:val="28"/>
          <w:szCs w:val="28"/>
          <w:lang w:eastAsia="ru-RU"/>
        </w:rPr>
        <w:t xml:space="preserve">                                (3.17)</w:t>
      </w:r>
    </w:p>
    <w:p w:rsidR="004E408B" w:rsidRPr="00896467" w:rsidRDefault="004E408B" w:rsidP="0075355C">
      <w:pPr>
        <w:pStyle w:val="NormalWeb"/>
        <w:shd w:val="clear" w:color="auto" w:fill="FFFFFF"/>
        <w:spacing w:before="0" w:beforeAutospacing="0" w:after="0" w:afterAutospacing="0" w:line="360" w:lineRule="auto"/>
        <w:ind w:firstLine="630"/>
        <w:rPr>
          <w:color w:val="auto"/>
          <w:sz w:val="28"/>
          <w:szCs w:val="28"/>
          <w:lang w:val="ru-RU" w:eastAsia="ru-RU"/>
        </w:rPr>
      </w:pPr>
      <w:r w:rsidRPr="00891248">
        <w:rPr>
          <w:color w:val="auto"/>
          <w:sz w:val="28"/>
          <w:szCs w:val="28"/>
          <w:lang w:eastAsia="ru-RU"/>
        </w:rPr>
        <w:t xml:space="preserve">Для того щоб обчислити </w:t>
      </w: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δ</m:t>
            </m:r>
          </m:e>
          <m:sup>
            <m:r>
              <w:rPr>
                <w:rFonts w:ascii="Cambria Math" w:hAnsi="Cambria Math"/>
                <w:color w:val="auto"/>
                <w:sz w:val="28"/>
                <w:szCs w:val="28"/>
                <w:lang w:eastAsia="ru-RU"/>
              </w:rPr>
              <m:t>2</m:t>
            </m:r>
          </m:sup>
        </m:sSup>
        <m:r>
          <w:rPr>
            <w:rFonts w:ascii="Cambria Math" w:hAnsi="Cambria Math"/>
            <w:color w:val="auto"/>
            <w:sz w:val="28"/>
            <w:szCs w:val="28"/>
            <w:lang w:eastAsia="ru-RU"/>
          </w:rPr>
          <m:t xml:space="preserve"> </m:t>
        </m:r>
      </m:oMath>
      <w:r w:rsidRPr="00891248">
        <w:rPr>
          <w:color w:val="auto"/>
          <w:sz w:val="28"/>
          <w:szCs w:val="28"/>
          <w:lang w:eastAsia="ru-RU"/>
        </w:rPr>
        <w:t xml:space="preserve">за формулою 3.17 для зображення </w:t>
      </w:r>
      <w:r w:rsidR="00CB68DC" w:rsidRPr="00891248">
        <w:rPr>
          <w:color w:val="auto"/>
          <w:sz w:val="28"/>
          <w:szCs w:val="28"/>
          <w:lang w:eastAsia="ru-RU"/>
        </w:rPr>
        <w:t>під вікна</w:t>
      </w:r>
      <w:r w:rsidRPr="00891248">
        <w:rPr>
          <w:color w:val="auto"/>
          <w:sz w:val="28"/>
          <w:szCs w:val="28"/>
          <w:lang w:eastAsia="ru-RU"/>
        </w:rPr>
        <w:t xml:space="preserve"> розміром n,</w:t>
      </w:r>
      <w:r w:rsidR="00F66796" w:rsidRPr="00891248">
        <w:rPr>
          <w:color w:val="auto"/>
          <w:sz w:val="28"/>
          <w:szCs w:val="28"/>
          <w:lang w:eastAsia="ru-RU"/>
        </w:rPr>
        <w:t xml:space="preserve"> необхідно n-пам'яті</w:t>
      </w:r>
      <w:r w:rsidRPr="00891248">
        <w:rPr>
          <w:color w:val="auto"/>
          <w:sz w:val="28"/>
          <w:szCs w:val="28"/>
          <w:lang w:eastAsia="ru-RU"/>
        </w:rPr>
        <w:t xml:space="preserve">. Користуючись тим, що дві пересічні ділянки зображення частково поділяю одні й ті ж значення пікселів, </w:t>
      </w:r>
      <w:r w:rsidR="00FF350B">
        <w:rPr>
          <w:color w:val="auto"/>
          <w:sz w:val="28"/>
          <w:szCs w:val="28"/>
          <w:lang w:eastAsia="ru-RU"/>
        </w:rPr>
        <w:t>у роботі</w:t>
      </w:r>
      <w:r w:rsidRPr="00891248">
        <w:rPr>
          <w:color w:val="auto"/>
          <w:sz w:val="28"/>
          <w:szCs w:val="28"/>
          <w:lang w:eastAsia="ru-RU"/>
        </w:rPr>
        <w:t xml:space="preserve"> </w:t>
      </w:r>
      <w:r w:rsidR="00FF350B">
        <w:rPr>
          <w:color w:val="auto"/>
          <w:sz w:val="28"/>
          <w:szCs w:val="28"/>
          <w:lang w:eastAsia="ru-RU"/>
        </w:rPr>
        <w:t>продемонстр</w:t>
      </w:r>
      <w:r w:rsidR="00CB68DC" w:rsidRPr="00891248">
        <w:rPr>
          <w:color w:val="auto"/>
          <w:sz w:val="28"/>
          <w:szCs w:val="28"/>
          <w:lang w:eastAsia="ru-RU"/>
        </w:rPr>
        <w:t>о</w:t>
      </w:r>
      <w:r w:rsidR="00FF350B">
        <w:rPr>
          <w:color w:val="auto"/>
          <w:sz w:val="28"/>
          <w:szCs w:val="28"/>
          <w:lang w:eastAsia="ru-RU"/>
        </w:rPr>
        <w:t>вано</w:t>
      </w:r>
      <w:r w:rsidRPr="00891248">
        <w:rPr>
          <w:color w:val="auto"/>
          <w:sz w:val="28"/>
          <w:szCs w:val="28"/>
          <w:lang w:eastAsia="ru-RU"/>
        </w:rPr>
        <w:t xml:space="preserve"> спосіб обчислення </w:t>
      </w: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δ</m:t>
            </m:r>
          </m:e>
          <m:sup>
            <m:r>
              <w:rPr>
                <w:rFonts w:ascii="Cambria Math" w:hAnsi="Cambria Math"/>
                <w:color w:val="auto"/>
                <w:sz w:val="28"/>
                <w:szCs w:val="28"/>
                <w:lang w:eastAsia="ru-RU"/>
              </w:rPr>
              <m:t>2</m:t>
            </m:r>
          </m:sup>
        </m:sSup>
      </m:oMath>
      <w:r w:rsidRPr="00891248">
        <w:rPr>
          <w:color w:val="auto"/>
          <w:sz w:val="28"/>
          <w:szCs w:val="28"/>
          <w:lang w:eastAsia="ru-RU"/>
        </w:rPr>
        <w:t xml:space="preserve"> для зображення, який використовує тільки 8 звернень до пам'яті після перетворення вхідного зображення </w:t>
      </w:r>
      <w:r w:rsidRPr="00891248">
        <w:rPr>
          <w:i/>
          <w:color w:val="auto"/>
          <w:sz w:val="28"/>
          <w:szCs w:val="28"/>
          <w:lang w:eastAsia="ru-RU"/>
        </w:rPr>
        <w:t>I</w:t>
      </w:r>
      <w:r w:rsidRPr="00891248">
        <w:rPr>
          <w:color w:val="auto"/>
          <w:sz w:val="28"/>
          <w:szCs w:val="28"/>
          <w:lang w:eastAsia="ru-RU"/>
        </w:rPr>
        <w:t xml:space="preserve"> на два інтегральних зображен</w:t>
      </w:r>
      <w:r w:rsidR="00F66796" w:rsidRPr="00891248">
        <w:rPr>
          <w:color w:val="auto"/>
          <w:sz w:val="28"/>
          <w:szCs w:val="28"/>
          <w:lang w:eastAsia="ru-RU"/>
        </w:rPr>
        <w:t>ня</w:t>
      </w:r>
      <w:r w:rsidRPr="00891248">
        <w:rPr>
          <w:color w:val="auto"/>
          <w:sz w:val="28"/>
          <w:szCs w:val="28"/>
          <w:lang w:eastAsia="ru-RU"/>
        </w:rPr>
        <w:t xml:space="preserve">. </w:t>
      </w:r>
      <w:r w:rsidR="00F66796" w:rsidRPr="00891248">
        <w:rPr>
          <w:color w:val="auto"/>
          <w:sz w:val="28"/>
          <w:szCs w:val="28"/>
          <w:lang w:eastAsia="ru-RU"/>
        </w:rPr>
        <w:t>Інтегральне</w:t>
      </w:r>
      <w:r w:rsidRPr="00891248">
        <w:rPr>
          <w:color w:val="auto"/>
          <w:sz w:val="28"/>
          <w:szCs w:val="28"/>
          <w:lang w:eastAsia="ru-RU"/>
        </w:rPr>
        <w:t xml:space="preserve"> зображення</w:t>
      </w:r>
      <w:r w:rsidR="00F66796" w:rsidRPr="00891248">
        <w:rPr>
          <w:color w:val="auto"/>
          <w:sz w:val="28"/>
          <w:szCs w:val="28"/>
          <w:lang w:eastAsia="ru-RU"/>
        </w:rPr>
        <w:t xml:space="preserve"> </w:t>
      </w:r>
      <m:oMath>
        <m:r>
          <w:rPr>
            <w:rFonts w:ascii="Cambria Math" w:hAnsi="Cambria Math"/>
            <w:color w:val="auto"/>
            <w:sz w:val="28"/>
            <w:szCs w:val="28"/>
            <w:lang w:eastAsia="ru-RU"/>
            <w:rPrChange w:id="297" w:author="ASD" w:date="2016-06-09T16:59:00Z">
              <w:rPr>
                <w:rFonts w:ascii="Cambria Math" w:hAnsi="Cambria Math"/>
                <w:color w:val="auto"/>
                <w:sz w:val="28"/>
                <w:szCs w:val="28"/>
                <w:lang w:val="en-US" w:eastAsia="ru-RU"/>
              </w:rPr>
            </w:rPrChange>
          </w:rPr>
          <m:t>I</m:t>
        </m:r>
        <m:r>
          <w:rPr>
            <w:rFonts w:ascii="Cambria Math" w:hAnsi="Cambria Math"/>
            <w:color w:val="auto"/>
            <w:sz w:val="28"/>
            <w:szCs w:val="28"/>
            <w:lang w:eastAsia="ru-RU"/>
          </w:rPr>
          <m:t>'</m:t>
        </m:r>
      </m:oMath>
      <w:r w:rsidR="00F66796" w:rsidRPr="00891248">
        <w:rPr>
          <w:color w:val="auto"/>
          <w:sz w:val="28"/>
          <w:szCs w:val="28"/>
          <w:lang w:eastAsia="ru-RU"/>
        </w:rPr>
        <w:t xml:space="preserve"> </w:t>
      </w:r>
      <w:r w:rsidRPr="00891248">
        <w:rPr>
          <w:color w:val="auto"/>
          <w:sz w:val="28"/>
          <w:szCs w:val="28"/>
          <w:lang w:eastAsia="ru-RU"/>
        </w:rPr>
        <w:t xml:space="preserve">має такий же розмір, як я </w:t>
      </w:r>
      <w:r w:rsidR="00F66796" w:rsidRPr="00891248">
        <w:rPr>
          <w:i/>
          <w:color w:val="auto"/>
          <w:sz w:val="28"/>
          <w:szCs w:val="28"/>
          <w:lang w:eastAsia="ru-RU"/>
        </w:rPr>
        <w:t>І</w:t>
      </w:r>
      <w:r w:rsidR="00F66796" w:rsidRPr="00891248">
        <w:rPr>
          <w:i/>
          <w:color w:val="auto"/>
          <w:sz w:val="28"/>
          <w:szCs w:val="28"/>
          <w:lang w:eastAsia="ru-RU"/>
          <w:rPrChange w:id="298" w:author="ASD" w:date="2016-06-09T16:59:00Z">
            <w:rPr>
              <w:i/>
              <w:color w:val="auto"/>
              <w:sz w:val="28"/>
              <w:szCs w:val="28"/>
              <w:lang w:val="ru-RU" w:eastAsia="ru-RU"/>
            </w:rPr>
          </w:rPrChange>
        </w:rPr>
        <w:t xml:space="preserve"> </w:t>
      </w:r>
      <w:r w:rsidR="00F66796" w:rsidRPr="00891248">
        <w:rPr>
          <w:color w:val="auto"/>
          <w:sz w:val="28"/>
          <w:szCs w:val="28"/>
          <w:lang w:eastAsia="ru-RU"/>
        </w:rPr>
        <w:t>і</w:t>
      </w:r>
      <w:r w:rsidRPr="00891248">
        <w:rPr>
          <w:color w:val="auto"/>
          <w:sz w:val="28"/>
          <w:szCs w:val="28"/>
          <w:lang w:eastAsia="ru-RU"/>
        </w:rPr>
        <w:t xml:space="preserve"> містить </w:t>
      </w:r>
      <w:r w:rsidR="00F66796" w:rsidRPr="00891248">
        <w:rPr>
          <w:color w:val="auto"/>
          <w:sz w:val="28"/>
          <w:szCs w:val="28"/>
          <w:lang w:eastAsia="ru-RU"/>
        </w:rPr>
        <w:t>в місці</w:t>
      </w:r>
      <w:r w:rsidRPr="00891248">
        <w:rPr>
          <w:color w:val="auto"/>
          <w:sz w:val="28"/>
          <w:szCs w:val="28"/>
          <w:lang w:eastAsia="ru-RU"/>
        </w:rPr>
        <w:t xml:space="preserve"> (х, у) суму всіх значень пікселів між точк</w:t>
      </w:r>
      <w:r w:rsidR="00F66796" w:rsidRPr="00891248">
        <w:rPr>
          <w:color w:val="auto"/>
          <w:sz w:val="28"/>
          <w:szCs w:val="28"/>
          <w:lang w:eastAsia="ru-RU"/>
        </w:rPr>
        <w:t>ами</w:t>
      </w:r>
      <w:r w:rsidRPr="00891248">
        <w:rPr>
          <w:color w:val="auto"/>
          <w:sz w:val="28"/>
          <w:szCs w:val="28"/>
          <w:lang w:eastAsia="ru-RU"/>
        </w:rPr>
        <w:t xml:space="preserve"> (1,1) і (х, у). Це може бути сформульована як</w:t>
      </w:r>
      <w:r w:rsidR="00A40462" w:rsidRPr="00896467">
        <w:rPr>
          <w:color w:val="auto"/>
          <w:sz w:val="28"/>
          <w:szCs w:val="28"/>
          <w:lang w:val="ru-RU" w:eastAsia="ru-RU"/>
        </w:rPr>
        <w:t>.</w:t>
      </w:r>
    </w:p>
    <w:p w:rsidR="004E408B" w:rsidRPr="00891248" w:rsidRDefault="006B0AF4" w:rsidP="0075355C">
      <w:pPr>
        <w:pStyle w:val="NormalWeb"/>
        <w:shd w:val="clear" w:color="auto" w:fill="FFFFFF"/>
        <w:spacing w:before="0" w:beforeAutospacing="0" w:after="0" w:afterAutospacing="0" w:line="360" w:lineRule="auto"/>
        <w:ind w:firstLine="630"/>
        <w:jc w:val="right"/>
        <w:rPr>
          <w:color w:val="auto"/>
          <w:sz w:val="28"/>
          <w:szCs w:val="28"/>
          <w:lang w:eastAsia="ru-RU"/>
        </w:rPr>
      </w:pP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I</m:t>
            </m:r>
          </m:e>
          <m:sup>
            <m:r>
              <w:rPr>
                <w:rFonts w:ascii="Cambria Math" w:hAnsi="Cambria Math"/>
                <w:color w:val="auto"/>
                <w:sz w:val="28"/>
                <w:szCs w:val="28"/>
                <w:lang w:eastAsia="ru-RU"/>
              </w:rPr>
              <m:t>'</m:t>
            </m:r>
          </m:sup>
        </m:sSup>
        <m:r>
          <w:rPr>
            <w:rFonts w:ascii="Cambria Math" w:hAnsi="Cambria Math"/>
            <w:color w:val="auto"/>
            <w:sz w:val="28"/>
            <w:szCs w:val="28"/>
            <w:lang w:eastAsia="ru-RU"/>
          </w:rPr>
          <m:t>=</m:t>
        </m:r>
        <m:nary>
          <m:naryPr>
            <m:chr m:val="∑"/>
            <m:limLoc m:val="undOvr"/>
            <m:ctrlPr>
              <w:rPr>
                <w:rFonts w:ascii="Cambria Math" w:hAnsi="Cambria Math"/>
                <w:i/>
                <w:color w:val="auto"/>
                <w:sz w:val="28"/>
                <w:szCs w:val="28"/>
                <w:lang w:eastAsia="ru-RU"/>
              </w:rPr>
            </m:ctrlPr>
          </m:naryPr>
          <m:sub>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x</m:t>
                </m:r>
              </m:e>
              <m:sup>
                <m:r>
                  <w:rPr>
                    <w:rFonts w:ascii="Cambria Math" w:hAnsi="Cambria Math"/>
                    <w:color w:val="auto"/>
                    <w:sz w:val="28"/>
                    <w:szCs w:val="28"/>
                    <w:lang w:eastAsia="ru-RU"/>
                  </w:rPr>
                  <m:t>'</m:t>
                </m:r>
              </m:sup>
            </m:sSup>
            <m:r>
              <w:rPr>
                <w:rFonts w:ascii="Cambria Math" w:hAnsi="Cambria Math"/>
                <w:color w:val="auto"/>
                <w:sz w:val="28"/>
                <w:szCs w:val="28"/>
                <w:lang w:eastAsia="ru-RU"/>
              </w:rPr>
              <m:t xml:space="preserve">≤x,   </m:t>
            </m:r>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y</m:t>
                </m:r>
              </m:e>
              <m:sup>
                <m:r>
                  <w:rPr>
                    <w:rFonts w:ascii="Cambria Math" w:hAnsi="Cambria Math"/>
                    <w:color w:val="auto"/>
                    <w:sz w:val="28"/>
                    <w:szCs w:val="28"/>
                    <w:lang w:eastAsia="ru-RU"/>
                  </w:rPr>
                  <m:t>'</m:t>
                </m:r>
              </m:sup>
            </m:sSup>
            <m:r>
              <w:rPr>
                <w:rFonts w:ascii="Cambria Math" w:hAnsi="Cambria Math"/>
                <w:color w:val="auto"/>
                <w:sz w:val="28"/>
                <w:szCs w:val="28"/>
                <w:lang w:eastAsia="ru-RU"/>
              </w:rPr>
              <m:t>≤y</m:t>
            </m:r>
          </m:sub>
          <m:sup>
            <m:r>
              <w:rPr>
                <w:rFonts w:ascii="Cambria Math" w:hAnsi="Cambria Math"/>
                <w:color w:val="auto"/>
                <w:sz w:val="28"/>
                <w:szCs w:val="28"/>
                <w:lang w:eastAsia="ru-RU"/>
              </w:rPr>
              <m:t xml:space="preserve"> </m:t>
            </m:r>
          </m:sup>
          <m:e>
            <m:sSubSup>
              <m:sSubSupPr>
                <m:ctrlPr>
                  <w:rPr>
                    <w:rFonts w:ascii="Cambria Math" w:hAnsi="Cambria Math"/>
                    <w:i/>
                    <w:color w:val="auto"/>
                    <w:sz w:val="28"/>
                    <w:szCs w:val="28"/>
                    <w:lang w:eastAsia="ru-RU"/>
                  </w:rPr>
                </m:ctrlPr>
              </m:sSubSupPr>
              <m:e>
                <m:r>
                  <w:rPr>
                    <w:rFonts w:ascii="Cambria Math" w:hAnsi="Cambria Math"/>
                    <w:color w:val="auto"/>
                    <w:sz w:val="28"/>
                    <w:szCs w:val="28"/>
                    <w:lang w:eastAsia="ru-RU"/>
                  </w:rPr>
                  <m:t>I(x</m:t>
                </m:r>
              </m:e>
              <m:sub>
                <m:r>
                  <w:rPr>
                    <w:rFonts w:ascii="Cambria Math" w:hAnsi="Cambria Math"/>
                    <w:color w:val="auto"/>
                    <w:sz w:val="28"/>
                    <w:szCs w:val="28"/>
                    <w:lang w:eastAsia="ru-RU"/>
                  </w:rPr>
                  <m:t xml:space="preserve"> </m:t>
                </m:r>
              </m:sub>
              <m:sup>
                <m:r>
                  <w:rPr>
                    <w:rFonts w:ascii="Cambria Math" w:hAnsi="Cambria Math"/>
                    <w:color w:val="auto"/>
                    <w:sz w:val="28"/>
                    <w:szCs w:val="28"/>
                    <w:lang w:eastAsia="ru-RU"/>
                  </w:rPr>
                  <m:t>'</m:t>
                </m:r>
              </m:sup>
            </m:sSubSup>
            <m:r>
              <w:rPr>
                <w:rFonts w:ascii="Cambria Math" w:hAnsi="Cambria Math"/>
                <w:color w:val="auto"/>
                <w:sz w:val="28"/>
                <w:szCs w:val="28"/>
                <w:lang w:eastAsia="ru-RU"/>
              </w:rPr>
              <m:t xml:space="preserve">, </m:t>
            </m:r>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y</m:t>
                </m:r>
              </m:e>
              <m:sup>
                <m:r>
                  <w:rPr>
                    <w:rFonts w:ascii="Cambria Math" w:hAnsi="Cambria Math"/>
                    <w:color w:val="auto"/>
                    <w:sz w:val="28"/>
                    <w:szCs w:val="28"/>
                    <w:lang w:eastAsia="ru-RU"/>
                  </w:rPr>
                  <m:t>'</m:t>
                </m:r>
              </m:sup>
            </m:sSup>
            <m:r>
              <w:rPr>
                <w:rFonts w:ascii="Cambria Math" w:hAnsi="Cambria Math"/>
                <w:color w:val="auto"/>
                <w:sz w:val="28"/>
                <w:szCs w:val="28"/>
                <w:lang w:eastAsia="ru-RU"/>
              </w:rPr>
              <m:t>)</m:t>
            </m:r>
          </m:e>
        </m:nary>
      </m:oMath>
      <w:r w:rsidR="004E408B" w:rsidRPr="00891248">
        <w:rPr>
          <w:color w:val="auto"/>
          <w:sz w:val="28"/>
          <w:szCs w:val="28"/>
          <w:lang w:eastAsia="ru-RU"/>
        </w:rPr>
        <w:t>,                                (3.18)</w:t>
      </w:r>
    </w:p>
    <w:p w:rsidR="00F66796" w:rsidRPr="00891248" w:rsidRDefault="00F66796" w:rsidP="0075355C">
      <w:pPr>
        <w:pStyle w:val="NormalWeb"/>
        <w:shd w:val="clear" w:color="auto" w:fill="FFFFFF"/>
        <w:spacing w:before="0" w:beforeAutospacing="0" w:after="0" w:afterAutospacing="0" w:line="360" w:lineRule="auto"/>
        <w:ind w:firstLine="2970"/>
        <w:jc w:val="left"/>
        <w:rPr>
          <w:color w:val="auto"/>
          <w:sz w:val="28"/>
          <w:szCs w:val="28"/>
          <w:lang w:eastAsia="ru-RU"/>
          <w:rPrChange w:id="299" w:author="ASD" w:date="2016-06-09T16:59:00Z">
            <w:rPr>
              <w:color w:val="auto"/>
              <w:sz w:val="28"/>
              <w:szCs w:val="28"/>
              <w:lang w:val="ru-RU" w:eastAsia="ru-RU"/>
            </w:rPr>
          </w:rPrChange>
        </w:rPr>
      </w:pPr>
      <w:r w:rsidRPr="00891248">
        <w:rPr>
          <w:color w:val="auto"/>
          <w:sz w:val="28"/>
          <w:szCs w:val="28"/>
          <w:lang w:eastAsia="ru-RU"/>
        </w:rPr>
        <w:t>де</w:t>
      </w:r>
      <w:r w:rsidR="007811AE" w:rsidRPr="00891248">
        <w:rPr>
          <w:color w:val="auto"/>
          <w:sz w:val="28"/>
          <w:szCs w:val="28"/>
          <w:lang w:eastAsia="ru-RU"/>
        </w:rPr>
        <w:tab/>
      </w:r>
      <w:r w:rsidRPr="00891248">
        <w:rPr>
          <w:color w:val="auto"/>
          <w:sz w:val="28"/>
          <w:szCs w:val="28"/>
          <w:lang w:eastAsia="ru-RU"/>
          <w:rPrChange w:id="300" w:author="ASD" w:date="2016-06-09T16:59:00Z">
            <w:rPr>
              <w:color w:val="auto"/>
              <w:sz w:val="28"/>
              <w:szCs w:val="28"/>
              <w:lang w:val="en-US" w:eastAsia="ru-RU"/>
            </w:rPr>
          </w:rPrChange>
        </w:rPr>
        <w:t>x, y</w:t>
      </w:r>
      <w:r w:rsidRPr="00891248">
        <w:rPr>
          <w:color w:val="auto"/>
          <w:sz w:val="28"/>
          <w:szCs w:val="28"/>
          <w:lang w:eastAsia="ru-RU"/>
        </w:rPr>
        <w:t xml:space="preserve"> – координати на зображені </w:t>
      </w:r>
      <w:r w:rsidRPr="00891248">
        <w:rPr>
          <w:i/>
          <w:color w:val="auto"/>
          <w:sz w:val="28"/>
          <w:szCs w:val="28"/>
          <w:lang w:eastAsia="ru-RU"/>
        </w:rPr>
        <w:t>І</w:t>
      </w:r>
      <w:r w:rsidRPr="00891248">
        <w:rPr>
          <w:color w:val="auto"/>
          <w:sz w:val="28"/>
          <w:szCs w:val="28"/>
          <w:lang w:eastAsia="ru-RU"/>
          <w:rPrChange w:id="301" w:author="ASD" w:date="2016-06-09T16:59:00Z">
            <w:rPr>
              <w:color w:val="auto"/>
              <w:sz w:val="28"/>
              <w:szCs w:val="28"/>
              <w:lang w:val="ru-RU" w:eastAsia="ru-RU"/>
            </w:rPr>
          </w:rPrChange>
        </w:rPr>
        <w:t>;</w:t>
      </w:r>
    </w:p>
    <w:p w:rsidR="00F66796" w:rsidRPr="00891248" w:rsidRDefault="00F66796" w:rsidP="0075355C">
      <w:pPr>
        <w:pStyle w:val="NormalWeb"/>
        <w:shd w:val="clear" w:color="auto" w:fill="FFFFFF"/>
        <w:spacing w:before="0" w:beforeAutospacing="0" w:after="0" w:afterAutospacing="0" w:line="360" w:lineRule="auto"/>
        <w:ind w:firstLine="2970"/>
        <w:jc w:val="left"/>
        <w:rPr>
          <w:color w:val="auto"/>
          <w:sz w:val="28"/>
          <w:szCs w:val="28"/>
          <w:lang w:eastAsia="ru-RU"/>
        </w:rPr>
      </w:pPr>
      <w:r w:rsidRPr="00891248">
        <w:rPr>
          <w:color w:val="auto"/>
          <w:sz w:val="28"/>
          <w:szCs w:val="28"/>
          <w:lang w:eastAsia="ru-RU"/>
          <w:rPrChange w:id="302" w:author="ASD" w:date="2016-06-09T16:59:00Z">
            <w:rPr>
              <w:color w:val="auto"/>
              <w:sz w:val="28"/>
              <w:szCs w:val="28"/>
              <w:lang w:val="ru-RU" w:eastAsia="ru-RU"/>
            </w:rPr>
          </w:rPrChange>
        </w:rPr>
        <w:tab/>
      </w: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x</m:t>
            </m:r>
          </m:e>
          <m:sup>
            <m:r>
              <w:rPr>
                <w:rFonts w:ascii="Cambria Math" w:hAnsi="Cambria Math"/>
                <w:color w:val="auto"/>
                <w:sz w:val="28"/>
                <w:szCs w:val="28"/>
                <w:lang w:eastAsia="ru-RU"/>
              </w:rPr>
              <m:t>'</m:t>
            </m:r>
          </m:sup>
        </m:sSup>
        <m:r>
          <w:rPr>
            <w:rFonts w:ascii="Cambria Math" w:hAnsi="Cambria Math"/>
            <w:color w:val="auto"/>
            <w:sz w:val="28"/>
            <w:szCs w:val="28"/>
            <w:lang w:eastAsia="ru-RU"/>
          </w:rPr>
          <m:t>, y'</m:t>
        </m:r>
      </m:oMath>
      <w:r w:rsidRPr="00891248">
        <w:rPr>
          <w:color w:val="auto"/>
          <w:sz w:val="28"/>
          <w:szCs w:val="28"/>
          <w:lang w:eastAsia="ru-RU"/>
        </w:rPr>
        <w:t xml:space="preserve">– координати на зображені </w:t>
      </w:r>
      <m:oMath>
        <m:r>
          <w:rPr>
            <w:rFonts w:ascii="Cambria Math" w:hAnsi="Cambria Math"/>
            <w:color w:val="auto"/>
            <w:sz w:val="28"/>
            <w:szCs w:val="28"/>
            <w:lang w:eastAsia="ru-RU"/>
            <w:rPrChange w:id="303" w:author="ASD" w:date="2016-06-09T16:59:00Z">
              <w:rPr>
                <w:rFonts w:ascii="Cambria Math" w:hAnsi="Cambria Math"/>
                <w:color w:val="auto"/>
                <w:sz w:val="28"/>
                <w:szCs w:val="28"/>
                <w:lang w:val="en-US" w:eastAsia="ru-RU"/>
              </w:rPr>
            </w:rPrChange>
          </w:rPr>
          <m:t>I</m:t>
        </m:r>
        <m:r>
          <w:rPr>
            <w:rFonts w:ascii="Cambria Math" w:hAnsi="Cambria Math"/>
            <w:color w:val="auto"/>
            <w:sz w:val="28"/>
            <w:szCs w:val="28"/>
            <w:lang w:eastAsia="ru-RU"/>
          </w:rPr>
          <m:t>'</m:t>
        </m:r>
      </m:oMath>
      <w:r w:rsidRPr="00891248">
        <w:rPr>
          <w:color w:val="auto"/>
          <w:sz w:val="28"/>
          <w:szCs w:val="28"/>
          <w:lang w:eastAsia="ru-RU"/>
          <w:rPrChange w:id="304" w:author="ASD" w:date="2016-06-09T16:59:00Z">
            <w:rPr>
              <w:color w:val="auto"/>
              <w:sz w:val="28"/>
              <w:szCs w:val="28"/>
              <w:lang w:val="ru-RU" w:eastAsia="ru-RU"/>
            </w:rPr>
          </w:rPrChange>
        </w:rPr>
        <w:t>.</w:t>
      </w:r>
    </w:p>
    <w:p w:rsidR="00992E20" w:rsidRPr="00A40462" w:rsidRDefault="000C56C8" w:rsidP="0075355C">
      <w:pPr>
        <w:pStyle w:val="NormalWeb"/>
        <w:shd w:val="clear" w:color="auto" w:fill="FFFFFF"/>
        <w:spacing w:before="0" w:beforeAutospacing="0" w:after="0" w:afterAutospacing="0" w:line="360" w:lineRule="auto"/>
        <w:ind w:firstLine="630"/>
        <w:rPr>
          <w:color w:val="auto"/>
          <w:sz w:val="28"/>
          <w:szCs w:val="28"/>
          <w:lang w:val="ru-RU" w:eastAsia="ru-RU"/>
        </w:rPr>
      </w:pPr>
      <w:r w:rsidRPr="00891248">
        <w:rPr>
          <w:color w:val="auto"/>
          <w:sz w:val="28"/>
          <w:szCs w:val="28"/>
          <w:lang w:eastAsia="ru-RU"/>
        </w:rPr>
        <w:t xml:space="preserve">Інтегральне зображення </w:t>
      </w:r>
      <w:r w:rsidR="00992E20" w:rsidRPr="00891248">
        <w:rPr>
          <w:color w:val="auto"/>
          <w:sz w:val="28"/>
          <w:szCs w:val="28"/>
          <w:lang w:eastAsia="ru-RU"/>
        </w:rPr>
        <w:t>обчислю</w:t>
      </w:r>
      <w:r w:rsidRPr="00891248">
        <w:rPr>
          <w:color w:val="auto"/>
          <w:sz w:val="28"/>
          <w:szCs w:val="28"/>
          <w:lang w:eastAsia="ru-RU"/>
        </w:rPr>
        <w:t>ється за один прохід</w:t>
      </w:r>
      <w:r w:rsidR="00992E20" w:rsidRPr="00891248">
        <w:rPr>
          <w:color w:val="auto"/>
          <w:sz w:val="28"/>
          <w:szCs w:val="28"/>
          <w:lang w:eastAsia="ru-RU"/>
        </w:rPr>
        <w:t xml:space="preserve">, використовуючи той факт, що я </w:t>
      </w:r>
      <m:oMath>
        <m:sSubSup>
          <m:sSubSupPr>
            <m:ctrlPr>
              <w:rPr>
                <w:rFonts w:ascii="Cambria Math" w:hAnsi="Cambria Math"/>
                <w:i/>
                <w:color w:val="auto"/>
                <w:sz w:val="28"/>
                <w:szCs w:val="28"/>
                <w:lang w:eastAsia="ru-RU"/>
              </w:rPr>
            </m:ctrlPr>
          </m:sSubSupPr>
          <m:e>
            <m:r>
              <w:rPr>
                <w:rFonts w:ascii="Cambria Math" w:hAnsi="Cambria Math"/>
                <w:color w:val="auto"/>
                <w:sz w:val="28"/>
                <w:szCs w:val="28"/>
                <w:lang w:eastAsia="ru-RU"/>
              </w:rPr>
              <m:t>I(x</m:t>
            </m:r>
          </m:e>
          <m:sub>
            <m:r>
              <w:rPr>
                <w:rFonts w:ascii="Cambria Math" w:hAnsi="Cambria Math"/>
                <w:color w:val="auto"/>
                <w:sz w:val="28"/>
                <w:szCs w:val="28"/>
                <w:lang w:eastAsia="ru-RU"/>
              </w:rPr>
              <m:t xml:space="preserve"> </m:t>
            </m:r>
          </m:sub>
          <m:sup>
            <m:r>
              <w:rPr>
                <w:rFonts w:ascii="Cambria Math" w:hAnsi="Cambria Math"/>
                <w:color w:val="auto"/>
                <w:sz w:val="28"/>
                <w:szCs w:val="28"/>
                <w:lang w:eastAsia="ru-RU"/>
              </w:rPr>
              <m:t>'</m:t>
            </m:r>
          </m:sup>
        </m:sSubSup>
        <m:r>
          <w:rPr>
            <w:rFonts w:ascii="Cambria Math" w:hAnsi="Cambria Math"/>
            <w:color w:val="auto"/>
            <w:sz w:val="28"/>
            <w:szCs w:val="28"/>
            <w:lang w:eastAsia="ru-RU"/>
          </w:rPr>
          <m:t xml:space="preserve">, </m:t>
        </m:r>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y</m:t>
            </m:r>
          </m:e>
          <m:sup>
            <m:r>
              <w:rPr>
                <w:rFonts w:ascii="Cambria Math" w:hAnsi="Cambria Math"/>
                <w:color w:val="auto"/>
                <w:sz w:val="28"/>
                <w:szCs w:val="28"/>
                <w:lang w:eastAsia="ru-RU"/>
              </w:rPr>
              <m:t>'</m:t>
            </m:r>
          </m:sup>
        </m:sSup>
        <m:r>
          <w:rPr>
            <w:rFonts w:ascii="Cambria Math" w:hAnsi="Cambria Math"/>
            <w:color w:val="auto"/>
            <w:sz w:val="28"/>
            <w:szCs w:val="28"/>
            <w:lang w:eastAsia="ru-RU"/>
          </w:rPr>
          <m:t>)</m:t>
        </m:r>
      </m:oMath>
      <w:r w:rsidR="00A40462">
        <w:rPr>
          <w:color w:val="auto"/>
          <w:sz w:val="28"/>
          <w:szCs w:val="28"/>
          <w:lang w:eastAsia="ru-RU"/>
        </w:rPr>
        <w:t xml:space="preserve"> можна розкласти.</w:t>
      </w:r>
    </w:p>
    <w:p w:rsidR="00992E20" w:rsidRPr="00891248" w:rsidRDefault="006B0AF4" w:rsidP="0075355C">
      <w:pPr>
        <w:pStyle w:val="NormalWeb"/>
        <w:shd w:val="clear" w:color="auto" w:fill="FFFFFF"/>
        <w:spacing w:before="0" w:beforeAutospacing="0" w:after="0" w:afterAutospacing="0" w:line="360" w:lineRule="auto"/>
        <w:ind w:firstLine="630"/>
        <w:jc w:val="right"/>
        <w:rPr>
          <w:color w:val="auto"/>
          <w:sz w:val="28"/>
          <w:szCs w:val="28"/>
          <w:lang w:eastAsia="ru-RU"/>
        </w:rPr>
      </w:pPr>
      <m:oMath>
        <m:sSubSup>
          <m:sSubSupPr>
            <m:ctrlPr>
              <w:rPr>
                <w:rFonts w:ascii="Cambria Math" w:hAnsi="Cambria Math"/>
                <w:i/>
                <w:color w:val="auto"/>
                <w:sz w:val="28"/>
                <w:szCs w:val="28"/>
                <w:lang w:eastAsia="ru-RU"/>
              </w:rPr>
            </m:ctrlPr>
          </m:sSubSupPr>
          <m:e>
            <m:r>
              <w:rPr>
                <w:rFonts w:ascii="Cambria Math" w:hAnsi="Cambria Math"/>
                <w:color w:val="auto"/>
                <w:sz w:val="28"/>
                <w:szCs w:val="28"/>
                <w:lang w:eastAsia="ru-RU"/>
              </w:rPr>
              <m:t>I'(x</m:t>
            </m:r>
          </m:e>
          <m:sub>
            <m:r>
              <w:rPr>
                <w:rFonts w:ascii="Cambria Math" w:hAnsi="Cambria Math"/>
                <w:color w:val="auto"/>
                <w:sz w:val="28"/>
                <w:szCs w:val="28"/>
                <w:lang w:eastAsia="ru-RU"/>
              </w:rPr>
              <m:t xml:space="preserve"> </m:t>
            </m:r>
          </m:sub>
          <m:sup>
            <m:r>
              <w:rPr>
                <w:rFonts w:ascii="Cambria Math" w:hAnsi="Cambria Math"/>
                <w:color w:val="auto"/>
                <w:sz w:val="28"/>
                <w:szCs w:val="28"/>
                <w:lang w:eastAsia="ru-RU"/>
              </w:rPr>
              <m:t xml:space="preserve"> </m:t>
            </m:r>
          </m:sup>
        </m:sSubSup>
        <m:r>
          <w:rPr>
            <w:rFonts w:ascii="Cambria Math" w:hAnsi="Cambria Math"/>
            <w:color w:val="auto"/>
            <w:sz w:val="28"/>
            <w:szCs w:val="28"/>
            <w:lang w:eastAsia="ru-RU"/>
          </w:rPr>
          <m:t xml:space="preserve">, </m:t>
        </m:r>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y</m:t>
            </m:r>
          </m:e>
          <m:sup>
            <m:r>
              <w:rPr>
                <w:rFonts w:ascii="Cambria Math" w:hAnsi="Cambria Math"/>
                <w:color w:val="auto"/>
                <w:sz w:val="28"/>
                <w:szCs w:val="28"/>
                <w:lang w:eastAsia="ru-RU"/>
              </w:rPr>
              <m:t xml:space="preserve"> </m:t>
            </m:r>
          </m:sup>
        </m:sSup>
        <m:r>
          <w:rPr>
            <w:rFonts w:ascii="Cambria Math" w:hAnsi="Cambria Math"/>
            <w:color w:val="auto"/>
            <w:sz w:val="28"/>
            <w:szCs w:val="28"/>
            <w:lang w:eastAsia="ru-RU"/>
          </w:rPr>
          <m:t>)=</m:t>
        </m:r>
        <m:sSubSup>
          <m:sSubSupPr>
            <m:ctrlPr>
              <w:rPr>
                <w:rFonts w:ascii="Cambria Math" w:hAnsi="Cambria Math"/>
                <w:i/>
                <w:color w:val="auto"/>
                <w:sz w:val="28"/>
                <w:szCs w:val="28"/>
                <w:lang w:eastAsia="ru-RU"/>
              </w:rPr>
            </m:ctrlPr>
          </m:sSubSupPr>
          <m:e>
            <m:r>
              <w:rPr>
                <w:rFonts w:ascii="Cambria Math" w:hAnsi="Cambria Math"/>
                <w:color w:val="auto"/>
                <w:sz w:val="28"/>
                <w:szCs w:val="28"/>
                <w:lang w:eastAsia="ru-RU"/>
              </w:rPr>
              <m:t>I(</m:t>
            </m:r>
          </m:e>
          <m:sub>
            <m:r>
              <w:rPr>
                <w:rFonts w:ascii="Cambria Math" w:hAnsi="Cambria Math"/>
                <w:color w:val="auto"/>
                <w:sz w:val="28"/>
                <w:szCs w:val="28"/>
                <w:lang w:eastAsia="ru-RU"/>
              </w:rPr>
              <m:t xml:space="preserve"> </m:t>
            </m:r>
          </m:sub>
          <m:sup>
            <m:r>
              <w:rPr>
                <w:rFonts w:ascii="Cambria Math" w:hAnsi="Cambria Math"/>
                <w:color w:val="auto"/>
                <w:sz w:val="28"/>
                <w:szCs w:val="28"/>
                <w:lang w:eastAsia="ru-RU"/>
              </w:rPr>
              <m:t xml:space="preserve"> </m:t>
            </m:r>
          </m:sup>
        </m:sSubSup>
        <m:r>
          <w:rPr>
            <w:rFonts w:ascii="Cambria Math" w:hAnsi="Cambria Math"/>
            <w:color w:val="auto"/>
            <w:sz w:val="28"/>
            <w:szCs w:val="28"/>
            <w:lang w:eastAsia="ru-RU"/>
          </w:rPr>
          <m:t>x, y)+</m:t>
        </m:r>
        <m:sSubSup>
          <m:sSubSupPr>
            <m:ctrlPr>
              <w:rPr>
                <w:rFonts w:ascii="Cambria Math" w:hAnsi="Cambria Math"/>
                <w:i/>
                <w:color w:val="auto"/>
                <w:sz w:val="28"/>
                <w:szCs w:val="28"/>
                <w:lang w:eastAsia="ru-RU"/>
              </w:rPr>
            </m:ctrlPr>
          </m:sSubSupPr>
          <m:e>
            <m:r>
              <w:rPr>
                <w:rFonts w:ascii="Cambria Math" w:hAnsi="Cambria Math"/>
                <w:color w:val="auto"/>
                <w:sz w:val="28"/>
                <w:szCs w:val="28"/>
                <w:lang w:eastAsia="ru-RU"/>
              </w:rPr>
              <m:t>I(x</m:t>
            </m:r>
          </m:e>
          <m:sub>
            <m:r>
              <w:rPr>
                <w:rFonts w:ascii="Cambria Math" w:hAnsi="Cambria Math"/>
                <w:color w:val="auto"/>
                <w:sz w:val="28"/>
                <w:szCs w:val="28"/>
                <w:lang w:eastAsia="ru-RU"/>
              </w:rPr>
              <m:t xml:space="preserve"> </m:t>
            </m:r>
          </m:sub>
          <m:sup>
            <m:r>
              <w:rPr>
                <w:rFonts w:ascii="Cambria Math" w:hAnsi="Cambria Math"/>
                <w:color w:val="auto"/>
                <w:sz w:val="28"/>
                <w:szCs w:val="28"/>
                <w:lang w:eastAsia="ru-RU"/>
              </w:rPr>
              <m:t xml:space="preserve"> </m:t>
            </m:r>
          </m:sup>
        </m:sSubSup>
        <m:r>
          <w:rPr>
            <w:rFonts w:ascii="Cambria Math" w:hAnsi="Cambria Math"/>
            <w:color w:val="auto"/>
            <w:sz w:val="28"/>
            <w:szCs w:val="28"/>
            <w:lang w:eastAsia="ru-RU"/>
          </w:rPr>
          <m:t>-1, y)+</m:t>
        </m:r>
        <m:sSubSup>
          <m:sSubSupPr>
            <m:ctrlPr>
              <w:rPr>
                <w:rFonts w:ascii="Cambria Math" w:hAnsi="Cambria Math"/>
                <w:i/>
                <w:color w:val="auto"/>
                <w:sz w:val="28"/>
                <w:szCs w:val="28"/>
                <w:lang w:eastAsia="ru-RU"/>
              </w:rPr>
            </m:ctrlPr>
          </m:sSubSupPr>
          <m:e>
            <m:r>
              <w:rPr>
                <w:rFonts w:ascii="Cambria Math" w:hAnsi="Cambria Math"/>
                <w:color w:val="auto"/>
                <w:sz w:val="28"/>
                <w:szCs w:val="28"/>
                <w:lang w:eastAsia="ru-RU"/>
              </w:rPr>
              <m:t>I(x</m:t>
            </m:r>
          </m:e>
          <m:sub>
            <m:r>
              <w:rPr>
                <w:rFonts w:ascii="Cambria Math" w:hAnsi="Cambria Math"/>
                <w:color w:val="auto"/>
                <w:sz w:val="28"/>
                <w:szCs w:val="28"/>
                <w:lang w:eastAsia="ru-RU"/>
              </w:rPr>
              <m:t xml:space="preserve"> </m:t>
            </m:r>
          </m:sub>
          <m:sup>
            <m:r>
              <w:rPr>
                <w:rFonts w:ascii="Cambria Math" w:hAnsi="Cambria Math"/>
                <w:color w:val="auto"/>
                <w:sz w:val="28"/>
                <w:szCs w:val="28"/>
                <w:lang w:eastAsia="ru-RU"/>
              </w:rPr>
              <m:t xml:space="preserve"> </m:t>
            </m:r>
          </m:sup>
        </m:sSubSup>
        <m:r>
          <w:rPr>
            <w:rFonts w:ascii="Cambria Math" w:hAnsi="Cambria Math"/>
            <w:color w:val="auto"/>
            <w:sz w:val="28"/>
            <w:szCs w:val="28"/>
            <w:lang w:eastAsia="ru-RU"/>
          </w:rPr>
          <m:t xml:space="preserve">, </m:t>
        </m:r>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y</m:t>
            </m:r>
          </m:e>
          <m:sup>
            <m:r>
              <w:rPr>
                <w:rFonts w:ascii="Cambria Math" w:hAnsi="Cambria Math"/>
                <w:color w:val="auto"/>
                <w:sz w:val="28"/>
                <w:szCs w:val="28"/>
                <w:lang w:eastAsia="ru-RU"/>
              </w:rPr>
              <m:t xml:space="preserve"> </m:t>
            </m:r>
          </m:sup>
        </m:sSup>
        <m:r>
          <w:rPr>
            <w:rFonts w:ascii="Cambria Math" w:hAnsi="Cambria Math"/>
            <w:color w:val="auto"/>
            <w:sz w:val="28"/>
            <w:szCs w:val="28"/>
            <w:lang w:eastAsia="ru-RU"/>
          </w:rPr>
          <m:t>-1)-</m:t>
        </m:r>
        <m:sSubSup>
          <m:sSubSupPr>
            <m:ctrlPr>
              <w:rPr>
                <w:rFonts w:ascii="Cambria Math" w:hAnsi="Cambria Math"/>
                <w:i/>
                <w:color w:val="auto"/>
                <w:sz w:val="28"/>
                <w:szCs w:val="28"/>
                <w:lang w:eastAsia="ru-RU"/>
              </w:rPr>
            </m:ctrlPr>
          </m:sSubSupPr>
          <m:e>
            <m:r>
              <w:rPr>
                <w:rFonts w:ascii="Cambria Math" w:hAnsi="Cambria Math"/>
                <w:color w:val="auto"/>
                <w:sz w:val="28"/>
                <w:szCs w:val="28"/>
                <w:lang w:eastAsia="ru-RU"/>
              </w:rPr>
              <m:t>I(x</m:t>
            </m:r>
          </m:e>
          <m:sub>
            <m:r>
              <w:rPr>
                <w:rFonts w:ascii="Cambria Math" w:hAnsi="Cambria Math"/>
                <w:color w:val="auto"/>
                <w:sz w:val="28"/>
                <w:szCs w:val="28"/>
                <w:lang w:eastAsia="ru-RU"/>
              </w:rPr>
              <m:t xml:space="preserve"> </m:t>
            </m:r>
          </m:sub>
          <m:sup>
            <m:r>
              <w:rPr>
                <w:rFonts w:ascii="Cambria Math" w:hAnsi="Cambria Math"/>
                <w:color w:val="auto"/>
                <w:sz w:val="28"/>
                <w:szCs w:val="28"/>
                <w:lang w:eastAsia="ru-RU"/>
              </w:rPr>
              <m:t xml:space="preserve"> </m:t>
            </m:r>
          </m:sup>
        </m:sSubSup>
        <m:r>
          <w:rPr>
            <w:rFonts w:ascii="Cambria Math" w:hAnsi="Cambria Math"/>
            <w:color w:val="auto"/>
            <w:sz w:val="28"/>
            <w:szCs w:val="28"/>
            <w:lang w:eastAsia="ru-RU"/>
          </w:rPr>
          <m:t xml:space="preserve">- 1, </m:t>
        </m:r>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y</m:t>
            </m:r>
          </m:e>
          <m:sup>
            <m:r>
              <w:rPr>
                <w:rFonts w:ascii="Cambria Math" w:hAnsi="Cambria Math"/>
                <w:color w:val="auto"/>
                <w:sz w:val="28"/>
                <w:szCs w:val="28"/>
                <w:lang w:eastAsia="ru-RU"/>
              </w:rPr>
              <m:t xml:space="preserve"> </m:t>
            </m:r>
          </m:sup>
        </m:sSup>
        <m:r>
          <w:rPr>
            <w:rFonts w:ascii="Cambria Math" w:hAnsi="Cambria Math"/>
            <w:color w:val="auto"/>
            <w:sz w:val="28"/>
            <w:szCs w:val="28"/>
            <w:lang w:eastAsia="ru-RU"/>
          </w:rPr>
          <m:t>- 1)</m:t>
        </m:r>
      </m:oMath>
      <w:r w:rsidR="00992E20" w:rsidRPr="00891248">
        <w:rPr>
          <w:color w:val="auto"/>
          <w:sz w:val="28"/>
          <w:szCs w:val="28"/>
          <w:lang w:eastAsia="ru-RU"/>
        </w:rPr>
        <w:t>, (3.19)</w:t>
      </w:r>
    </w:p>
    <w:p w:rsidR="004E408B" w:rsidRPr="00891248" w:rsidRDefault="00992E20"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У рівнянні. 3.</w:t>
      </w:r>
      <w:r w:rsidR="000C56C8" w:rsidRPr="00891248">
        <w:rPr>
          <w:color w:val="auto"/>
          <w:sz w:val="28"/>
          <w:szCs w:val="28"/>
          <w:lang w:eastAsia="ru-RU"/>
        </w:rPr>
        <w:t xml:space="preserve">19 </w:t>
      </w:r>
      <w:r w:rsidRPr="00891248">
        <w:rPr>
          <w:color w:val="auto"/>
          <w:sz w:val="28"/>
          <w:szCs w:val="28"/>
          <w:lang w:eastAsia="ru-RU"/>
        </w:rPr>
        <w:t xml:space="preserve"> </w:t>
      </w:r>
      <m:oMath>
        <m:sSubSup>
          <m:sSubSupPr>
            <m:ctrlPr>
              <w:rPr>
                <w:rFonts w:ascii="Cambria Math" w:hAnsi="Cambria Math"/>
                <w:i/>
                <w:color w:val="auto"/>
                <w:sz w:val="28"/>
                <w:szCs w:val="28"/>
                <w:lang w:eastAsia="ru-RU"/>
              </w:rPr>
            </m:ctrlPr>
          </m:sSubSupPr>
          <m:e>
            <m:r>
              <w:rPr>
                <w:rFonts w:ascii="Cambria Math" w:hAnsi="Cambria Math"/>
                <w:color w:val="auto"/>
                <w:sz w:val="28"/>
                <w:szCs w:val="28"/>
                <w:lang w:eastAsia="ru-RU"/>
              </w:rPr>
              <m:t>I'(</m:t>
            </m:r>
            <m:r>
              <w:rPr>
                <w:rFonts w:ascii="Cambria Math" w:hAnsi="Cambria Math"/>
                <w:color w:val="auto"/>
                <w:sz w:val="28"/>
                <w:szCs w:val="28"/>
                <w:lang w:eastAsia="ru-RU"/>
              </w:rPr>
              <m:t>x</m:t>
            </m:r>
          </m:e>
          <m:sub>
            <m:r>
              <w:rPr>
                <w:rFonts w:ascii="Cambria Math" w:hAnsi="Cambria Math"/>
                <w:color w:val="auto"/>
                <w:sz w:val="28"/>
                <w:szCs w:val="28"/>
                <w:lang w:eastAsia="ru-RU"/>
              </w:rPr>
              <m:t xml:space="preserve"> </m:t>
            </m:r>
          </m:sub>
          <m:sup>
            <m:r>
              <w:rPr>
                <w:rFonts w:ascii="Cambria Math" w:hAnsi="Cambria Math"/>
                <w:color w:val="auto"/>
                <w:sz w:val="28"/>
                <w:szCs w:val="28"/>
                <w:lang w:eastAsia="ru-RU"/>
              </w:rPr>
              <m:t xml:space="preserve"> </m:t>
            </m:r>
          </m:sup>
        </m:sSubSup>
        <m:r>
          <w:rPr>
            <w:rFonts w:ascii="Cambria Math" w:hAnsi="Cambria Math"/>
            <w:color w:val="auto"/>
            <w:sz w:val="28"/>
            <w:szCs w:val="28"/>
            <w:lang w:eastAsia="ru-RU"/>
          </w:rPr>
          <m:t xml:space="preserve">, </m:t>
        </m:r>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y</m:t>
            </m:r>
          </m:e>
          <m:sup>
            <m:r>
              <w:rPr>
                <w:rFonts w:ascii="Cambria Math" w:hAnsi="Cambria Math"/>
                <w:color w:val="auto"/>
                <w:sz w:val="28"/>
                <w:szCs w:val="28"/>
                <w:lang w:eastAsia="ru-RU"/>
              </w:rPr>
              <m:t xml:space="preserve"> </m:t>
            </m:r>
          </m:sup>
        </m:sSup>
        <m:r>
          <w:rPr>
            <w:rFonts w:ascii="Cambria Math" w:hAnsi="Cambria Math"/>
            <w:color w:val="auto"/>
            <w:sz w:val="28"/>
            <w:szCs w:val="28"/>
            <w:lang w:eastAsia="ru-RU"/>
          </w:rPr>
          <m:t xml:space="preserve">)=0 </m:t>
        </m:r>
      </m:oMath>
      <w:r w:rsidRPr="00891248">
        <w:rPr>
          <w:color w:val="auto"/>
          <w:sz w:val="28"/>
          <w:szCs w:val="28"/>
          <w:lang w:eastAsia="ru-RU"/>
        </w:rPr>
        <w:t xml:space="preserve">при х = 0 або у = 0. Використовуючи інтегральне представлення зображення, обчислення </w:t>
      </w:r>
      <w:r w:rsidR="000C56C8" w:rsidRPr="00891248">
        <w:rPr>
          <w:color w:val="auto"/>
          <w:sz w:val="28"/>
          <w:szCs w:val="28"/>
          <w:lang w:eastAsia="ru-RU"/>
        </w:rPr>
        <w:t>суми пікселів перестає мати зміст до певної точки. На рис. 3.</w:t>
      </w:r>
      <w:r w:rsidR="003F4397" w:rsidRPr="00891248">
        <w:rPr>
          <w:color w:val="auto"/>
          <w:sz w:val="28"/>
          <w:szCs w:val="28"/>
          <w:lang w:eastAsia="ru-RU"/>
          <w:rPrChange w:id="305" w:author="ASD" w:date="2016-06-09T16:59:00Z">
            <w:rPr>
              <w:color w:val="auto"/>
              <w:sz w:val="28"/>
              <w:szCs w:val="28"/>
              <w:lang w:val="ru-RU" w:eastAsia="ru-RU"/>
            </w:rPr>
          </w:rPrChange>
        </w:rPr>
        <w:t>10</w:t>
      </w:r>
      <w:r w:rsidR="000C56C8" w:rsidRPr="00891248">
        <w:rPr>
          <w:color w:val="auto"/>
          <w:sz w:val="28"/>
          <w:szCs w:val="28"/>
          <w:lang w:eastAsia="ru-RU"/>
        </w:rPr>
        <w:t xml:space="preserve"> </w:t>
      </w:r>
      <w:r w:rsidRPr="00891248">
        <w:rPr>
          <w:color w:val="auto"/>
          <w:sz w:val="28"/>
          <w:szCs w:val="28"/>
          <w:lang w:eastAsia="ru-RU"/>
        </w:rPr>
        <w:t xml:space="preserve">, сума значень пікселів </w:t>
      </w:r>
      <w:r w:rsidR="000C56C8" w:rsidRPr="00891248">
        <w:rPr>
          <w:color w:val="auto"/>
          <w:sz w:val="28"/>
          <w:szCs w:val="28"/>
          <w:lang w:eastAsia="ru-RU"/>
        </w:rPr>
        <w:t>у</w:t>
      </w:r>
      <w:r w:rsidRPr="00891248">
        <w:rPr>
          <w:color w:val="auto"/>
          <w:sz w:val="28"/>
          <w:szCs w:val="28"/>
          <w:lang w:eastAsia="ru-RU"/>
        </w:rPr>
        <w:t xml:space="preserve"> межах прямокутника ABCD </w:t>
      </w:r>
      <w:r w:rsidR="000C56C8" w:rsidRPr="00891248">
        <w:rPr>
          <w:color w:val="auto"/>
          <w:sz w:val="28"/>
          <w:szCs w:val="28"/>
          <w:lang w:eastAsia="ru-RU"/>
        </w:rPr>
        <w:t>обчислюється</w:t>
      </w:r>
      <w:r w:rsidRPr="00891248">
        <w:rPr>
          <w:color w:val="auto"/>
          <w:sz w:val="28"/>
          <w:szCs w:val="28"/>
          <w:lang w:eastAsia="ru-RU"/>
        </w:rPr>
        <w:t xml:space="preserve"> наступним чином. По-перше,</w:t>
      </w:r>
      <w:r w:rsidR="000C56C8" w:rsidRPr="00891248">
        <w:rPr>
          <w:color w:val="auto"/>
          <w:sz w:val="28"/>
          <w:szCs w:val="28"/>
          <w:lang w:eastAsia="ru-RU"/>
        </w:rPr>
        <w:t xml:space="preserve"> обчислюється</w:t>
      </w:r>
      <w:r w:rsidRPr="00891248">
        <w:rPr>
          <w:color w:val="auto"/>
          <w:sz w:val="28"/>
          <w:szCs w:val="28"/>
          <w:lang w:eastAsia="ru-RU"/>
        </w:rPr>
        <w:t xml:space="preserve"> сума</w:t>
      </w:r>
      <w:r w:rsidR="000C56C8" w:rsidRPr="00891248">
        <w:rPr>
          <w:color w:val="auto"/>
          <w:sz w:val="28"/>
          <w:szCs w:val="28"/>
          <w:lang w:eastAsia="ru-RU"/>
        </w:rPr>
        <w:t xml:space="preserve"> всіх пікселів між точкою (0,0) та</w:t>
      </w:r>
      <w:r w:rsidRPr="00891248">
        <w:rPr>
          <w:color w:val="auto"/>
          <w:sz w:val="28"/>
          <w:szCs w:val="28"/>
          <w:lang w:eastAsia="ru-RU"/>
        </w:rPr>
        <w:t xml:space="preserve"> точк</w:t>
      </w:r>
      <w:r w:rsidR="000C56C8" w:rsidRPr="00891248">
        <w:rPr>
          <w:color w:val="auto"/>
          <w:sz w:val="28"/>
          <w:szCs w:val="28"/>
          <w:lang w:eastAsia="ru-RU"/>
        </w:rPr>
        <w:t>ою D. Д</w:t>
      </w:r>
      <w:r w:rsidRPr="00891248">
        <w:rPr>
          <w:color w:val="auto"/>
          <w:sz w:val="28"/>
          <w:szCs w:val="28"/>
          <w:lang w:eastAsia="ru-RU"/>
        </w:rPr>
        <w:t>алі,</w:t>
      </w:r>
      <w:r w:rsidR="000C56C8" w:rsidRPr="00891248">
        <w:rPr>
          <w:color w:val="auto"/>
          <w:sz w:val="28"/>
          <w:szCs w:val="28"/>
          <w:lang w:eastAsia="ru-RU"/>
        </w:rPr>
        <w:t xml:space="preserve"> пікселі</w:t>
      </w:r>
      <w:r w:rsidRPr="00891248">
        <w:rPr>
          <w:color w:val="auto"/>
          <w:sz w:val="28"/>
          <w:szCs w:val="28"/>
          <w:lang w:eastAsia="ru-RU"/>
        </w:rPr>
        <w:t xml:space="preserve"> в області між (0,0) і B віднімаються, а також пікселі в області між і (0,0) і C. Область між (0,0) і А </w:t>
      </w:r>
      <w:r w:rsidR="000C56C8" w:rsidRPr="00891248">
        <w:rPr>
          <w:color w:val="auto"/>
          <w:sz w:val="28"/>
          <w:szCs w:val="28"/>
          <w:lang w:eastAsia="ru-RU"/>
        </w:rPr>
        <w:t>треба</w:t>
      </w:r>
      <w:r w:rsidRPr="00891248">
        <w:rPr>
          <w:color w:val="auto"/>
          <w:sz w:val="28"/>
          <w:szCs w:val="28"/>
          <w:lang w:eastAsia="ru-RU"/>
        </w:rPr>
        <w:t xml:space="preserve"> доданий ще</w:t>
      </w:r>
      <w:r w:rsidR="000C56C8" w:rsidRPr="00891248">
        <w:rPr>
          <w:color w:val="auto"/>
          <w:sz w:val="28"/>
          <w:szCs w:val="28"/>
          <w:lang w:eastAsia="ru-RU"/>
        </w:rPr>
        <w:t xml:space="preserve"> раз, так як вона віднімається</w:t>
      </w:r>
      <w:r w:rsidRPr="00891248">
        <w:rPr>
          <w:color w:val="auto"/>
          <w:sz w:val="28"/>
          <w:szCs w:val="28"/>
          <w:lang w:eastAsia="ru-RU"/>
        </w:rPr>
        <w:t xml:space="preserve"> два рази. Використовуючи це </w:t>
      </w:r>
      <w:r w:rsidRPr="00891248">
        <w:rPr>
          <w:color w:val="auto"/>
          <w:sz w:val="28"/>
          <w:szCs w:val="28"/>
          <w:lang w:eastAsia="ru-RU"/>
        </w:rPr>
        <w:lastRenderedPageBreak/>
        <w:t>зауваження, формулу для обчисленн</w:t>
      </w:r>
      <w:r w:rsidR="000C56C8" w:rsidRPr="00891248">
        <w:rPr>
          <w:color w:val="auto"/>
          <w:sz w:val="28"/>
          <w:szCs w:val="28"/>
          <w:lang w:eastAsia="ru-RU"/>
        </w:rPr>
        <w:t>я суми пікселів в межах рамки B</w:t>
      </w:r>
      <w:r w:rsidRPr="00891248">
        <w:rPr>
          <w:color w:val="auto"/>
          <w:sz w:val="28"/>
          <w:szCs w:val="28"/>
          <w:lang w:eastAsia="ru-RU"/>
        </w:rPr>
        <w:t xml:space="preserve"> </w:t>
      </w:r>
      <w:r w:rsidR="007E04ED" w:rsidRPr="00891248">
        <w:rPr>
          <w:color w:val="auto"/>
          <w:sz w:val="28"/>
          <w:szCs w:val="28"/>
          <w:lang w:eastAsia="ru-RU"/>
        </w:rPr>
        <w:t xml:space="preserve">задають </w:t>
      </w:r>
      <w:r w:rsidRPr="00891248">
        <w:rPr>
          <w:color w:val="auto"/>
          <w:sz w:val="28"/>
          <w:szCs w:val="28"/>
          <w:lang w:eastAsia="ru-RU"/>
        </w:rPr>
        <w:t xml:space="preserve"> параметр</w:t>
      </w:r>
      <w:r w:rsidR="007E04ED" w:rsidRPr="00891248">
        <w:rPr>
          <w:color w:val="auto"/>
          <w:sz w:val="28"/>
          <w:szCs w:val="28"/>
          <w:lang w:eastAsia="ru-RU"/>
        </w:rPr>
        <w:t>и</w:t>
      </w:r>
      <w:r w:rsidRPr="00891248">
        <w:rPr>
          <w:color w:val="auto"/>
          <w:sz w:val="28"/>
          <w:szCs w:val="28"/>
          <w:lang w:eastAsia="ru-RU"/>
        </w:rPr>
        <w:t xml:space="preserve"> (</w:t>
      </w:r>
      <w:r w:rsidRPr="00891248">
        <w:rPr>
          <w:i/>
          <w:color w:val="auto"/>
          <w:sz w:val="28"/>
          <w:szCs w:val="28"/>
          <w:lang w:eastAsia="ru-RU"/>
        </w:rPr>
        <w:t xml:space="preserve">х, у, </w:t>
      </w:r>
      <w:r w:rsidR="000C56C8" w:rsidRPr="00891248">
        <w:rPr>
          <w:i/>
          <w:color w:val="auto"/>
          <w:sz w:val="28"/>
          <w:szCs w:val="28"/>
          <w:lang w:eastAsia="ru-RU"/>
          <w:rPrChange w:id="306" w:author="ASD" w:date="2016-06-09T16:59:00Z">
            <w:rPr>
              <w:i/>
              <w:color w:val="auto"/>
              <w:sz w:val="28"/>
              <w:szCs w:val="28"/>
              <w:lang w:val="en-US" w:eastAsia="ru-RU"/>
            </w:rPr>
          </w:rPrChange>
        </w:rPr>
        <w:t>w</w:t>
      </w:r>
      <w:r w:rsidRPr="00891248">
        <w:rPr>
          <w:i/>
          <w:color w:val="auto"/>
          <w:sz w:val="28"/>
          <w:szCs w:val="28"/>
          <w:lang w:eastAsia="ru-RU"/>
        </w:rPr>
        <w:t xml:space="preserve">, </w:t>
      </w:r>
      <w:r w:rsidR="000C56C8" w:rsidRPr="00891248">
        <w:rPr>
          <w:i/>
          <w:color w:val="auto"/>
          <w:sz w:val="28"/>
          <w:szCs w:val="28"/>
          <w:lang w:eastAsia="ru-RU"/>
          <w:rPrChange w:id="307" w:author="ASD" w:date="2016-06-09T16:59:00Z">
            <w:rPr>
              <w:i/>
              <w:color w:val="auto"/>
              <w:sz w:val="28"/>
              <w:szCs w:val="28"/>
              <w:lang w:val="en-US" w:eastAsia="ru-RU"/>
            </w:rPr>
          </w:rPrChange>
        </w:rPr>
        <w:t>h</w:t>
      </w:r>
      <w:r w:rsidR="001B1CA1">
        <w:rPr>
          <w:color w:val="auto"/>
          <w:sz w:val="28"/>
          <w:szCs w:val="28"/>
          <w:lang w:eastAsia="ru-RU"/>
        </w:rPr>
        <w:t>).</w:t>
      </w:r>
    </w:p>
    <w:p w:rsidR="008B0C29" w:rsidRPr="00891248" w:rsidRDefault="006B0AF4" w:rsidP="0075355C">
      <w:pPr>
        <w:pStyle w:val="NormalWeb"/>
        <w:shd w:val="clear" w:color="auto" w:fill="FFFFFF"/>
        <w:spacing w:before="0" w:beforeAutospacing="0" w:after="0" w:afterAutospacing="0" w:line="360" w:lineRule="auto"/>
        <w:jc w:val="right"/>
        <w:rPr>
          <w:color w:val="auto"/>
          <w:sz w:val="28"/>
          <w:szCs w:val="28"/>
          <w:lang w:eastAsia="ru-RU"/>
        </w:rPr>
      </w:pPr>
      <m:oMath>
        <m:nary>
          <m:naryPr>
            <m:chr m:val="∑"/>
            <m:limLoc m:val="undOvr"/>
            <m:ctrlPr>
              <w:rPr>
                <w:rFonts w:ascii="Cambria Math" w:hAnsi="Cambria Math"/>
                <w:i/>
                <w:color w:val="auto"/>
                <w:lang w:eastAsia="ru-RU"/>
              </w:rPr>
            </m:ctrlPr>
          </m:naryPr>
          <m:sub>
            <m:r>
              <w:rPr>
                <w:rFonts w:ascii="Cambria Math" w:hAnsi="Cambria Math"/>
                <w:color w:val="auto"/>
                <w:lang w:eastAsia="ru-RU"/>
              </w:rPr>
              <m:t>i=1</m:t>
            </m:r>
          </m:sub>
          <m:sup>
            <m:r>
              <w:rPr>
                <w:rFonts w:ascii="Cambria Math" w:hAnsi="Cambria Math"/>
                <w:color w:val="auto"/>
                <w:lang w:eastAsia="ru-RU"/>
              </w:rPr>
              <m:t>n</m:t>
            </m:r>
          </m:sup>
          <m:e>
            <m:sSub>
              <m:sSubPr>
                <m:ctrlPr>
                  <w:rPr>
                    <w:rFonts w:ascii="Cambria Math" w:hAnsi="Cambria Math"/>
                    <w:i/>
                    <w:color w:val="auto"/>
                    <w:lang w:eastAsia="ru-RU"/>
                  </w:rPr>
                </m:ctrlPr>
              </m:sSubPr>
              <m:e>
                <m:r>
                  <w:rPr>
                    <w:rFonts w:ascii="Cambria Math" w:hAnsi="Cambria Math"/>
                    <w:color w:val="auto"/>
                    <w:lang w:eastAsia="ru-RU"/>
                  </w:rPr>
                  <m:t>x</m:t>
                </m:r>
              </m:e>
              <m:sub>
                <m:r>
                  <w:rPr>
                    <w:rFonts w:ascii="Cambria Math" w:hAnsi="Cambria Math"/>
                    <w:color w:val="auto"/>
                    <w:lang w:eastAsia="ru-RU"/>
                  </w:rPr>
                  <m:t>i</m:t>
                </m:r>
              </m:sub>
            </m:sSub>
          </m:e>
        </m:nary>
        <m:r>
          <w:rPr>
            <w:rFonts w:ascii="Cambria Math" w:hAnsi="Cambria Math"/>
            <w:color w:val="auto"/>
            <w:lang w:eastAsia="ru-RU"/>
          </w:rPr>
          <m:t>=</m:t>
        </m:r>
        <m:sSubSup>
          <m:sSubSupPr>
            <m:ctrlPr>
              <w:rPr>
                <w:rFonts w:ascii="Cambria Math" w:hAnsi="Cambria Math"/>
                <w:i/>
                <w:color w:val="auto"/>
                <w:lang w:eastAsia="ru-RU"/>
              </w:rPr>
            </m:ctrlPr>
          </m:sSubSupPr>
          <m:e>
            <m:sSup>
              <m:sSupPr>
                <m:ctrlPr>
                  <w:rPr>
                    <w:rFonts w:ascii="Cambria Math" w:hAnsi="Cambria Math"/>
                    <w:i/>
                    <w:color w:val="auto"/>
                    <w:lang w:eastAsia="ru-RU"/>
                  </w:rPr>
                </m:ctrlPr>
              </m:sSupPr>
              <m:e>
                <m:r>
                  <w:rPr>
                    <w:rFonts w:ascii="Cambria Math" w:hAnsi="Cambria Math"/>
                    <w:color w:val="auto"/>
                    <w:lang w:eastAsia="ru-RU"/>
                  </w:rPr>
                  <m:t>I</m:t>
                </m:r>
              </m:e>
              <m:sup>
                <m:r>
                  <w:rPr>
                    <w:rFonts w:ascii="Cambria Math" w:hAnsi="Cambria Math"/>
                    <w:color w:val="auto"/>
                    <w:lang w:eastAsia="ru-RU"/>
                  </w:rPr>
                  <m:t>'</m:t>
                </m:r>
              </m:sup>
            </m:sSup>
            <m:d>
              <m:dPr>
                <m:ctrlPr>
                  <w:rPr>
                    <w:rFonts w:ascii="Cambria Math" w:hAnsi="Cambria Math"/>
                    <w:i/>
                    <w:color w:val="auto"/>
                    <w:lang w:eastAsia="ru-RU"/>
                  </w:rPr>
                </m:ctrlPr>
              </m:dPr>
              <m:e>
                <m:r>
                  <w:rPr>
                    <w:rFonts w:ascii="Cambria Math" w:hAnsi="Cambria Math"/>
                    <w:color w:val="auto"/>
                    <w:lang w:eastAsia="ru-RU"/>
                  </w:rPr>
                  <m:t xml:space="preserve">x-1, </m:t>
                </m:r>
                <m:r>
                  <w:rPr>
                    <w:rFonts w:ascii="Cambria Math" w:hAnsi="Cambria Math"/>
                    <w:color w:val="auto"/>
                    <w:lang w:eastAsia="ru-RU"/>
                  </w:rPr>
                  <m:t>y-1</m:t>
                </m:r>
              </m:e>
            </m:d>
            <m:r>
              <w:rPr>
                <w:rFonts w:ascii="Cambria Math" w:hAnsi="Cambria Math"/>
                <w:color w:val="auto"/>
                <w:lang w:eastAsia="ru-RU"/>
              </w:rPr>
              <m:t>-</m:t>
            </m:r>
            <m:sSup>
              <m:sSupPr>
                <m:ctrlPr>
                  <w:rPr>
                    <w:rFonts w:ascii="Cambria Math" w:hAnsi="Cambria Math"/>
                    <w:i/>
                    <w:color w:val="auto"/>
                    <w:lang w:eastAsia="ru-RU"/>
                  </w:rPr>
                </m:ctrlPr>
              </m:sSupPr>
              <m:e>
                <m:r>
                  <w:rPr>
                    <w:rFonts w:ascii="Cambria Math" w:hAnsi="Cambria Math"/>
                    <w:color w:val="auto"/>
                    <w:lang w:eastAsia="ru-RU"/>
                  </w:rPr>
                  <m:t>I</m:t>
                </m:r>
              </m:e>
              <m:sup>
                <m:r>
                  <w:rPr>
                    <w:rFonts w:ascii="Cambria Math" w:hAnsi="Cambria Math"/>
                    <w:color w:val="auto"/>
                    <w:lang w:eastAsia="ru-RU"/>
                  </w:rPr>
                  <m:t>'</m:t>
                </m:r>
              </m:sup>
            </m:sSup>
            <m:d>
              <m:dPr>
                <m:ctrlPr>
                  <w:rPr>
                    <w:rFonts w:ascii="Cambria Math" w:hAnsi="Cambria Math"/>
                    <w:i/>
                    <w:color w:val="auto"/>
                    <w:lang w:eastAsia="ru-RU"/>
                  </w:rPr>
                </m:ctrlPr>
              </m:dPr>
              <m:e>
                <m:r>
                  <w:rPr>
                    <w:rFonts w:ascii="Cambria Math" w:hAnsi="Cambria Math"/>
                    <w:color w:val="auto"/>
                    <w:lang w:eastAsia="ru-RU"/>
                  </w:rPr>
                  <m:t>x+w</m:t>
                </m:r>
                <m:r>
                  <w:rPr>
                    <w:rFonts w:ascii="Cambria Math" w:hAnsi="Cambria Math"/>
                    <w:color w:val="auto"/>
                    <w:lang w:eastAsia="ru-RU"/>
                  </w:rPr>
                  <m:t>, y-1</m:t>
                </m:r>
              </m:e>
            </m:d>
            <m:r>
              <w:rPr>
                <w:rFonts w:ascii="Cambria Math" w:hAnsi="Cambria Math"/>
                <w:color w:val="auto"/>
                <w:lang w:eastAsia="ru-RU"/>
              </w:rPr>
              <m:t>-</m:t>
            </m:r>
            <m:sSubSup>
              <m:sSubSupPr>
                <m:ctrlPr>
                  <w:rPr>
                    <w:rFonts w:ascii="Cambria Math" w:hAnsi="Cambria Math"/>
                    <w:i/>
                    <w:color w:val="auto"/>
                    <w:lang w:eastAsia="ru-RU"/>
                  </w:rPr>
                </m:ctrlPr>
              </m:sSubSupPr>
              <m:e>
                <m:r>
                  <w:rPr>
                    <w:rFonts w:ascii="Cambria Math" w:hAnsi="Cambria Math"/>
                    <w:color w:val="auto"/>
                    <w:lang w:eastAsia="ru-RU"/>
                  </w:rPr>
                  <m:t>I'(x</m:t>
                </m:r>
              </m:e>
              <m:sub>
                <m:r>
                  <w:rPr>
                    <w:rFonts w:ascii="Cambria Math" w:hAnsi="Cambria Math"/>
                    <w:color w:val="auto"/>
                    <w:lang w:eastAsia="ru-RU"/>
                  </w:rPr>
                  <m:t xml:space="preserve"> </m:t>
                </m:r>
              </m:sub>
              <m:sup>
                <m:r>
                  <w:rPr>
                    <w:rFonts w:ascii="Cambria Math" w:hAnsi="Cambria Math"/>
                    <w:color w:val="auto"/>
                    <w:lang w:eastAsia="ru-RU"/>
                  </w:rPr>
                  <m:t xml:space="preserve"> </m:t>
                </m:r>
              </m:sup>
            </m:sSubSup>
            <m:r>
              <w:rPr>
                <w:rFonts w:ascii="Cambria Math" w:hAnsi="Cambria Math"/>
                <w:color w:val="auto"/>
                <w:lang w:eastAsia="ru-RU"/>
              </w:rPr>
              <m:t xml:space="preserve">-1, </m:t>
            </m:r>
            <m:sSup>
              <m:sSupPr>
                <m:ctrlPr>
                  <w:rPr>
                    <w:rFonts w:ascii="Cambria Math" w:hAnsi="Cambria Math"/>
                    <w:i/>
                    <w:color w:val="auto"/>
                    <w:lang w:eastAsia="ru-RU"/>
                  </w:rPr>
                </m:ctrlPr>
              </m:sSupPr>
              <m:e>
                <m:r>
                  <w:rPr>
                    <w:rFonts w:ascii="Cambria Math" w:hAnsi="Cambria Math"/>
                    <w:color w:val="auto"/>
                    <w:lang w:eastAsia="ru-RU"/>
                  </w:rPr>
                  <m:t>y</m:t>
                </m:r>
              </m:e>
              <m:sup>
                <m:r>
                  <w:rPr>
                    <w:rFonts w:ascii="Cambria Math" w:hAnsi="Cambria Math"/>
                    <w:color w:val="auto"/>
                    <w:lang w:eastAsia="ru-RU"/>
                  </w:rPr>
                  <m:t xml:space="preserve"> </m:t>
                </m:r>
              </m:sup>
            </m:sSup>
            <m:r>
              <w:rPr>
                <w:rFonts w:ascii="Cambria Math" w:hAnsi="Cambria Math"/>
                <w:color w:val="auto"/>
                <w:lang w:eastAsia="ru-RU"/>
              </w:rPr>
              <m:t>+h)+I'(</m:t>
            </m:r>
            <m:r>
              <w:rPr>
                <w:rFonts w:ascii="Cambria Math" w:hAnsi="Cambria Math"/>
                <w:color w:val="auto"/>
                <w:lang w:eastAsia="ru-RU"/>
              </w:rPr>
              <m:t>x+h, y</m:t>
            </m:r>
            <m:r>
              <w:rPr>
                <w:rFonts w:ascii="Cambria Math" w:hAnsi="Cambria Math"/>
                <w:color w:val="auto"/>
                <w:lang w:eastAsia="ru-RU"/>
                <w:rPrChange w:id="308" w:author="ASD" w:date="2016-06-09T16:59:00Z">
                  <w:rPr>
                    <w:rFonts w:ascii="Cambria Math" w:hAnsi="Cambria Math"/>
                    <w:color w:val="auto"/>
                    <w:lang w:eastAsia="ru-RU"/>
                  </w:rPr>
                </w:rPrChange>
              </w:rPr>
              <m:t>+w)</m:t>
            </m:r>
          </m:e>
          <m:sub>
            <m:r>
              <w:rPr>
                <w:rFonts w:ascii="Cambria Math" w:hAnsi="Cambria Math"/>
                <w:color w:val="auto"/>
                <w:lang w:eastAsia="ru-RU"/>
              </w:rPr>
              <m:t xml:space="preserve"> </m:t>
            </m:r>
          </m:sub>
          <m:sup>
            <m:r>
              <w:rPr>
                <w:rFonts w:ascii="Cambria Math" w:hAnsi="Cambria Math"/>
                <w:color w:val="auto"/>
                <w:lang w:eastAsia="ru-RU"/>
              </w:rPr>
              <m:t xml:space="preserve"> </m:t>
            </m:r>
          </m:sup>
        </m:sSubSup>
      </m:oMath>
      <w:r w:rsidR="008B0C29" w:rsidRPr="00891248">
        <w:rPr>
          <w:color w:val="auto"/>
          <w:sz w:val="28"/>
          <w:szCs w:val="28"/>
          <w:lang w:eastAsia="ru-RU"/>
        </w:rPr>
        <w:t>, (3.20)</w:t>
      </w:r>
    </w:p>
    <w:p w:rsidR="008B0C29" w:rsidRPr="00896467" w:rsidRDefault="007E04ED" w:rsidP="0075355C">
      <w:pPr>
        <w:pStyle w:val="NormalWeb"/>
        <w:shd w:val="clear" w:color="auto" w:fill="FFFFFF"/>
        <w:spacing w:before="0" w:beforeAutospacing="0" w:after="0" w:afterAutospacing="0" w:line="360" w:lineRule="auto"/>
        <w:ind w:firstLine="630"/>
        <w:rPr>
          <w:color w:val="auto"/>
          <w:sz w:val="28"/>
          <w:szCs w:val="28"/>
          <w:lang w:val="ru-RU" w:eastAsia="ru-RU"/>
        </w:rPr>
      </w:pPr>
      <w:r w:rsidRPr="00891248">
        <w:rPr>
          <w:color w:val="auto"/>
          <w:sz w:val="28"/>
          <w:szCs w:val="28"/>
          <w:lang w:eastAsia="ru-RU"/>
        </w:rPr>
        <w:t>Як умовне позначення для рівняння. 3.20 використаємо наступне представлення</w:t>
      </w:r>
      <w:r w:rsidR="00A40462" w:rsidRPr="00896467">
        <w:rPr>
          <w:color w:val="auto"/>
          <w:sz w:val="28"/>
          <w:szCs w:val="28"/>
          <w:lang w:val="ru-RU" w:eastAsia="ru-RU"/>
        </w:rPr>
        <w:t>.</w:t>
      </w:r>
    </w:p>
    <w:p w:rsidR="008B0C29" w:rsidRPr="00891248" w:rsidRDefault="006B0AF4" w:rsidP="0075355C">
      <w:pPr>
        <w:pStyle w:val="NormalWeb"/>
        <w:shd w:val="clear" w:color="auto" w:fill="FFFFFF"/>
        <w:spacing w:before="0" w:beforeAutospacing="0" w:after="0" w:afterAutospacing="0" w:line="360" w:lineRule="auto"/>
        <w:jc w:val="right"/>
        <w:rPr>
          <w:color w:val="auto"/>
          <w:sz w:val="28"/>
          <w:szCs w:val="28"/>
          <w:lang w:eastAsia="ru-RU"/>
        </w:rPr>
      </w:pPr>
      <m:oMath>
        <m:nary>
          <m:naryPr>
            <m:chr m:val="∑"/>
            <m:limLoc m:val="undOvr"/>
            <m:ctrlPr>
              <w:rPr>
                <w:rFonts w:ascii="Cambria Math" w:hAnsi="Cambria Math"/>
                <w:i/>
                <w:color w:val="auto"/>
                <w:sz w:val="28"/>
                <w:szCs w:val="28"/>
                <w:lang w:eastAsia="ru-RU"/>
              </w:rPr>
            </m:ctrlPr>
          </m:naryPr>
          <m:sub>
            <m:r>
              <w:rPr>
                <w:rFonts w:ascii="Cambria Math" w:hAnsi="Cambria Math"/>
                <w:color w:val="auto"/>
                <w:sz w:val="28"/>
                <w:szCs w:val="28"/>
                <w:lang w:eastAsia="ru-RU"/>
              </w:rPr>
              <m:t>i=1</m:t>
            </m:r>
          </m:sub>
          <m:sup>
            <m:r>
              <w:rPr>
                <w:rFonts w:ascii="Cambria Math" w:hAnsi="Cambria Math"/>
                <w:color w:val="auto"/>
                <w:sz w:val="28"/>
                <w:szCs w:val="28"/>
                <w:lang w:eastAsia="ru-RU"/>
              </w:rPr>
              <m:t>n</m:t>
            </m:r>
          </m:sup>
          <m:e>
            <m:sSub>
              <m:sSubPr>
                <m:ctrlPr>
                  <w:rPr>
                    <w:rFonts w:ascii="Cambria Math" w:hAnsi="Cambria Math"/>
                    <w:i/>
                    <w:color w:val="auto"/>
                    <w:sz w:val="28"/>
                    <w:szCs w:val="28"/>
                    <w:lang w:eastAsia="ru-RU"/>
                  </w:rPr>
                </m:ctrlPr>
              </m:sSubPr>
              <m:e>
                <m:r>
                  <w:rPr>
                    <w:rFonts w:ascii="Cambria Math" w:hAnsi="Cambria Math"/>
                    <w:color w:val="auto"/>
                    <w:sz w:val="28"/>
                    <w:szCs w:val="28"/>
                    <w:lang w:eastAsia="ru-RU"/>
                  </w:rPr>
                  <m:t>x</m:t>
                </m:r>
              </m:e>
              <m:sub>
                <m:r>
                  <w:rPr>
                    <w:rFonts w:ascii="Cambria Math" w:hAnsi="Cambria Math"/>
                    <w:color w:val="auto"/>
                    <w:sz w:val="28"/>
                    <w:szCs w:val="28"/>
                    <w:lang w:eastAsia="ru-RU"/>
                  </w:rPr>
                  <m:t>i</m:t>
                </m:r>
              </m:sub>
            </m:sSub>
          </m:e>
        </m:nary>
        <m:r>
          <w:rPr>
            <w:rFonts w:ascii="Cambria Math" w:hAnsi="Cambria Math"/>
            <w:color w:val="auto"/>
            <w:sz w:val="28"/>
            <w:szCs w:val="28"/>
            <w:lang w:eastAsia="ru-RU"/>
          </w:rPr>
          <m:t>=</m:t>
        </m:r>
        <m:sSubSup>
          <m:sSubSupPr>
            <m:ctrlPr>
              <w:rPr>
                <w:rFonts w:ascii="Cambria Math" w:hAnsi="Cambria Math"/>
                <w:i/>
                <w:color w:val="auto"/>
                <w:sz w:val="28"/>
                <w:szCs w:val="28"/>
                <w:lang w:eastAsia="ru-RU"/>
              </w:rPr>
            </m:ctrlPr>
          </m:sSubSupPr>
          <m:e>
            <m:r>
              <w:rPr>
                <w:rFonts w:ascii="Cambria Math" w:hAnsi="Cambria Math"/>
                <w:color w:val="auto"/>
                <w:sz w:val="28"/>
                <w:szCs w:val="28"/>
                <w:lang w:eastAsia="ru-RU"/>
              </w:rPr>
              <m:t>I'(B)</m:t>
            </m:r>
          </m:e>
          <m:sub>
            <m:r>
              <w:rPr>
                <w:rFonts w:ascii="Cambria Math" w:hAnsi="Cambria Math"/>
                <w:color w:val="auto"/>
                <w:sz w:val="28"/>
                <w:szCs w:val="28"/>
                <w:lang w:eastAsia="ru-RU"/>
              </w:rPr>
              <m:t xml:space="preserve"> </m:t>
            </m:r>
          </m:sub>
          <m:sup>
            <m:r>
              <w:rPr>
                <w:rFonts w:ascii="Cambria Math" w:hAnsi="Cambria Math"/>
                <w:color w:val="auto"/>
                <w:sz w:val="28"/>
                <w:szCs w:val="28"/>
                <w:lang w:eastAsia="ru-RU"/>
              </w:rPr>
              <m:t xml:space="preserve"> </m:t>
            </m:r>
          </m:sup>
        </m:sSubSup>
      </m:oMath>
      <w:r w:rsidR="008B0C29" w:rsidRPr="00891248">
        <w:rPr>
          <w:color w:val="auto"/>
          <w:sz w:val="28"/>
          <w:szCs w:val="28"/>
          <w:lang w:eastAsia="ru-RU"/>
        </w:rPr>
        <w:t>,                                              (3.21)</w:t>
      </w:r>
    </w:p>
    <w:p w:rsidR="008B0C29" w:rsidRPr="00891248" w:rsidRDefault="00FF350B" w:rsidP="0075355C">
      <w:pPr>
        <w:pStyle w:val="NormalWeb"/>
        <w:shd w:val="clear" w:color="auto" w:fill="FFFFFF"/>
        <w:spacing w:before="0" w:beforeAutospacing="0" w:after="0" w:afterAutospacing="0" w:line="360" w:lineRule="auto"/>
        <w:ind w:firstLine="630"/>
        <w:rPr>
          <w:color w:val="auto"/>
          <w:sz w:val="28"/>
          <w:szCs w:val="28"/>
          <w:lang w:eastAsia="ru-RU"/>
        </w:rPr>
      </w:pPr>
      <w:r>
        <w:rPr>
          <w:color w:val="auto"/>
          <w:sz w:val="28"/>
          <w:szCs w:val="28"/>
          <w:lang w:eastAsia="ru-RU"/>
        </w:rPr>
        <w:t>У роботі</w:t>
      </w:r>
      <w:r w:rsidR="008B0C29" w:rsidRPr="00891248">
        <w:rPr>
          <w:color w:val="auto"/>
          <w:sz w:val="28"/>
          <w:szCs w:val="28"/>
          <w:lang w:eastAsia="ru-RU"/>
        </w:rPr>
        <w:t xml:space="preserve"> використовує</w:t>
      </w:r>
      <w:r>
        <w:rPr>
          <w:color w:val="auto"/>
          <w:sz w:val="28"/>
          <w:szCs w:val="28"/>
          <w:lang w:eastAsia="ru-RU"/>
        </w:rPr>
        <w:t>ться</w:t>
      </w:r>
      <w:r w:rsidR="008B0C29" w:rsidRPr="00891248">
        <w:rPr>
          <w:color w:val="auto"/>
          <w:sz w:val="28"/>
          <w:szCs w:val="28"/>
          <w:lang w:eastAsia="ru-RU"/>
        </w:rPr>
        <w:t xml:space="preserve"> рівняння. 3.21 для того, щоб обчислити </w:t>
      </w:r>
      <w:r w:rsidR="007E04ED" w:rsidRPr="00891248">
        <w:rPr>
          <w:i/>
          <w:color w:val="auto"/>
          <w:sz w:val="28"/>
          <w:szCs w:val="28"/>
          <w:lang w:eastAsia="ru-RU"/>
        </w:rPr>
        <w:t>µ</w:t>
      </w:r>
      <w:r w:rsidR="007E04ED" w:rsidRPr="00891248">
        <w:rPr>
          <w:color w:val="auto"/>
          <w:sz w:val="28"/>
          <w:szCs w:val="28"/>
          <w:lang w:eastAsia="ru-RU"/>
        </w:rPr>
        <w:t xml:space="preserve"> </w:t>
      </w:r>
      <w:r w:rsidR="008B0C29" w:rsidRPr="00891248">
        <w:rPr>
          <w:color w:val="auto"/>
          <w:sz w:val="28"/>
          <w:szCs w:val="28"/>
          <w:lang w:eastAsia="ru-RU"/>
        </w:rPr>
        <w:t>у фор</w:t>
      </w:r>
      <w:r w:rsidR="007E04ED" w:rsidRPr="00891248">
        <w:rPr>
          <w:color w:val="auto"/>
          <w:sz w:val="28"/>
          <w:szCs w:val="28"/>
          <w:lang w:eastAsia="ru-RU"/>
        </w:rPr>
        <w:t>мулі 3.17. Щоб обчислити</w:t>
      </w:r>
      <w:r w:rsidR="008B0C29" w:rsidRPr="00891248">
        <w:rPr>
          <w:color w:val="auto"/>
          <w:sz w:val="28"/>
          <w:szCs w:val="28"/>
          <w:lang w:eastAsia="ru-RU"/>
        </w:rPr>
        <w:t xml:space="preserve"> перший член правої частини цього рівняння, використовуючи інтегральні образи, </w:t>
      </w:r>
      <w:r>
        <w:rPr>
          <w:color w:val="auto"/>
          <w:sz w:val="28"/>
          <w:szCs w:val="28"/>
          <w:lang w:eastAsia="ru-RU"/>
        </w:rPr>
        <w:t>тому необхідно</w:t>
      </w:r>
      <w:r w:rsidR="008B0C29" w:rsidRPr="00891248">
        <w:rPr>
          <w:color w:val="auto"/>
          <w:sz w:val="28"/>
          <w:szCs w:val="28"/>
          <w:lang w:eastAsia="ru-RU"/>
        </w:rPr>
        <w:t xml:space="preserve"> зміни</w:t>
      </w:r>
      <w:r>
        <w:rPr>
          <w:color w:val="auto"/>
          <w:sz w:val="28"/>
          <w:szCs w:val="28"/>
          <w:lang w:eastAsia="ru-RU"/>
        </w:rPr>
        <w:t>т</w:t>
      </w:r>
      <w:r w:rsidR="007E04ED" w:rsidRPr="00891248">
        <w:rPr>
          <w:color w:val="auto"/>
          <w:sz w:val="28"/>
          <w:szCs w:val="28"/>
          <w:lang w:eastAsia="ru-RU"/>
        </w:rPr>
        <w:t>и</w:t>
      </w:r>
      <w:r w:rsidR="008B0C29" w:rsidRPr="00891248">
        <w:rPr>
          <w:color w:val="auto"/>
          <w:sz w:val="28"/>
          <w:szCs w:val="28"/>
          <w:lang w:eastAsia="ru-RU"/>
        </w:rPr>
        <w:t xml:space="preserve"> рівняння 3.18</w:t>
      </w:r>
      <w:r w:rsidR="007E04ED" w:rsidRPr="00891248">
        <w:rPr>
          <w:color w:val="auto"/>
          <w:sz w:val="28"/>
          <w:szCs w:val="28"/>
          <w:lang w:eastAsia="ru-RU"/>
        </w:rPr>
        <w:t xml:space="preserve">. </w:t>
      </w:r>
      <w:r>
        <w:rPr>
          <w:color w:val="auto"/>
          <w:sz w:val="28"/>
          <w:szCs w:val="28"/>
          <w:lang w:eastAsia="ru-RU"/>
        </w:rPr>
        <w:t>У роботі</w:t>
      </w:r>
      <w:r w:rsidR="008B0C29" w:rsidRPr="00891248">
        <w:rPr>
          <w:color w:val="auto"/>
          <w:sz w:val="28"/>
          <w:szCs w:val="28"/>
          <w:lang w:eastAsia="ru-RU"/>
        </w:rPr>
        <w:t xml:space="preserve"> викорис</w:t>
      </w:r>
      <w:r>
        <w:rPr>
          <w:color w:val="auto"/>
          <w:sz w:val="28"/>
          <w:szCs w:val="28"/>
          <w:lang w:eastAsia="ru-RU"/>
        </w:rPr>
        <w:t>товується</w:t>
      </w:r>
      <w:r w:rsidR="008B0C29" w:rsidRPr="00891248">
        <w:rPr>
          <w:color w:val="auto"/>
          <w:sz w:val="28"/>
          <w:szCs w:val="28"/>
          <w:lang w:eastAsia="ru-RU"/>
        </w:rPr>
        <w:t xml:space="preserve"> зведен</w:t>
      </w:r>
      <w:r>
        <w:rPr>
          <w:color w:val="auto"/>
          <w:sz w:val="28"/>
          <w:szCs w:val="28"/>
          <w:lang w:eastAsia="ru-RU"/>
        </w:rPr>
        <w:t>е</w:t>
      </w:r>
      <w:r w:rsidR="008B0C29" w:rsidRPr="00891248">
        <w:rPr>
          <w:color w:val="auto"/>
          <w:sz w:val="28"/>
          <w:szCs w:val="28"/>
          <w:lang w:eastAsia="ru-RU"/>
        </w:rPr>
        <w:t xml:space="preserve"> в квадрат значення I (х, у). </w:t>
      </w:r>
    </w:p>
    <w:p w:rsidR="008B0C29" w:rsidRPr="00891248" w:rsidRDefault="006B0AF4" w:rsidP="0075355C">
      <w:pPr>
        <w:pStyle w:val="NormalWeb"/>
        <w:shd w:val="clear" w:color="auto" w:fill="FFFFFF"/>
        <w:spacing w:before="0" w:beforeAutospacing="0" w:after="0" w:afterAutospacing="0" w:line="360" w:lineRule="auto"/>
        <w:jc w:val="right"/>
        <w:rPr>
          <w:color w:val="auto"/>
          <w:sz w:val="28"/>
          <w:szCs w:val="28"/>
          <w:lang w:eastAsia="ru-RU"/>
        </w:rPr>
      </w:pP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I</m:t>
            </m:r>
          </m:e>
          <m:sup>
            <m:r>
              <w:rPr>
                <w:rFonts w:ascii="Cambria Math" w:hAnsi="Cambria Math"/>
                <w:color w:val="auto"/>
                <w:sz w:val="28"/>
                <w:szCs w:val="28"/>
                <w:lang w:eastAsia="ru-RU"/>
              </w:rPr>
              <m:t>''</m:t>
            </m:r>
          </m:sup>
        </m:sSup>
        <m:d>
          <m:dPr>
            <m:ctrlPr>
              <w:rPr>
                <w:rFonts w:ascii="Cambria Math" w:hAnsi="Cambria Math"/>
                <w:i/>
                <w:color w:val="auto"/>
                <w:sz w:val="28"/>
                <w:szCs w:val="28"/>
                <w:lang w:eastAsia="ru-RU"/>
              </w:rPr>
            </m:ctrlPr>
          </m:dPr>
          <m:e>
            <m:r>
              <w:rPr>
                <w:rFonts w:ascii="Cambria Math" w:hAnsi="Cambria Math"/>
                <w:color w:val="auto"/>
                <w:sz w:val="28"/>
                <w:szCs w:val="28"/>
                <w:lang w:eastAsia="ru-RU"/>
              </w:rPr>
              <m:t>x,y</m:t>
            </m:r>
          </m:e>
        </m:d>
        <m:r>
          <w:rPr>
            <w:rFonts w:ascii="Cambria Math" w:hAnsi="Cambria Math"/>
            <w:color w:val="auto"/>
            <w:sz w:val="28"/>
            <w:szCs w:val="28"/>
            <w:lang w:eastAsia="ru-RU"/>
          </w:rPr>
          <m:t>=</m:t>
        </m:r>
        <m:nary>
          <m:naryPr>
            <m:chr m:val="∑"/>
            <m:limLoc m:val="undOvr"/>
            <m:ctrlPr>
              <w:rPr>
                <w:rFonts w:ascii="Cambria Math" w:hAnsi="Cambria Math"/>
                <w:i/>
                <w:color w:val="auto"/>
                <w:sz w:val="28"/>
                <w:szCs w:val="28"/>
                <w:lang w:eastAsia="ru-RU"/>
              </w:rPr>
            </m:ctrlPr>
          </m:naryPr>
          <m:sub>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x</m:t>
                </m:r>
              </m:e>
              <m:sup>
                <m:r>
                  <w:rPr>
                    <w:rFonts w:ascii="Cambria Math" w:hAnsi="Cambria Math"/>
                    <w:color w:val="auto"/>
                    <w:sz w:val="28"/>
                    <w:szCs w:val="28"/>
                    <w:lang w:eastAsia="ru-RU"/>
                  </w:rPr>
                  <m:t>'</m:t>
                </m:r>
              </m:sup>
            </m:sSup>
            <m:r>
              <w:rPr>
                <w:rFonts w:ascii="Cambria Math" w:hAnsi="Cambria Math"/>
                <w:color w:val="auto"/>
                <w:sz w:val="28"/>
                <w:szCs w:val="28"/>
                <w:lang w:eastAsia="ru-RU"/>
              </w:rPr>
              <m:t xml:space="preserve">≤x,   </m:t>
            </m:r>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y</m:t>
                </m:r>
              </m:e>
              <m:sup>
                <m:r>
                  <w:rPr>
                    <w:rFonts w:ascii="Cambria Math" w:hAnsi="Cambria Math"/>
                    <w:color w:val="auto"/>
                    <w:sz w:val="28"/>
                    <w:szCs w:val="28"/>
                    <w:lang w:eastAsia="ru-RU"/>
                  </w:rPr>
                  <m:t>'</m:t>
                </m:r>
              </m:sup>
            </m:sSup>
            <m:r>
              <w:rPr>
                <w:rFonts w:ascii="Cambria Math" w:hAnsi="Cambria Math"/>
                <w:color w:val="auto"/>
                <w:sz w:val="28"/>
                <w:szCs w:val="28"/>
                <w:lang w:eastAsia="ru-RU"/>
              </w:rPr>
              <m:t>≤y</m:t>
            </m:r>
          </m:sub>
          <m:sup>
            <m:r>
              <w:rPr>
                <w:rFonts w:ascii="Cambria Math" w:hAnsi="Cambria Math"/>
                <w:color w:val="auto"/>
                <w:sz w:val="28"/>
                <w:szCs w:val="28"/>
                <w:lang w:eastAsia="ru-RU"/>
              </w:rPr>
              <m:t xml:space="preserve"> </m:t>
            </m:r>
          </m:sup>
          <m:e>
            <m:sSup>
              <m:sSupPr>
                <m:ctrlPr>
                  <w:rPr>
                    <w:rFonts w:ascii="Cambria Math" w:hAnsi="Cambria Math"/>
                    <w:i/>
                    <w:color w:val="auto"/>
                    <w:sz w:val="28"/>
                    <w:szCs w:val="28"/>
                    <w:lang w:eastAsia="ru-RU"/>
                  </w:rPr>
                </m:ctrlPr>
              </m:sSupPr>
              <m:e>
                <m:sSubSup>
                  <m:sSubSupPr>
                    <m:ctrlPr>
                      <w:rPr>
                        <w:rFonts w:ascii="Cambria Math" w:hAnsi="Cambria Math"/>
                        <w:i/>
                        <w:color w:val="auto"/>
                        <w:sz w:val="28"/>
                        <w:szCs w:val="28"/>
                        <w:lang w:eastAsia="ru-RU"/>
                      </w:rPr>
                    </m:ctrlPr>
                  </m:sSubSupPr>
                  <m:e>
                    <m:r>
                      <w:rPr>
                        <w:rFonts w:ascii="Cambria Math" w:hAnsi="Cambria Math"/>
                        <w:color w:val="auto"/>
                        <w:sz w:val="28"/>
                        <w:szCs w:val="28"/>
                        <w:lang w:eastAsia="ru-RU"/>
                      </w:rPr>
                      <m:t>I(x</m:t>
                    </m:r>
                  </m:e>
                  <m:sub>
                    <m:r>
                      <w:rPr>
                        <w:rFonts w:ascii="Cambria Math" w:hAnsi="Cambria Math"/>
                        <w:color w:val="auto"/>
                        <w:sz w:val="28"/>
                        <w:szCs w:val="28"/>
                        <w:lang w:eastAsia="ru-RU"/>
                      </w:rPr>
                      <m:t xml:space="preserve"> </m:t>
                    </m:r>
                  </m:sub>
                  <m:sup>
                    <m:r>
                      <w:rPr>
                        <w:rFonts w:ascii="Cambria Math" w:hAnsi="Cambria Math"/>
                        <w:color w:val="auto"/>
                        <w:sz w:val="28"/>
                        <w:szCs w:val="28"/>
                        <w:lang w:eastAsia="ru-RU"/>
                      </w:rPr>
                      <m:t>'</m:t>
                    </m:r>
                  </m:sup>
                </m:sSubSup>
                <m:r>
                  <w:rPr>
                    <w:rFonts w:ascii="Cambria Math" w:hAnsi="Cambria Math"/>
                    <w:color w:val="auto"/>
                    <w:sz w:val="28"/>
                    <w:szCs w:val="28"/>
                    <w:lang w:eastAsia="ru-RU"/>
                  </w:rPr>
                  <m:t xml:space="preserve">, </m:t>
                </m:r>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y</m:t>
                    </m:r>
                  </m:e>
                  <m:sup>
                    <m:r>
                      <w:rPr>
                        <w:rFonts w:ascii="Cambria Math" w:hAnsi="Cambria Math"/>
                        <w:color w:val="auto"/>
                        <w:sz w:val="28"/>
                        <w:szCs w:val="28"/>
                        <w:lang w:eastAsia="ru-RU"/>
                      </w:rPr>
                      <m:t>'</m:t>
                    </m:r>
                  </m:sup>
                </m:sSup>
                <m:r>
                  <w:rPr>
                    <w:rFonts w:ascii="Cambria Math" w:hAnsi="Cambria Math"/>
                    <w:color w:val="auto"/>
                    <w:sz w:val="28"/>
                    <w:szCs w:val="28"/>
                    <w:lang w:eastAsia="ru-RU"/>
                  </w:rPr>
                  <m:t>)</m:t>
                </m:r>
              </m:e>
              <m:sup>
                <m:r>
                  <w:rPr>
                    <w:rFonts w:ascii="Cambria Math" w:hAnsi="Cambria Math"/>
                    <w:color w:val="auto"/>
                    <w:sz w:val="28"/>
                    <w:szCs w:val="28"/>
                    <w:lang w:eastAsia="ru-RU"/>
                  </w:rPr>
                  <m:t>2</m:t>
                </m:r>
              </m:sup>
            </m:sSup>
          </m:e>
        </m:nary>
      </m:oMath>
      <w:r w:rsidR="007E04ED" w:rsidRPr="00891248">
        <w:rPr>
          <w:color w:val="auto"/>
          <w:sz w:val="28"/>
          <w:szCs w:val="28"/>
          <w:lang w:eastAsia="ru-RU"/>
        </w:rPr>
        <w:t>.</w:t>
      </w:r>
      <w:r w:rsidR="008B0C29" w:rsidRPr="00891248">
        <w:rPr>
          <w:color w:val="auto"/>
          <w:sz w:val="28"/>
          <w:szCs w:val="28"/>
          <w:lang w:eastAsia="ru-RU"/>
        </w:rPr>
        <w:t xml:space="preserve">                               (3.22)</w:t>
      </w:r>
    </w:p>
    <w:p w:rsidR="008B0C29" w:rsidRPr="00A40462" w:rsidRDefault="008B0C29" w:rsidP="0075355C">
      <w:pPr>
        <w:pStyle w:val="NormalWeb"/>
        <w:shd w:val="clear" w:color="auto" w:fill="FFFFFF"/>
        <w:spacing w:before="0" w:beforeAutospacing="0" w:after="0" w:afterAutospacing="0" w:line="360" w:lineRule="auto"/>
        <w:ind w:firstLine="630"/>
        <w:rPr>
          <w:color w:val="auto"/>
          <w:sz w:val="28"/>
          <w:szCs w:val="28"/>
          <w:lang w:val="ru-RU" w:eastAsia="ru-RU"/>
        </w:rPr>
      </w:pPr>
      <w:r w:rsidRPr="00891248">
        <w:rPr>
          <w:color w:val="auto"/>
          <w:sz w:val="28"/>
          <w:szCs w:val="28"/>
          <w:lang w:eastAsia="ru-RU"/>
        </w:rPr>
        <w:t xml:space="preserve">За аналогією з рівнянням 3.21 </w:t>
      </w:r>
      <w:r w:rsidR="00FF350B">
        <w:rPr>
          <w:color w:val="auto"/>
          <w:sz w:val="28"/>
          <w:szCs w:val="28"/>
          <w:lang w:eastAsia="ru-RU"/>
        </w:rPr>
        <w:t>було переписано</w:t>
      </w:r>
      <w:r w:rsidR="00A40462" w:rsidRPr="00A40462">
        <w:rPr>
          <w:color w:val="auto"/>
          <w:sz w:val="28"/>
          <w:szCs w:val="28"/>
          <w:lang w:val="ru-RU" w:eastAsia="ru-RU"/>
        </w:rPr>
        <w:t>.</w:t>
      </w:r>
    </w:p>
    <w:p w:rsidR="008B0C29" w:rsidRPr="00891248" w:rsidRDefault="006B0AF4" w:rsidP="0075355C">
      <w:pPr>
        <w:pStyle w:val="NormalWeb"/>
        <w:shd w:val="clear" w:color="auto" w:fill="FFFFFF"/>
        <w:spacing w:before="0" w:beforeAutospacing="0" w:after="0" w:afterAutospacing="0" w:line="360" w:lineRule="auto"/>
        <w:jc w:val="right"/>
        <w:rPr>
          <w:color w:val="auto"/>
          <w:sz w:val="28"/>
          <w:szCs w:val="28"/>
          <w:lang w:eastAsia="ru-RU"/>
        </w:rPr>
      </w:pPr>
      <m:oMath>
        <m:nary>
          <m:naryPr>
            <m:chr m:val="∑"/>
            <m:limLoc m:val="undOvr"/>
            <m:ctrlPr>
              <w:rPr>
                <w:rFonts w:ascii="Cambria Math" w:hAnsi="Cambria Math"/>
                <w:i/>
                <w:color w:val="auto"/>
                <w:sz w:val="28"/>
                <w:szCs w:val="28"/>
                <w:lang w:eastAsia="ru-RU"/>
              </w:rPr>
            </m:ctrlPr>
          </m:naryPr>
          <m:sub>
            <m:r>
              <w:rPr>
                <w:rFonts w:ascii="Cambria Math" w:hAnsi="Cambria Math"/>
                <w:color w:val="auto"/>
                <w:sz w:val="28"/>
                <w:szCs w:val="28"/>
                <w:lang w:eastAsia="ru-RU"/>
              </w:rPr>
              <m:t>i=1</m:t>
            </m:r>
          </m:sub>
          <m:sup>
            <m:r>
              <w:rPr>
                <w:rFonts w:ascii="Cambria Math" w:hAnsi="Cambria Math"/>
                <w:color w:val="auto"/>
                <w:sz w:val="28"/>
                <w:szCs w:val="28"/>
                <w:lang w:eastAsia="ru-RU"/>
              </w:rPr>
              <m:t>n</m:t>
            </m:r>
          </m:sup>
          <m:e>
            <m:sSup>
              <m:sSupPr>
                <m:ctrlPr>
                  <w:rPr>
                    <w:rFonts w:ascii="Cambria Math" w:hAnsi="Cambria Math"/>
                    <w:i/>
                    <w:color w:val="auto"/>
                    <w:sz w:val="28"/>
                    <w:szCs w:val="28"/>
                    <w:lang w:eastAsia="ru-RU"/>
                  </w:rPr>
                </m:ctrlPr>
              </m:sSupPr>
              <m:e>
                <m:sSub>
                  <m:sSubPr>
                    <m:ctrlPr>
                      <w:rPr>
                        <w:rFonts w:ascii="Cambria Math" w:hAnsi="Cambria Math"/>
                        <w:i/>
                        <w:color w:val="auto"/>
                        <w:sz w:val="28"/>
                        <w:szCs w:val="28"/>
                        <w:lang w:eastAsia="ru-RU"/>
                      </w:rPr>
                    </m:ctrlPr>
                  </m:sSubPr>
                  <m:e>
                    <m:r>
                      <w:rPr>
                        <w:rFonts w:ascii="Cambria Math" w:hAnsi="Cambria Math"/>
                        <w:color w:val="auto"/>
                        <w:sz w:val="28"/>
                        <w:szCs w:val="28"/>
                        <w:lang w:eastAsia="ru-RU"/>
                      </w:rPr>
                      <m:t>x</m:t>
                    </m:r>
                  </m:e>
                  <m:sub>
                    <m:r>
                      <w:rPr>
                        <w:rFonts w:ascii="Cambria Math" w:hAnsi="Cambria Math"/>
                        <w:color w:val="auto"/>
                        <w:sz w:val="28"/>
                        <w:szCs w:val="28"/>
                        <w:lang w:eastAsia="ru-RU"/>
                      </w:rPr>
                      <m:t>i</m:t>
                    </m:r>
                  </m:sub>
                </m:sSub>
              </m:e>
              <m:sup>
                <m:r>
                  <w:rPr>
                    <w:rFonts w:ascii="Cambria Math" w:hAnsi="Cambria Math"/>
                    <w:color w:val="auto"/>
                    <w:sz w:val="28"/>
                    <w:szCs w:val="28"/>
                    <w:lang w:eastAsia="ru-RU"/>
                  </w:rPr>
                  <m:t>2</m:t>
                </m:r>
              </m:sup>
            </m:sSup>
          </m:e>
        </m:nary>
        <m:r>
          <w:rPr>
            <w:rFonts w:ascii="Cambria Math" w:hAnsi="Cambria Math"/>
            <w:color w:val="auto"/>
            <w:sz w:val="28"/>
            <w:szCs w:val="28"/>
            <w:lang w:eastAsia="ru-RU"/>
          </w:rPr>
          <m:t>=</m:t>
        </m:r>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I</m:t>
            </m:r>
          </m:e>
          <m:sup>
            <m:r>
              <w:rPr>
                <w:rFonts w:ascii="Cambria Math" w:hAnsi="Cambria Math"/>
                <w:color w:val="auto"/>
                <w:sz w:val="28"/>
                <w:szCs w:val="28"/>
                <w:lang w:eastAsia="ru-RU"/>
              </w:rPr>
              <m:t>''</m:t>
            </m:r>
          </m:sup>
        </m:sSup>
        <m:d>
          <m:dPr>
            <m:ctrlPr>
              <w:rPr>
                <w:rFonts w:ascii="Cambria Math" w:hAnsi="Cambria Math"/>
                <w:i/>
                <w:color w:val="auto"/>
                <w:sz w:val="28"/>
                <w:szCs w:val="28"/>
                <w:lang w:eastAsia="ru-RU"/>
              </w:rPr>
            </m:ctrlPr>
          </m:dPr>
          <m:e>
            <m:r>
              <w:rPr>
                <w:rFonts w:ascii="Cambria Math" w:hAnsi="Cambria Math"/>
                <w:color w:val="auto"/>
                <w:sz w:val="28"/>
                <w:szCs w:val="28"/>
                <w:lang w:eastAsia="ru-RU"/>
              </w:rPr>
              <m:t>B</m:t>
            </m:r>
          </m:e>
        </m:d>
      </m:oMath>
      <w:r w:rsidR="007E04ED" w:rsidRPr="00891248">
        <w:rPr>
          <w:color w:val="auto"/>
          <w:sz w:val="28"/>
          <w:szCs w:val="28"/>
          <w:lang w:eastAsia="ru-RU"/>
        </w:rPr>
        <w:t>.</w:t>
      </w:r>
      <w:r w:rsidR="008B0C29" w:rsidRPr="00891248">
        <w:rPr>
          <w:color w:val="auto"/>
          <w:sz w:val="28"/>
          <w:szCs w:val="28"/>
          <w:lang w:eastAsia="ru-RU"/>
        </w:rPr>
        <w:t xml:space="preserve">                                             (3.23)</w:t>
      </w:r>
    </w:p>
    <w:p w:rsidR="008B0C29" w:rsidRPr="00896467" w:rsidRDefault="002870FD"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Об'єднавши рівняння. 3.16, рівняння. 3.17, рівняння. 3.21 і рівняння. 3.23, </w:t>
      </w:r>
      <w:r w:rsidR="00FF350B">
        <w:rPr>
          <w:color w:val="auto"/>
          <w:sz w:val="28"/>
          <w:szCs w:val="28"/>
          <w:lang w:eastAsia="ru-RU"/>
        </w:rPr>
        <w:t>було</w:t>
      </w:r>
      <w:r w:rsidRPr="00891248">
        <w:rPr>
          <w:color w:val="auto"/>
          <w:sz w:val="28"/>
          <w:szCs w:val="28"/>
          <w:lang w:eastAsia="ru-RU"/>
        </w:rPr>
        <w:t xml:space="preserve"> отрим</w:t>
      </w:r>
      <w:r w:rsidR="00FF350B">
        <w:rPr>
          <w:color w:val="auto"/>
          <w:sz w:val="28"/>
          <w:szCs w:val="28"/>
          <w:lang w:eastAsia="ru-RU"/>
        </w:rPr>
        <w:t>ано</w:t>
      </w:r>
      <w:r w:rsidR="00A40462" w:rsidRPr="00896467">
        <w:rPr>
          <w:color w:val="auto"/>
          <w:sz w:val="28"/>
          <w:szCs w:val="28"/>
          <w:lang w:eastAsia="ru-RU"/>
        </w:rPr>
        <w:t>.</w:t>
      </w:r>
    </w:p>
    <w:p w:rsidR="002870FD" w:rsidRPr="00891248" w:rsidRDefault="006B0AF4" w:rsidP="0075355C">
      <w:pPr>
        <w:pStyle w:val="NormalWeb"/>
        <w:shd w:val="clear" w:color="auto" w:fill="FFFFFF"/>
        <w:spacing w:before="0" w:beforeAutospacing="0" w:after="0" w:afterAutospacing="0" w:line="360" w:lineRule="auto"/>
        <w:jc w:val="right"/>
        <w:rPr>
          <w:color w:val="auto"/>
          <w:sz w:val="28"/>
          <w:szCs w:val="28"/>
          <w:lang w:eastAsia="ru-RU"/>
        </w:rPr>
      </w:pP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δ</m:t>
            </m:r>
          </m:e>
          <m:sup>
            <m:r>
              <w:rPr>
                <w:rFonts w:ascii="Cambria Math" w:hAnsi="Cambria Math"/>
                <w:color w:val="auto"/>
                <w:sz w:val="28"/>
                <w:szCs w:val="28"/>
                <w:lang w:eastAsia="ru-RU"/>
              </w:rPr>
              <m:t>2</m:t>
            </m:r>
          </m:sup>
        </m:sSup>
        <m:r>
          <w:rPr>
            <w:rFonts w:ascii="Cambria Math" w:hAnsi="Cambria Math"/>
            <w:color w:val="auto"/>
            <w:sz w:val="28"/>
            <w:szCs w:val="28"/>
            <w:lang w:eastAsia="ru-RU"/>
          </w:rPr>
          <m:t>=</m:t>
        </m:r>
        <m:f>
          <m:fPr>
            <m:ctrlPr>
              <w:rPr>
                <w:rFonts w:ascii="Cambria Math" w:hAnsi="Cambria Math"/>
                <w:i/>
                <w:color w:val="auto"/>
                <w:sz w:val="28"/>
                <w:szCs w:val="28"/>
                <w:lang w:eastAsia="ru-RU"/>
              </w:rPr>
            </m:ctrlPr>
          </m:fPr>
          <m:num>
            <m:r>
              <w:rPr>
                <w:rFonts w:ascii="Cambria Math" w:hAnsi="Cambria Math"/>
                <w:color w:val="auto"/>
                <w:sz w:val="28"/>
                <w:szCs w:val="28"/>
                <w:lang w:eastAsia="ru-RU"/>
              </w:rPr>
              <m:t>1</m:t>
            </m:r>
          </m:num>
          <m:den>
            <m:r>
              <w:rPr>
                <w:rFonts w:ascii="Cambria Math" w:hAnsi="Cambria Math"/>
                <w:color w:val="auto"/>
                <w:sz w:val="28"/>
                <w:szCs w:val="28"/>
                <w:lang w:eastAsia="ru-RU"/>
              </w:rPr>
              <m:t>n</m:t>
            </m:r>
          </m:den>
        </m:f>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I</m:t>
            </m:r>
          </m:e>
          <m:sup>
            <m:r>
              <w:rPr>
                <w:rFonts w:ascii="Cambria Math" w:hAnsi="Cambria Math"/>
                <w:color w:val="auto"/>
                <w:sz w:val="28"/>
                <w:szCs w:val="28"/>
                <w:lang w:eastAsia="ru-RU"/>
              </w:rPr>
              <m:t>''</m:t>
            </m:r>
          </m:sup>
        </m:sSup>
        <m:d>
          <m:dPr>
            <m:ctrlPr>
              <w:rPr>
                <w:rFonts w:ascii="Cambria Math" w:hAnsi="Cambria Math"/>
                <w:i/>
                <w:color w:val="auto"/>
                <w:sz w:val="28"/>
                <w:szCs w:val="28"/>
                <w:lang w:eastAsia="ru-RU"/>
              </w:rPr>
            </m:ctrlPr>
          </m:dPr>
          <m:e>
            <m:r>
              <w:rPr>
                <w:rFonts w:ascii="Cambria Math" w:hAnsi="Cambria Math"/>
                <w:color w:val="auto"/>
                <w:sz w:val="28"/>
                <w:szCs w:val="28"/>
                <w:lang w:eastAsia="ru-RU"/>
              </w:rPr>
              <m:t>B</m:t>
            </m:r>
          </m:e>
        </m:d>
        <m:r>
          <w:rPr>
            <w:rFonts w:ascii="Cambria Math" w:hAnsi="Cambria Math"/>
            <w:color w:val="auto"/>
            <w:sz w:val="28"/>
            <w:szCs w:val="28"/>
            <w:lang w:eastAsia="ru-RU"/>
          </w:rPr>
          <m:t>-</m:t>
        </m:r>
        <m:sSup>
          <m:sSupPr>
            <m:ctrlPr>
              <w:rPr>
                <w:rFonts w:ascii="Cambria Math" w:hAnsi="Cambria Math"/>
                <w:i/>
                <w:color w:val="auto"/>
                <w:sz w:val="28"/>
                <w:szCs w:val="28"/>
                <w:lang w:eastAsia="ru-RU"/>
              </w:rPr>
            </m:ctrlPr>
          </m:sSupPr>
          <m:e>
            <m:d>
              <m:dPr>
                <m:begChr m:val="["/>
                <m:endChr m:val="]"/>
                <m:ctrlPr>
                  <w:rPr>
                    <w:rFonts w:ascii="Cambria Math" w:hAnsi="Cambria Math"/>
                    <w:i/>
                    <w:color w:val="auto"/>
                    <w:sz w:val="28"/>
                    <w:szCs w:val="28"/>
                    <w:lang w:eastAsia="ru-RU"/>
                  </w:rPr>
                </m:ctrlPr>
              </m:dPr>
              <m:e>
                <m:f>
                  <m:fPr>
                    <m:ctrlPr>
                      <w:rPr>
                        <w:rFonts w:ascii="Cambria Math" w:hAnsi="Cambria Math"/>
                        <w:i/>
                        <w:color w:val="auto"/>
                        <w:sz w:val="28"/>
                        <w:szCs w:val="28"/>
                        <w:lang w:eastAsia="ru-RU"/>
                      </w:rPr>
                    </m:ctrlPr>
                  </m:fPr>
                  <m:num>
                    <m:r>
                      <w:rPr>
                        <w:rFonts w:ascii="Cambria Math" w:hAnsi="Cambria Math"/>
                        <w:color w:val="auto"/>
                        <w:sz w:val="28"/>
                        <w:szCs w:val="28"/>
                        <w:lang w:eastAsia="ru-RU"/>
                      </w:rPr>
                      <m:t>1</m:t>
                    </m:r>
                  </m:num>
                  <m:den>
                    <m:r>
                      <w:rPr>
                        <w:rFonts w:ascii="Cambria Math" w:hAnsi="Cambria Math"/>
                        <w:color w:val="auto"/>
                        <w:sz w:val="28"/>
                        <w:szCs w:val="28"/>
                        <w:lang w:eastAsia="ru-RU"/>
                      </w:rPr>
                      <m:t>n</m:t>
                    </m:r>
                  </m:den>
                </m:f>
                <m:r>
                  <w:rPr>
                    <w:rFonts w:ascii="Cambria Math" w:hAnsi="Cambria Math"/>
                    <w:color w:val="auto"/>
                    <w:sz w:val="28"/>
                    <w:szCs w:val="28"/>
                    <w:lang w:eastAsia="ru-RU"/>
                  </w:rPr>
                  <m:t>I'(B)</m:t>
                </m:r>
              </m:e>
            </m:d>
          </m:e>
          <m:sup>
            <m:r>
              <w:rPr>
                <w:rFonts w:ascii="Cambria Math" w:hAnsi="Cambria Math"/>
                <w:color w:val="auto"/>
                <w:sz w:val="28"/>
                <w:szCs w:val="28"/>
                <w:lang w:eastAsia="ru-RU"/>
              </w:rPr>
              <m:t>2</m:t>
            </m:r>
          </m:sup>
        </m:sSup>
      </m:oMath>
      <w:r w:rsidR="007E04ED" w:rsidRPr="00891248">
        <w:rPr>
          <w:color w:val="auto"/>
          <w:sz w:val="28"/>
          <w:szCs w:val="28"/>
          <w:lang w:eastAsia="ru-RU"/>
        </w:rPr>
        <w:t>.</w:t>
      </w:r>
      <w:r w:rsidR="002870FD" w:rsidRPr="00891248">
        <w:rPr>
          <w:color w:val="auto"/>
          <w:sz w:val="28"/>
          <w:szCs w:val="28"/>
          <w:lang w:eastAsia="ru-RU"/>
        </w:rPr>
        <w:t xml:space="preserve">  </w:t>
      </w:r>
      <w:r w:rsidR="007E04ED" w:rsidRPr="00891248">
        <w:rPr>
          <w:color w:val="auto"/>
          <w:sz w:val="28"/>
          <w:szCs w:val="28"/>
          <w:lang w:eastAsia="ru-RU"/>
        </w:rPr>
        <w:t xml:space="preserve">                    </w:t>
      </w:r>
      <w:r w:rsidR="002870FD" w:rsidRPr="00891248">
        <w:rPr>
          <w:color w:val="auto"/>
          <w:sz w:val="28"/>
          <w:szCs w:val="28"/>
          <w:lang w:eastAsia="ru-RU"/>
        </w:rPr>
        <w:t xml:space="preserve">            (3.23)</w:t>
      </w:r>
    </w:p>
    <w:p w:rsidR="002870FD" w:rsidRPr="00891248" w:rsidRDefault="007E04ED"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Ця формула дозволяє</w:t>
      </w:r>
      <w:r w:rsidR="002870FD" w:rsidRPr="00891248">
        <w:rPr>
          <w:color w:val="auto"/>
          <w:sz w:val="28"/>
          <w:szCs w:val="28"/>
          <w:lang w:eastAsia="ru-RU"/>
        </w:rPr>
        <w:t xml:space="preserve"> обчисл</w:t>
      </w:r>
      <w:r w:rsidRPr="00891248">
        <w:rPr>
          <w:color w:val="auto"/>
          <w:sz w:val="28"/>
          <w:szCs w:val="28"/>
          <w:lang w:eastAsia="ru-RU"/>
        </w:rPr>
        <w:t>ювати</w:t>
      </w:r>
      <w:r w:rsidR="002870FD" w:rsidRPr="00891248">
        <w:rPr>
          <w:color w:val="auto"/>
          <w:sz w:val="28"/>
          <w:szCs w:val="28"/>
          <w:lang w:eastAsia="ru-RU"/>
        </w:rPr>
        <w:t xml:space="preserve"> </w:t>
      </w: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δ</m:t>
            </m:r>
          </m:e>
          <m:sup>
            <m:r>
              <w:rPr>
                <w:rFonts w:ascii="Cambria Math" w:hAnsi="Cambria Math"/>
                <w:color w:val="auto"/>
                <w:sz w:val="28"/>
                <w:szCs w:val="28"/>
                <w:lang w:eastAsia="ru-RU"/>
              </w:rPr>
              <m:t xml:space="preserve">2 </m:t>
            </m:r>
          </m:sup>
        </m:sSup>
      </m:oMath>
      <w:r w:rsidR="002870FD" w:rsidRPr="00891248">
        <w:rPr>
          <w:color w:val="auto"/>
          <w:sz w:val="28"/>
          <w:szCs w:val="28"/>
          <w:lang w:eastAsia="ru-RU"/>
        </w:rPr>
        <w:t xml:space="preserve">за допомогою восьми звернень до пам'яті. </w:t>
      </w:r>
    </w:p>
    <w:p w:rsidR="002870FD" w:rsidRPr="00891248" w:rsidRDefault="002870FD" w:rsidP="0075355C">
      <w:pPr>
        <w:pStyle w:val="NormalWeb"/>
        <w:shd w:val="clear" w:color="auto" w:fill="FFFFFF"/>
        <w:spacing w:before="0" w:beforeAutospacing="0" w:after="0" w:afterAutospacing="0" w:line="360" w:lineRule="auto"/>
        <w:ind w:firstLine="630"/>
        <w:jc w:val="center"/>
        <w:rPr>
          <w:color w:val="auto"/>
          <w:sz w:val="28"/>
          <w:szCs w:val="28"/>
          <w:lang w:eastAsia="ru-RU"/>
        </w:rPr>
      </w:pPr>
      <w:r w:rsidRPr="00891248">
        <w:rPr>
          <w:noProof/>
          <w:sz w:val="28"/>
          <w:szCs w:val="28"/>
          <w:lang w:val="en-US" w:eastAsia="en-US"/>
          <w:rPrChange w:id="309" w:author="ASD" w:date="2016-06-09T16:59:00Z">
            <w:rPr>
              <w:noProof/>
              <w:lang w:val="en-US" w:eastAsia="en-US"/>
            </w:rPr>
          </w:rPrChange>
        </w:rPr>
        <w:drawing>
          <wp:inline distT="0" distB="0" distL="0" distR="0" wp14:anchorId="2B15F4A9" wp14:editId="0457BF1B">
            <wp:extent cx="3301858" cy="2225407"/>
            <wp:effectExtent l="0" t="0" r="0" b="38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1363" t="25410" r="28740" b="49361"/>
                    <a:stretch/>
                  </pic:blipFill>
                  <pic:spPr bwMode="auto">
                    <a:xfrm>
                      <a:off x="0" y="0"/>
                      <a:ext cx="3310205" cy="2231033"/>
                    </a:xfrm>
                    <a:prstGeom prst="rect">
                      <a:avLst/>
                    </a:prstGeom>
                    <a:ln>
                      <a:noFill/>
                    </a:ln>
                    <a:extLst>
                      <a:ext uri="{53640926-AAD7-44D8-BBD7-CCE9431645EC}">
                        <a14:shadowObscured xmlns:a14="http://schemas.microsoft.com/office/drawing/2010/main"/>
                      </a:ext>
                    </a:extLst>
                  </pic:spPr>
                </pic:pic>
              </a:graphicData>
            </a:graphic>
          </wp:inline>
        </w:drawing>
      </w:r>
    </w:p>
    <w:p w:rsidR="002870FD" w:rsidRDefault="002870FD" w:rsidP="0075355C">
      <w:pPr>
        <w:pStyle w:val="NormalWeb"/>
        <w:shd w:val="clear" w:color="auto" w:fill="FFFFFF"/>
        <w:spacing w:before="0" w:beforeAutospacing="0" w:after="0" w:afterAutospacing="0" w:line="360" w:lineRule="auto"/>
        <w:ind w:firstLine="630"/>
        <w:jc w:val="left"/>
        <w:rPr>
          <w:color w:val="auto"/>
          <w:sz w:val="28"/>
          <w:szCs w:val="28"/>
          <w:lang w:eastAsia="ru-RU"/>
        </w:rPr>
      </w:pPr>
      <w:r w:rsidRPr="00891248">
        <w:rPr>
          <w:color w:val="auto"/>
          <w:sz w:val="28"/>
          <w:szCs w:val="28"/>
          <w:lang w:eastAsia="ru-RU"/>
        </w:rPr>
        <w:t>Рис. 3.</w:t>
      </w:r>
      <w:r w:rsidR="003F4397" w:rsidRPr="00891248">
        <w:rPr>
          <w:color w:val="auto"/>
          <w:sz w:val="28"/>
          <w:szCs w:val="28"/>
          <w:lang w:eastAsia="ru-RU"/>
          <w:rPrChange w:id="310" w:author="ASD" w:date="2016-06-09T16:59:00Z">
            <w:rPr>
              <w:color w:val="auto"/>
              <w:sz w:val="28"/>
              <w:szCs w:val="28"/>
              <w:lang w:val="en-US" w:eastAsia="ru-RU"/>
            </w:rPr>
          </w:rPrChange>
        </w:rPr>
        <w:t>10</w:t>
      </w:r>
      <w:r w:rsidRPr="00891248">
        <w:rPr>
          <w:color w:val="auto"/>
          <w:sz w:val="28"/>
          <w:szCs w:val="28"/>
          <w:lang w:eastAsia="ru-RU"/>
        </w:rPr>
        <w:t xml:space="preserve"> </w:t>
      </w:r>
      <w:r w:rsidR="007E04ED" w:rsidRPr="00891248">
        <w:rPr>
          <w:color w:val="auto"/>
          <w:sz w:val="28"/>
          <w:szCs w:val="28"/>
          <w:lang w:eastAsia="ru-RU"/>
        </w:rPr>
        <w:t xml:space="preserve">Розрахування дисперсії </w:t>
      </w:r>
      <w:r w:rsidR="00CB68DC" w:rsidRPr="00891248">
        <w:rPr>
          <w:color w:val="auto"/>
          <w:sz w:val="28"/>
          <w:szCs w:val="28"/>
          <w:lang w:eastAsia="ru-RU"/>
        </w:rPr>
        <w:t>під вікна</w:t>
      </w:r>
    </w:p>
    <w:p w:rsidR="0075355C" w:rsidRPr="00891248" w:rsidRDefault="0075355C" w:rsidP="0075355C">
      <w:pPr>
        <w:pStyle w:val="NormalWeb"/>
        <w:shd w:val="clear" w:color="auto" w:fill="FFFFFF"/>
        <w:spacing w:before="0" w:beforeAutospacing="0" w:after="0" w:afterAutospacing="0" w:line="360" w:lineRule="auto"/>
        <w:ind w:firstLine="630"/>
        <w:jc w:val="left"/>
        <w:rPr>
          <w:color w:val="auto"/>
          <w:sz w:val="28"/>
          <w:szCs w:val="28"/>
          <w:lang w:eastAsia="ru-RU"/>
        </w:rPr>
      </w:pPr>
    </w:p>
    <w:p w:rsidR="009A3C79" w:rsidRPr="00891248" w:rsidRDefault="009A3C79" w:rsidP="0075355C">
      <w:pPr>
        <w:pStyle w:val="Heading3"/>
        <w:numPr>
          <w:ilvl w:val="0"/>
          <w:numId w:val="51"/>
        </w:numPr>
        <w:shd w:val="clear" w:color="auto" w:fill="FFFFFF"/>
        <w:tabs>
          <w:tab w:val="left" w:pos="990"/>
          <w:tab w:val="left" w:pos="1260"/>
          <w:tab w:val="left" w:pos="1440"/>
        </w:tabs>
        <w:spacing w:before="0" w:beforeAutospacing="0" w:after="240" w:afterAutospacing="0" w:line="360" w:lineRule="auto"/>
        <w:ind w:left="1710" w:hanging="1350"/>
        <w:rPr>
          <w:szCs w:val="28"/>
          <w:lang w:val="uk-UA" w:eastAsia="ru-RU"/>
        </w:rPr>
      </w:pPr>
      <w:bookmarkStart w:id="311" w:name="_Toc453446566"/>
      <w:r w:rsidRPr="00891248">
        <w:rPr>
          <w:szCs w:val="28"/>
          <w:lang w:val="uk-UA" w:eastAsia="ru-RU"/>
        </w:rPr>
        <w:lastRenderedPageBreak/>
        <w:t>Класифікатор</w:t>
      </w:r>
      <w:bookmarkEnd w:id="311"/>
    </w:p>
    <w:p w:rsidR="005776F5" w:rsidRPr="00891248" w:rsidRDefault="005776F5" w:rsidP="0075355C">
      <w:pPr>
        <w:spacing w:line="360" w:lineRule="auto"/>
        <w:ind w:firstLine="630"/>
        <w:rPr>
          <w:sz w:val="28"/>
          <w:szCs w:val="28"/>
          <w:lang w:val="uk-UA"/>
        </w:rPr>
      </w:pPr>
      <w:r w:rsidRPr="00891248">
        <w:rPr>
          <w:sz w:val="28"/>
          <w:szCs w:val="28"/>
          <w:lang w:val="uk-UA"/>
        </w:rPr>
        <w:t xml:space="preserve">На третьому </w:t>
      </w:r>
      <w:r w:rsidR="00EF13F1">
        <w:rPr>
          <w:sz w:val="28"/>
          <w:szCs w:val="28"/>
          <w:lang w:val="uk-UA"/>
        </w:rPr>
        <w:t xml:space="preserve">етапі виявлення </w:t>
      </w:r>
      <w:r w:rsidR="0036582C" w:rsidRPr="00891248">
        <w:rPr>
          <w:sz w:val="28"/>
          <w:szCs w:val="28"/>
          <w:lang w:val="uk-UA"/>
        </w:rPr>
        <w:t>використовує</w:t>
      </w:r>
      <w:r w:rsidR="00EF13F1">
        <w:rPr>
          <w:sz w:val="28"/>
          <w:szCs w:val="28"/>
          <w:lang w:val="uk-UA"/>
        </w:rPr>
        <w:t>ться</w:t>
      </w:r>
      <w:r w:rsidR="0036582C" w:rsidRPr="00891248">
        <w:rPr>
          <w:sz w:val="28"/>
          <w:szCs w:val="28"/>
          <w:lang w:val="uk-UA"/>
        </w:rPr>
        <w:t xml:space="preserve"> </w:t>
      </w:r>
      <w:r w:rsidRPr="00891248">
        <w:rPr>
          <w:sz w:val="28"/>
          <w:szCs w:val="28"/>
          <w:lang w:val="uk-UA"/>
        </w:rPr>
        <w:t>метод класифікації, представлений в роботі [38], який відомий</w:t>
      </w:r>
      <w:r w:rsidR="0036582C" w:rsidRPr="00891248">
        <w:rPr>
          <w:sz w:val="28"/>
          <w:szCs w:val="28"/>
          <w:lang w:val="uk-UA"/>
        </w:rPr>
        <w:t xml:space="preserve"> під назвою</w:t>
      </w:r>
      <w:r w:rsidRPr="00891248">
        <w:rPr>
          <w:sz w:val="28"/>
          <w:szCs w:val="28"/>
          <w:lang w:val="uk-UA"/>
        </w:rPr>
        <w:t xml:space="preserve"> випадков</w:t>
      </w:r>
      <w:r w:rsidR="0036582C" w:rsidRPr="00891248">
        <w:rPr>
          <w:sz w:val="28"/>
          <w:szCs w:val="28"/>
          <w:lang w:val="uk-UA"/>
        </w:rPr>
        <w:t>а класифікація</w:t>
      </w:r>
      <w:r w:rsidRPr="00891248">
        <w:rPr>
          <w:sz w:val="28"/>
          <w:szCs w:val="28"/>
          <w:lang w:val="uk-UA"/>
        </w:rPr>
        <w:t xml:space="preserve"> папороті. Цей класифікатор заснов</w:t>
      </w:r>
      <w:r w:rsidR="0036582C" w:rsidRPr="00891248">
        <w:rPr>
          <w:sz w:val="28"/>
          <w:szCs w:val="28"/>
          <w:lang w:val="uk-UA"/>
        </w:rPr>
        <w:t>аний</w:t>
      </w:r>
      <w:r w:rsidRPr="00891248">
        <w:rPr>
          <w:sz w:val="28"/>
          <w:szCs w:val="28"/>
          <w:lang w:val="uk-UA"/>
        </w:rPr>
        <w:t xml:space="preserve"> </w:t>
      </w:r>
      <w:r w:rsidR="0036582C" w:rsidRPr="00891248">
        <w:rPr>
          <w:sz w:val="28"/>
          <w:szCs w:val="28"/>
          <w:lang w:val="uk-UA"/>
        </w:rPr>
        <w:t>на п</w:t>
      </w:r>
      <w:r w:rsidRPr="00891248">
        <w:rPr>
          <w:sz w:val="28"/>
          <w:szCs w:val="28"/>
          <w:lang w:val="uk-UA"/>
        </w:rPr>
        <w:t>орівнянн</w:t>
      </w:r>
      <w:r w:rsidR="0036582C" w:rsidRPr="00891248">
        <w:rPr>
          <w:sz w:val="28"/>
          <w:szCs w:val="28"/>
          <w:lang w:val="uk-UA"/>
        </w:rPr>
        <w:t>і</w:t>
      </w:r>
      <w:r w:rsidRPr="00891248">
        <w:rPr>
          <w:sz w:val="28"/>
          <w:szCs w:val="28"/>
          <w:lang w:val="uk-UA"/>
        </w:rPr>
        <w:t xml:space="preserve"> значень інтенсивності декількох пікселів. Для кожно</w:t>
      </w:r>
      <w:r w:rsidR="0036582C" w:rsidRPr="00891248">
        <w:rPr>
          <w:sz w:val="28"/>
          <w:szCs w:val="28"/>
          <w:lang w:val="uk-UA"/>
        </w:rPr>
        <w:t>го</w:t>
      </w:r>
      <w:r w:rsidRPr="00891248">
        <w:rPr>
          <w:sz w:val="28"/>
          <w:szCs w:val="28"/>
          <w:lang w:val="uk-UA"/>
        </w:rPr>
        <w:t xml:space="preserve"> тестов</w:t>
      </w:r>
      <w:r w:rsidR="0036582C" w:rsidRPr="00891248">
        <w:rPr>
          <w:sz w:val="28"/>
          <w:szCs w:val="28"/>
          <w:lang w:val="uk-UA"/>
        </w:rPr>
        <w:t>ого</w:t>
      </w:r>
      <w:r w:rsidRPr="00891248">
        <w:rPr>
          <w:sz w:val="28"/>
          <w:szCs w:val="28"/>
          <w:lang w:val="uk-UA"/>
        </w:rPr>
        <w:t xml:space="preserve"> </w:t>
      </w:r>
      <w:r w:rsidR="00CB68DC" w:rsidRPr="00891248">
        <w:rPr>
          <w:sz w:val="28"/>
          <w:szCs w:val="28"/>
          <w:lang w:val="uk-UA"/>
        </w:rPr>
        <w:t>під вікна</w:t>
      </w:r>
      <w:r w:rsidR="0036582C" w:rsidRPr="00891248">
        <w:rPr>
          <w:sz w:val="28"/>
          <w:szCs w:val="28"/>
          <w:lang w:val="uk-UA"/>
        </w:rPr>
        <w:t xml:space="preserve"> розраховується</w:t>
      </w:r>
      <w:r w:rsidRPr="00891248">
        <w:rPr>
          <w:sz w:val="28"/>
          <w:szCs w:val="28"/>
          <w:lang w:val="uk-UA"/>
        </w:rPr>
        <w:t xml:space="preserve"> ймовірність </w:t>
      </w:r>
      <m:oMath>
        <m:sSub>
          <m:sSubPr>
            <m:ctrlPr>
              <w:rPr>
                <w:rFonts w:ascii="Cambria Math" w:hAnsi="Cambria Math"/>
                <w:i/>
                <w:sz w:val="28"/>
                <w:szCs w:val="28"/>
                <w:lang w:val="uk-UA"/>
              </w:rPr>
            </m:ctrlPr>
          </m:sSubPr>
          <m:e>
            <m:r>
              <w:rPr>
                <w:rFonts w:ascii="Cambria Math" w:hAnsi="Cambria Math"/>
                <w:sz w:val="28"/>
                <w:szCs w:val="28"/>
                <w:lang w:val="uk-UA"/>
                <w:rPrChange w:id="312" w:author="ASD" w:date="2016-06-09T16:59:00Z">
                  <w:rPr>
                    <w:rFonts w:ascii="Cambria Math" w:hAnsi="Cambria Math"/>
                    <w:sz w:val="28"/>
                    <w:szCs w:val="28"/>
                    <w:lang w:val="en-US"/>
                  </w:rPr>
                </w:rPrChange>
              </w:rPr>
              <m:t>P</m:t>
            </m:r>
          </m:e>
          <m:sub>
            <m:r>
              <w:rPr>
                <w:rFonts w:ascii="Cambria Math" w:hAnsi="Cambria Math"/>
                <w:sz w:val="28"/>
                <w:szCs w:val="28"/>
                <w:lang w:val="uk-UA"/>
              </w:rPr>
              <m:t>pos</m:t>
            </m:r>
          </m:sub>
        </m:sSub>
      </m:oMath>
      <w:r w:rsidRPr="00891248">
        <w:rPr>
          <w:sz w:val="28"/>
          <w:szCs w:val="28"/>
          <w:lang w:val="uk-UA"/>
        </w:rPr>
        <w:t xml:space="preserve">. Якщо ця ймовірність менше, ніж 0.5 </w:t>
      </w:r>
      <w:r w:rsidR="00CB68DC" w:rsidRPr="00891248">
        <w:rPr>
          <w:sz w:val="28"/>
          <w:szCs w:val="28"/>
          <w:lang w:val="uk-UA"/>
        </w:rPr>
        <w:t>під вікно</w:t>
      </w:r>
      <w:r w:rsidR="0036582C" w:rsidRPr="00891248">
        <w:rPr>
          <w:sz w:val="28"/>
          <w:szCs w:val="28"/>
          <w:lang w:val="uk-UA"/>
        </w:rPr>
        <w:t xml:space="preserve"> відхиляється. Ц</w:t>
      </w:r>
      <w:r w:rsidRPr="00891248">
        <w:rPr>
          <w:sz w:val="28"/>
          <w:szCs w:val="28"/>
          <w:lang w:val="uk-UA"/>
        </w:rPr>
        <w:t>ей метод класифікації повільніш</w:t>
      </w:r>
      <w:r w:rsidR="0036582C" w:rsidRPr="00891248">
        <w:rPr>
          <w:sz w:val="28"/>
          <w:szCs w:val="28"/>
          <w:lang w:val="uk-UA"/>
        </w:rPr>
        <w:t>ий за</w:t>
      </w:r>
      <w:r w:rsidR="004B04AA" w:rsidRPr="00891248">
        <w:rPr>
          <w:sz w:val="28"/>
          <w:szCs w:val="28"/>
          <w:lang w:val="uk-UA"/>
        </w:rPr>
        <w:t xml:space="preserve"> фільтр</w:t>
      </w:r>
      <w:r w:rsidR="0036582C" w:rsidRPr="00891248">
        <w:rPr>
          <w:sz w:val="28"/>
          <w:szCs w:val="28"/>
          <w:lang w:val="uk-UA"/>
        </w:rPr>
        <w:t xml:space="preserve"> дисперсії</w:t>
      </w:r>
      <w:r w:rsidRPr="00891248">
        <w:rPr>
          <w:sz w:val="28"/>
          <w:szCs w:val="28"/>
          <w:lang w:val="uk-UA"/>
        </w:rPr>
        <w:t>, але швид</w:t>
      </w:r>
      <w:r w:rsidR="0036582C" w:rsidRPr="00891248">
        <w:rPr>
          <w:sz w:val="28"/>
          <w:szCs w:val="28"/>
          <w:lang w:val="uk-UA"/>
        </w:rPr>
        <w:t>ший</w:t>
      </w:r>
      <w:r w:rsidRPr="00891248">
        <w:rPr>
          <w:sz w:val="28"/>
          <w:szCs w:val="28"/>
          <w:lang w:val="uk-UA"/>
        </w:rPr>
        <w:t xml:space="preserve"> </w:t>
      </w:r>
      <w:r w:rsidR="0036582C" w:rsidRPr="00891248">
        <w:rPr>
          <w:sz w:val="28"/>
          <w:szCs w:val="28"/>
          <w:lang w:val="uk-UA"/>
        </w:rPr>
        <w:t>у</w:t>
      </w:r>
      <w:r w:rsidRPr="00891248">
        <w:rPr>
          <w:sz w:val="28"/>
          <w:szCs w:val="28"/>
          <w:lang w:val="uk-UA"/>
        </w:rPr>
        <w:t xml:space="preserve"> порівнянні з класифікаці</w:t>
      </w:r>
      <w:r w:rsidR="0036582C" w:rsidRPr="00891248">
        <w:rPr>
          <w:sz w:val="28"/>
          <w:szCs w:val="28"/>
          <w:lang w:val="uk-UA"/>
        </w:rPr>
        <w:t>йним</w:t>
      </w:r>
      <w:r w:rsidRPr="00891248">
        <w:rPr>
          <w:sz w:val="28"/>
          <w:szCs w:val="28"/>
          <w:lang w:val="uk-UA"/>
        </w:rPr>
        <w:t xml:space="preserve"> метод</w:t>
      </w:r>
      <w:r w:rsidR="0036582C" w:rsidRPr="00891248">
        <w:rPr>
          <w:sz w:val="28"/>
          <w:szCs w:val="28"/>
          <w:lang w:val="uk-UA"/>
        </w:rPr>
        <w:t>ом</w:t>
      </w:r>
      <w:r w:rsidRPr="00891248">
        <w:rPr>
          <w:sz w:val="28"/>
          <w:szCs w:val="28"/>
          <w:lang w:val="uk-UA"/>
        </w:rPr>
        <w:t xml:space="preserve"> </w:t>
      </w:r>
      <w:r w:rsidR="0036582C" w:rsidRPr="00891248">
        <w:rPr>
          <w:sz w:val="28"/>
          <w:szCs w:val="28"/>
          <w:lang w:val="uk-UA"/>
        </w:rPr>
        <w:t>і</w:t>
      </w:r>
      <w:r w:rsidRPr="00891248">
        <w:rPr>
          <w:sz w:val="28"/>
          <w:szCs w:val="28"/>
          <w:lang w:val="uk-UA"/>
        </w:rPr>
        <w:t xml:space="preserve">з використанням SIFT функції, </w:t>
      </w:r>
      <w:r w:rsidR="004B04AA" w:rsidRPr="00891248">
        <w:rPr>
          <w:sz w:val="28"/>
          <w:szCs w:val="28"/>
          <w:lang w:val="uk-UA"/>
        </w:rPr>
        <w:t>що</w:t>
      </w:r>
      <w:r w:rsidRPr="00891248">
        <w:rPr>
          <w:sz w:val="28"/>
          <w:szCs w:val="28"/>
          <w:lang w:val="uk-UA"/>
        </w:rPr>
        <w:t xml:space="preserve"> було експериментально </w:t>
      </w:r>
      <w:r w:rsidR="004B04AA" w:rsidRPr="00891248">
        <w:rPr>
          <w:sz w:val="28"/>
          <w:szCs w:val="28"/>
          <w:lang w:val="uk-UA"/>
        </w:rPr>
        <w:t>доведено</w:t>
      </w:r>
      <w:r w:rsidRPr="00891248">
        <w:rPr>
          <w:sz w:val="28"/>
          <w:szCs w:val="28"/>
          <w:lang w:val="uk-UA"/>
        </w:rPr>
        <w:t xml:space="preserve"> в роботі [38].</w:t>
      </w:r>
    </w:p>
    <w:p w:rsidR="005776F5" w:rsidRPr="00891248" w:rsidRDefault="00EF13F1" w:rsidP="0075355C">
      <w:pPr>
        <w:spacing w:line="360" w:lineRule="auto"/>
        <w:ind w:firstLine="630"/>
        <w:rPr>
          <w:sz w:val="28"/>
          <w:szCs w:val="28"/>
          <w:lang w:val="uk-UA"/>
        </w:rPr>
      </w:pPr>
      <w:r>
        <w:rPr>
          <w:sz w:val="28"/>
          <w:szCs w:val="28"/>
          <w:lang w:val="uk-UA"/>
        </w:rPr>
        <w:t>У роботі</w:t>
      </w:r>
      <w:r w:rsidR="005776F5" w:rsidRPr="00891248">
        <w:rPr>
          <w:sz w:val="28"/>
          <w:szCs w:val="28"/>
          <w:lang w:val="uk-UA"/>
        </w:rPr>
        <w:t xml:space="preserve"> використовує</w:t>
      </w:r>
      <w:r>
        <w:rPr>
          <w:sz w:val="28"/>
          <w:szCs w:val="28"/>
          <w:lang w:val="uk-UA"/>
        </w:rPr>
        <w:t>ться</w:t>
      </w:r>
      <w:r w:rsidR="005776F5" w:rsidRPr="00891248">
        <w:rPr>
          <w:sz w:val="28"/>
          <w:szCs w:val="28"/>
          <w:lang w:val="uk-UA"/>
        </w:rPr>
        <w:t xml:space="preserve"> функції, які запропоновані в роботі [31]. Рис. 3.</w:t>
      </w:r>
      <w:r w:rsidR="0036582C" w:rsidRPr="00891248">
        <w:rPr>
          <w:sz w:val="28"/>
          <w:szCs w:val="28"/>
          <w:lang w:val="uk-UA"/>
        </w:rPr>
        <w:t>1</w:t>
      </w:r>
      <w:r w:rsidR="003F4397" w:rsidRPr="00891248">
        <w:rPr>
          <w:sz w:val="28"/>
          <w:szCs w:val="28"/>
          <w:lang w:val="uk-UA"/>
          <w:rPrChange w:id="313" w:author="ASD" w:date="2016-06-09T16:59:00Z">
            <w:rPr>
              <w:sz w:val="28"/>
              <w:szCs w:val="28"/>
            </w:rPr>
          </w:rPrChange>
        </w:rPr>
        <w:t>1</w:t>
      </w:r>
      <w:r w:rsidR="005776F5" w:rsidRPr="00891248">
        <w:rPr>
          <w:sz w:val="28"/>
          <w:szCs w:val="28"/>
          <w:lang w:val="uk-UA"/>
        </w:rPr>
        <w:t xml:space="preserve"> </w:t>
      </w:r>
      <w:r w:rsidR="0036582C" w:rsidRPr="00891248">
        <w:rPr>
          <w:sz w:val="28"/>
          <w:szCs w:val="28"/>
          <w:lang w:val="uk-UA"/>
        </w:rPr>
        <w:t>демонструє</w:t>
      </w:r>
      <w:r w:rsidR="005776F5" w:rsidRPr="00891248">
        <w:rPr>
          <w:sz w:val="28"/>
          <w:szCs w:val="28"/>
          <w:lang w:val="uk-UA"/>
        </w:rPr>
        <w:t xml:space="preserve"> процес розрах</w:t>
      </w:r>
      <w:r w:rsidR="0036582C" w:rsidRPr="00891248">
        <w:rPr>
          <w:sz w:val="28"/>
          <w:szCs w:val="28"/>
          <w:lang w:val="uk-UA"/>
        </w:rPr>
        <w:t xml:space="preserve">унку просторових об'єктів. </w:t>
      </w:r>
      <w:r w:rsidR="000B0745" w:rsidRPr="00891248">
        <w:rPr>
          <w:sz w:val="28"/>
          <w:szCs w:val="28"/>
          <w:lang w:val="uk-UA"/>
        </w:rPr>
        <w:t xml:space="preserve">Саме </w:t>
      </w:r>
      <w:r w:rsidR="00CB68DC" w:rsidRPr="00891248">
        <w:rPr>
          <w:sz w:val="28"/>
          <w:szCs w:val="28"/>
          <w:lang w:val="uk-UA"/>
        </w:rPr>
        <w:t>верхнє</w:t>
      </w:r>
      <w:r w:rsidR="000B0745" w:rsidRPr="00891248">
        <w:rPr>
          <w:sz w:val="28"/>
          <w:szCs w:val="28"/>
          <w:lang w:val="uk-UA"/>
        </w:rPr>
        <w:t xml:space="preserve"> зображення рис. 3.1</w:t>
      </w:r>
      <w:r w:rsidR="003F4397" w:rsidRPr="00891248">
        <w:rPr>
          <w:sz w:val="28"/>
          <w:szCs w:val="28"/>
          <w:lang w:val="uk-UA"/>
          <w:rPrChange w:id="314" w:author="ASD" w:date="2016-06-09T16:59:00Z">
            <w:rPr>
              <w:sz w:val="28"/>
              <w:szCs w:val="28"/>
            </w:rPr>
          </w:rPrChange>
        </w:rPr>
        <w:t>1</w:t>
      </w:r>
      <w:r w:rsidR="000B0745" w:rsidRPr="00891248">
        <w:rPr>
          <w:sz w:val="28"/>
          <w:szCs w:val="28"/>
          <w:lang w:val="uk-UA"/>
        </w:rPr>
        <w:t xml:space="preserve"> – це початкове </w:t>
      </w:r>
      <w:r w:rsidR="00CB68DC" w:rsidRPr="00891248">
        <w:rPr>
          <w:sz w:val="28"/>
          <w:szCs w:val="28"/>
          <w:lang w:val="uk-UA"/>
        </w:rPr>
        <w:t>під вікно</w:t>
      </w:r>
      <w:r w:rsidR="005776F5" w:rsidRPr="00891248">
        <w:rPr>
          <w:sz w:val="28"/>
          <w:szCs w:val="28"/>
          <w:lang w:val="uk-UA"/>
        </w:rPr>
        <w:t xml:space="preserve">. У кожній з чотирьох </w:t>
      </w:r>
      <w:r w:rsidR="000B0745" w:rsidRPr="00891248">
        <w:rPr>
          <w:sz w:val="28"/>
          <w:szCs w:val="28"/>
          <w:lang w:val="uk-UA"/>
        </w:rPr>
        <w:t>рамок</w:t>
      </w:r>
      <w:r w:rsidR="005776F5" w:rsidRPr="00891248">
        <w:rPr>
          <w:sz w:val="28"/>
          <w:szCs w:val="28"/>
          <w:lang w:val="uk-UA"/>
        </w:rPr>
        <w:t xml:space="preserve"> нижче чорно-біл</w:t>
      </w:r>
      <w:r w:rsidR="000B0745" w:rsidRPr="00891248">
        <w:rPr>
          <w:sz w:val="28"/>
          <w:szCs w:val="28"/>
          <w:lang w:val="uk-UA"/>
        </w:rPr>
        <w:t>і</w:t>
      </w:r>
      <w:r w:rsidR="005776F5" w:rsidRPr="00891248">
        <w:rPr>
          <w:sz w:val="28"/>
          <w:szCs w:val="28"/>
          <w:lang w:val="uk-UA"/>
        </w:rPr>
        <w:t xml:space="preserve"> точк</w:t>
      </w:r>
      <w:r w:rsidR="000B0745" w:rsidRPr="00891248">
        <w:rPr>
          <w:sz w:val="28"/>
          <w:szCs w:val="28"/>
          <w:lang w:val="uk-UA"/>
        </w:rPr>
        <w:t>и</w:t>
      </w:r>
      <w:r w:rsidR="005776F5" w:rsidRPr="00891248">
        <w:rPr>
          <w:sz w:val="28"/>
          <w:szCs w:val="28"/>
          <w:lang w:val="uk-UA"/>
        </w:rPr>
        <w:t xml:space="preserve"> відноситься до піксел</w:t>
      </w:r>
      <w:r w:rsidR="000B0745" w:rsidRPr="00891248">
        <w:rPr>
          <w:sz w:val="28"/>
          <w:szCs w:val="28"/>
          <w:lang w:val="uk-UA"/>
        </w:rPr>
        <w:t>ів</w:t>
      </w:r>
      <w:r w:rsidR="005776F5" w:rsidRPr="00891248">
        <w:rPr>
          <w:sz w:val="28"/>
          <w:szCs w:val="28"/>
          <w:lang w:val="uk-UA"/>
        </w:rPr>
        <w:t xml:space="preserve"> в оригінал</w:t>
      </w:r>
      <w:r w:rsidR="000B0745" w:rsidRPr="00891248">
        <w:rPr>
          <w:sz w:val="28"/>
          <w:szCs w:val="28"/>
          <w:lang w:val="uk-UA"/>
        </w:rPr>
        <w:t>ьному</w:t>
      </w:r>
      <w:r w:rsidR="005776F5" w:rsidRPr="00891248">
        <w:rPr>
          <w:sz w:val="28"/>
          <w:szCs w:val="28"/>
          <w:lang w:val="uk-UA"/>
        </w:rPr>
        <w:t xml:space="preserve"> зображенн</w:t>
      </w:r>
      <w:r w:rsidR="000B0745" w:rsidRPr="00891248">
        <w:rPr>
          <w:sz w:val="28"/>
          <w:szCs w:val="28"/>
          <w:lang w:val="uk-UA"/>
        </w:rPr>
        <w:t>і</w:t>
      </w:r>
      <w:r w:rsidR="005776F5" w:rsidRPr="00891248">
        <w:rPr>
          <w:sz w:val="28"/>
          <w:szCs w:val="28"/>
          <w:lang w:val="uk-UA"/>
        </w:rPr>
        <w:t xml:space="preserve">. Положення цих точок </w:t>
      </w:r>
      <w:r w:rsidR="000B0745" w:rsidRPr="00891248">
        <w:rPr>
          <w:sz w:val="28"/>
          <w:szCs w:val="28"/>
          <w:lang w:val="uk-UA"/>
        </w:rPr>
        <w:t>фіксується</w:t>
      </w:r>
      <w:r w:rsidR="005776F5" w:rsidRPr="00891248">
        <w:rPr>
          <w:sz w:val="28"/>
          <w:szCs w:val="28"/>
          <w:lang w:val="uk-UA"/>
        </w:rPr>
        <w:t xml:space="preserve"> </w:t>
      </w:r>
      <w:r w:rsidR="004B04AA" w:rsidRPr="00891248">
        <w:rPr>
          <w:sz w:val="28"/>
          <w:szCs w:val="28"/>
          <w:lang w:val="uk-UA"/>
        </w:rPr>
        <w:t xml:space="preserve">за </w:t>
      </w:r>
      <w:r w:rsidR="005776F5" w:rsidRPr="00891248">
        <w:rPr>
          <w:sz w:val="28"/>
          <w:szCs w:val="28"/>
          <w:lang w:val="uk-UA"/>
        </w:rPr>
        <w:t>рівномірн</w:t>
      </w:r>
      <w:r w:rsidR="004B04AA" w:rsidRPr="00891248">
        <w:rPr>
          <w:sz w:val="28"/>
          <w:szCs w:val="28"/>
          <w:lang w:val="uk-UA"/>
        </w:rPr>
        <w:t>им</w:t>
      </w:r>
      <w:r w:rsidR="005776F5" w:rsidRPr="00891248">
        <w:rPr>
          <w:sz w:val="28"/>
          <w:szCs w:val="28"/>
          <w:lang w:val="uk-UA"/>
        </w:rPr>
        <w:t xml:space="preserve"> розподіл</w:t>
      </w:r>
      <w:r w:rsidR="004B04AA" w:rsidRPr="00891248">
        <w:rPr>
          <w:sz w:val="28"/>
          <w:szCs w:val="28"/>
          <w:lang w:val="uk-UA"/>
        </w:rPr>
        <w:t>ом</w:t>
      </w:r>
      <w:r w:rsidR="000B0745" w:rsidRPr="00891248">
        <w:rPr>
          <w:sz w:val="28"/>
          <w:szCs w:val="28"/>
          <w:lang w:val="uk-UA"/>
        </w:rPr>
        <w:t>,</w:t>
      </w:r>
      <w:r w:rsidR="005776F5" w:rsidRPr="00891248">
        <w:rPr>
          <w:sz w:val="28"/>
          <w:szCs w:val="28"/>
          <w:lang w:val="uk-UA"/>
        </w:rPr>
        <w:t xml:space="preserve"> один раз при </w:t>
      </w:r>
      <w:r w:rsidR="004B04AA" w:rsidRPr="00891248">
        <w:rPr>
          <w:sz w:val="28"/>
          <w:szCs w:val="28"/>
          <w:lang w:val="uk-UA"/>
        </w:rPr>
        <w:t>старті</w:t>
      </w:r>
      <w:r w:rsidR="005776F5" w:rsidRPr="00891248">
        <w:rPr>
          <w:sz w:val="28"/>
          <w:szCs w:val="28"/>
          <w:lang w:val="uk-UA"/>
        </w:rPr>
        <w:t xml:space="preserve"> і залишаються незмінними. Для кожного з цих </w:t>
      </w:r>
      <w:r w:rsidR="000B0745" w:rsidRPr="00891248">
        <w:rPr>
          <w:sz w:val="28"/>
          <w:szCs w:val="28"/>
          <w:lang w:val="uk-UA"/>
        </w:rPr>
        <w:t>рамок</w:t>
      </w:r>
      <w:r w:rsidR="005776F5" w:rsidRPr="00891248">
        <w:rPr>
          <w:sz w:val="28"/>
          <w:szCs w:val="28"/>
          <w:lang w:val="uk-UA"/>
        </w:rPr>
        <w:t xml:space="preserve"> перевіри</w:t>
      </w:r>
      <w:r w:rsidR="000B0745" w:rsidRPr="00891248">
        <w:rPr>
          <w:sz w:val="28"/>
          <w:szCs w:val="28"/>
          <w:lang w:val="uk-UA"/>
        </w:rPr>
        <w:t>мо</w:t>
      </w:r>
      <w:r w:rsidR="005776F5" w:rsidRPr="00891248">
        <w:rPr>
          <w:sz w:val="28"/>
          <w:szCs w:val="28"/>
          <w:lang w:val="uk-UA"/>
        </w:rPr>
        <w:t xml:space="preserve"> чи </w:t>
      </w:r>
      <w:r w:rsidR="000B0745" w:rsidRPr="00891248">
        <w:rPr>
          <w:sz w:val="28"/>
          <w:szCs w:val="28"/>
          <w:lang w:val="uk-UA"/>
        </w:rPr>
        <w:t>є</w:t>
      </w:r>
      <w:r w:rsidR="005776F5" w:rsidRPr="00891248">
        <w:rPr>
          <w:sz w:val="28"/>
          <w:szCs w:val="28"/>
          <w:lang w:val="uk-UA"/>
        </w:rPr>
        <w:t xml:space="preserve"> в </w:t>
      </w:r>
      <w:r w:rsidR="000B0745" w:rsidRPr="00891248">
        <w:rPr>
          <w:sz w:val="28"/>
          <w:szCs w:val="28"/>
          <w:lang w:val="uk-UA"/>
        </w:rPr>
        <w:t>оригінальному зображенні пікселі</w:t>
      </w:r>
      <w:r w:rsidR="005776F5" w:rsidRPr="00891248">
        <w:rPr>
          <w:sz w:val="28"/>
          <w:szCs w:val="28"/>
          <w:lang w:val="uk-UA"/>
        </w:rPr>
        <w:t xml:space="preserve"> в </w:t>
      </w:r>
      <w:r w:rsidR="00CB68DC" w:rsidRPr="00891248">
        <w:rPr>
          <w:sz w:val="28"/>
          <w:szCs w:val="28"/>
          <w:lang w:val="uk-UA"/>
        </w:rPr>
        <w:t>розташуванні</w:t>
      </w:r>
      <w:r w:rsidR="000B0745" w:rsidRPr="00891248">
        <w:rPr>
          <w:sz w:val="28"/>
          <w:szCs w:val="28"/>
          <w:lang w:val="uk-UA"/>
        </w:rPr>
        <w:t xml:space="preserve"> - піксель</w:t>
      </w:r>
      <w:r w:rsidR="005776F5" w:rsidRPr="00891248">
        <w:rPr>
          <w:sz w:val="28"/>
          <w:szCs w:val="28"/>
          <w:lang w:val="uk-UA"/>
        </w:rPr>
        <w:t xml:space="preserve"> біл</w:t>
      </w:r>
      <w:r w:rsidR="000B0745" w:rsidRPr="00891248">
        <w:rPr>
          <w:sz w:val="28"/>
          <w:szCs w:val="28"/>
          <w:lang w:val="uk-UA"/>
        </w:rPr>
        <w:t>ої</w:t>
      </w:r>
      <w:r w:rsidR="005776F5" w:rsidRPr="00891248">
        <w:rPr>
          <w:sz w:val="28"/>
          <w:szCs w:val="28"/>
          <w:lang w:val="uk-UA"/>
        </w:rPr>
        <w:t xml:space="preserve"> крапк</w:t>
      </w:r>
      <w:r w:rsidR="000B0745" w:rsidRPr="00891248">
        <w:rPr>
          <w:sz w:val="28"/>
          <w:szCs w:val="28"/>
          <w:lang w:val="uk-UA"/>
        </w:rPr>
        <w:t>а</w:t>
      </w:r>
      <w:r w:rsidR="005776F5" w:rsidRPr="00891248">
        <w:rPr>
          <w:sz w:val="28"/>
          <w:szCs w:val="28"/>
          <w:lang w:val="uk-UA"/>
        </w:rPr>
        <w:t xml:space="preserve"> світліш</w:t>
      </w:r>
      <w:r w:rsidR="000B0745" w:rsidRPr="00891248">
        <w:rPr>
          <w:sz w:val="28"/>
          <w:szCs w:val="28"/>
          <w:lang w:val="uk-UA"/>
        </w:rPr>
        <w:t xml:space="preserve">ий за піксель </w:t>
      </w:r>
      <w:r w:rsidR="005776F5" w:rsidRPr="00891248">
        <w:rPr>
          <w:sz w:val="28"/>
          <w:szCs w:val="28"/>
          <w:lang w:val="uk-UA"/>
        </w:rPr>
        <w:t xml:space="preserve">чорної </w:t>
      </w:r>
      <w:r w:rsidR="00EA2637" w:rsidRPr="00891248">
        <w:rPr>
          <w:sz w:val="28"/>
          <w:szCs w:val="28"/>
          <w:lang w:val="uk-UA"/>
        </w:rPr>
        <w:t>крапки</w:t>
      </w:r>
      <w:r w:rsidR="005776F5" w:rsidRPr="00891248">
        <w:rPr>
          <w:sz w:val="28"/>
          <w:szCs w:val="28"/>
          <w:lang w:val="uk-UA"/>
        </w:rPr>
        <w:t>. М</w:t>
      </w:r>
      <w:r w:rsidR="00FA0A4B">
        <w:rPr>
          <w:sz w:val="28"/>
          <w:szCs w:val="28"/>
          <w:lang w:val="uk-UA"/>
        </w:rPr>
        <w:t xml:space="preserve">атематично </w:t>
      </w:r>
      <w:r w:rsidR="000B0745" w:rsidRPr="00891248">
        <w:rPr>
          <w:sz w:val="28"/>
          <w:szCs w:val="28"/>
          <w:lang w:val="uk-UA"/>
        </w:rPr>
        <w:t>висловлює</w:t>
      </w:r>
      <w:r w:rsidR="00A829C6">
        <w:rPr>
          <w:sz w:val="28"/>
          <w:szCs w:val="28"/>
          <w:lang w:val="uk-UA"/>
        </w:rPr>
        <w:t>ться це так.</w:t>
      </w:r>
    </w:p>
    <w:p w:rsidR="005776F5" w:rsidRPr="00891248" w:rsidRDefault="006B0AF4" w:rsidP="0075355C">
      <w:pPr>
        <w:spacing w:line="360" w:lineRule="auto"/>
        <w:ind w:firstLine="630"/>
        <w:jc w:val="right"/>
        <w:rPr>
          <w:sz w:val="28"/>
          <w:szCs w:val="28"/>
          <w:lang w:val="uk-UA"/>
        </w:rPr>
      </w:pPr>
      <m:oMath>
        <m:sSub>
          <m:sSubPr>
            <m:ctrlPr>
              <w:rPr>
                <w:rFonts w:ascii="Cambria Math" w:hAnsi="Cambria Math"/>
                <w:i/>
                <w:sz w:val="28"/>
                <w:szCs w:val="28"/>
                <w:lang w:val="uk-UA"/>
              </w:rPr>
            </m:ctrlPr>
          </m:sSubPr>
          <m:e>
            <m:r>
              <w:rPr>
                <w:rFonts w:ascii="Cambria Math" w:hAnsi="Cambria Math"/>
                <w:sz w:val="28"/>
                <w:szCs w:val="28"/>
                <w:lang w:val="uk-UA"/>
              </w:rPr>
              <m:t>f</m:t>
            </m:r>
          </m:e>
          <m:sub>
            <m:r>
              <w:rPr>
                <w:rFonts w:ascii="Cambria Math" w:hAnsi="Cambria Math"/>
                <w:sz w:val="28"/>
                <w:szCs w:val="28"/>
                <w:lang w:val="uk-UA"/>
              </w:rPr>
              <m:t>i</m:t>
            </m:r>
          </m:sub>
        </m:sSub>
        <m:r>
          <w:rPr>
            <w:rFonts w:ascii="Cambria Math" w:hAnsi="Cambria Math"/>
            <w:sz w:val="28"/>
            <w:szCs w:val="28"/>
            <w:lang w:val="uk-UA"/>
          </w:rPr>
          <m:t>=</m:t>
        </m:r>
        <m:d>
          <m:dPr>
            <m:begChr m:val="{"/>
            <m:endChr m:val=""/>
            <m:ctrlPr>
              <w:rPr>
                <w:rFonts w:ascii="Cambria Math" w:hAnsi="Cambria Math"/>
                <w:i/>
                <w:sz w:val="28"/>
                <w:szCs w:val="28"/>
                <w:lang w:val="uk-UA"/>
              </w:rPr>
            </m:ctrlPr>
          </m:dPr>
          <m:e>
            <m:eqArr>
              <m:eqArrPr>
                <m:ctrlPr>
                  <w:rPr>
                    <w:rFonts w:ascii="Cambria Math" w:hAnsi="Cambria Math"/>
                    <w:i/>
                    <w:sz w:val="28"/>
                    <w:szCs w:val="28"/>
                    <w:lang w:val="uk-UA"/>
                  </w:rPr>
                </m:ctrlPr>
              </m:eqArrPr>
              <m:e>
                <m:r>
                  <w:rPr>
                    <w:rFonts w:ascii="Cambria Math" w:hAnsi="Cambria Math"/>
                    <w:sz w:val="28"/>
                    <w:szCs w:val="28"/>
                    <w:lang w:val="uk-UA"/>
                  </w:rPr>
                  <m:t>0, Якщо I</m:t>
                </m:r>
                <m:d>
                  <m:dPr>
                    <m:ctrlPr>
                      <w:rPr>
                        <w:rFonts w:ascii="Cambria Math" w:hAnsi="Cambria Math"/>
                        <w:i/>
                        <w:sz w:val="28"/>
                        <w:szCs w:val="28"/>
                        <w:lang w:val="uk-UA"/>
                      </w:rPr>
                    </m:ctrlPr>
                  </m:dPr>
                  <m:e>
                    <m:sSub>
                      <m:sSubPr>
                        <m:ctrlPr>
                          <w:rPr>
                            <w:rFonts w:ascii="Cambria Math" w:hAnsi="Cambria Math"/>
                            <w:i/>
                            <w:sz w:val="28"/>
                            <w:szCs w:val="28"/>
                            <w:lang w:val="uk-UA"/>
                          </w:rPr>
                        </m:ctrlPr>
                      </m:sSubPr>
                      <m:e>
                        <m:r>
                          <w:rPr>
                            <w:rFonts w:ascii="Cambria Math" w:hAnsi="Cambria Math"/>
                            <w:sz w:val="28"/>
                            <w:szCs w:val="28"/>
                            <w:lang w:val="uk-UA"/>
                          </w:rPr>
                          <m:t>d</m:t>
                        </m:r>
                      </m:e>
                      <m:sub>
                        <m:r>
                          <w:rPr>
                            <w:rFonts w:ascii="Cambria Math" w:hAnsi="Cambria Math"/>
                            <w:sz w:val="28"/>
                            <w:szCs w:val="28"/>
                            <w:lang w:val="uk-UA"/>
                          </w:rPr>
                          <m:t>i,1</m:t>
                        </m:r>
                      </m:sub>
                    </m:sSub>
                  </m:e>
                </m:d>
                <m:r>
                  <w:rPr>
                    <w:rFonts w:ascii="Cambria Math" w:hAnsi="Cambria Math"/>
                    <w:sz w:val="28"/>
                    <w:szCs w:val="28"/>
                    <w:lang w:val="uk-UA"/>
                  </w:rPr>
                  <m:t>&lt;I</m:t>
                </m:r>
                <m:d>
                  <m:dPr>
                    <m:ctrlPr>
                      <w:rPr>
                        <w:rFonts w:ascii="Cambria Math" w:hAnsi="Cambria Math"/>
                        <w:i/>
                        <w:sz w:val="28"/>
                        <w:szCs w:val="28"/>
                        <w:lang w:val="uk-UA"/>
                      </w:rPr>
                    </m:ctrlPr>
                  </m:dPr>
                  <m:e>
                    <m:sSub>
                      <m:sSubPr>
                        <m:ctrlPr>
                          <w:rPr>
                            <w:rFonts w:ascii="Cambria Math" w:hAnsi="Cambria Math"/>
                            <w:i/>
                            <w:sz w:val="28"/>
                            <w:szCs w:val="28"/>
                            <w:lang w:val="uk-UA"/>
                          </w:rPr>
                        </m:ctrlPr>
                      </m:sSubPr>
                      <m:e>
                        <m:r>
                          <w:rPr>
                            <w:rFonts w:ascii="Cambria Math" w:hAnsi="Cambria Math"/>
                            <w:sz w:val="28"/>
                            <w:szCs w:val="28"/>
                            <w:lang w:val="uk-UA"/>
                          </w:rPr>
                          <m:t>d</m:t>
                        </m:r>
                      </m:e>
                      <m:sub>
                        <m:r>
                          <w:rPr>
                            <w:rFonts w:ascii="Cambria Math" w:hAnsi="Cambria Math"/>
                            <w:sz w:val="28"/>
                            <w:szCs w:val="28"/>
                            <w:lang w:val="uk-UA"/>
                          </w:rPr>
                          <m:t>i,2</m:t>
                        </m:r>
                      </m:sub>
                    </m:sSub>
                  </m:e>
                </m:d>
              </m:e>
              <m:e>
                <m:r>
                  <w:rPr>
                    <w:rFonts w:ascii="Cambria Math" w:hAnsi="Cambria Math"/>
                    <w:sz w:val="28"/>
                    <w:szCs w:val="28"/>
                    <w:lang w:val="uk-UA"/>
                  </w:rPr>
                  <m:t>1,                              інакше</m:t>
                </m:r>
              </m:e>
            </m:eqArr>
          </m:e>
        </m:d>
        <m:r>
          <w:rPr>
            <w:rFonts w:ascii="Cambria Math" w:hAnsi="Cambria Math"/>
            <w:sz w:val="28"/>
            <w:szCs w:val="28"/>
            <w:lang w:val="uk-UA"/>
          </w:rPr>
          <m:t xml:space="preserve">  </m:t>
        </m:r>
      </m:oMath>
      <w:r w:rsidR="00BD6424" w:rsidRPr="00891248">
        <w:rPr>
          <w:sz w:val="28"/>
          <w:szCs w:val="28"/>
          <w:lang w:val="uk-UA"/>
        </w:rPr>
        <w:t>,                           (3.24)</w:t>
      </w:r>
    </w:p>
    <w:p w:rsidR="00EA2637" w:rsidRPr="00891248" w:rsidRDefault="000B0745" w:rsidP="0075355C">
      <w:pPr>
        <w:spacing w:line="360" w:lineRule="auto"/>
        <w:ind w:firstLine="630"/>
        <w:rPr>
          <w:sz w:val="28"/>
          <w:szCs w:val="28"/>
          <w:lang w:val="uk-UA"/>
        </w:rPr>
      </w:pPr>
      <w:r w:rsidRPr="00891248">
        <w:rPr>
          <w:sz w:val="28"/>
          <w:szCs w:val="28"/>
          <w:lang w:val="uk-UA"/>
        </w:rPr>
        <w:t>У рівнянні</w:t>
      </w:r>
      <w:r w:rsidR="00BD6424" w:rsidRPr="00891248">
        <w:rPr>
          <w:sz w:val="28"/>
          <w:szCs w:val="28"/>
          <w:lang w:val="uk-UA"/>
        </w:rPr>
        <w:t xml:space="preserve"> 3</w:t>
      </w:r>
      <w:r w:rsidRPr="00891248">
        <w:rPr>
          <w:sz w:val="28"/>
          <w:szCs w:val="28"/>
          <w:lang w:val="uk-UA"/>
        </w:rPr>
        <w:t>.</w:t>
      </w:r>
      <w:r w:rsidR="00AC65C8" w:rsidRPr="00891248">
        <w:rPr>
          <w:sz w:val="28"/>
          <w:szCs w:val="28"/>
          <w:lang w:val="uk-UA"/>
        </w:rPr>
        <w:t>24</w:t>
      </w:r>
      <w:r w:rsidRPr="00891248">
        <w:rPr>
          <w:sz w:val="28"/>
          <w:szCs w:val="28"/>
          <w:lang w:val="uk-UA"/>
        </w:rPr>
        <w:t xml:space="preserve"> </w:t>
      </w:r>
      <m:oMath>
        <m:sSub>
          <m:sSubPr>
            <m:ctrlPr>
              <w:rPr>
                <w:rFonts w:ascii="Cambria Math" w:hAnsi="Cambria Math"/>
                <w:i/>
                <w:sz w:val="28"/>
                <w:szCs w:val="28"/>
                <w:lang w:val="uk-UA"/>
              </w:rPr>
            </m:ctrlPr>
          </m:sSubPr>
          <m:e>
            <m:r>
              <w:rPr>
                <w:rFonts w:ascii="Cambria Math" w:hAnsi="Cambria Math"/>
                <w:sz w:val="28"/>
                <w:szCs w:val="28"/>
                <w:lang w:val="uk-UA"/>
              </w:rPr>
              <m:t>d</m:t>
            </m:r>
          </m:e>
          <m:sub>
            <m:r>
              <w:rPr>
                <w:rFonts w:ascii="Cambria Math" w:hAnsi="Cambria Math"/>
                <w:sz w:val="28"/>
                <w:szCs w:val="28"/>
                <w:lang w:val="uk-UA"/>
              </w:rPr>
              <m:t>i,1</m:t>
            </m:r>
          </m:sub>
        </m:sSub>
      </m:oMath>
      <w:r w:rsidR="00BD6424" w:rsidRPr="00891248">
        <w:rPr>
          <w:sz w:val="28"/>
          <w:szCs w:val="28"/>
          <w:lang w:val="uk-UA"/>
        </w:rPr>
        <w:t xml:space="preserve"> і </w:t>
      </w:r>
      <m:oMath>
        <m:sSub>
          <m:sSubPr>
            <m:ctrlPr>
              <w:rPr>
                <w:rFonts w:ascii="Cambria Math" w:hAnsi="Cambria Math"/>
                <w:i/>
                <w:sz w:val="28"/>
                <w:szCs w:val="28"/>
                <w:lang w:val="uk-UA"/>
              </w:rPr>
            </m:ctrlPr>
          </m:sSubPr>
          <m:e>
            <m:r>
              <w:rPr>
                <w:rFonts w:ascii="Cambria Math" w:hAnsi="Cambria Math"/>
                <w:sz w:val="28"/>
                <w:szCs w:val="28"/>
                <w:lang w:val="uk-UA"/>
              </w:rPr>
              <m:t>d</m:t>
            </m:r>
          </m:e>
          <m:sub>
            <m:r>
              <w:rPr>
                <w:rFonts w:ascii="Cambria Math" w:hAnsi="Cambria Math"/>
                <w:sz w:val="28"/>
                <w:szCs w:val="28"/>
                <w:lang w:val="uk-UA"/>
              </w:rPr>
              <m:t>i,2</m:t>
            </m:r>
          </m:sub>
        </m:sSub>
      </m:oMath>
      <w:r w:rsidRPr="00891248">
        <w:rPr>
          <w:sz w:val="28"/>
          <w:szCs w:val="28"/>
          <w:lang w:val="uk-UA"/>
        </w:rPr>
        <w:t xml:space="preserve"> - це</w:t>
      </w:r>
      <w:r w:rsidR="00BD6424" w:rsidRPr="00891248">
        <w:rPr>
          <w:sz w:val="28"/>
          <w:szCs w:val="28"/>
          <w:lang w:val="uk-UA"/>
        </w:rPr>
        <w:t xml:space="preserve"> два випадкових </w:t>
      </w:r>
      <w:r w:rsidRPr="00891248">
        <w:rPr>
          <w:sz w:val="28"/>
          <w:szCs w:val="28"/>
          <w:lang w:val="uk-UA"/>
        </w:rPr>
        <w:t>позиції</w:t>
      </w:r>
      <w:r w:rsidR="00BD6424" w:rsidRPr="00891248">
        <w:rPr>
          <w:sz w:val="28"/>
          <w:szCs w:val="28"/>
          <w:lang w:val="uk-UA"/>
        </w:rPr>
        <w:t xml:space="preserve">. </w:t>
      </w:r>
      <w:r w:rsidR="00887C7C" w:rsidRPr="00891248">
        <w:rPr>
          <w:sz w:val="28"/>
          <w:szCs w:val="28"/>
          <w:lang w:val="uk-UA"/>
        </w:rPr>
        <w:t>У</w:t>
      </w:r>
      <w:r w:rsidR="00BD6424" w:rsidRPr="00891248">
        <w:rPr>
          <w:sz w:val="28"/>
          <w:szCs w:val="28"/>
          <w:lang w:val="uk-UA"/>
        </w:rPr>
        <w:t xml:space="preserve"> результат</w:t>
      </w:r>
      <w:r w:rsidR="00FA0A4B">
        <w:rPr>
          <w:sz w:val="28"/>
          <w:szCs w:val="28"/>
          <w:lang w:val="uk-UA"/>
        </w:rPr>
        <w:t>і</w:t>
      </w:r>
      <w:r w:rsidR="00BD6424" w:rsidRPr="00891248">
        <w:rPr>
          <w:sz w:val="28"/>
          <w:szCs w:val="28"/>
          <w:lang w:val="uk-UA"/>
        </w:rPr>
        <w:t xml:space="preserve"> кожн</w:t>
      </w:r>
      <w:r w:rsidR="00EA2637" w:rsidRPr="00891248">
        <w:rPr>
          <w:sz w:val="28"/>
          <w:szCs w:val="28"/>
          <w:lang w:val="uk-UA"/>
        </w:rPr>
        <w:t>и</w:t>
      </w:r>
      <w:r w:rsidR="00FA0A4B">
        <w:rPr>
          <w:sz w:val="28"/>
          <w:szCs w:val="28"/>
          <w:lang w:val="uk-UA"/>
        </w:rPr>
        <w:t>й</w:t>
      </w:r>
      <w:r w:rsidR="00BD6424" w:rsidRPr="00891248">
        <w:rPr>
          <w:sz w:val="28"/>
          <w:szCs w:val="28"/>
          <w:lang w:val="uk-UA"/>
        </w:rPr>
        <w:t xml:space="preserve"> з цих порівнянь інтерпретує</w:t>
      </w:r>
      <w:r w:rsidR="00FA0A4B">
        <w:rPr>
          <w:sz w:val="28"/>
          <w:szCs w:val="28"/>
          <w:lang w:val="uk-UA"/>
        </w:rPr>
        <w:t>ться</w:t>
      </w:r>
      <w:r w:rsidR="00887C7C" w:rsidRPr="00891248">
        <w:rPr>
          <w:sz w:val="28"/>
          <w:szCs w:val="28"/>
          <w:lang w:val="uk-UA"/>
        </w:rPr>
        <w:t>,</w:t>
      </w:r>
      <w:r w:rsidR="00BD6424" w:rsidRPr="00891248">
        <w:rPr>
          <w:sz w:val="28"/>
          <w:szCs w:val="28"/>
          <w:lang w:val="uk-UA"/>
        </w:rPr>
        <w:t xml:space="preserve"> як двійковий розряд і всі ці значення об'єднуються у вигляді двійкового числа. На рис. 3.</w:t>
      </w:r>
      <w:r w:rsidR="003F4397" w:rsidRPr="00891248">
        <w:rPr>
          <w:sz w:val="28"/>
          <w:szCs w:val="28"/>
          <w:lang w:val="uk-UA"/>
          <w:rPrChange w:id="315" w:author="ASD" w:date="2016-06-09T16:59:00Z">
            <w:rPr>
              <w:sz w:val="28"/>
              <w:szCs w:val="28"/>
            </w:rPr>
          </w:rPrChange>
        </w:rPr>
        <w:t>1</w:t>
      </w:r>
      <w:r w:rsidR="00EA2637" w:rsidRPr="00891248">
        <w:rPr>
          <w:sz w:val="28"/>
          <w:szCs w:val="28"/>
          <w:lang w:val="uk-UA"/>
        </w:rPr>
        <w:t>2</w:t>
      </w:r>
      <w:r w:rsidR="00BD6424" w:rsidRPr="00891248">
        <w:rPr>
          <w:sz w:val="28"/>
          <w:szCs w:val="28"/>
          <w:lang w:val="uk-UA"/>
        </w:rPr>
        <w:t xml:space="preserve"> </w:t>
      </w:r>
      <w:r w:rsidR="00887C7C" w:rsidRPr="00891248">
        <w:rPr>
          <w:sz w:val="28"/>
          <w:szCs w:val="28"/>
          <w:lang w:val="uk-UA"/>
        </w:rPr>
        <w:t>у</w:t>
      </w:r>
      <w:r w:rsidR="00BD6424" w:rsidRPr="00891248">
        <w:rPr>
          <w:sz w:val="28"/>
          <w:szCs w:val="28"/>
          <w:lang w:val="uk-UA"/>
        </w:rPr>
        <w:t xml:space="preserve"> результат</w:t>
      </w:r>
      <w:r w:rsidR="00887C7C" w:rsidRPr="00891248">
        <w:rPr>
          <w:sz w:val="28"/>
          <w:szCs w:val="28"/>
          <w:lang w:val="uk-UA"/>
        </w:rPr>
        <w:t>ом є</w:t>
      </w:r>
      <w:r w:rsidR="00BD6424" w:rsidRPr="00891248">
        <w:rPr>
          <w:sz w:val="28"/>
          <w:szCs w:val="28"/>
          <w:lang w:val="uk-UA"/>
        </w:rPr>
        <w:t xml:space="preserve"> двійкове</w:t>
      </w:r>
      <w:r w:rsidR="00887C7C" w:rsidRPr="00891248">
        <w:rPr>
          <w:sz w:val="28"/>
          <w:szCs w:val="28"/>
          <w:lang w:val="uk-UA"/>
        </w:rPr>
        <w:t xml:space="preserve"> </w:t>
      </w:r>
      <w:r w:rsidR="00BD6424" w:rsidRPr="00891248">
        <w:rPr>
          <w:sz w:val="28"/>
          <w:szCs w:val="28"/>
          <w:lang w:val="uk-UA"/>
        </w:rPr>
        <w:t xml:space="preserve">число 1101. </w:t>
      </w:r>
      <w:r w:rsidR="00887C7C" w:rsidRPr="00891248">
        <w:rPr>
          <w:sz w:val="28"/>
          <w:szCs w:val="28"/>
          <w:lang w:val="uk-UA"/>
        </w:rPr>
        <w:t>У десяткового формі</w:t>
      </w:r>
      <w:r w:rsidR="00BD6424" w:rsidRPr="00891248">
        <w:rPr>
          <w:sz w:val="28"/>
          <w:szCs w:val="28"/>
          <w:lang w:val="uk-UA"/>
        </w:rPr>
        <w:t xml:space="preserve"> це </w:t>
      </w:r>
      <w:r w:rsidR="00887C7C" w:rsidRPr="00891248">
        <w:rPr>
          <w:sz w:val="28"/>
          <w:szCs w:val="28"/>
          <w:lang w:val="uk-UA"/>
        </w:rPr>
        <w:t xml:space="preserve"> - </w:t>
      </w:r>
      <w:r w:rsidR="00BD6424" w:rsidRPr="00891248">
        <w:rPr>
          <w:sz w:val="28"/>
          <w:szCs w:val="28"/>
          <w:lang w:val="uk-UA"/>
        </w:rPr>
        <w:t>13</w:t>
      </w:r>
      <w:r w:rsidR="00887C7C" w:rsidRPr="00891248">
        <w:rPr>
          <w:sz w:val="28"/>
          <w:szCs w:val="28"/>
          <w:lang w:val="uk-UA"/>
        </w:rPr>
        <w:t>.</w:t>
      </w:r>
      <w:r w:rsidR="00BD6424" w:rsidRPr="00891248">
        <w:rPr>
          <w:sz w:val="28"/>
          <w:szCs w:val="28"/>
          <w:lang w:val="uk-UA"/>
        </w:rPr>
        <w:t xml:space="preserve"> Функція </w:t>
      </w:r>
      <w:r w:rsidR="00BD6424" w:rsidRPr="00891248">
        <w:rPr>
          <w:i/>
          <w:sz w:val="28"/>
          <w:szCs w:val="28"/>
          <w:lang w:val="uk-UA"/>
        </w:rPr>
        <w:t>Ith</w:t>
      </w:r>
      <w:r w:rsidR="00BD6424" w:rsidRPr="00891248">
        <w:rPr>
          <w:sz w:val="28"/>
          <w:szCs w:val="28"/>
          <w:lang w:val="uk-UA"/>
        </w:rPr>
        <w:t xml:space="preserve"> визначає значення </w:t>
      </w:r>
      <w:r w:rsidR="00EA2637" w:rsidRPr="00891248">
        <w:rPr>
          <w:i/>
          <w:sz w:val="28"/>
          <w:szCs w:val="28"/>
          <w:lang w:val="uk-UA"/>
          <w:rPrChange w:id="316" w:author="ASD" w:date="2016-06-09T16:59:00Z">
            <w:rPr>
              <w:i/>
              <w:sz w:val="28"/>
              <w:szCs w:val="28"/>
              <w:lang w:val="en-US"/>
            </w:rPr>
          </w:rPrChange>
        </w:rPr>
        <w:t>i</w:t>
      </w:r>
      <w:r w:rsidR="00BD6424" w:rsidRPr="00891248">
        <w:rPr>
          <w:sz w:val="28"/>
          <w:szCs w:val="28"/>
          <w:lang w:val="uk-UA"/>
        </w:rPr>
        <w:t xml:space="preserve">-го біта. </w:t>
      </w:r>
      <w:r w:rsidR="00EA2637" w:rsidRPr="00891248">
        <w:rPr>
          <w:sz w:val="28"/>
          <w:szCs w:val="28"/>
          <w:lang w:val="uk-UA"/>
        </w:rPr>
        <w:t>А</w:t>
      </w:r>
      <w:r w:rsidR="00BD6424" w:rsidRPr="00891248">
        <w:rPr>
          <w:sz w:val="28"/>
          <w:szCs w:val="28"/>
          <w:lang w:val="uk-UA"/>
        </w:rPr>
        <w:t>лгоритмічний варіант такого розрахунку показаний</w:t>
      </w:r>
      <w:r w:rsidR="00620BBE" w:rsidRPr="00891248">
        <w:rPr>
          <w:sz w:val="28"/>
          <w:szCs w:val="28"/>
          <w:lang w:val="uk-UA"/>
        </w:rPr>
        <w:t xml:space="preserve"> на рис.3.11</w:t>
      </w:r>
      <w:r w:rsidR="00EA2637" w:rsidRPr="00891248">
        <w:rPr>
          <w:sz w:val="28"/>
          <w:szCs w:val="28"/>
          <w:lang w:val="uk-UA"/>
        </w:rPr>
        <w:t xml:space="preserve"> у</w:t>
      </w:r>
      <w:r w:rsidR="00BD6424" w:rsidRPr="00891248">
        <w:rPr>
          <w:sz w:val="28"/>
          <w:szCs w:val="28"/>
          <w:lang w:val="uk-UA"/>
        </w:rPr>
        <w:t xml:space="preserve"> якому </w:t>
      </w:r>
      <w:r w:rsidR="00620BBE" w:rsidRPr="00891248">
        <w:rPr>
          <w:i/>
          <w:sz w:val="28"/>
          <w:szCs w:val="28"/>
          <w:lang w:val="uk-UA"/>
          <w:rPrChange w:id="317" w:author="ASD" w:date="2016-06-09T16:59:00Z">
            <w:rPr>
              <w:i/>
              <w:sz w:val="28"/>
              <w:szCs w:val="28"/>
              <w:lang w:val="en-US"/>
            </w:rPr>
          </w:rPrChange>
        </w:rPr>
        <w:t>I</w:t>
      </w:r>
      <w:r w:rsidR="00620BBE" w:rsidRPr="00891248">
        <w:rPr>
          <w:sz w:val="28"/>
          <w:szCs w:val="28"/>
          <w:lang w:val="uk-UA"/>
        </w:rPr>
        <w:t xml:space="preserve"> - це</w:t>
      </w:r>
      <w:r w:rsidR="00BD6424" w:rsidRPr="00891248">
        <w:rPr>
          <w:sz w:val="28"/>
          <w:szCs w:val="28"/>
          <w:lang w:val="uk-UA"/>
        </w:rPr>
        <w:t xml:space="preserve"> вхід</w:t>
      </w:r>
      <w:r w:rsidR="00620BBE" w:rsidRPr="00891248">
        <w:rPr>
          <w:sz w:val="28"/>
          <w:szCs w:val="28"/>
          <w:lang w:val="uk-UA"/>
        </w:rPr>
        <w:t>не</w:t>
      </w:r>
      <w:r w:rsidR="00AC65C8" w:rsidRPr="00891248">
        <w:rPr>
          <w:sz w:val="28"/>
          <w:szCs w:val="28"/>
          <w:lang w:val="uk-UA"/>
        </w:rPr>
        <w:t xml:space="preserve"> </w:t>
      </w:r>
      <w:r w:rsidR="00BD6424" w:rsidRPr="00891248">
        <w:rPr>
          <w:sz w:val="28"/>
          <w:szCs w:val="28"/>
          <w:lang w:val="uk-UA"/>
        </w:rPr>
        <w:t xml:space="preserve">зображення, </w:t>
      </w:r>
      <w:r w:rsidR="00BD6424" w:rsidRPr="00891248">
        <w:rPr>
          <w:i/>
          <w:sz w:val="28"/>
          <w:szCs w:val="28"/>
          <w:lang w:val="uk-UA"/>
        </w:rPr>
        <w:t>F</w:t>
      </w:r>
      <w:r w:rsidR="00620BBE" w:rsidRPr="00891248">
        <w:rPr>
          <w:sz w:val="28"/>
          <w:szCs w:val="28"/>
          <w:lang w:val="uk-UA"/>
        </w:rPr>
        <w:t xml:space="preserve"> -</w:t>
      </w:r>
      <w:r w:rsidR="00BD6424" w:rsidRPr="00891248">
        <w:rPr>
          <w:sz w:val="28"/>
          <w:szCs w:val="28"/>
          <w:lang w:val="uk-UA"/>
        </w:rPr>
        <w:t xml:space="preserve"> розрахункове значення функції і </w:t>
      </w:r>
      <w:r w:rsidR="00BD6424" w:rsidRPr="00891248">
        <w:rPr>
          <w:i/>
          <w:sz w:val="28"/>
          <w:szCs w:val="28"/>
          <w:lang w:val="uk-UA"/>
        </w:rPr>
        <w:t>S</w:t>
      </w:r>
      <w:r w:rsidR="00BD6424" w:rsidRPr="00891248">
        <w:rPr>
          <w:sz w:val="28"/>
          <w:szCs w:val="28"/>
          <w:lang w:val="uk-UA"/>
        </w:rPr>
        <w:t xml:space="preserve"> </w:t>
      </w:r>
      <w:r w:rsidR="00620BBE" w:rsidRPr="00891248">
        <w:rPr>
          <w:sz w:val="28"/>
          <w:szCs w:val="28"/>
          <w:lang w:val="uk-UA"/>
        </w:rPr>
        <w:t xml:space="preserve">- </w:t>
      </w:r>
      <w:r w:rsidR="00BD6424" w:rsidRPr="00891248">
        <w:rPr>
          <w:sz w:val="28"/>
          <w:szCs w:val="28"/>
          <w:lang w:val="uk-UA"/>
        </w:rPr>
        <w:t>це кількість функцій, які будуть використовуватися. Значення</w:t>
      </w:r>
      <w:r w:rsidR="00AC65C8" w:rsidRPr="00891248">
        <w:rPr>
          <w:sz w:val="28"/>
          <w:szCs w:val="28"/>
          <w:lang w:val="uk-UA"/>
        </w:rPr>
        <w:t xml:space="preserve"> </w:t>
      </w:r>
      <w:r w:rsidR="00620BBE" w:rsidRPr="00891248">
        <w:rPr>
          <w:i/>
          <w:sz w:val="28"/>
          <w:szCs w:val="28"/>
          <w:lang w:val="uk-UA"/>
        </w:rPr>
        <w:t>S</w:t>
      </w:r>
      <w:r w:rsidR="00620BBE" w:rsidRPr="00891248">
        <w:rPr>
          <w:sz w:val="28"/>
          <w:szCs w:val="28"/>
          <w:lang w:val="uk-UA"/>
        </w:rPr>
        <w:t xml:space="preserve"> </w:t>
      </w:r>
      <w:r w:rsidR="00BD6424" w:rsidRPr="00891248">
        <w:rPr>
          <w:sz w:val="28"/>
          <w:szCs w:val="28"/>
          <w:lang w:val="uk-UA"/>
        </w:rPr>
        <w:t>впливає на максимальне значення ознаки</w:t>
      </w:r>
      <w:r w:rsidR="00620BBE" w:rsidRPr="00891248">
        <w:rPr>
          <w:sz w:val="28"/>
          <w:szCs w:val="28"/>
          <w:lang w:val="uk-UA"/>
        </w:rPr>
        <w:t xml:space="preserve"> </w:t>
      </w:r>
      <w:r w:rsidR="00CB68DC" w:rsidRPr="00891248">
        <w:rPr>
          <w:sz w:val="28"/>
          <w:szCs w:val="28"/>
          <w:lang w:val="uk-UA"/>
        </w:rPr>
        <w:t>підходящої</w:t>
      </w:r>
      <w:r w:rsidR="00620BBE" w:rsidRPr="00891248">
        <w:rPr>
          <w:sz w:val="28"/>
          <w:szCs w:val="28"/>
          <w:lang w:val="uk-UA"/>
        </w:rPr>
        <w:t xml:space="preserve"> </w:t>
      </w:r>
      <w:r w:rsidR="00CB68DC" w:rsidRPr="00891248">
        <w:rPr>
          <w:sz w:val="28"/>
          <w:szCs w:val="28"/>
          <w:lang w:val="uk-UA"/>
        </w:rPr>
        <w:t>під вікна</w:t>
      </w:r>
      <w:r w:rsidR="00BD6424" w:rsidRPr="00891248">
        <w:rPr>
          <w:sz w:val="28"/>
          <w:szCs w:val="28"/>
          <w:lang w:val="uk-UA"/>
        </w:rPr>
        <w:t>, як</w:t>
      </w:r>
      <w:r w:rsidR="00620BBE" w:rsidRPr="00891248">
        <w:rPr>
          <w:sz w:val="28"/>
          <w:szCs w:val="28"/>
          <w:lang w:val="uk-UA"/>
        </w:rPr>
        <w:t>у може бути</w:t>
      </w:r>
      <w:r w:rsidR="00BD6424" w:rsidRPr="00891248">
        <w:rPr>
          <w:sz w:val="28"/>
          <w:szCs w:val="28"/>
          <w:lang w:val="uk-UA"/>
        </w:rPr>
        <w:t xml:space="preserve"> </w:t>
      </w:r>
      <w:r w:rsidR="00BD6424" w:rsidRPr="00891248">
        <w:rPr>
          <w:i/>
          <w:sz w:val="28"/>
          <w:szCs w:val="28"/>
          <w:lang w:val="uk-UA"/>
        </w:rPr>
        <w:t>2S -</w:t>
      </w:r>
      <w:r w:rsidR="00620BBE" w:rsidRPr="00891248">
        <w:rPr>
          <w:i/>
          <w:sz w:val="28"/>
          <w:szCs w:val="28"/>
          <w:lang w:val="uk-UA"/>
        </w:rPr>
        <w:t xml:space="preserve"> </w:t>
      </w:r>
      <w:r w:rsidR="00BD6424" w:rsidRPr="00891248">
        <w:rPr>
          <w:i/>
          <w:sz w:val="28"/>
          <w:szCs w:val="28"/>
          <w:lang w:val="uk-UA"/>
        </w:rPr>
        <w:t>1</w:t>
      </w:r>
      <w:r w:rsidR="00620BBE" w:rsidRPr="00891248">
        <w:rPr>
          <w:sz w:val="28"/>
          <w:szCs w:val="28"/>
          <w:lang w:val="uk-UA"/>
        </w:rPr>
        <w:t xml:space="preserve">. </w:t>
      </w:r>
      <w:r w:rsidR="00BD6424" w:rsidRPr="00891248">
        <w:rPr>
          <w:sz w:val="28"/>
          <w:szCs w:val="28"/>
          <w:lang w:val="uk-UA"/>
        </w:rPr>
        <w:t xml:space="preserve">Значення функція </w:t>
      </w:r>
      <w:r w:rsidR="00BD6424" w:rsidRPr="00891248">
        <w:rPr>
          <w:sz w:val="28"/>
          <w:szCs w:val="28"/>
          <w:lang w:val="uk-UA"/>
        </w:rPr>
        <w:lastRenderedPageBreak/>
        <w:t>використовується для</w:t>
      </w:r>
      <w:r w:rsidR="00AC65C8" w:rsidRPr="00891248">
        <w:rPr>
          <w:sz w:val="28"/>
          <w:szCs w:val="28"/>
          <w:lang w:val="uk-UA"/>
        </w:rPr>
        <w:t xml:space="preserve"> </w:t>
      </w:r>
      <w:r w:rsidR="00BD6424" w:rsidRPr="00891248">
        <w:rPr>
          <w:sz w:val="28"/>
          <w:szCs w:val="28"/>
          <w:lang w:val="uk-UA"/>
        </w:rPr>
        <w:t xml:space="preserve">отримати ймовірність </w:t>
      </w:r>
      <w:r w:rsidR="00BD6424" w:rsidRPr="00891248">
        <w:rPr>
          <w:i/>
          <w:sz w:val="28"/>
          <w:szCs w:val="28"/>
          <w:lang w:val="uk-UA"/>
        </w:rPr>
        <w:t>Р (у = 1 | F),</w:t>
      </w:r>
      <w:r w:rsidR="00BD6424" w:rsidRPr="00891248">
        <w:rPr>
          <w:sz w:val="28"/>
          <w:szCs w:val="28"/>
          <w:lang w:val="uk-UA"/>
        </w:rPr>
        <w:t xml:space="preserve"> де </w:t>
      </w:r>
      <w:r w:rsidR="00BD6424" w:rsidRPr="00891248">
        <w:rPr>
          <w:i/>
          <w:sz w:val="28"/>
          <w:szCs w:val="28"/>
          <w:lang w:val="uk-UA"/>
        </w:rPr>
        <w:t>у = 1</w:t>
      </w:r>
      <w:r w:rsidR="00BD6424" w:rsidRPr="00891248">
        <w:rPr>
          <w:sz w:val="28"/>
          <w:szCs w:val="28"/>
          <w:lang w:val="uk-UA"/>
        </w:rPr>
        <w:t xml:space="preserve"> відноситься до події, </w:t>
      </w:r>
      <w:r w:rsidR="00620BBE" w:rsidRPr="00891248">
        <w:rPr>
          <w:sz w:val="28"/>
          <w:szCs w:val="28"/>
          <w:lang w:val="uk-UA"/>
        </w:rPr>
        <w:t>де</w:t>
      </w:r>
      <w:r w:rsidR="00BD6424" w:rsidRPr="00891248">
        <w:rPr>
          <w:sz w:val="28"/>
          <w:szCs w:val="28"/>
          <w:lang w:val="uk-UA"/>
        </w:rPr>
        <w:t xml:space="preserve"> </w:t>
      </w:r>
      <w:r w:rsidR="00CB68DC" w:rsidRPr="00891248">
        <w:rPr>
          <w:sz w:val="28"/>
          <w:szCs w:val="28"/>
          <w:lang w:val="uk-UA"/>
        </w:rPr>
        <w:t>під вікно</w:t>
      </w:r>
      <w:r w:rsidR="00620BBE" w:rsidRPr="00891248">
        <w:rPr>
          <w:sz w:val="28"/>
          <w:szCs w:val="28"/>
          <w:lang w:val="uk-UA"/>
        </w:rPr>
        <w:t xml:space="preserve"> проходить перевірку.</w:t>
      </w:r>
    </w:p>
    <w:p w:rsidR="00EA2637" w:rsidRPr="00891248" w:rsidRDefault="00EA2637" w:rsidP="0075355C">
      <w:pPr>
        <w:spacing w:line="360" w:lineRule="auto"/>
        <w:ind w:firstLine="630"/>
        <w:jc w:val="center"/>
        <w:rPr>
          <w:sz w:val="28"/>
          <w:szCs w:val="28"/>
          <w:lang w:val="uk-UA"/>
        </w:rPr>
      </w:pPr>
      <w:r w:rsidRPr="00891248">
        <w:rPr>
          <w:noProof/>
          <w:sz w:val="28"/>
          <w:szCs w:val="28"/>
          <w:lang w:val="en-US" w:eastAsia="en-US"/>
          <w:rPrChange w:id="318" w:author="ASD" w:date="2016-06-09T16:59:00Z">
            <w:rPr>
              <w:noProof/>
              <w:lang w:val="en-US" w:eastAsia="en-US"/>
            </w:rPr>
          </w:rPrChange>
        </w:rPr>
        <w:drawing>
          <wp:inline distT="0" distB="0" distL="0" distR="0" wp14:anchorId="354B1BC4" wp14:editId="1D750772">
            <wp:extent cx="4316167" cy="2530475"/>
            <wp:effectExtent l="0" t="0" r="8255" b="317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9310" t="39807" r="51309" b="38532"/>
                    <a:stretch/>
                  </pic:blipFill>
                  <pic:spPr bwMode="auto">
                    <a:xfrm>
                      <a:off x="0" y="0"/>
                      <a:ext cx="4316167" cy="2530475"/>
                    </a:xfrm>
                    <a:prstGeom prst="rect">
                      <a:avLst/>
                    </a:prstGeom>
                    <a:ln>
                      <a:noFill/>
                    </a:ln>
                    <a:extLst>
                      <a:ext uri="{53640926-AAD7-44D8-BBD7-CCE9431645EC}">
                        <a14:shadowObscured xmlns:a14="http://schemas.microsoft.com/office/drawing/2010/main"/>
                      </a:ext>
                    </a:extLst>
                  </pic:spPr>
                </pic:pic>
              </a:graphicData>
            </a:graphic>
          </wp:inline>
        </w:drawing>
      </w:r>
    </w:p>
    <w:p w:rsidR="00EA2637" w:rsidRPr="00891248" w:rsidRDefault="00EA2637" w:rsidP="0075355C">
      <w:pPr>
        <w:spacing w:line="360" w:lineRule="auto"/>
        <w:ind w:firstLine="630"/>
        <w:jc w:val="left"/>
        <w:rPr>
          <w:sz w:val="28"/>
          <w:szCs w:val="28"/>
          <w:lang w:val="uk-UA"/>
        </w:rPr>
      </w:pPr>
      <w:r w:rsidRPr="00891248">
        <w:rPr>
          <w:sz w:val="28"/>
          <w:szCs w:val="28"/>
          <w:lang w:val="uk-UA"/>
        </w:rPr>
        <w:t>Рис 3.11 Алгоритм класифікатора</w:t>
      </w:r>
    </w:p>
    <w:p w:rsidR="00AC65C8" w:rsidRPr="00891248" w:rsidRDefault="00AC65C8" w:rsidP="0075355C">
      <w:pPr>
        <w:spacing w:line="360" w:lineRule="auto"/>
        <w:ind w:firstLine="630"/>
        <w:rPr>
          <w:sz w:val="28"/>
          <w:szCs w:val="28"/>
          <w:lang w:val="uk-UA"/>
        </w:rPr>
      </w:pPr>
      <w:r w:rsidRPr="00A12D06">
        <w:rPr>
          <w:noProof/>
          <w:sz w:val="28"/>
          <w:szCs w:val="28"/>
          <w:lang w:val="en-US" w:eastAsia="en-US"/>
        </w:rPr>
        <w:lastRenderedPageBreak/>
        <w:drawing>
          <wp:inline distT="0" distB="0" distL="0" distR="0" wp14:anchorId="2DAB60B4" wp14:editId="22A9AD63">
            <wp:extent cx="5166995" cy="5365115"/>
            <wp:effectExtent l="0" t="0" r="0" b="698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66995" cy="5365115"/>
                    </a:xfrm>
                    <a:prstGeom prst="rect">
                      <a:avLst/>
                    </a:prstGeom>
                    <a:noFill/>
                    <a:ln>
                      <a:noFill/>
                    </a:ln>
                  </pic:spPr>
                </pic:pic>
              </a:graphicData>
            </a:graphic>
          </wp:inline>
        </w:drawing>
      </w:r>
    </w:p>
    <w:p w:rsidR="00AC65C8" w:rsidRPr="00891248" w:rsidRDefault="00AC65C8" w:rsidP="0075355C">
      <w:pPr>
        <w:spacing w:line="360" w:lineRule="auto"/>
        <w:ind w:firstLine="630"/>
        <w:jc w:val="left"/>
        <w:rPr>
          <w:sz w:val="28"/>
          <w:szCs w:val="28"/>
          <w:lang w:val="uk-UA"/>
          <w:rPrChange w:id="319" w:author="ASD" w:date="2016-06-09T16:59:00Z">
            <w:rPr>
              <w:sz w:val="28"/>
              <w:szCs w:val="28"/>
            </w:rPr>
          </w:rPrChange>
        </w:rPr>
      </w:pPr>
      <w:r w:rsidRPr="00891248">
        <w:rPr>
          <w:sz w:val="28"/>
          <w:szCs w:val="28"/>
          <w:lang w:val="uk-UA"/>
        </w:rPr>
        <w:t>Рис 3.1</w:t>
      </w:r>
      <w:r w:rsidR="00EA2637" w:rsidRPr="00891248">
        <w:rPr>
          <w:sz w:val="28"/>
          <w:szCs w:val="28"/>
          <w:lang w:val="uk-UA"/>
        </w:rPr>
        <w:t>2</w:t>
      </w:r>
      <w:r w:rsidRPr="00891248">
        <w:rPr>
          <w:sz w:val="28"/>
          <w:szCs w:val="28"/>
          <w:lang w:val="uk-UA"/>
        </w:rPr>
        <w:t xml:space="preserve"> Функція розрахунку </w:t>
      </w:r>
      <w:r w:rsidR="00620BBE" w:rsidRPr="00891248">
        <w:rPr>
          <w:sz w:val="28"/>
          <w:szCs w:val="28"/>
          <w:lang w:val="uk-UA"/>
        </w:rPr>
        <w:t>однієї папороті</w:t>
      </w:r>
    </w:p>
    <w:p w:rsidR="00AC65C8" w:rsidRPr="00891248" w:rsidRDefault="00AC65C8" w:rsidP="0075355C">
      <w:pPr>
        <w:spacing w:line="360" w:lineRule="auto"/>
        <w:ind w:firstLine="630"/>
        <w:jc w:val="left"/>
        <w:rPr>
          <w:sz w:val="28"/>
          <w:szCs w:val="28"/>
          <w:lang w:val="uk-UA"/>
        </w:rPr>
      </w:pPr>
      <w:r w:rsidRPr="00A12D06">
        <w:rPr>
          <w:noProof/>
          <w:sz w:val="28"/>
          <w:szCs w:val="28"/>
          <w:lang w:val="en-US" w:eastAsia="en-US"/>
        </w:rPr>
        <w:lastRenderedPageBreak/>
        <w:drawing>
          <wp:inline distT="0" distB="0" distL="0" distR="0" wp14:anchorId="626D7A31" wp14:editId="1CF591BB">
            <wp:extent cx="5034915" cy="4792345"/>
            <wp:effectExtent l="0" t="0" r="0" b="825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4915" cy="4792345"/>
                    </a:xfrm>
                    <a:prstGeom prst="rect">
                      <a:avLst/>
                    </a:prstGeom>
                    <a:noFill/>
                    <a:ln>
                      <a:noFill/>
                    </a:ln>
                  </pic:spPr>
                </pic:pic>
              </a:graphicData>
            </a:graphic>
          </wp:inline>
        </w:drawing>
      </w:r>
    </w:p>
    <w:p w:rsidR="00127C53" w:rsidRPr="00891248" w:rsidRDefault="00AC65C8" w:rsidP="0075355C">
      <w:pPr>
        <w:spacing w:line="360" w:lineRule="auto"/>
        <w:ind w:firstLine="630"/>
        <w:jc w:val="left"/>
        <w:rPr>
          <w:sz w:val="28"/>
          <w:szCs w:val="28"/>
          <w:lang w:val="uk-UA"/>
        </w:rPr>
      </w:pPr>
      <w:r w:rsidRPr="00891248">
        <w:rPr>
          <w:sz w:val="28"/>
          <w:szCs w:val="28"/>
          <w:lang w:val="uk-UA"/>
        </w:rPr>
        <w:t>Рис 3.1</w:t>
      </w:r>
      <w:r w:rsidR="00EA2637" w:rsidRPr="00891248">
        <w:rPr>
          <w:sz w:val="28"/>
          <w:szCs w:val="28"/>
          <w:lang w:val="uk-UA"/>
        </w:rPr>
        <w:t>3</w:t>
      </w:r>
      <w:r w:rsidR="00620BBE" w:rsidRPr="00891248">
        <w:rPr>
          <w:sz w:val="28"/>
          <w:szCs w:val="28"/>
          <w:lang w:val="uk-UA"/>
        </w:rPr>
        <w:t xml:space="preserve"> </w:t>
      </w:r>
      <w:r w:rsidR="006F58D6" w:rsidRPr="00891248">
        <w:rPr>
          <w:sz w:val="28"/>
          <w:szCs w:val="28"/>
          <w:lang w:val="uk-UA"/>
        </w:rPr>
        <w:t>К</w:t>
      </w:r>
      <w:r w:rsidRPr="00891248">
        <w:rPr>
          <w:sz w:val="28"/>
          <w:szCs w:val="28"/>
          <w:lang w:val="uk-UA"/>
        </w:rPr>
        <w:t xml:space="preserve">ласифікації </w:t>
      </w:r>
      <w:r w:rsidR="006F58D6" w:rsidRPr="00891248">
        <w:rPr>
          <w:sz w:val="28"/>
          <w:szCs w:val="28"/>
          <w:lang w:val="uk-UA"/>
        </w:rPr>
        <w:t>і</w:t>
      </w:r>
      <w:r w:rsidRPr="00891248">
        <w:rPr>
          <w:sz w:val="28"/>
          <w:szCs w:val="28"/>
          <w:lang w:val="uk-UA"/>
        </w:rPr>
        <w:t>з використанн</w:t>
      </w:r>
      <w:r w:rsidR="006F58D6" w:rsidRPr="00891248">
        <w:rPr>
          <w:sz w:val="28"/>
          <w:szCs w:val="28"/>
          <w:lang w:val="uk-UA"/>
        </w:rPr>
        <w:t xml:space="preserve">ям трьох випадкових </w:t>
      </w:r>
      <w:r w:rsidR="00620BBE" w:rsidRPr="00891248">
        <w:rPr>
          <w:sz w:val="28"/>
          <w:szCs w:val="28"/>
          <w:lang w:val="uk-UA"/>
        </w:rPr>
        <w:t>папоротей</w:t>
      </w:r>
    </w:p>
    <w:p w:rsidR="00127C53" w:rsidRPr="00891248" w:rsidRDefault="00127C53" w:rsidP="0075355C">
      <w:pPr>
        <w:spacing w:line="360" w:lineRule="auto"/>
        <w:ind w:firstLine="630"/>
        <w:rPr>
          <w:sz w:val="28"/>
          <w:szCs w:val="28"/>
          <w:lang w:val="uk-UA"/>
        </w:rPr>
      </w:pPr>
      <w:r w:rsidRPr="00891248">
        <w:rPr>
          <w:sz w:val="28"/>
          <w:szCs w:val="28"/>
          <w:lang w:val="uk-UA"/>
        </w:rPr>
        <w:t>При наявності тільки одн</w:t>
      </w:r>
      <w:r w:rsidR="00B86D19" w:rsidRPr="00891248">
        <w:rPr>
          <w:sz w:val="28"/>
          <w:szCs w:val="28"/>
          <w:lang w:val="uk-UA"/>
        </w:rPr>
        <w:t>ієї</w:t>
      </w:r>
      <w:r w:rsidRPr="00891248">
        <w:rPr>
          <w:sz w:val="28"/>
          <w:szCs w:val="28"/>
          <w:lang w:val="uk-UA"/>
        </w:rPr>
        <w:t xml:space="preserve"> </w:t>
      </w:r>
      <w:r w:rsidR="00B86D19" w:rsidRPr="00891248">
        <w:rPr>
          <w:sz w:val="28"/>
          <w:szCs w:val="28"/>
          <w:lang w:val="uk-UA"/>
        </w:rPr>
        <w:t>папороті</w:t>
      </w:r>
      <w:r w:rsidRPr="00891248">
        <w:rPr>
          <w:sz w:val="28"/>
          <w:szCs w:val="28"/>
          <w:lang w:val="uk-UA"/>
        </w:rPr>
        <w:t xml:space="preserve">, необхідно використовувати </w:t>
      </w:r>
      <w:r w:rsidR="00B86D19" w:rsidRPr="00891248">
        <w:rPr>
          <w:sz w:val="28"/>
          <w:szCs w:val="28"/>
          <w:lang w:val="uk-UA"/>
        </w:rPr>
        <w:t>більшу</w:t>
      </w:r>
      <w:r w:rsidRPr="00891248">
        <w:rPr>
          <w:sz w:val="28"/>
          <w:szCs w:val="28"/>
          <w:lang w:val="uk-UA"/>
        </w:rPr>
        <w:t xml:space="preserve"> кількість функцій для досягнення </w:t>
      </w:r>
      <w:r w:rsidR="00CB68DC" w:rsidRPr="00891248">
        <w:rPr>
          <w:sz w:val="28"/>
          <w:szCs w:val="28"/>
          <w:lang w:val="uk-UA"/>
        </w:rPr>
        <w:t xml:space="preserve">задовольняє мого </w:t>
      </w:r>
      <w:r w:rsidR="00B86D19" w:rsidRPr="00891248">
        <w:rPr>
          <w:sz w:val="28"/>
          <w:szCs w:val="28"/>
          <w:lang w:val="uk-UA"/>
        </w:rPr>
        <w:t>р</w:t>
      </w:r>
      <w:r w:rsidRPr="00891248">
        <w:rPr>
          <w:sz w:val="28"/>
          <w:szCs w:val="28"/>
          <w:lang w:val="uk-UA"/>
        </w:rPr>
        <w:t>езультат</w:t>
      </w:r>
      <w:r w:rsidR="00B86D19" w:rsidRPr="00891248">
        <w:rPr>
          <w:sz w:val="28"/>
          <w:szCs w:val="28"/>
          <w:lang w:val="uk-UA"/>
        </w:rPr>
        <w:t>у</w:t>
      </w:r>
      <w:r w:rsidRPr="00891248">
        <w:rPr>
          <w:sz w:val="28"/>
          <w:szCs w:val="28"/>
          <w:lang w:val="uk-UA"/>
        </w:rPr>
        <w:t xml:space="preserve"> [38]. Однак кількість навчальних даних, необхідних для оцінки </w:t>
      </w:r>
      <w:r w:rsidRPr="00891248">
        <w:rPr>
          <w:i/>
          <w:sz w:val="28"/>
          <w:szCs w:val="28"/>
          <w:lang w:val="uk-UA"/>
          <w:rPrChange w:id="320" w:author="ASD" w:date="2016-06-09T16:59:00Z">
            <w:rPr>
              <w:sz w:val="28"/>
              <w:szCs w:val="28"/>
              <w:lang w:val="uk-UA"/>
            </w:rPr>
          </w:rPrChange>
        </w:rPr>
        <w:t>P (Y = 1 | Fk)</w:t>
      </w:r>
      <w:r w:rsidRPr="00891248">
        <w:rPr>
          <w:sz w:val="28"/>
          <w:szCs w:val="28"/>
          <w:lang w:val="uk-UA"/>
        </w:rPr>
        <w:t xml:space="preserve"> збільшується</w:t>
      </w:r>
      <w:r w:rsidR="00B86D19" w:rsidRPr="00891248">
        <w:rPr>
          <w:sz w:val="28"/>
          <w:szCs w:val="28"/>
          <w:lang w:val="uk-UA"/>
        </w:rPr>
        <w:t xml:space="preserve"> </w:t>
      </w:r>
      <w:r w:rsidRPr="00891248">
        <w:rPr>
          <w:sz w:val="28"/>
          <w:szCs w:val="28"/>
          <w:lang w:val="uk-UA"/>
        </w:rPr>
        <w:t>з кожно</w:t>
      </w:r>
      <w:r w:rsidR="00B86D19" w:rsidRPr="00891248">
        <w:rPr>
          <w:sz w:val="28"/>
          <w:szCs w:val="28"/>
          <w:lang w:val="uk-UA"/>
        </w:rPr>
        <w:t>ю</w:t>
      </w:r>
      <w:r w:rsidRPr="00891248">
        <w:rPr>
          <w:sz w:val="28"/>
          <w:szCs w:val="28"/>
          <w:lang w:val="uk-UA"/>
        </w:rPr>
        <w:t xml:space="preserve"> додатково</w:t>
      </w:r>
      <w:r w:rsidR="00B86D19" w:rsidRPr="00891248">
        <w:rPr>
          <w:sz w:val="28"/>
          <w:szCs w:val="28"/>
          <w:lang w:val="uk-UA"/>
        </w:rPr>
        <w:t>ю</w:t>
      </w:r>
      <w:r w:rsidRPr="00891248">
        <w:rPr>
          <w:sz w:val="28"/>
          <w:szCs w:val="28"/>
          <w:lang w:val="uk-UA"/>
        </w:rPr>
        <w:t xml:space="preserve"> функці</w:t>
      </w:r>
      <w:r w:rsidR="00B86D19" w:rsidRPr="00891248">
        <w:rPr>
          <w:sz w:val="28"/>
          <w:szCs w:val="28"/>
          <w:lang w:val="uk-UA"/>
        </w:rPr>
        <w:t>єю</w:t>
      </w:r>
      <w:r w:rsidRPr="00891248">
        <w:rPr>
          <w:sz w:val="28"/>
          <w:szCs w:val="28"/>
          <w:lang w:val="uk-UA"/>
        </w:rPr>
        <w:t>. Ця проблема відома</w:t>
      </w:r>
      <w:r w:rsidR="00B86D19" w:rsidRPr="00891248">
        <w:rPr>
          <w:sz w:val="28"/>
          <w:szCs w:val="28"/>
          <w:lang w:val="uk-UA"/>
        </w:rPr>
        <w:t>,</w:t>
      </w:r>
      <w:r w:rsidRPr="00891248">
        <w:rPr>
          <w:sz w:val="28"/>
          <w:szCs w:val="28"/>
          <w:lang w:val="uk-UA"/>
        </w:rPr>
        <w:t xml:space="preserve"> як </w:t>
      </w:r>
      <w:r w:rsidR="00B86D19" w:rsidRPr="00891248">
        <w:rPr>
          <w:sz w:val="28"/>
          <w:szCs w:val="28"/>
          <w:lang w:val="uk-UA"/>
        </w:rPr>
        <w:t>“</w:t>
      </w:r>
      <w:r w:rsidRPr="00891248">
        <w:rPr>
          <w:sz w:val="28"/>
          <w:szCs w:val="28"/>
          <w:lang w:val="uk-UA"/>
        </w:rPr>
        <w:t>прокляття розмірності</w:t>
      </w:r>
      <w:r w:rsidR="00B86D19" w:rsidRPr="00891248">
        <w:rPr>
          <w:sz w:val="28"/>
          <w:szCs w:val="28"/>
          <w:lang w:val="uk-UA"/>
        </w:rPr>
        <w:t>”</w:t>
      </w:r>
      <w:r w:rsidRPr="00891248">
        <w:rPr>
          <w:sz w:val="28"/>
          <w:szCs w:val="28"/>
          <w:lang w:val="uk-UA"/>
        </w:rPr>
        <w:t xml:space="preserve"> [36]. </w:t>
      </w:r>
      <w:r w:rsidR="00B86D19" w:rsidRPr="00891248">
        <w:rPr>
          <w:sz w:val="28"/>
          <w:szCs w:val="28"/>
          <w:lang w:val="uk-UA"/>
        </w:rPr>
        <w:t>Аміт і Герман</w:t>
      </w:r>
      <w:r w:rsidRPr="00891248">
        <w:rPr>
          <w:sz w:val="28"/>
          <w:szCs w:val="28"/>
          <w:lang w:val="uk-UA"/>
        </w:rPr>
        <w:t xml:space="preserve"> [3] </w:t>
      </w:r>
      <w:r w:rsidR="00B86D19" w:rsidRPr="00891248">
        <w:rPr>
          <w:sz w:val="28"/>
          <w:szCs w:val="28"/>
          <w:lang w:val="uk-UA"/>
        </w:rPr>
        <w:t>зіткнулися</w:t>
      </w:r>
      <w:r w:rsidRPr="00891248">
        <w:rPr>
          <w:sz w:val="28"/>
          <w:szCs w:val="28"/>
          <w:lang w:val="uk-UA"/>
        </w:rPr>
        <w:t xml:space="preserve"> з тією ж проблемою при використанні </w:t>
      </w:r>
      <w:r w:rsidR="00B86D19" w:rsidRPr="00891248">
        <w:rPr>
          <w:sz w:val="28"/>
          <w:szCs w:val="28"/>
          <w:lang w:val="uk-UA"/>
        </w:rPr>
        <w:t xml:space="preserve">алгоритму </w:t>
      </w:r>
      <w:r w:rsidRPr="00891248">
        <w:rPr>
          <w:sz w:val="28"/>
          <w:szCs w:val="28"/>
          <w:lang w:val="uk-UA"/>
        </w:rPr>
        <w:t>рандоміз</w:t>
      </w:r>
      <w:r w:rsidR="00B86D19" w:rsidRPr="00891248">
        <w:rPr>
          <w:sz w:val="28"/>
          <w:szCs w:val="28"/>
          <w:lang w:val="uk-UA"/>
        </w:rPr>
        <w:t>ованих</w:t>
      </w:r>
      <w:r w:rsidRPr="00891248">
        <w:rPr>
          <w:sz w:val="28"/>
          <w:szCs w:val="28"/>
          <w:lang w:val="uk-UA"/>
        </w:rPr>
        <w:t xml:space="preserve"> дерев для </w:t>
      </w:r>
      <w:r w:rsidR="00CB68DC" w:rsidRPr="00891248">
        <w:rPr>
          <w:sz w:val="28"/>
          <w:szCs w:val="28"/>
          <w:lang w:val="uk-UA"/>
        </w:rPr>
        <w:t>розпізнавання</w:t>
      </w:r>
      <w:r w:rsidR="00B86D19" w:rsidRPr="00891248">
        <w:rPr>
          <w:sz w:val="28"/>
          <w:szCs w:val="28"/>
          <w:lang w:val="uk-UA"/>
        </w:rPr>
        <w:t>, для того щоб полегшити розрахунки вони</w:t>
      </w:r>
      <w:r w:rsidRPr="00891248">
        <w:rPr>
          <w:sz w:val="28"/>
          <w:szCs w:val="28"/>
          <w:lang w:val="uk-UA"/>
        </w:rPr>
        <w:t xml:space="preserve"> не використову</w:t>
      </w:r>
      <w:r w:rsidR="00B86D19" w:rsidRPr="00891248">
        <w:rPr>
          <w:sz w:val="28"/>
          <w:szCs w:val="28"/>
          <w:lang w:val="uk-UA"/>
        </w:rPr>
        <w:t>вали</w:t>
      </w:r>
      <w:r w:rsidRPr="00891248">
        <w:rPr>
          <w:sz w:val="28"/>
          <w:szCs w:val="28"/>
          <w:lang w:val="uk-UA"/>
        </w:rPr>
        <w:t xml:space="preserve"> одне велике дерево, </w:t>
      </w:r>
      <w:r w:rsidR="00B86D19" w:rsidRPr="00891248">
        <w:rPr>
          <w:sz w:val="28"/>
          <w:szCs w:val="28"/>
          <w:lang w:val="uk-UA"/>
        </w:rPr>
        <w:t>а використали</w:t>
      </w:r>
      <w:r w:rsidRPr="00891248">
        <w:rPr>
          <w:sz w:val="28"/>
          <w:szCs w:val="28"/>
          <w:lang w:val="uk-UA"/>
        </w:rPr>
        <w:t xml:space="preserve"> кілька </w:t>
      </w:r>
      <w:r w:rsidR="00B86D19" w:rsidRPr="00891248">
        <w:rPr>
          <w:sz w:val="28"/>
          <w:szCs w:val="28"/>
          <w:lang w:val="uk-UA"/>
        </w:rPr>
        <w:t>маленьких дерев. П</w:t>
      </w:r>
      <w:r w:rsidRPr="00891248">
        <w:rPr>
          <w:sz w:val="28"/>
          <w:szCs w:val="28"/>
          <w:lang w:val="uk-UA"/>
        </w:rPr>
        <w:t xml:space="preserve">отім вони </w:t>
      </w:r>
      <w:r w:rsidR="00B86D19" w:rsidRPr="00891248">
        <w:rPr>
          <w:sz w:val="28"/>
          <w:szCs w:val="28"/>
          <w:lang w:val="uk-UA"/>
        </w:rPr>
        <w:t>порахували їх</w:t>
      </w:r>
      <w:r w:rsidRPr="00891248">
        <w:rPr>
          <w:sz w:val="28"/>
          <w:szCs w:val="28"/>
          <w:lang w:val="uk-UA"/>
        </w:rPr>
        <w:t xml:space="preserve"> </w:t>
      </w:r>
      <w:r w:rsidR="00B86D19" w:rsidRPr="00891248">
        <w:rPr>
          <w:sz w:val="28"/>
          <w:szCs w:val="28"/>
          <w:lang w:val="uk-UA"/>
        </w:rPr>
        <w:t>середнє значення</w:t>
      </w:r>
      <w:r w:rsidRPr="00891248">
        <w:rPr>
          <w:sz w:val="28"/>
          <w:szCs w:val="28"/>
          <w:lang w:val="uk-UA"/>
        </w:rPr>
        <w:t xml:space="preserve">. Це </w:t>
      </w:r>
      <w:r w:rsidR="00F54DED" w:rsidRPr="00891248">
        <w:rPr>
          <w:sz w:val="28"/>
          <w:szCs w:val="28"/>
          <w:lang w:val="uk-UA"/>
        </w:rPr>
        <w:t>рішення</w:t>
      </w:r>
      <w:r w:rsidRPr="00891248">
        <w:rPr>
          <w:sz w:val="28"/>
          <w:szCs w:val="28"/>
          <w:lang w:val="uk-UA"/>
        </w:rPr>
        <w:t xml:space="preserve"> </w:t>
      </w:r>
      <w:r w:rsidR="00F54DED" w:rsidRPr="00891248">
        <w:rPr>
          <w:sz w:val="28"/>
          <w:szCs w:val="28"/>
          <w:lang w:val="uk-UA"/>
        </w:rPr>
        <w:t>було</w:t>
      </w:r>
      <w:r w:rsidRPr="00891248">
        <w:rPr>
          <w:sz w:val="28"/>
          <w:szCs w:val="28"/>
          <w:lang w:val="uk-UA"/>
        </w:rPr>
        <w:t xml:space="preserve"> </w:t>
      </w:r>
      <w:r w:rsidR="00F54DED" w:rsidRPr="00891248">
        <w:rPr>
          <w:sz w:val="28"/>
          <w:szCs w:val="28"/>
          <w:lang w:val="uk-UA"/>
        </w:rPr>
        <w:t>використано</w:t>
      </w:r>
      <w:r w:rsidRPr="00891248">
        <w:rPr>
          <w:sz w:val="28"/>
          <w:szCs w:val="28"/>
          <w:lang w:val="uk-UA"/>
        </w:rPr>
        <w:t xml:space="preserve"> в [38] і </w:t>
      </w:r>
      <w:r w:rsidR="00F54DED" w:rsidRPr="00891248">
        <w:rPr>
          <w:sz w:val="28"/>
          <w:szCs w:val="28"/>
          <w:lang w:val="uk-UA"/>
        </w:rPr>
        <w:t>використовується</w:t>
      </w:r>
      <w:r w:rsidRPr="00891248">
        <w:rPr>
          <w:sz w:val="28"/>
          <w:szCs w:val="28"/>
          <w:lang w:val="uk-UA"/>
        </w:rPr>
        <w:t xml:space="preserve"> до </w:t>
      </w:r>
      <w:r w:rsidR="00F54DED" w:rsidRPr="00891248">
        <w:rPr>
          <w:sz w:val="28"/>
          <w:szCs w:val="28"/>
          <w:lang w:val="uk-UA"/>
        </w:rPr>
        <w:t>класифікації</w:t>
      </w:r>
      <w:r w:rsidRPr="00891248">
        <w:rPr>
          <w:sz w:val="28"/>
          <w:szCs w:val="28"/>
          <w:lang w:val="uk-UA"/>
        </w:rPr>
        <w:t xml:space="preserve"> зображен</w:t>
      </w:r>
      <w:r w:rsidR="00F54DED" w:rsidRPr="00891248">
        <w:rPr>
          <w:sz w:val="28"/>
          <w:szCs w:val="28"/>
          <w:lang w:val="uk-UA"/>
        </w:rPr>
        <w:t>ня</w:t>
      </w:r>
      <w:r w:rsidRPr="00891248">
        <w:rPr>
          <w:sz w:val="28"/>
          <w:szCs w:val="28"/>
          <w:lang w:val="uk-UA"/>
        </w:rPr>
        <w:t xml:space="preserve"> на </w:t>
      </w:r>
      <w:r w:rsidR="00F54DED" w:rsidRPr="00891248">
        <w:rPr>
          <w:sz w:val="28"/>
          <w:szCs w:val="28"/>
          <w:lang w:val="uk-UA"/>
        </w:rPr>
        <w:t>р</w:t>
      </w:r>
      <w:r w:rsidRPr="00891248">
        <w:rPr>
          <w:sz w:val="28"/>
          <w:szCs w:val="28"/>
          <w:lang w:val="uk-UA"/>
        </w:rPr>
        <w:t xml:space="preserve">ис. </w:t>
      </w:r>
      <w:r w:rsidRPr="00891248">
        <w:rPr>
          <w:sz w:val="28"/>
          <w:szCs w:val="28"/>
          <w:lang w:val="uk-UA"/>
        </w:rPr>
        <w:lastRenderedPageBreak/>
        <w:t>3.</w:t>
      </w:r>
      <w:r w:rsidR="00F54DED" w:rsidRPr="00891248">
        <w:rPr>
          <w:sz w:val="28"/>
          <w:szCs w:val="28"/>
          <w:lang w:val="uk-UA"/>
        </w:rPr>
        <w:t>15</w:t>
      </w:r>
      <w:r w:rsidRPr="00891248">
        <w:rPr>
          <w:sz w:val="28"/>
          <w:szCs w:val="28"/>
          <w:lang w:val="uk-UA"/>
        </w:rPr>
        <w:t xml:space="preserve">. </w:t>
      </w:r>
      <w:r w:rsidR="00F54DED" w:rsidRPr="00891248">
        <w:rPr>
          <w:sz w:val="28"/>
          <w:szCs w:val="28"/>
          <w:lang w:val="uk-UA"/>
        </w:rPr>
        <w:t>Для</w:t>
      </w:r>
      <w:r w:rsidRPr="00891248">
        <w:rPr>
          <w:sz w:val="28"/>
          <w:szCs w:val="28"/>
          <w:lang w:val="uk-UA"/>
        </w:rPr>
        <w:t xml:space="preserve"> </w:t>
      </w:r>
      <w:r w:rsidR="00CB68DC" w:rsidRPr="00891248">
        <w:rPr>
          <w:sz w:val="28"/>
          <w:szCs w:val="28"/>
          <w:lang w:val="uk-UA"/>
        </w:rPr>
        <w:t>класифікації</w:t>
      </w:r>
      <w:r w:rsidR="00F54DED" w:rsidRPr="00891248">
        <w:rPr>
          <w:sz w:val="28"/>
          <w:szCs w:val="28"/>
          <w:lang w:val="uk-UA"/>
        </w:rPr>
        <w:t xml:space="preserve"> використовується</w:t>
      </w:r>
      <w:r w:rsidRPr="00891248">
        <w:rPr>
          <w:sz w:val="28"/>
          <w:szCs w:val="28"/>
          <w:lang w:val="uk-UA"/>
        </w:rPr>
        <w:t xml:space="preserve"> три папороті, кожна з яких складається з </w:t>
      </w:r>
      <w:r w:rsidR="00F54DED" w:rsidRPr="00891248">
        <w:rPr>
          <w:sz w:val="28"/>
          <w:szCs w:val="28"/>
          <w:lang w:val="uk-UA"/>
        </w:rPr>
        <w:t>різних</w:t>
      </w:r>
      <w:r w:rsidRPr="00891248">
        <w:rPr>
          <w:sz w:val="28"/>
          <w:szCs w:val="28"/>
          <w:lang w:val="uk-UA"/>
        </w:rPr>
        <w:t xml:space="preserve"> набор</w:t>
      </w:r>
      <w:r w:rsidR="00F54DED" w:rsidRPr="00891248">
        <w:rPr>
          <w:sz w:val="28"/>
          <w:szCs w:val="28"/>
          <w:lang w:val="uk-UA"/>
        </w:rPr>
        <w:t>ів</w:t>
      </w:r>
      <w:r w:rsidRPr="00891248">
        <w:rPr>
          <w:sz w:val="28"/>
          <w:szCs w:val="28"/>
          <w:lang w:val="uk-UA"/>
        </w:rPr>
        <w:t xml:space="preserve"> художніх позицій і кожна з яких забезпечує різні значення для P (Y = 1 | </w:t>
      </w:r>
      <m:oMath>
        <m:sSub>
          <m:sSubPr>
            <m:ctrlPr>
              <w:rPr>
                <w:rFonts w:ascii="Cambria Math" w:hAnsi="Cambria Math"/>
                <w:i/>
                <w:sz w:val="28"/>
                <w:szCs w:val="28"/>
                <w:lang w:val="uk-UA"/>
              </w:rPr>
            </m:ctrlPr>
          </m:sSubPr>
          <m:e>
            <m:r>
              <w:rPr>
                <w:rFonts w:ascii="Cambria Math" w:hAnsi="Cambria Math"/>
                <w:sz w:val="28"/>
                <w:szCs w:val="28"/>
                <w:lang w:val="uk-UA"/>
              </w:rPr>
              <m:t>F</m:t>
            </m:r>
          </m:e>
          <m:sub>
            <m:r>
              <w:rPr>
                <w:rFonts w:ascii="Cambria Math" w:hAnsi="Cambria Math"/>
                <w:sz w:val="28"/>
                <w:szCs w:val="28"/>
                <w:lang w:val="uk-UA"/>
              </w:rPr>
              <m:t>k</m:t>
            </m:r>
          </m:sub>
        </m:sSub>
      </m:oMath>
      <w:r w:rsidRPr="00891248">
        <w:rPr>
          <w:sz w:val="28"/>
          <w:szCs w:val="28"/>
          <w:lang w:val="uk-UA"/>
        </w:rPr>
        <w:t xml:space="preserve">). </w:t>
      </w:r>
      <w:r w:rsidR="00F54DED" w:rsidRPr="00891248">
        <w:rPr>
          <w:sz w:val="28"/>
          <w:szCs w:val="28"/>
          <w:lang w:val="uk-UA"/>
        </w:rPr>
        <w:t>С</w:t>
      </w:r>
      <w:r w:rsidRPr="00891248">
        <w:rPr>
          <w:sz w:val="28"/>
          <w:szCs w:val="28"/>
          <w:lang w:val="uk-UA"/>
        </w:rPr>
        <w:t xml:space="preserve">ереднє значень </w:t>
      </w:r>
      <m:oMath>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 xml:space="preserve">pos </m:t>
            </m:r>
          </m:sub>
        </m:sSub>
      </m:oMath>
      <w:r w:rsidR="001B1CA1">
        <w:rPr>
          <w:sz w:val="28"/>
          <w:szCs w:val="28"/>
          <w:lang w:val="uk-UA"/>
        </w:rPr>
        <w:t xml:space="preserve"> рахується так.</w:t>
      </w:r>
      <w:r w:rsidRPr="00891248">
        <w:rPr>
          <w:sz w:val="28"/>
          <w:szCs w:val="28"/>
          <w:lang w:val="uk-UA"/>
        </w:rPr>
        <w:t xml:space="preserve"> </w:t>
      </w:r>
    </w:p>
    <w:p w:rsidR="00127C53" w:rsidRPr="00891248" w:rsidRDefault="006B0AF4" w:rsidP="0075355C">
      <w:pPr>
        <w:spacing w:line="360" w:lineRule="auto"/>
        <w:ind w:firstLine="630"/>
        <w:jc w:val="right"/>
        <w:rPr>
          <w:sz w:val="28"/>
          <w:szCs w:val="28"/>
          <w:lang w:val="uk-UA"/>
        </w:rPr>
      </w:pPr>
      <m:oMath>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pos</m:t>
            </m:r>
          </m:sub>
        </m:sSub>
        <m:r>
          <w:rPr>
            <w:rFonts w:ascii="Cambria Math" w:hAnsi="Cambria Math"/>
            <w:sz w:val="28"/>
            <w:szCs w:val="28"/>
            <w:lang w:val="uk-UA"/>
          </w:rPr>
          <m:t>=</m:t>
        </m:r>
        <m:f>
          <m:fPr>
            <m:ctrlPr>
              <w:rPr>
                <w:rFonts w:ascii="Cambria Math" w:hAnsi="Cambria Math"/>
                <w:i/>
                <w:sz w:val="28"/>
                <w:szCs w:val="28"/>
                <w:lang w:val="uk-UA"/>
              </w:rPr>
            </m:ctrlPr>
          </m:fPr>
          <m:num>
            <m:r>
              <w:rPr>
                <w:rFonts w:ascii="Cambria Math" w:hAnsi="Cambria Math"/>
                <w:sz w:val="28"/>
                <w:szCs w:val="28"/>
                <w:lang w:val="uk-UA"/>
              </w:rPr>
              <m:t>1</m:t>
            </m:r>
          </m:num>
          <m:den>
            <m:r>
              <w:rPr>
                <w:rFonts w:ascii="Cambria Math" w:hAnsi="Cambria Math"/>
                <w:sz w:val="28"/>
                <w:szCs w:val="28"/>
                <w:lang w:val="uk-UA"/>
              </w:rPr>
              <m:t>M</m:t>
            </m:r>
          </m:den>
        </m:f>
        <m:nary>
          <m:naryPr>
            <m:chr m:val="∑"/>
            <m:limLoc m:val="undOvr"/>
            <m:ctrlPr>
              <w:rPr>
                <w:rFonts w:ascii="Cambria Math" w:hAnsi="Cambria Math"/>
                <w:i/>
                <w:sz w:val="28"/>
                <w:szCs w:val="28"/>
                <w:lang w:val="uk-UA"/>
              </w:rPr>
            </m:ctrlPr>
          </m:naryPr>
          <m:sub>
            <m:r>
              <w:rPr>
                <w:rFonts w:ascii="Cambria Math" w:hAnsi="Cambria Math"/>
                <w:sz w:val="28"/>
                <w:szCs w:val="28"/>
                <w:lang w:val="uk-UA"/>
              </w:rPr>
              <m:t>k=1</m:t>
            </m:r>
          </m:sub>
          <m:sup>
            <m:r>
              <w:rPr>
                <w:rFonts w:ascii="Cambria Math" w:hAnsi="Cambria Math"/>
                <w:sz w:val="28"/>
                <w:szCs w:val="28"/>
                <w:lang w:val="uk-UA"/>
              </w:rPr>
              <m:t>M</m:t>
            </m:r>
          </m:sup>
          <m:e>
            <m:r>
              <w:rPr>
                <w:rFonts w:ascii="Cambria Math" w:hAnsi="Cambria Math"/>
                <w:sz w:val="28"/>
                <w:szCs w:val="28"/>
                <w:lang w:val="uk-UA"/>
              </w:rPr>
              <m:t>P(y=1|</m:t>
            </m:r>
            <m:sSub>
              <m:sSubPr>
                <m:ctrlPr>
                  <w:rPr>
                    <w:rFonts w:ascii="Cambria Math" w:hAnsi="Cambria Math"/>
                    <w:i/>
                    <w:sz w:val="28"/>
                    <w:szCs w:val="28"/>
                    <w:lang w:val="uk-UA"/>
                  </w:rPr>
                </m:ctrlPr>
              </m:sSubPr>
              <m:e>
                <m:r>
                  <w:rPr>
                    <w:rFonts w:ascii="Cambria Math" w:hAnsi="Cambria Math"/>
                    <w:sz w:val="28"/>
                    <w:szCs w:val="28"/>
                    <w:lang w:val="uk-UA"/>
                  </w:rPr>
                  <m:t>F</m:t>
                </m:r>
              </m:e>
              <m:sub>
                <m:r>
                  <w:rPr>
                    <w:rFonts w:ascii="Cambria Math" w:hAnsi="Cambria Math"/>
                    <w:sz w:val="28"/>
                    <w:szCs w:val="28"/>
                    <w:lang w:val="uk-UA"/>
                  </w:rPr>
                  <m:t>k</m:t>
                </m:r>
              </m:sub>
            </m:sSub>
            <m:r>
              <w:rPr>
                <w:rFonts w:ascii="Cambria Math" w:hAnsi="Cambria Math"/>
                <w:sz w:val="28"/>
                <w:szCs w:val="28"/>
                <w:lang w:val="uk-UA"/>
              </w:rPr>
              <m:t>)</m:t>
            </m:r>
          </m:e>
        </m:nary>
      </m:oMath>
      <w:r w:rsidR="00127C53" w:rsidRPr="00891248">
        <w:rPr>
          <w:sz w:val="28"/>
          <w:szCs w:val="28"/>
          <w:lang w:val="uk-UA"/>
        </w:rPr>
        <w:t xml:space="preserve">,          </w:t>
      </w:r>
      <w:r w:rsidR="00F54DED" w:rsidRPr="00891248">
        <w:rPr>
          <w:sz w:val="28"/>
          <w:szCs w:val="28"/>
          <w:lang w:val="uk-UA"/>
        </w:rPr>
        <w:t xml:space="preserve">  </w:t>
      </w:r>
      <w:r w:rsidR="00127C53" w:rsidRPr="00891248">
        <w:rPr>
          <w:sz w:val="28"/>
          <w:szCs w:val="28"/>
          <w:lang w:val="uk-UA"/>
        </w:rPr>
        <w:t xml:space="preserve">                  (3.25)</w:t>
      </w:r>
    </w:p>
    <w:p w:rsidR="00127C53" w:rsidRPr="00891248" w:rsidRDefault="00F54DED" w:rsidP="0075355C">
      <w:pPr>
        <w:spacing w:line="360" w:lineRule="auto"/>
        <w:ind w:firstLine="2430"/>
        <w:jc w:val="left"/>
        <w:rPr>
          <w:sz w:val="28"/>
          <w:szCs w:val="28"/>
          <w:lang w:val="uk-UA"/>
        </w:rPr>
      </w:pPr>
      <w:r w:rsidRPr="00891248">
        <w:rPr>
          <w:sz w:val="28"/>
          <w:szCs w:val="28"/>
          <w:lang w:val="uk-UA"/>
        </w:rPr>
        <w:t>де</w:t>
      </w:r>
      <w:r w:rsidRPr="00891248">
        <w:rPr>
          <w:sz w:val="28"/>
          <w:szCs w:val="28"/>
          <w:lang w:val="uk-UA"/>
        </w:rPr>
        <w:tab/>
      </w:r>
      <w:r w:rsidRPr="00891248">
        <w:rPr>
          <w:sz w:val="28"/>
          <w:szCs w:val="28"/>
          <w:lang w:val="uk-UA"/>
        </w:rPr>
        <w:tab/>
        <w:t>М - число папоротей, які використовуються.</w:t>
      </w:r>
    </w:p>
    <w:p w:rsidR="00127C53" w:rsidRPr="00891248" w:rsidRDefault="009A3C79" w:rsidP="0075355C">
      <w:pPr>
        <w:pStyle w:val="Heading3"/>
        <w:numPr>
          <w:ilvl w:val="0"/>
          <w:numId w:val="51"/>
        </w:numPr>
        <w:shd w:val="clear" w:color="auto" w:fill="FFFFFF"/>
        <w:tabs>
          <w:tab w:val="left" w:pos="990"/>
          <w:tab w:val="left" w:pos="1260"/>
          <w:tab w:val="left" w:pos="1440"/>
        </w:tabs>
        <w:spacing w:before="0" w:beforeAutospacing="0" w:after="240" w:afterAutospacing="0" w:line="360" w:lineRule="auto"/>
        <w:ind w:left="1710" w:hanging="1350"/>
        <w:rPr>
          <w:szCs w:val="28"/>
          <w:lang w:val="uk-UA" w:eastAsia="ru-RU"/>
        </w:rPr>
      </w:pPr>
      <w:bookmarkStart w:id="321" w:name="_Toc453446567"/>
      <w:r w:rsidRPr="00891248">
        <w:rPr>
          <w:szCs w:val="28"/>
          <w:lang w:val="uk-UA" w:eastAsia="ru-RU"/>
        </w:rPr>
        <w:t>Узгодження шаблонів</w:t>
      </w:r>
      <w:bookmarkEnd w:id="321"/>
    </w:p>
    <w:p w:rsidR="00127C53" w:rsidRPr="00896467" w:rsidRDefault="00127C53" w:rsidP="0075355C">
      <w:pPr>
        <w:spacing w:line="360" w:lineRule="auto"/>
        <w:ind w:firstLine="630"/>
        <w:rPr>
          <w:sz w:val="28"/>
          <w:szCs w:val="28"/>
          <w:lang w:val="uk-UA"/>
        </w:rPr>
      </w:pPr>
      <w:r w:rsidRPr="00891248">
        <w:rPr>
          <w:sz w:val="28"/>
          <w:szCs w:val="28"/>
          <w:lang w:val="uk-UA"/>
        </w:rPr>
        <w:t>На четверт</w:t>
      </w:r>
      <w:r w:rsidR="002E1847" w:rsidRPr="00891248">
        <w:rPr>
          <w:sz w:val="28"/>
          <w:szCs w:val="28"/>
          <w:lang w:val="uk-UA"/>
        </w:rPr>
        <w:t>ому</w:t>
      </w:r>
      <w:r w:rsidRPr="00891248">
        <w:rPr>
          <w:sz w:val="28"/>
          <w:szCs w:val="28"/>
          <w:lang w:val="uk-UA"/>
        </w:rPr>
        <w:t xml:space="preserve"> </w:t>
      </w:r>
      <w:r w:rsidR="002E1847" w:rsidRPr="00891248">
        <w:rPr>
          <w:sz w:val="28"/>
          <w:szCs w:val="28"/>
          <w:lang w:val="uk-UA"/>
        </w:rPr>
        <w:t>етапі</w:t>
      </w:r>
      <w:r w:rsidR="00FA0A4B">
        <w:rPr>
          <w:sz w:val="28"/>
          <w:szCs w:val="28"/>
          <w:lang w:val="uk-UA"/>
        </w:rPr>
        <w:t xml:space="preserve"> каскаду детектора </w:t>
      </w:r>
      <w:r w:rsidRPr="00891248">
        <w:rPr>
          <w:sz w:val="28"/>
          <w:szCs w:val="28"/>
          <w:lang w:val="uk-UA"/>
        </w:rPr>
        <w:t>використовує</w:t>
      </w:r>
      <w:r w:rsidR="00FA0A4B">
        <w:rPr>
          <w:sz w:val="28"/>
          <w:szCs w:val="28"/>
          <w:lang w:val="uk-UA"/>
        </w:rPr>
        <w:t>ться</w:t>
      </w:r>
      <w:r w:rsidRPr="00891248">
        <w:rPr>
          <w:sz w:val="28"/>
          <w:szCs w:val="28"/>
          <w:lang w:val="uk-UA"/>
        </w:rPr>
        <w:t xml:space="preserve"> метод, </w:t>
      </w:r>
      <w:r w:rsidR="002E1847" w:rsidRPr="00891248">
        <w:rPr>
          <w:sz w:val="28"/>
          <w:szCs w:val="28"/>
          <w:lang w:val="uk-UA"/>
        </w:rPr>
        <w:t>узгодження</w:t>
      </w:r>
      <w:r w:rsidRPr="00891248">
        <w:rPr>
          <w:sz w:val="28"/>
          <w:szCs w:val="28"/>
          <w:lang w:val="uk-UA"/>
        </w:rPr>
        <w:t xml:space="preserve"> шаблон</w:t>
      </w:r>
      <w:r w:rsidR="002E1847" w:rsidRPr="00891248">
        <w:rPr>
          <w:sz w:val="28"/>
          <w:szCs w:val="28"/>
          <w:lang w:val="uk-UA"/>
        </w:rPr>
        <w:t>ів. Ц</w:t>
      </w:r>
      <w:r w:rsidRPr="00891248">
        <w:rPr>
          <w:sz w:val="28"/>
          <w:szCs w:val="28"/>
          <w:lang w:val="uk-UA"/>
        </w:rPr>
        <w:t xml:space="preserve">ей етап </w:t>
      </w:r>
      <w:r w:rsidR="002E1847" w:rsidRPr="00891248">
        <w:rPr>
          <w:sz w:val="28"/>
          <w:szCs w:val="28"/>
          <w:lang w:val="uk-UA"/>
        </w:rPr>
        <w:t>має</w:t>
      </w:r>
      <w:r w:rsidRPr="00891248">
        <w:rPr>
          <w:sz w:val="28"/>
          <w:szCs w:val="28"/>
          <w:lang w:val="uk-UA"/>
        </w:rPr>
        <w:t xml:space="preserve"> більш обмежувальний характер, ніж ансамбль методу класифікації, описаної в попередньому розділі, так як виконується </w:t>
      </w:r>
      <w:r w:rsidR="002E1847" w:rsidRPr="00891248">
        <w:rPr>
          <w:sz w:val="28"/>
          <w:szCs w:val="28"/>
          <w:lang w:val="uk-UA"/>
        </w:rPr>
        <w:t>порівняння пікселя</w:t>
      </w:r>
      <w:r w:rsidRPr="00891248">
        <w:rPr>
          <w:sz w:val="28"/>
          <w:szCs w:val="28"/>
          <w:lang w:val="uk-UA"/>
        </w:rPr>
        <w:t xml:space="preserve"> за пікселем. </w:t>
      </w:r>
      <w:r w:rsidR="00FA0A4B">
        <w:rPr>
          <w:sz w:val="28"/>
          <w:szCs w:val="28"/>
          <w:lang w:val="uk-UA"/>
        </w:rPr>
        <w:t>Було</w:t>
      </w:r>
      <w:r w:rsidRPr="00891248">
        <w:rPr>
          <w:sz w:val="28"/>
          <w:szCs w:val="28"/>
          <w:lang w:val="uk-UA"/>
        </w:rPr>
        <w:t xml:space="preserve"> змін</w:t>
      </w:r>
      <w:r w:rsidR="00FA0A4B">
        <w:rPr>
          <w:sz w:val="28"/>
          <w:szCs w:val="28"/>
          <w:lang w:val="uk-UA"/>
        </w:rPr>
        <w:t>ено</w:t>
      </w:r>
      <w:r w:rsidRPr="00891248">
        <w:rPr>
          <w:sz w:val="28"/>
          <w:szCs w:val="28"/>
          <w:lang w:val="uk-UA"/>
        </w:rPr>
        <w:t xml:space="preserve"> розмір всіх </w:t>
      </w:r>
      <w:r w:rsidR="00E27F1E" w:rsidRPr="00891248">
        <w:rPr>
          <w:sz w:val="28"/>
          <w:szCs w:val="28"/>
          <w:lang w:val="uk-UA"/>
        </w:rPr>
        <w:t>під</w:t>
      </w:r>
      <w:r w:rsidR="00CB68DC" w:rsidRPr="00891248">
        <w:rPr>
          <w:sz w:val="28"/>
          <w:szCs w:val="28"/>
          <w:lang w:val="uk-UA"/>
        </w:rPr>
        <w:t xml:space="preserve"> </w:t>
      </w:r>
      <w:r w:rsidR="00E27F1E" w:rsidRPr="00891248">
        <w:rPr>
          <w:sz w:val="28"/>
          <w:szCs w:val="28"/>
          <w:lang w:val="uk-UA"/>
        </w:rPr>
        <w:t>вікон</w:t>
      </w:r>
      <w:r w:rsidRPr="00891248">
        <w:rPr>
          <w:sz w:val="28"/>
          <w:szCs w:val="28"/>
          <w:lang w:val="uk-UA"/>
        </w:rPr>
        <w:t xml:space="preserve"> до 15 × 15 пікселів. Для порівняння двох </w:t>
      </w:r>
      <w:r w:rsidR="00E27F1E" w:rsidRPr="00891248">
        <w:rPr>
          <w:sz w:val="28"/>
          <w:szCs w:val="28"/>
          <w:lang w:val="uk-UA"/>
        </w:rPr>
        <w:t>під</w:t>
      </w:r>
      <w:r w:rsidR="00CB68DC" w:rsidRPr="00891248">
        <w:rPr>
          <w:sz w:val="28"/>
          <w:szCs w:val="28"/>
          <w:lang w:val="uk-UA"/>
        </w:rPr>
        <w:t xml:space="preserve"> </w:t>
      </w:r>
      <w:r w:rsidR="00E27F1E" w:rsidRPr="00891248">
        <w:rPr>
          <w:sz w:val="28"/>
          <w:szCs w:val="28"/>
          <w:lang w:val="uk-UA"/>
        </w:rPr>
        <w:t>вікон</w:t>
      </w:r>
      <w:r w:rsidRPr="00891248">
        <w:rPr>
          <w:sz w:val="28"/>
          <w:szCs w:val="28"/>
          <w:lang w:val="uk-UA"/>
        </w:rPr>
        <w:t xml:space="preserve"> </w:t>
      </w:r>
      <m:oMath>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1</m:t>
            </m:r>
          </m:sub>
        </m:sSub>
        <m:r>
          <w:rPr>
            <w:rFonts w:ascii="Cambria Math" w:hAnsi="Cambria Math"/>
            <w:sz w:val="28"/>
            <w:szCs w:val="28"/>
            <w:lang w:val="uk-UA"/>
          </w:rPr>
          <m:t xml:space="preserve"> </m:t>
        </m:r>
        <m:r>
          <w:rPr>
            <w:rFonts w:ascii="Cambria Math" w:hAnsi="Cambria Math" w:hint="eastAsia"/>
            <w:sz w:val="28"/>
            <w:szCs w:val="28"/>
            <w:lang w:val="uk-UA"/>
          </w:rPr>
          <m:t>і</m:t>
        </m:r>
        <m:r>
          <w:rPr>
            <w:rFonts w:ascii="Cambria Math" w:hAnsi="Cambria Math"/>
            <w:sz w:val="28"/>
            <w:szCs w:val="28"/>
            <w:lang w:val="uk-UA"/>
          </w:rPr>
          <m:t xml:space="preserve"> </m:t>
        </m:r>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2</m:t>
            </m:r>
          </m:sub>
        </m:sSub>
      </m:oMath>
      <w:r w:rsidR="00E27F1E" w:rsidRPr="00891248">
        <w:rPr>
          <w:sz w:val="28"/>
          <w:szCs w:val="28"/>
          <w:lang w:val="uk-UA"/>
        </w:rPr>
        <w:t>, використовує</w:t>
      </w:r>
      <w:r w:rsidR="00FA0A4B">
        <w:rPr>
          <w:sz w:val="28"/>
          <w:szCs w:val="28"/>
          <w:lang w:val="uk-UA"/>
        </w:rPr>
        <w:t>ться</w:t>
      </w:r>
      <w:r w:rsidR="00E27F1E" w:rsidRPr="00891248">
        <w:rPr>
          <w:sz w:val="28"/>
          <w:szCs w:val="28"/>
          <w:lang w:val="uk-UA"/>
        </w:rPr>
        <w:t xml:space="preserve"> н</w:t>
      </w:r>
      <w:r w:rsidRPr="00891248">
        <w:rPr>
          <w:sz w:val="28"/>
          <w:szCs w:val="28"/>
          <w:lang w:val="uk-UA"/>
        </w:rPr>
        <w:t>ормалізован</w:t>
      </w:r>
      <w:r w:rsidR="00E27F1E" w:rsidRPr="00891248">
        <w:rPr>
          <w:sz w:val="28"/>
          <w:szCs w:val="28"/>
          <w:lang w:val="uk-UA"/>
        </w:rPr>
        <w:t>ий</w:t>
      </w:r>
      <w:r w:rsidRPr="00891248">
        <w:rPr>
          <w:sz w:val="28"/>
          <w:szCs w:val="28"/>
          <w:lang w:val="uk-UA"/>
        </w:rPr>
        <w:t xml:space="preserve"> </w:t>
      </w:r>
      <w:r w:rsidR="00E27F1E" w:rsidRPr="00891248">
        <w:rPr>
          <w:sz w:val="28"/>
          <w:szCs w:val="28"/>
          <w:lang w:val="uk-UA"/>
        </w:rPr>
        <w:t>к</w:t>
      </w:r>
      <w:r w:rsidRPr="00891248">
        <w:rPr>
          <w:sz w:val="28"/>
          <w:szCs w:val="28"/>
          <w:lang w:val="uk-UA"/>
        </w:rPr>
        <w:t>оефіцієнт кореляції (НКК)</w:t>
      </w:r>
      <w:r w:rsidR="001B1CA1" w:rsidRPr="00896467">
        <w:rPr>
          <w:sz w:val="28"/>
          <w:szCs w:val="28"/>
          <w:lang w:val="uk-UA"/>
        </w:rPr>
        <w:t>.</w:t>
      </w:r>
    </w:p>
    <w:p w:rsidR="00127C53" w:rsidRPr="00891248" w:rsidRDefault="00127C53" w:rsidP="0075355C">
      <w:pPr>
        <w:spacing w:line="360" w:lineRule="auto"/>
        <w:jc w:val="right"/>
        <w:rPr>
          <w:sz w:val="28"/>
          <w:szCs w:val="28"/>
          <w:lang w:val="uk-UA"/>
        </w:rPr>
      </w:pPr>
      <m:oMath>
        <m:r>
          <w:rPr>
            <w:rFonts w:ascii="Cambria Math" w:hAnsi="Cambria Math"/>
            <w:sz w:val="28"/>
            <w:szCs w:val="28"/>
            <w:lang w:val="uk-UA"/>
          </w:rPr>
          <m:t>ncc</m:t>
        </m:r>
        <m:d>
          <m:dPr>
            <m:ctrlPr>
              <w:rPr>
                <w:rFonts w:ascii="Cambria Math" w:hAnsi="Cambria Math"/>
                <w:i/>
                <w:sz w:val="28"/>
                <w:szCs w:val="28"/>
                <w:lang w:val="uk-UA"/>
              </w:rPr>
            </m:ctrlPr>
          </m:dPr>
          <m:e>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1</m:t>
                </m:r>
              </m:sub>
            </m:sSub>
            <m:r>
              <w:rPr>
                <w:rFonts w:ascii="Cambria Math" w:hAnsi="Cambria Math"/>
                <w:sz w:val="28"/>
                <w:szCs w:val="28"/>
                <w:lang w:val="uk-UA"/>
              </w:rPr>
              <m:t xml:space="preserve">, </m:t>
            </m:r>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2</m:t>
                </m:r>
              </m:sub>
            </m:sSub>
          </m:e>
        </m:d>
        <m:r>
          <w:rPr>
            <w:rFonts w:ascii="Cambria Math" w:hAnsi="Cambria Math"/>
            <w:sz w:val="28"/>
            <w:szCs w:val="28"/>
            <w:lang w:val="uk-UA"/>
          </w:rPr>
          <m:t>=</m:t>
        </m:r>
        <m:f>
          <m:fPr>
            <m:ctrlPr>
              <w:rPr>
                <w:rFonts w:ascii="Cambria Math" w:hAnsi="Cambria Math"/>
                <w:i/>
                <w:sz w:val="28"/>
                <w:szCs w:val="28"/>
                <w:lang w:val="uk-UA"/>
              </w:rPr>
            </m:ctrlPr>
          </m:fPr>
          <m:num>
            <m:r>
              <w:rPr>
                <w:rFonts w:ascii="Cambria Math" w:hAnsi="Cambria Math"/>
                <w:sz w:val="28"/>
                <w:szCs w:val="28"/>
                <w:lang w:val="uk-UA"/>
              </w:rPr>
              <m:t>1</m:t>
            </m:r>
          </m:num>
          <m:den>
            <m:r>
              <w:rPr>
                <w:rFonts w:ascii="Cambria Math" w:hAnsi="Cambria Math"/>
                <w:sz w:val="28"/>
                <w:szCs w:val="28"/>
                <w:lang w:val="uk-UA"/>
              </w:rPr>
              <m:t>n-1</m:t>
            </m:r>
          </m:den>
        </m:f>
        <m:nary>
          <m:naryPr>
            <m:chr m:val="∑"/>
            <m:limLoc m:val="undOvr"/>
            <m:ctrlPr>
              <w:rPr>
                <w:rFonts w:ascii="Cambria Math" w:hAnsi="Cambria Math"/>
                <w:i/>
                <w:sz w:val="28"/>
                <w:szCs w:val="28"/>
                <w:lang w:val="uk-UA"/>
              </w:rPr>
            </m:ctrlPr>
          </m:naryPr>
          <m:sub>
            <m:r>
              <w:rPr>
                <w:rFonts w:ascii="Cambria Math" w:hAnsi="Cambria Math"/>
                <w:sz w:val="28"/>
                <w:szCs w:val="28"/>
                <w:lang w:val="uk-UA"/>
              </w:rPr>
              <m:t>x=1</m:t>
            </m:r>
          </m:sub>
          <m:sup>
            <m:r>
              <w:rPr>
                <w:rFonts w:ascii="Cambria Math" w:hAnsi="Cambria Math"/>
                <w:sz w:val="28"/>
                <w:szCs w:val="28"/>
                <w:lang w:val="uk-UA"/>
              </w:rPr>
              <m:t>n</m:t>
            </m:r>
          </m:sup>
          <m:e>
            <m:f>
              <m:fPr>
                <m:ctrlPr>
                  <w:rPr>
                    <w:rFonts w:ascii="Cambria Math" w:hAnsi="Cambria Math"/>
                    <w:i/>
                    <w:sz w:val="28"/>
                    <w:szCs w:val="28"/>
                    <w:lang w:val="uk-UA"/>
                  </w:rPr>
                </m:ctrlPr>
              </m:fPr>
              <m:num>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1</m:t>
                    </m:r>
                  </m:sub>
                </m:sSub>
                <m:d>
                  <m:dPr>
                    <m:ctrlPr>
                      <w:rPr>
                        <w:rFonts w:ascii="Cambria Math" w:hAnsi="Cambria Math"/>
                        <w:i/>
                        <w:sz w:val="28"/>
                        <w:szCs w:val="28"/>
                        <w:lang w:val="uk-UA"/>
                      </w:rPr>
                    </m:ctrlPr>
                  </m:dPr>
                  <m:e>
                    <m:r>
                      <w:rPr>
                        <w:rFonts w:ascii="Cambria Math" w:hAnsi="Cambria Math"/>
                        <w:sz w:val="28"/>
                        <w:szCs w:val="28"/>
                        <w:lang w:val="uk-UA"/>
                      </w:rPr>
                      <m:t>x</m:t>
                    </m:r>
                  </m:e>
                </m:d>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μ</m:t>
                    </m:r>
                  </m:e>
                  <m:sub>
                    <m:r>
                      <w:rPr>
                        <w:rFonts w:ascii="Cambria Math" w:hAnsi="Cambria Math"/>
                        <w:sz w:val="28"/>
                        <w:szCs w:val="28"/>
                        <w:lang w:val="uk-UA"/>
                      </w:rPr>
                      <m:t>1</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2</m:t>
                    </m:r>
                  </m:sub>
                </m:sSub>
                <m:d>
                  <m:dPr>
                    <m:ctrlPr>
                      <w:rPr>
                        <w:rFonts w:ascii="Cambria Math" w:hAnsi="Cambria Math"/>
                        <w:i/>
                        <w:sz w:val="28"/>
                        <w:szCs w:val="28"/>
                        <w:lang w:val="uk-UA"/>
                      </w:rPr>
                    </m:ctrlPr>
                  </m:dPr>
                  <m:e>
                    <m:r>
                      <w:rPr>
                        <w:rFonts w:ascii="Cambria Math" w:hAnsi="Cambria Math"/>
                        <w:sz w:val="28"/>
                        <w:szCs w:val="28"/>
                        <w:lang w:val="uk-UA"/>
                      </w:rPr>
                      <m:t>x</m:t>
                    </m:r>
                  </m:e>
                </m:d>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μ</m:t>
                    </m:r>
                  </m:e>
                  <m:sub>
                    <m:r>
                      <w:rPr>
                        <w:rFonts w:ascii="Cambria Math" w:hAnsi="Cambria Math"/>
                        <w:sz w:val="28"/>
                        <w:szCs w:val="28"/>
                        <w:lang w:val="uk-UA"/>
                      </w:rPr>
                      <m:t>2</m:t>
                    </m:r>
                  </m:sub>
                </m:sSub>
                <m:r>
                  <w:rPr>
                    <w:rFonts w:ascii="Cambria Math" w:hAnsi="Cambria Math"/>
                    <w:sz w:val="28"/>
                    <w:szCs w:val="28"/>
                    <w:lang w:val="uk-UA"/>
                  </w:rPr>
                  <m:t>)</m:t>
                </m:r>
              </m:num>
              <m:den>
                <m:sSub>
                  <m:sSubPr>
                    <m:ctrlPr>
                      <w:rPr>
                        <w:rFonts w:ascii="Cambria Math" w:hAnsi="Cambria Math"/>
                        <w:i/>
                        <w:sz w:val="28"/>
                        <w:szCs w:val="28"/>
                        <w:lang w:val="uk-UA"/>
                      </w:rPr>
                    </m:ctrlPr>
                  </m:sSubPr>
                  <m:e>
                    <m:r>
                      <w:rPr>
                        <w:rFonts w:ascii="Cambria Math" w:hAnsi="Cambria Math"/>
                        <w:sz w:val="28"/>
                        <w:szCs w:val="28"/>
                        <w:lang w:val="uk-UA"/>
                      </w:rPr>
                      <m:t>σ</m:t>
                    </m:r>
                  </m:e>
                  <m:sub>
                    <m:r>
                      <w:rPr>
                        <w:rFonts w:ascii="Cambria Math" w:hAnsi="Cambria Math"/>
                        <w:sz w:val="28"/>
                        <w:szCs w:val="28"/>
                        <w:lang w:val="uk-UA"/>
                      </w:rPr>
                      <m:t>1</m:t>
                    </m:r>
                  </m:sub>
                </m:sSub>
                <m:sSub>
                  <m:sSubPr>
                    <m:ctrlPr>
                      <w:rPr>
                        <w:rFonts w:ascii="Cambria Math" w:hAnsi="Cambria Math"/>
                        <w:i/>
                        <w:sz w:val="28"/>
                        <w:szCs w:val="28"/>
                        <w:lang w:val="uk-UA"/>
                      </w:rPr>
                    </m:ctrlPr>
                  </m:sSubPr>
                  <m:e>
                    <m:r>
                      <w:rPr>
                        <w:rFonts w:ascii="Cambria Math" w:hAnsi="Cambria Math"/>
                        <w:sz w:val="28"/>
                        <w:szCs w:val="28"/>
                        <w:lang w:val="uk-UA"/>
                      </w:rPr>
                      <m:t>σ</m:t>
                    </m:r>
                  </m:e>
                  <m:sub>
                    <m:r>
                      <w:rPr>
                        <w:rFonts w:ascii="Cambria Math" w:hAnsi="Cambria Math"/>
                        <w:sz w:val="28"/>
                        <w:szCs w:val="28"/>
                        <w:lang w:val="uk-UA"/>
                      </w:rPr>
                      <m:t>2</m:t>
                    </m:r>
                  </m:sub>
                </m:sSub>
              </m:den>
            </m:f>
          </m:e>
        </m:nary>
      </m:oMath>
      <w:r w:rsidRPr="00891248">
        <w:rPr>
          <w:sz w:val="28"/>
          <w:szCs w:val="28"/>
          <w:lang w:val="uk-UA"/>
        </w:rPr>
        <w:t>,                 (3.26)</w:t>
      </w:r>
    </w:p>
    <w:p w:rsidR="00E27F1E" w:rsidRPr="00891248" w:rsidRDefault="00E27F1E" w:rsidP="0075355C">
      <w:pPr>
        <w:spacing w:line="360" w:lineRule="auto"/>
        <w:ind w:firstLine="2250"/>
        <w:jc w:val="left"/>
        <w:rPr>
          <w:sz w:val="28"/>
          <w:szCs w:val="28"/>
          <w:lang w:val="uk-UA"/>
        </w:rPr>
      </w:pPr>
      <w:r w:rsidRPr="00891248">
        <w:rPr>
          <w:sz w:val="28"/>
          <w:szCs w:val="28"/>
          <w:lang w:val="uk-UA"/>
        </w:rPr>
        <w:t>де</w:t>
      </w:r>
      <w:r w:rsidRPr="00891248">
        <w:rPr>
          <w:sz w:val="28"/>
          <w:szCs w:val="28"/>
          <w:lang w:val="uk-UA"/>
        </w:rPr>
        <w:tab/>
      </w:r>
      <m:oMath>
        <m:sSub>
          <m:sSubPr>
            <m:ctrlPr>
              <w:rPr>
                <w:rFonts w:ascii="Cambria Math" w:hAnsi="Cambria Math"/>
                <w:i/>
                <w:sz w:val="28"/>
                <w:szCs w:val="28"/>
                <w:lang w:val="uk-UA"/>
              </w:rPr>
            </m:ctrlPr>
          </m:sSubPr>
          <m:e>
            <m:r>
              <w:rPr>
                <w:rFonts w:ascii="Cambria Math" w:hAnsi="Cambria Math"/>
                <w:sz w:val="28"/>
                <w:szCs w:val="28"/>
                <w:lang w:val="uk-UA"/>
              </w:rPr>
              <m:t>μ</m:t>
            </m:r>
          </m:e>
          <m:sub>
            <m:r>
              <w:rPr>
                <w:rFonts w:ascii="Cambria Math" w:hAnsi="Cambria Math"/>
                <w:sz w:val="28"/>
                <w:szCs w:val="28"/>
                <w:lang w:val="uk-UA"/>
              </w:rPr>
              <m:t>1</m:t>
            </m:r>
          </m:sub>
        </m:sSub>
      </m:oMath>
      <w:r w:rsidRPr="00891248">
        <w:rPr>
          <w:sz w:val="28"/>
          <w:szCs w:val="28"/>
          <w:lang w:val="uk-UA"/>
        </w:rPr>
        <w:t xml:space="preserve">, </w:t>
      </w:r>
      <m:oMath>
        <m:sSub>
          <m:sSubPr>
            <m:ctrlPr>
              <w:rPr>
                <w:rFonts w:ascii="Cambria Math" w:hAnsi="Cambria Math"/>
                <w:i/>
                <w:sz w:val="28"/>
                <w:szCs w:val="28"/>
                <w:lang w:val="uk-UA"/>
              </w:rPr>
            </m:ctrlPr>
          </m:sSubPr>
          <m:e>
            <m:r>
              <w:rPr>
                <w:rFonts w:ascii="Cambria Math" w:hAnsi="Cambria Math"/>
                <w:sz w:val="28"/>
                <w:szCs w:val="28"/>
                <w:lang w:val="uk-UA"/>
              </w:rPr>
              <m:t>μ</m:t>
            </m:r>
          </m:e>
          <m:sub>
            <m:r>
              <w:rPr>
                <w:rFonts w:ascii="Cambria Math" w:hAnsi="Cambria Math"/>
                <w:sz w:val="28"/>
                <w:szCs w:val="28"/>
                <w:lang w:val="uk-UA"/>
              </w:rPr>
              <m:t>2</m:t>
            </m:r>
          </m:sub>
        </m:sSub>
      </m:oMath>
      <w:r w:rsidRPr="00891248">
        <w:rPr>
          <w:sz w:val="28"/>
          <w:szCs w:val="28"/>
          <w:lang w:val="uk-UA"/>
        </w:rPr>
        <w:t xml:space="preserve"> - </w:t>
      </w:r>
      <w:r w:rsidR="00E04AFB" w:rsidRPr="00891248">
        <w:rPr>
          <w:sz w:val="28"/>
          <w:szCs w:val="28"/>
          <w:lang w:val="uk-UA"/>
        </w:rPr>
        <w:t xml:space="preserve">значення </w:t>
      </w:r>
      <m:oMath>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1</m:t>
            </m:r>
          </m:sub>
        </m:sSub>
        <m:r>
          <w:rPr>
            <w:rFonts w:ascii="Cambria Math" w:hAnsi="Cambria Math"/>
            <w:sz w:val="28"/>
            <w:szCs w:val="28"/>
            <w:lang w:val="uk-UA"/>
          </w:rPr>
          <m:t xml:space="preserve"> </m:t>
        </m:r>
        <m:r>
          <w:rPr>
            <w:rFonts w:ascii="Cambria Math" w:hAnsi="Cambria Math" w:hint="eastAsia"/>
            <w:sz w:val="28"/>
            <w:szCs w:val="28"/>
            <w:lang w:val="uk-UA"/>
          </w:rPr>
          <m:t>і</m:t>
        </m:r>
        <m:r>
          <w:rPr>
            <w:rFonts w:ascii="Cambria Math" w:hAnsi="Cambria Math"/>
            <w:sz w:val="28"/>
            <w:szCs w:val="28"/>
            <w:lang w:val="uk-UA"/>
          </w:rPr>
          <m:t xml:space="preserve"> </m:t>
        </m:r>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2</m:t>
            </m:r>
          </m:sub>
        </m:sSub>
      </m:oMath>
      <w:r w:rsidRPr="00891248">
        <w:rPr>
          <w:sz w:val="28"/>
          <w:szCs w:val="28"/>
          <w:lang w:val="uk-UA"/>
        </w:rPr>
        <w:t>;</w:t>
      </w:r>
    </w:p>
    <w:p w:rsidR="00E27F1E" w:rsidRPr="00891248" w:rsidRDefault="006B0AF4" w:rsidP="0075355C">
      <w:pPr>
        <w:spacing w:line="360" w:lineRule="auto"/>
        <w:ind w:left="708" w:firstLine="2124"/>
        <w:jc w:val="left"/>
        <w:rPr>
          <w:sz w:val="28"/>
          <w:szCs w:val="28"/>
          <w:lang w:val="uk-UA"/>
        </w:rPr>
      </w:pPr>
      <m:oMath>
        <m:sSub>
          <m:sSubPr>
            <m:ctrlPr>
              <w:rPr>
                <w:rFonts w:ascii="Cambria Math" w:hAnsi="Cambria Math"/>
                <w:i/>
                <w:sz w:val="28"/>
                <w:szCs w:val="28"/>
                <w:lang w:val="uk-UA"/>
              </w:rPr>
            </m:ctrlPr>
          </m:sSubPr>
          <m:e>
            <m:r>
              <w:rPr>
                <w:rFonts w:ascii="Cambria Math" w:hAnsi="Cambria Math"/>
                <w:sz w:val="28"/>
                <w:szCs w:val="28"/>
                <w:lang w:val="uk-UA"/>
              </w:rPr>
              <m:t>σ</m:t>
            </m:r>
          </m:e>
          <m:sub>
            <m:r>
              <w:rPr>
                <w:rFonts w:ascii="Cambria Math" w:hAnsi="Cambria Math"/>
                <w:sz w:val="28"/>
                <w:szCs w:val="28"/>
                <w:lang w:val="uk-UA"/>
              </w:rPr>
              <m:t>1</m:t>
            </m:r>
          </m:sub>
        </m:sSub>
      </m:oMath>
      <w:r w:rsidR="00127C53" w:rsidRPr="00891248">
        <w:rPr>
          <w:sz w:val="28"/>
          <w:szCs w:val="28"/>
          <w:lang w:val="uk-UA"/>
        </w:rPr>
        <w:t xml:space="preserve">і </w:t>
      </w:r>
      <m:oMath>
        <m:sSub>
          <m:sSubPr>
            <m:ctrlPr>
              <w:rPr>
                <w:rFonts w:ascii="Cambria Math" w:hAnsi="Cambria Math"/>
                <w:i/>
                <w:sz w:val="28"/>
                <w:szCs w:val="28"/>
                <w:lang w:val="uk-UA"/>
              </w:rPr>
            </m:ctrlPr>
          </m:sSubPr>
          <m:e>
            <m:r>
              <w:rPr>
                <w:rFonts w:ascii="Cambria Math" w:hAnsi="Cambria Math"/>
                <w:sz w:val="28"/>
                <w:szCs w:val="28"/>
                <w:lang w:val="uk-UA"/>
              </w:rPr>
              <m:t>σ</m:t>
            </m:r>
          </m:e>
          <m:sub>
            <m:r>
              <w:rPr>
                <w:rFonts w:ascii="Cambria Math" w:hAnsi="Cambria Math"/>
                <w:sz w:val="28"/>
                <w:szCs w:val="28"/>
                <w:lang w:val="uk-UA"/>
              </w:rPr>
              <m:t>2</m:t>
            </m:r>
          </m:sub>
        </m:sSub>
      </m:oMath>
      <w:r w:rsidR="00E27F1E" w:rsidRPr="00891248">
        <w:rPr>
          <w:sz w:val="28"/>
          <w:szCs w:val="28"/>
          <w:lang w:val="uk-UA"/>
        </w:rPr>
        <w:t>-</w:t>
      </w:r>
      <w:r w:rsidR="00127C53" w:rsidRPr="00891248">
        <w:rPr>
          <w:sz w:val="28"/>
          <w:szCs w:val="28"/>
          <w:lang w:val="uk-UA"/>
        </w:rPr>
        <w:t xml:space="preserve"> стандартні відхилення </w:t>
      </w:r>
      <m:oMath>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1</m:t>
            </m:r>
          </m:sub>
        </m:sSub>
        <m:r>
          <w:rPr>
            <w:rFonts w:ascii="Cambria Math" w:hAnsi="Cambria Math"/>
            <w:sz w:val="28"/>
            <w:szCs w:val="28"/>
            <w:lang w:val="uk-UA"/>
          </w:rPr>
          <m:t xml:space="preserve"> </m:t>
        </m:r>
        <m:r>
          <w:rPr>
            <w:rFonts w:ascii="Cambria Math" w:hAnsi="Cambria Math" w:hint="eastAsia"/>
            <w:sz w:val="28"/>
            <w:szCs w:val="28"/>
            <w:lang w:val="uk-UA"/>
          </w:rPr>
          <m:t>і</m:t>
        </m:r>
        <m:r>
          <w:rPr>
            <w:rFonts w:ascii="Cambria Math" w:hAnsi="Cambria Math"/>
            <w:sz w:val="28"/>
            <w:szCs w:val="28"/>
            <w:lang w:val="uk-UA"/>
          </w:rPr>
          <m:t xml:space="preserve"> </m:t>
        </m:r>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2</m:t>
            </m:r>
          </m:sub>
        </m:sSub>
      </m:oMath>
      <w:r w:rsidR="00127C53" w:rsidRPr="00891248">
        <w:rPr>
          <w:sz w:val="28"/>
          <w:szCs w:val="28"/>
          <w:lang w:val="uk-UA"/>
        </w:rPr>
        <w:t xml:space="preserve">. </w:t>
      </w:r>
    </w:p>
    <w:p w:rsidR="00127C53" w:rsidRPr="00891248" w:rsidRDefault="00E27F1E" w:rsidP="0075355C">
      <w:pPr>
        <w:spacing w:line="360" w:lineRule="auto"/>
        <w:ind w:firstLine="630"/>
        <w:jc w:val="left"/>
        <w:rPr>
          <w:sz w:val="28"/>
          <w:szCs w:val="28"/>
          <w:lang w:val="uk-UA"/>
        </w:rPr>
      </w:pPr>
      <w:r w:rsidRPr="00891248">
        <w:rPr>
          <w:sz w:val="28"/>
          <w:szCs w:val="28"/>
          <w:lang w:val="uk-UA"/>
        </w:rPr>
        <w:t>Ц</w:t>
      </w:r>
      <w:r w:rsidR="00127C53" w:rsidRPr="00891248">
        <w:rPr>
          <w:sz w:val="28"/>
          <w:szCs w:val="28"/>
          <w:lang w:val="uk-UA"/>
        </w:rPr>
        <w:t>е відстань також відом</w:t>
      </w:r>
      <w:r w:rsidR="000F7B0B" w:rsidRPr="00891248">
        <w:rPr>
          <w:sz w:val="28"/>
          <w:szCs w:val="28"/>
          <w:lang w:val="uk-UA"/>
        </w:rPr>
        <w:t>а,</w:t>
      </w:r>
      <w:r w:rsidR="00127C53" w:rsidRPr="00891248">
        <w:rPr>
          <w:sz w:val="28"/>
          <w:szCs w:val="28"/>
          <w:lang w:val="uk-UA"/>
        </w:rPr>
        <w:t xml:space="preserve"> як коефіцієнт Пірсона [40]. </w:t>
      </w:r>
      <w:r w:rsidR="000F7B0B" w:rsidRPr="00891248">
        <w:rPr>
          <w:sz w:val="28"/>
          <w:szCs w:val="28"/>
          <w:lang w:val="uk-UA"/>
        </w:rPr>
        <w:t>Якщо</w:t>
      </w:r>
      <w:r w:rsidR="00127C53" w:rsidRPr="00891248">
        <w:rPr>
          <w:sz w:val="28"/>
          <w:szCs w:val="28"/>
          <w:lang w:val="uk-UA"/>
        </w:rPr>
        <w:t xml:space="preserve"> інтерпретувати геометрично,</w:t>
      </w:r>
      <w:r w:rsidR="000F7B0B" w:rsidRPr="00891248">
        <w:rPr>
          <w:sz w:val="28"/>
          <w:szCs w:val="28"/>
          <w:lang w:val="uk-UA"/>
        </w:rPr>
        <w:t xml:space="preserve"> то</w:t>
      </w:r>
      <w:r w:rsidR="00127C53" w:rsidRPr="00891248">
        <w:rPr>
          <w:sz w:val="28"/>
          <w:szCs w:val="28"/>
          <w:lang w:val="uk-UA"/>
        </w:rPr>
        <w:t xml:space="preserve"> його </w:t>
      </w:r>
      <w:r w:rsidR="000F7B0B" w:rsidRPr="00891248">
        <w:rPr>
          <w:sz w:val="28"/>
          <w:szCs w:val="28"/>
          <w:lang w:val="uk-UA"/>
        </w:rPr>
        <w:t xml:space="preserve">можна </w:t>
      </w:r>
      <w:r w:rsidR="00127C53" w:rsidRPr="00891248">
        <w:rPr>
          <w:sz w:val="28"/>
          <w:szCs w:val="28"/>
          <w:lang w:val="uk-UA"/>
        </w:rPr>
        <w:t>познач</w:t>
      </w:r>
      <w:r w:rsidR="000F7B0B" w:rsidRPr="00891248">
        <w:rPr>
          <w:sz w:val="28"/>
          <w:szCs w:val="28"/>
          <w:lang w:val="uk-UA"/>
        </w:rPr>
        <w:t>ити</w:t>
      </w:r>
      <w:r w:rsidR="00127C53" w:rsidRPr="00891248">
        <w:rPr>
          <w:sz w:val="28"/>
          <w:szCs w:val="28"/>
          <w:lang w:val="uk-UA"/>
        </w:rPr>
        <w:t xml:space="preserve"> косинус</w:t>
      </w:r>
      <w:r w:rsidR="000F7B0B" w:rsidRPr="00891248">
        <w:rPr>
          <w:sz w:val="28"/>
          <w:szCs w:val="28"/>
          <w:lang w:val="uk-UA"/>
        </w:rPr>
        <w:t>ом</w:t>
      </w:r>
      <w:r w:rsidR="00127C53" w:rsidRPr="00891248">
        <w:rPr>
          <w:sz w:val="28"/>
          <w:szCs w:val="28"/>
          <w:lang w:val="uk-UA"/>
        </w:rPr>
        <w:t xml:space="preserve"> кута між двома</w:t>
      </w:r>
      <w:r w:rsidR="000F7B0B" w:rsidRPr="00891248">
        <w:rPr>
          <w:sz w:val="28"/>
          <w:szCs w:val="28"/>
          <w:lang w:val="uk-UA"/>
        </w:rPr>
        <w:t xml:space="preserve"> </w:t>
      </w:r>
      <w:r w:rsidR="00CB68DC" w:rsidRPr="00891248">
        <w:rPr>
          <w:sz w:val="28"/>
          <w:szCs w:val="28"/>
          <w:lang w:val="uk-UA"/>
        </w:rPr>
        <w:t>нормалізованими</w:t>
      </w:r>
      <w:r w:rsidR="00127C53" w:rsidRPr="00891248">
        <w:rPr>
          <w:sz w:val="28"/>
          <w:szCs w:val="28"/>
          <w:lang w:val="uk-UA"/>
        </w:rPr>
        <w:t xml:space="preserve"> векторами [10]. НКК </w:t>
      </w:r>
      <w:r w:rsidR="000F7B0B" w:rsidRPr="00891248">
        <w:rPr>
          <w:sz w:val="28"/>
          <w:szCs w:val="28"/>
          <w:lang w:val="uk-UA"/>
        </w:rPr>
        <w:t>повертає</w:t>
      </w:r>
      <w:r w:rsidR="00127C53" w:rsidRPr="00891248">
        <w:rPr>
          <w:sz w:val="28"/>
          <w:szCs w:val="28"/>
          <w:lang w:val="uk-UA"/>
        </w:rPr>
        <w:t xml:space="preserve"> значення між</w:t>
      </w:r>
      <w:r w:rsidR="000F7B0B" w:rsidRPr="00891248">
        <w:rPr>
          <w:sz w:val="28"/>
          <w:szCs w:val="28"/>
          <w:lang w:val="uk-UA"/>
        </w:rPr>
        <w:t xml:space="preserve"> </w:t>
      </w:r>
      <w:r w:rsidR="00127C53" w:rsidRPr="00891248">
        <w:rPr>
          <w:sz w:val="28"/>
          <w:szCs w:val="28"/>
          <w:lang w:val="uk-UA"/>
        </w:rPr>
        <w:t xml:space="preserve">-1 </w:t>
      </w:r>
      <w:r w:rsidR="000F7B0B" w:rsidRPr="00891248">
        <w:rPr>
          <w:sz w:val="28"/>
          <w:szCs w:val="28"/>
          <w:lang w:val="uk-UA"/>
        </w:rPr>
        <w:t>та</w:t>
      </w:r>
      <w:r w:rsidR="00127C53" w:rsidRPr="00891248">
        <w:rPr>
          <w:sz w:val="28"/>
          <w:szCs w:val="28"/>
          <w:lang w:val="uk-UA"/>
        </w:rPr>
        <w:t xml:space="preserve"> 1, </w:t>
      </w:r>
      <w:r w:rsidR="000F7B0B" w:rsidRPr="00891248">
        <w:rPr>
          <w:sz w:val="28"/>
          <w:szCs w:val="28"/>
          <w:lang w:val="uk-UA"/>
        </w:rPr>
        <w:t>якщо значенням ближчу до</w:t>
      </w:r>
      <w:r w:rsidR="00127C53" w:rsidRPr="00891248">
        <w:rPr>
          <w:sz w:val="28"/>
          <w:szCs w:val="28"/>
          <w:lang w:val="uk-UA"/>
        </w:rPr>
        <w:t xml:space="preserve"> 1, </w:t>
      </w:r>
      <w:r w:rsidR="000F7B0B" w:rsidRPr="00891248">
        <w:rPr>
          <w:sz w:val="28"/>
          <w:szCs w:val="28"/>
          <w:lang w:val="uk-UA"/>
        </w:rPr>
        <w:t>то</w:t>
      </w:r>
      <w:r w:rsidR="00127C53" w:rsidRPr="00891248">
        <w:rPr>
          <w:sz w:val="28"/>
          <w:szCs w:val="28"/>
          <w:lang w:val="uk-UA"/>
        </w:rPr>
        <w:t xml:space="preserve"> два </w:t>
      </w:r>
      <w:r w:rsidR="000F7B0B" w:rsidRPr="00891248">
        <w:rPr>
          <w:sz w:val="28"/>
          <w:szCs w:val="28"/>
          <w:lang w:val="uk-UA"/>
        </w:rPr>
        <w:t>шляхи</w:t>
      </w:r>
      <w:r w:rsidR="00127C53" w:rsidRPr="00891248">
        <w:rPr>
          <w:sz w:val="28"/>
          <w:szCs w:val="28"/>
          <w:lang w:val="uk-UA"/>
        </w:rPr>
        <w:t xml:space="preserve"> </w:t>
      </w:r>
      <w:r w:rsidR="000F7B0B" w:rsidRPr="00891248">
        <w:rPr>
          <w:sz w:val="28"/>
          <w:szCs w:val="28"/>
          <w:lang w:val="uk-UA"/>
        </w:rPr>
        <w:t>однакові</w:t>
      </w:r>
      <w:r w:rsidR="00127C53" w:rsidRPr="00891248">
        <w:rPr>
          <w:sz w:val="28"/>
          <w:szCs w:val="28"/>
          <w:lang w:val="uk-UA"/>
        </w:rPr>
        <w:t xml:space="preserve">. </w:t>
      </w:r>
      <w:r w:rsidR="00FA0A4B">
        <w:rPr>
          <w:sz w:val="28"/>
          <w:szCs w:val="28"/>
          <w:lang w:val="uk-UA"/>
        </w:rPr>
        <w:t>У роботі</w:t>
      </w:r>
      <w:r w:rsidR="00127C53" w:rsidRPr="00891248">
        <w:rPr>
          <w:sz w:val="28"/>
          <w:szCs w:val="28"/>
          <w:lang w:val="uk-UA"/>
        </w:rPr>
        <w:t xml:space="preserve"> використовує</w:t>
      </w:r>
      <w:r w:rsidR="00FA0A4B">
        <w:rPr>
          <w:sz w:val="28"/>
          <w:szCs w:val="28"/>
          <w:lang w:val="uk-UA"/>
        </w:rPr>
        <w:t>ться</w:t>
      </w:r>
      <w:r w:rsidR="00127C53" w:rsidRPr="00891248">
        <w:rPr>
          <w:sz w:val="28"/>
          <w:szCs w:val="28"/>
          <w:lang w:val="uk-UA"/>
        </w:rPr>
        <w:t xml:space="preserve"> так</w:t>
      </w:r>
      <w:r w:rsidR="00FA0A4B">
        <w:rPr>
          <w:sz w:val="28"/>
          <w:szCs w:val="28"/>
          <w:lang w:val="uk-UA"/>
        </w:rPr>
        <w:t>а</w:t>
      </w:r>
      <w:r w:rsidR="00127C53" w:rsidRPr="00891248">
        <w:rPr>
          <w:sz w:val="28"/>
          <w:szCs w:val="28"/>
          <w:lang w:val="uk-UA"/>
        </w:rPr>
        <w:t xml:space="preserve"> формул</w:t>
      </w:r>
      <w:r w:rsidR="00FA0A4B">
        <w:rPr>
          <w:sz w:val="28"/>
          <w:szCs w:val="28"/>
          <w:lang w:val="uk-UA"/>
        </w:rPr>
        <w:t>а</w:t>
      </w:r>
      <w:r w:rsidR="00127C53" w:rsidRPr="00891248">
        <w:rPr>
          <w:sz w:val="28"/>
          <w:szCs w:val="28"/>
          <w:lang w:val="uk-UA"/>
        </w:rPr>
        <w:t xml:space="preserve"> для того, щоб визначити відстань між двома ділянками, як</w:t>
      </w:r>
      <w:r w:rsidR="000F7B0B" w:rsidRPr="00891248">
        <w:rPr>
          <w:sz w:val="28"/>
          <w:szCs w:val="28"/>
          <w:lang w:val="uk-UA"/>
        </w:rPr>
        <w:t>і</w:t>
      </w:r>
      <w:r w:rsidR="00127C53" w:rsidRPr="00891248">
        <w:rPr>
          <w:sz w:val="28"/>
          <w:szCs w:val="28"/>
          <w:lang w:val="uk-UA"/>
        </w:rPr>
        <w:t xml:space="preserve"> да</w:t>
      </w:r>
      <w:r w:rsidR="000F7B0B" w:rsidRPr="00891248">
        <w:rPr>
          <w:sz w:val="28"/>
          <w:szCs w:val="28"/>
          <w:lang w:val="uk-UA"/>
        </w:rPr>
        <w:t>ють</w:t>
      </w:r>
      <w:r w:rsidR="00127C53" w:rsidRPr="00891248">
        <w:rPr>
          <w:sz w:val="28"/>
          <w:szCs w:val="28"/>
          <w:lang w:val="uk-UA"/>
        </w:rPr>
        <w:t xml:space="preserve"> значення від 0 до 1.</w:t>
      </w:r>
    </w:p>
    <w:p w:rsidR="00405477" w:rsidRPr="00891248" w:rsidRDefault="00405477" w:rsidP="0075355C">
      <w:pPr>
        <w:spacing w:line="360" w:lineRule="auto"/>
        <w:jc w:val="right"/>
        <w:rPr>
          <w:sz w:val="28"/>
          <w:szCs w:val="28"/>
          <w:lang w:val="uk-UA"/>
        </w:rPr>
      </w:pPr>
      <m:oMath>
        <m:r>
          <w:rPr>
            <w:rFonts w:ascii="Cambria Math" w:hAnsi="Cambria Math"/>
            <w:sz w:val="28"/>
            <w:szCs w:val="28"/>
            <w:lang w:val="uk-UA"/>
          </w:rPr>
          <m:t>d</m:t>
        </m:r>
        <m:d>
          <m:dPr>
            <m:ctrlPr>
              <w:rPr>
                <w:rFonts w:ascii="Cambria Math" w:hAnsi="Cambria Math"/>
                <w:i/>
                <w:sz w:val="28"/>
                <w:szCs w:val="28"/>
                <w:lang w:val="uk-UA"/>
              </w:rPr>
            </m:ctrlPr>
          </m:dPr>
          <m:e>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1</m:t>
                </m:r>
              </m:sub>
            </m:sSub>
            <m:r>
              <w:rPr>
                <w:rFonts w:ascii="Cambria Math" w:hAnsi="Cambria Math"/>
                <w:sz w:val="28"/>
                <w:szCs w:val="28"/>
                <w:lang w:val="uk-UA"/>
              </w:rPr>
              <m:t xml:space="preserve">, </m:t>
            </m:r>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2</m:t>
                </m:r>
              </m:sub>
            </m:sSub>
          </m:e>
        </m:d>
        <m:r>
          <w:rPr>
            <w:rFonts w:ascii="Cambria Math" w:hAnsi="Cambria Math"/>
            <w:sz w:val="28"/>
            <w:szCs w:val="28"/>
            <w:lang w:val="uk-UA"/>
          </w:rPr>
          <m:t>=1-</m:t>
        </m:r>
        <m:f>
          <m:fPr>
            <m:ctrlPr>
              <w:rPr>
                <w:rFonts w:ascii="Cambria Math" w:hAnsi="Cambria Math"/>
                <w:i/>
                <w:sz w:val="28"/>
                <w:szCs w:val="28"/>
                <w:lang w:val="uk-UA"/>
              </w:rPr>
            </m:ctrlPr>
          </m:fPr>
          <m:num>
            <m:r>
              <w:rPr>
                <w:rFonts w:ascii="Cambria Math" w:hAnsi="Cambria Math"/>
                <w:sz w:val="28"/>
                <w:szCs w:val="28"/>
                <w:lang w:val="uk-UA"/>
              </w:rPr>
              <m:t>1</m:t>
            </m:r>
          </m:num>
          <m:den>
            <m:r>
              <w:rPr>
                <w:rFonts w:ascii="Cambria Math" w:hAnsi="Cambria Math"/>
                <w:sz w:val="28"/>
                <w:szCs w:val="28"/>
                <w:lang w:val="uk-UA"/>
              </w:rPr>
              <m:t>2</m:t>
            </m:r>
          </m:den>
        </m:f>
        <m:r>
          <w:rPr>
            <w:rFonts w:ascii="Cambria Math" w:hAnsi="Cambria Math"/>
            <w:sz w:val="28"/>
            <w:szCs w:val="28"/>
            <w:lang w:val="uk-UA"/>
          </w:rPr>
          <m:t>(ncc</m:t>
        </m:r>
        <m:d>
          <m:dPr>
            <m:ctrlPr>
              <w:rPr>
                <w:rFonts w:ascii="Cambria Math" w:hAnsi="Cambria Math"/>
                <w:i/>
                <w:sz w:val="28"/>
                <w:szCs w:val="28"/>
                <w:lang w:val="uk-UA"/>
              </w:rPr>
            </m:ctrlPr>
          </m:dPr>
          <m:e>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1</m:t>
                </m:r>
              </m:sub>
            </m:sSub>
            <m:r>
              <w:rPr>
                <w:rFonts w:ascii="Cambria Math" w:hAnsi="Cambria Math"/>
                <w:sz w:val="28"/>
                <w:szCs w:val="28"/>
                <w:lang w:val="uk-UA"/>
              </w:rPr>
              <m:t xml:space="preserve">, </m:t>
            </m:r>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2</m:t>
                </m:r>
              </m:sub>
            </m:sSub>
          </m:e>
        </m:d>
        <m:r>
          <w:rPr>
            <w:rFonts w:ascii="Cambria Math" w:hAnsi="Cambria Math"/>
            <w:sz w:val="28"/>
            <w:szCs w:val="28"/>
            <w:lang w:val="uk-UA"/>
          </w:rPr>
          <m:t>+1)</m:t>
        </m:r>
      </m:oMath>
      <w:r w:rsidR="001B1CA1">
        <w:rPr>
          <w:sz w:val="28"/>
          <w:szCs w:val="28"/>
          <w:lang w:val="uk-UA"/>
        </w:rPr>
        <w:t>.</w:t>
      </w:r>
      <w:r w:rsidRPr="00891248">
        <w:rPr>
          <w:sz w:val="28"/>
          <w:szCs w:val="28"/>
          <w:lang w:val="uk-UA"/>
        </w:rPr>
        <w:t xml:space="preserve">          </w:t>
      </w:r>
      <w:r w:rsidR="000F7B0B" w:rsidRPr="00891248">
        <w:rPr>
          <w:sz w:val="28"/>
          <w:szCs w:val="28"/>
          <w:lang w:val="uk-UA"/>
        </w:rPr>
        <w:t xml:space="preserve">    </w:t>
      </w:r>
      <w:r w:rsidRPr="00891248">
        <w:rPr>
          <w:sz w:val="28"/>
          <w:szCs w:val="28"/>
          <w:lang w:val="uk-UA"/>
        </w:rPr>
        <w:t xml:space="preserve">       (3.27)</w:t>
      </w:r>
    </w:p>
    <w:p w:rsidR="00405477" w:rsidRPr="00891248" w:rsidRDefault="00FA0A4B" w:rsidP="0075355C">
      <w:pPr>
        <w:spacing w:line="360" w:lineRule="auto"/>
        <w:ind w:firstLine="630"/>
        <w:rPr>
          <w:sz w:val="28"/>
          <w:szCs w:val="28"/>
          <w:lang w:val="uk-UA"/>
        </w:rPr>
      </w:pPr>
      <w:r>
        <w:rPr>
          <w:sz w:val="28"/>
          <w:szCs w:val="28"/>
          <w:lang w:val="uk-UA"/>
        </w:rPr>
        <w:t>У роботі</w:t>
      </w:r>
      <w:r w:rsidR="000F7B0B" w:rsidRPr="00891248">
        <w:rPr>
          <w:sz w:val="28"/>
          <w:szCs w:val="28"/>
          <w:lang w:val="uk-UA"/>
        </w:rPr>
        <w:t xml:space="preserve"> підтримує</w:t>
      </w:r>
      <w:r>
        <w:rPr>
          <w:sz w:val="28"/>
          <w:szCs w:val="28"/>
          <w:lang w:val="uk-UA"/>
        </w:rPr>
        <w:t>ться</w:t>
      </w:r>
      <w:r w:rsidR="000F7B0B" w:rsidRPr="00891248">
        <w:rPr>
          <w:sz w:val="28"/>
          <w:szCs w:val="28"/>
          <w:lang w:val="uk-UA"/>
        </w:rPr>
        <w:t xml:space="preserve"> шаблони </w:t>
      </w:r>
      <w:r w:rsidR="00405477" w:rsidRPr="00891248">
        <w:rPr>
          <w:sz w:val="28"/>
          <w:szCs w:val="28"/>
          <w:lang w:val="uk-UA"/>
        </w:rPr>
        <w:t>для позитивн</w:t>
      </w:r>
      <w:r w:rsidR="000F7B0B" w:rsidRPr="00891248">
        <w:rPr>
          <w:sz w:val="28"/>
          <w:szCs w:val="28"/>
          <w:lang w:val="uk-UA"/>
        </w:rPr>
        <w:t>их</w:t>
      </w:r>
      <w:r w:rsidR="00405477" w:rsidRPr="00891248">
        <w:rPr>
          <w:sz w:val="28"/>
          <w:szCs w:val="28"/>
          <w:lang w:val="uk-UA"/>
        </w:rPr>
        <w:t xml:space="preserve"> і негативн</w:t>
      </w:r>
      <w:r w:rsidR="000F7B0B" w:rsidRPr="00891248">
        <w:rPr>
          <w:sz w:val="28"/>
          <w:szCs w:val="28"/>
          <w:lang w:val="uk-UA"/>
        </w:rPr>
        <w:t>их</w:t>
      </w:r>
      <w:r w:rsidR="00405477" w:rsidRPr="00891248">
        <w:rPr>
          <w:sz w:val="28"/>
          <w:szCs w:val="28"/>
          <w:lang w:val="uk-UA"/>
        </w:rPr>
        <w:t xml:space="preserve"> клас</w:t>
      </w:r>
      <w:r w:rsidR="000F7B0B" w:rsidRPr="00891248">
        <w:rPr>
          <w:sz w:val="28"/>
          <w:szCs w:val="28"/>
          <w:lang w:val="uk-UA"/>
        </w:rPr>
        <w:t>ів</w:t>
      </w:r>
      <w:r w:rsidR="00405477" w:rsidRPr="00891248">
        <w:rPr>
          <w:sz w:val="28"/>
          <w:szCs w:val="28"/>
          <w:lang w:val="uk-UA"/>
        </w:rPr>
        <w:t xml:space="preserve">. </w:t>
      </w:r>
      <w:r>
        <w:rPr>
          <w:sz w:val="28"/>
          <w:szCs w:val="28"/>
          <w:lang w:val="uk-UA"/>
        </w:rPr>
        <w:t>П</w:t>
      </w:r>
      <w:r w:rsidR="000F7B0B" w:rsidRPr="00891248">
        <w:rPr>
          <w:sz w:val="28"/>
          <w:szCs w:val="28"/>
          <w:lang w:val="uk-UA"/>
        </w:rPr>
        <w:t>означає</w:t>
      </w:r>
      <w:r>
        <w:rPr>
          <w:sz w:val="28"/>
          <w:szCs w:val="28"/>
          <w:lang w:val="uk-UA"/>
        </w:rPr>
        <w:t>ться</w:t>
      </w:r>
      <w:r w:rsidR="00405477" w:rsidRPr="00891248">
        <w:rPr>
          <w:sz w:val="28"/>
          <w:szCs w:val="28"/>
          <w:lang w:val="uk-UA"/>
        </w:rPr>
        <w:t xml:space="preserve"> </w:t>
      </w:r>
      <w:r w:rsidR="00CB68DC" w:rsidRPr="00891248">
        <w:rPr>
          <w:sz w:val="28"/>
          <w:szCs w:val="28"/>
          <w:lang w:val="uk-UA"/>
        </w:rPr>
        <w:t>позитивний</w:t>
      </w:r>
      <w:r w:rsidR="00405477" w:rsidRPr="00891248">
        <w:rPr>
          <w:sz w:val="28"/>
          <w:szCs w:val="28"/>
          <w:lang w:val="uk-UA"/>
        </w:rPr>
        <w:t xml:space="preserve"> класу,</w:t>
      </w:r>
      <w:r w:rsidR="000F7B0B" w:rsidRPr="00891248">
        <w:rPr>
          <w:sz w:val="28"/>
          <w:szCs w:val="28"/>
          <w:lang w:val="uk-UA"/>
        </w:rPr>
        <w:t xml:space="preserve"> як</w:t>
      </w:r>
      <w:r w:rsidR="00405477" w:rsidRPr="00891248">
        <w:rPr>
          <w:sz w:val="28"/>
          <w:szCs w:val="28"/>
          <w:lang w:val="uk-UA"/>
        </w:rPr>
        <w:t xml:space="preserve"> </w:t>
      </w:r>
      <m:oMath>
        <m:sSup>
          <m:sSupPr>
            <m:ctrlPr>
              <w:rPr>
                <w:rFonts w:ascii="Cambria Math" w:hAnsi="Cambria Math"/>
                <w:i/>
                <w:sz w:val="28"/>
                <w:szCs w:val="28"/>
                <w:lang w:val="uk-UA"/>
              </w:rPr>
            </m:ctrlPr>
          </m:sSupPr>
          <m:e>
            <m:r>
              <w:rPr>
                <w:rFonts w:ascii="Cambria Math" w:hAnsi="Cambria Math"/>
                <w:sz w:val="28"/>
                <w:szCs w:val="28"/>
                <w:lang w:val="uk-UA"/>
              </w:rPr>
              <m:t>ρ</m:t>
            </m:r>
          </m:e>
          <m:sup>
            <m:r>
              <w:rPr>
                <w:rFonts w:ascii="Cambria Math" w:hAnsi="Cambria Math"/>
                <w:sz w:val="28"/>
                <w:szCs w:val="28"/>
                <w:lang w:val="uk-UA"/>
              </w:rPr>
              <m:t>+</m:t>
            </m:r>
          </m:sup>
        </m:sSup>
      </m:oMath>
      <w:r w:rsidR="00405477" w:rsidRPr="00891248">
        <w:rPr>
          <w:sz w:val="28"/>
          <w:szCs w:val="28"/>
          <w:lang w:val="uk-UA"/>
        </w:rPr>
        <w:t xml:space="preserve"> </w:t>
      </w:r>
      <w:r w:rsidR="000F7B0B" w:rsidRPr="00891248">
        <w:rPr>
          <w:sz w:val="28"/>
          <w:szCs w:val="28"/>
          <w:lang w:val="uk-UA"/>
        </w:rPr>
        <w:t xml:space="preserve">, а </w:t>
      </w:r>
      <w:r w:rsidR="00405477" w:rsidRPr="00891248">
        <w:rPr>
          <w:sz w:val="28"/>
          <w:szCs w:val="28"/>
          <w:lang w:val="uk-UA"/>
        </w:rPr>
        <w:t>негативн</w:t>
      </w:r>
      <w:r w:rsidR="000F7B0B" w:rsidRPr="00891248">
        <w:rPr>
          <w:sz w:val="28"/>
          <w:szCs w:val="28"/>
          <w:lang w:val="uk-UA"/>
        </w:rPr>
        <w:t>ий</w:t>
      </w:r>
      <w:r w:rsidR="00405477" w:rsidRPr="00891248">
        <w:rPr>
          <w:sz w:val="28"/>
          <w:szCs w:val="28"/>
          <w:lang w:val="uk-UA"/>
        </w:rPr>
        <w:t xml:space="preserve"> класу, як </w:t>
      </w:r>
      <m:oMath>
        <m:sSup>
          <m:sSupPr>
            <m:ctrlPr>
              <w:rPr>
                <w:rFonts w:ascii="Cambria Math" w:hAnsi="Cambria Math"/>
                <w:i/>
                <w:sz w:val="28"/>
                <w:szCs w:val="28"/>
                <w:lang w:val="uk-UA"/>
              </w:rPr>
            </m:ctrlPr>
          </m:sSupPr>
          <m:e>
            <m:r>
              <w:rPr>
                <w:rFonts w:ascii="Cambria Math" w:hAnsi="Cambria Math"/>
                <w:sz w:val="28"/>
                <w:szCs w:val="28"/>
                <w:lang w:val="uk-UA"/>
              </w:rPr>
              <m:t>ρ</m:t>
            </m:r>
          </m:e>
          <m:sup>
            <m:r>
              <w:rPr>
                <w:rFonts w:ascii="Cambria Math" w:hAnsi="Cambria Math"/>
                <w:sz w:val="28"/>
                <w:szCs w:val="28"/>
                <w:lang w:val="uk-UA"/>
              </w:rPr>
              <m:t>-</m:t>
            </m:r>
          </m:sup>
        </m:sSup>
      </m:oMath>
      <w:r w:rsidR="00405477" w:rsidRPr="00891248">
        <w:rPr>
          <w:sz w:val="28"/>
          <w:szCs w:val="28"/>
          <w:lang w:val="uk-UA"/>
        </w:rPr>
        <w:t xml:space="preserve">. Позитивні та негативні приклади </w:t>
      </w:r>
      <w:r w:rsidR="000F7B0B" w:rsidRPr="00891248">
        <w:rPr>
          <w:sz w:val="28"/>
          <w:szCs w:val="28"/>
          <w:lang w:val="uk-UA"/>
        </w:rPr>
        <w:t xml:space="preserve">були засвоєні на послідовності </w:t>
      </w:r>
      <w:r w:rsidR="008A318F" w:rsidRPr="00891248">
        <w:rPr>
          <w:sz w:val="28"/>
          <w:szCs w:val="28"/>
          <w:lang w:val="uk-UA"/>
        </w:rPr>
        <w:t>повороту обличчя</w:t>
      </w:r>
      <w:r w:rsidR="00405477" w:rsidRPr="00891248">
        <w:rPr>
          <w:sz w:val="28"/>
          <w:szCs w:val="28"/>
          <w:lang w:val="uk-UA"/>
        </w:rPr>
        <w:t xml:space="preserve">. </w:t>
      </w:r>
      <w:r w:rsidR="008A318F" w:rsidRPr="00891248">
        <w:rPr>
          <w:sz w:val="28"/>
          <w:szCs w:val="28"/>
          <w:lang w:val="uk-UA"/>
        </w:rPr>
        <w:t>Для не класифікованого</w:t>
      </w:r>
      <w:r w:rsidR="00405477" w:rsidRPr="00891248">
        <w:rPr>
          <w:sz w:val="28"/>
          <w:szCs w:val="28"/>
          <w:lang w:val="uk-UA"/>
        </w:rPr>
        <w:t xml:space="preserve"> зображення </w:t>
      </w:r>
      <w:r w:rsidR="00405477" w:rsidRPr="00891248">
        <w:rPr>
          <w:i/>
          <w:sz w:val="28"/>
          <w:szCs w:val="28"/>
          <w:lang w:val="uk-UA"/>
        </w:rPr>
        <w:t>P</w:t>
      </w:r>
      <w:r w:rsidR="008A318F" w:rsidRPr="00891248">
        <w:rPr>
          <w:sz w:val="28"/>
          <w:szCs w:val="28"/>
          <w:lang w:val="uk-UA"/>
        </w:rPr>
        <w:t xml:space="preserve"> </w:t>
      </w:r>
      <w:r w:rsidR="00405477" w:rsidRPr="00891248">
        <w:rPr>
          <w:sz w:val="28"/>
          <w:szCs w:val="28"/>
          <w:lang w:val="uk-UA"/>
        </w:rPr>
        <w:t>розраховує</w:t>
      </w:r>
      <w:r>
        <w:rPr>
          <w:sz w:val="28"/>
          <w:szCs w:val="28"/>
          <w:lang w:val="uk-UA"/>
        </w:rPr>
        <w:t>ться</w:t>
      </w:r>
      <w:r w:rsidR="00405477" w:rsidRPr="00891248">
        <w:rPr>
          <w:sz w:val="28"/>
          <w:szCs w:val="28"/>
          <w:lang w:val="uk-UA"/>
        </w:rPr>
        <w:t xml:space="preserve"> </w:t>
      </w:r>
      <w:r w:rsidR="008A318F" w:rsidRPr="00891248">
        <w:rPr>
          <w:sz w:val="28"/>
          <w:szCs w:val="28"/>
          <w:lang w:val="uk-UA"/>
        </w:rPr>
        <w:t>значення того, що воно відноситься до позитивного класу</w:t>
      </w:r>
    </w:p>
    <w:p w:rsidR="00405477" w:rsidRPr="00891248" w:rsidRDefault="006B0AF4" w:rsidP="0075355C">
      <w:pPr>
        <w:spacing w:line="360" w:lineRule="auto"/>
        <w:jc w:val="right"/>
        <w:rPr>
          <w:sz w:val="28"/>
          <w:szCs w:val="28"/>
          <w:lang w:val="uk-UA"/>
        </w:rPr>
      </w:pPr>
      <m:oMath>
        <m:sSup>
          <m:sSupPr>
            <m:ctrlPr>
              <w:rPr>
                <w:rFonts w:ascii="Cambria Math" w:hAnsi="Cambria Math"/>
                <w:i/>
                <w:sz w:val="28"/>
                <w:szCs w:val="28"/>
                <w:lang w:val="uk-UA"/>
              </w:rPr>
            </m:ctrlPr>
          </m:sSupPr>
          <m:e>
            <m:r>
              <w:rPr>
                <w:rFonts w:ascii="Cambria Math" w:hAnsi="Cambria Math"/>
                <w:sz w:val="28"/>
                <w:szCs w:val="28"/>
                <w:lang w:val="uk-UA"/>
              </w:rPr>
              <m:t>d</m:t>
            </m:r>
          </m:e>
          <m:sup>
            <m:r>
              <w:rPr>
                <w:rFonts w:ascii="Cambria Math" w:hAnsi="Cambria Math"/>
                <w:sz w:val="28"/>
                <w:szCs w:val="28"/>
                <w:lang w:val="uk-UA"/>
              </w:rPr>
              <m:t>+</m:t>
            </m:r>
          </m:sup>
        </m:sSup>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min</m:t>
            </m:r>
          </m:e>
          <m:sub>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i</m:t>
                </m:r>
              </m:sub>
            </m:sSub>
            <m:r>
              <w:rPr>
                <w:rFonts w:ascii="Cambria Math" w:hAnsi="Cambria Math"/>
                <w:sz w:val="28"/>
                <w:szCs w:val="28"/>
                <w:lang w:val="uk-UA"/>
              </w:rPr>
              <m:t>ϵ</m:t>
            </m:r>
            <m:sSup>
              <m:sSupPr>
                <m:ctrlPr>
                  <w:rPr>
                    <w:rFonts w:ascii="Cambria Math" w:hAnsi="Cambria Math"/>
                    <w:i/>
                    <w:sz w:val="28"/>
                    <w:szCs w:val="28"/>
                    <w:lang w:val="uk-UA"/>
                  </w:rPr>
                </m:ctrlPr>
              </m:sSupPr>
              <m:e>
                <m:sSup>
                  <m:sSupPr>
                    <m:ctrlPr>
                      <w:rPr>
                        <w:rFonts w:ascii="Cambria Math" w:hAnsi="Cambria Math"/>
                        <w:i/>
                        <w:sz w:val="28"/>
                        <w:szCs w:val="28"/>
                        <w:lang w:val="uk-UA"/>
                      </w:rPr>
                    </m:ctrlPr>
                  </m:sSupPr>
                  <m:e>
                    <m:r>
                      <w:rPr>
                        <w:rFonts w:ascii="Cambria Math" w:hAnsi="Cambria Math"/>
                        <w:sz w:val="28"/>
                        <w:szCs w:val="28"/>
                        <w:lang w:val="uk-UA"/>
                      </w:rPr>
                      <m:t>ρ</m:t>
                    </m:r>
                  </m:e>
                  <m:sup>
                    <m:r>
                      <w:rPr>
                        <w:rFonts w:ascii="Cambria Math" w:hAnsi="Cambria Math"/>
                        <w:sz w:val="28"/>
                        <w:szCs w:val="28"/>
                        <w:lang w:val="uk-UA"/>
                      </w:rPr>
                      <m:t>+</m:t>
                    </m:r>
                  </m:sup>
                </m:sSup>
              </m:e>
              <m:sup>
                <m:r>
                  <w:rPr>
                    <w:rFonts w:ascii="Cambria Math" w:hAnsi="Cambria Math"/>
                    <w:sz w:val="28"/>
                    <w:szCs w:val="28"/>
                    <w:lang w:val="uk-UA"/>
                  </w:rPr>
                  <m:t xml:space="preserve"> </m:t>
                </m:r>
              </m:sup>
            </m:sSup>
          </m:sub>
        </m:sSub>
        <m:r>
          <w:rPr>
            <w:rFonts w:ascii="Cambria Math" w:hAnsi="Cambria Math"/>
            <w:sz w:val="28"/>
            <w:szCs w:val="28"/>
            <w:lang w:val="uk-UA"/>
          </w:rPr>
          <m:t>d</m:t>
        </m:r>
        <m:d>
          <m:dPr>
            <m:ctrlPr>
              <w:rPr>
                <w:rFonts w:ascii="Cambria Math" w:hAnsi="Cambria Math"/>
                <w:i/>
                <w:sz w:val="28"/>
                <w:szCs w:val="28"/>
                <w:lang w:val="uk-UA"/>
              </w:rPr>
            </m:ctrlPr>
          </m:dPr>
          <m:e>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0</m:t>
                </m:r>
              </m:sub>
            </m:sSub>
            <m:r>
              <w:rPr>
                <w:rFonts w:ascii="Cambria Math" w:hAnsi="Cambria Math"/>
                <w:sz w:val="28"/>
                <w:szCs w:val="28"/>
                <w:lang w:val="uk-UA"/>
              </w:rPr>
              <m:t xml:space="preserve">, </m:t>
            </m:r>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i</m:t>
                </m:r>
              </m:sub>
            </m:sSub>
          </m:e>
        </m:d>
      </m:oMath>
      <w:r w:rsidR="00405477" w:rsidRPr="00891248">
        <w:rPr>
          <w:sz w:val="28"/>
          <w:szCs w:val="28"/>
          <w:lang w:val="uk-UA"/>
        </w:rPr>
        <w:t xml:space="preserve">,               </w:t>
      </w:r>
      <w:r w:rsidR="00CC0214" w:rsidRPr="00891248">
        <w:rPr>
          <w:sz w:val="28"/>
          <w:szCs w:val="28"/>
          <w:lang w:val="uk-UA"/>
        </w:rPr>
        <w:t xml:space="preserve">      </w:t>
      </w:r>
      <w:r w:rsidR="00405477" w:rsidRPr="00891248">
        <w:rPr>
          <w:sz w:val="28"/>
          <w:szCs w:val="28"/>
          <w:lang w:val="uk-UA"/>
        </w:rPr>
        <w:t xml:space="preserve">           (3.27)</w:t>
      </w:r>
    </w:p>
    <w:p w:rsidR="00405477" w:rsidRPr="00891248" w:rsidRDefault="008A318F" w:rsidP="0075355C">
      <w:pPr>
        <w:spacing w:line="360" w:lineRule="auto"/>
        <w:rPr>
          <w:sz w:val="28"/>
          <w:szCs w:val="28"/>
          <w:lang w:val="uk-UA"/>
        </w:rPr>
      </w:pPr>
      <w:r w:rsidRPr="00891248">
        <w:rPr>
          <w:sz w:val="28"/>
          <w:szCs w:val="28"/>
          <w:lang w:val="uk-UA"/>
        </w:rPr>
        <w:t>і коефіцієнт, що воно відноситься до негативного класу</w:t>
      </w:r>
    </w:p>
    <w:p w:rsidR="00405477" w:rsidRPr="00891248" w:rsidRDefault="006B0AF4" w:rsidP="0075355C">
      <w:pPr>
        <w:spacing w:line="360" w:lineRule="auto"/>
        <w:jc w:val="right"/>
        <w:rPr>
          <w:sz w:val="28"/>
          <w:szCs w:val="28"/>
          <w:lang w:val="uk-UA"/>
        </w:rPr>
      </w:pPr>
      <m:oMath>
        <m:sSup>
          <m:sSupPr>
            <m:ctrlPr>
              <w:rPr>
                <w:rFonts w:ascii="Cambria Math" w:hAnsi="Cambria Math"/>
                <w:i/>
                <w:sz w:val="28"/>
                <w:szCs w:val="28"/>
                <w:lang w:val="uk-UA"/>
              </w:rPr>
            </m:ctrlPr>
          </m:sSupPr>
          <m:e>
            <m:r>
              <w:rPr>
                <w:rFonts w:ascii="Cambria Math" w:hAnsi="Cambria Math"/>
                <w:sz w:val="28"/>
                <w:szCs w:val="28"/>
                <w:lang w:val="uk-UA"/>
              </w:rPr>
              <m:t>d</m:t>
            </m:r>
          </m:e>
          <m:sup>
            <m:r>
              <w:rPr>
                <w:rFonts w:ascii="Cambria Math" w:hAnsi="Cambria Math"/>
                <w:sz w:val="28"/>
                <w:szCs w:val="28"/>
                <w:lang w:val="uk-UA"/>
              </w:rPr>
              <m:t>-</m:t>
            </m:r>
          </m:sup>
        </m:sSup>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min</m:t>
            </m:r>
          </m:e>
          <m:sub>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j</m:t>
                </m:r>
              </m:sub>
            </m:sSub>
            <m:r>
              <w:rPr>
                <w:rFonts w:ascii="Cambria Math" w:hAnsi="Cambria Math"/>
                <w:sz w:val="28"/>
                <w:szCs w:val="28"/>
                <w:lang w:val="uk-UA"/>
              </w:rPr>
              <m:t>ϵ</m:t>
            </m:r>
            <m:sSup>
              <m:sSupPr>
                <m:ctrlPr>
                  <w:rPr>
                    <w:rFonts w:ascii="Cambria Math" w:hAnsi="Cambria Math"/>
                    <w:i/>
                    <w:sz w:val="28"/>
                    <w:szCs w:val="28"/>
                    <w:lang w:val="uk-UA"/>
                  </w:rPr>
                </m:ctrlPr>
              </m:sSupPr>
              <m:e>
                <m:sSup>
                  <m:sSupPr>
                    <m:ctrlPr>
                      <w:rPr>
                        <w:rFonts w:ascii="Cambria Math" w:hAnsi="Cambria Math"/>
                        <w:i/>
                        <w:sz w:val="28"/>
                        <w:szCs w:val="28"/>
                        <w:lang w:val="uk-UA"/>
                      </w:rPr>
                    </m:ctrlPr>
                  </m:sSupPr>
                  <m:e>
                    <m:r>
                      <w:rPr>
                        <w:rFonts w:ascii="Cambria Math" w:hAnsi="Cambria Math"/>
                        <w:sz w:val="28"/>
                        <w:szCs w:val="28"/>
                        <w:lang w:val="uk-UA"/>
                      </w:rPr>
                      <m:t>ρ</m:t>
                    </m:r>
                  </m:e>
                  <m:sup>
                    <m:r>
                      <w:rPr>
                        <w:rFonts w:ascii="Cambria Math" w:hAnsi="Cambria Math"/>
                        <w:sz w:val="28"/>
                        <w:szCs w:val="28"/>
                        <w:lang w:val="uk-UA"/>
                      </w:rPr>
                      <m:t>-</m:t>
                    </m:r>
                  </m:sup>
                </m:sSup>
              </m:e>
              <m:sup>
                <m:r>
                  <w:rPr>
                    <w:rFonts w:ascii="Cambria Math" w:hAnsi="Cambria Math"/>
                    <w:sz w:val="28"/>
                    <w:szCs w:val="28"/>
                    <w:lang w:val="uk-UA"/>
                  </w:rPr>
                  <m:t xml:space="preserve"> </m:t>
                </m:r>
              </m:sup>
            </m:sSup>
          </m:sub>
        </m:sSub>
        <m:r>
          <w:rPr>
            <w:rFonts w:ascii="Cambria Math" w:hAnsi="Cambria Math"/>
            <w:sz w:val="28"/>
            <w:szCs w:val="28"/>
            <w:lang w:val="uk-UA"/>
          </w:rPr>
          <m:t>d</m:t>
        </m:r>
        <m:d>
          <m:dPr>
            <m:ctrlPr>
              <w:rPr>
                <w:rFonts w:ascii="Cambria Math" w:hAnsi="Cambria Math"/>
                <w:i/>
                <w:sz w:val="28"/>
                <w:szCs w:val="28"/>
                <w:lang w:val="uk-UA"/>
              </w:rPr>
            </m:ctrlPr>
          </m:dPr>
          <m:e>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0</m:t>
                </m:r>
              </m:sub>
            </m:sSub>
            <m:r>
              <w:rPr>
                <w:rFonts w:ascii="Cambria Math" w:hAnsi="Cambria Math"/>
                <w:sz w:val="28"/>
                <w:szCs w:val="28"/>
                <w:lang w:val="uk-UA"/>
              </w:rPr>
              <m:t xml:space="preserve">, </m:t>
            </m:r>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j</m:t>
                </m:r>
              </m:sub>
            </m:sSub>
          </m:e>
        </m:d>
      </m:oMath>
      <w:r w:rsidR="008A318F" w:rsidRPr="00891248">
        <w:rPr>
          <w:sz w:val="28"/>
          <w:szCs w:val="28"/>
          <w:lang w:val="uk-UA"/>
        </w:rPr>
        <w:t>.</w:t>
      </w:r>
      <w:r w:rsidR="00405477" w:rsidRPr="00891248">
        <w:rPr>
          <w:sz w:val="28"/>
          <w:szCs w:val="28"/>
          <w:lang w:val="uk-UA"/>
        </w:rPr>
        <w:t xml:space="preserve">                </w:t>
      </w:r>
      <w:r w:rsidR="00CC0214" w:rsidRPr="00891248">
        <w:rPr>
          <w:sz w:val="28"/>
          <w:szCs w:val="28"/>
          <w:lang w:val="uk-UA"/>
        </w:rPr>
        <w:t xml:space="preserve">      </w:t>
      </w:r>
      <w:r w:rsidR="00405477" w:rsidRPr="00891248">
        <w:rPr>
          <w:sz w:val="28"/>
          <w:szCs w:val="28"/>
          <w:lang w:val="uk-UA"/>
        </w:rPr>
        <w:t xml:space="preserve">          (3.28)</w:t>
      </w:r>
    </w:p>
    <w:p w:rsidR="008A318F" w:rsidRPr="00891248" w:rsidRDefault="008A318F" w:rsidP="0075355C">
      <w:pPr>
        <w:spacing w:line="360" w:lineRule="auto"/>
        <w:ind w:firstLine="630"/>
        <w:rPr>
          <w:sz w:val="28"/>
          <w:szCs w:val="28"/>
          <w:lang w:val="uk-UA"/>
        </w:rPr>
      </w:pPr>
      <w:r w:rsidRPr="00891248">
        <w:rPr>
          <w:sz w:val="28"/>
          <w:szCs w:val="28"/>
          <w:lang w:val="uk-UA"/>
        </w:rPr>
        <w:t>На рис. 3.15 зеленим точка</w:t>
      </w:r>
      <w:r w:rsidR="00FC49B4" w:rsidRPr="00891248">
        <w:rPr>
          <w:sz w:val="28"/>
          <w:szCs w:val="28"/>
          <w:lang w:val="uk-UA"/>
        </w:rPr>
        <w:t>м</w:t>
      </w:r>
      <w:r w:rsidRPr="00891248">
        <w:rPr>
          <w:sz w:val="28"/>
          <w:szCs w:val="28"/>
          <w:lang w:val="uk-UA"/>
        </w:rPr>
        <w:t xml:space="preserve"> відповідають позитивні випадки, а червон</w:t>
      </w:r>
      <w:r w:rsidR="008569F6" w:rsidRPr="00891248">
        <w:rPr>
          <w:sz w:val="28"/>
          <w:szCs w:val="28"/>
          <w:lang w:val="uk-UA"/>
        </w:rPr>
        <w:t>им</w:t>
      </w:r>
      <w:r w:rsidRPr="00891248">
        <w:rPr>
          <w:sz w:val="28"/>
          <w:szCs w:val="28"/>
          <w:lang w:val="uk-UA"/>
        </w:rPr>
        <w:t xml:space="preserve"> точк</w:t>
      </w:r>
      <w:r w:rsidR="008569F6" w:rsidRPr="00891248">
        <w:rPr>
          <w:sz w:val="28"/>
          <w:szCs w:val="28"/>
          <w:lang w:val="uk-UA"/>
        </w:rPr>
        <w:t>ам</w:t>
      </w:r>
      <w:r w:rsidRPr="00891248">
        <w:rPr>
          <w:sz w:val="28"/>
          <w:szCs w:val="28"/>
          <w:lang w:val="uk-UA"/>
        </w:rPr>
        <w:t xml:space="preserve"> відповідають негативн</w:t>
      </w:r>
      <w:r w:rsidR="008569F6" w:rsidRPr="00891248">
        <w:rPr>
          <w:sz w:val="28"/>
          <w:szCs w:val="28"/>
          <w:lang w:val="uk-UA"/>
        </w:rPr>
        <w:t>і</w:t>
      </w:r>
      <w:r w:rsidRPr="00891248">
        <w:rPr>
          <w:sz w:val="28"/>
          <w:szCs w:val="28"/>
          <w:lang w:val="uk-UA"/>
        </w:rPr>
        <w:t xml:space="preserve"> екземпляр</w:t>
      </w:r>
      <w:r w:rsidR="008569F6" w:rsidRPr="00891248">
        <w:rPr>
          <w:sz w:val="28"/>
          <w:szCs w:val="28"/>
          <w:lang w:val="uk-UA"/>
        </w:rPr>
        <w:t>и</w:t>
      </w:r>
      <w:r w:rsidRPr="00891248">
        <w:rPr>
          <w:sz w:val="28"/>
          <w:szCs w:val="28"/>
          <w:lang w:val="uk-UA"/>
        </w:rPr>
        <w:t>. Чорна точка, яка позначена знаком питання відповідає під</w:t>
      </w:r>
      <w:r w:rsidR="00CB68DC" w:rsidRPr="00891248">
        <w:rPr>
          <w:sz w:val="28"/>
          <w:szCs w:val="28"/>
          <w:lang w:val="uk-UA"/>
        </w:rPr>
        <w:t xml:space="preserve"> </w:t>
      </w:r>
      <w:r w:rsidRPr="00891248">
        <w:rPr>
          <w:sz w:val="28"/>
          <w:szCs w:val="28"/>
          <w:lang w:val="uk-UA"/>
        </w:rPr>
        <w:t xml:space="preserve">вікну з невідомою міткою. Відстань до найближчого позитивного класу відповідно до рівняння 3.27 є </w:t>
      </w:r>
      <m:oMath>
        <m:sSup>
          <m:sSupPr>
            <m:ctrlPr>
              <w:rPr>
                <w:rFonts w:ascii="Cambria Math" w:hAnsi="Cambria Math"/>
                <w:i/>
                <w:sz w:val="28"/>
                <w:szCs w:val="28"/>
                <w:lang w:val="uk-UA"/>
              </w:rPr>
            </m:ctrlPr>
          </m:sSupPr>
          <m:e>
            <m:r>
              <w:rPr>
                <w:rFonts w:ascii="Cambria Math" w:hAnsi="Cambria Math"/>
                <w:sz w:val="28"/>
                <w:szCs w:val="28"/>
                <w:lang w:val="uk-UA"/>
              </w:rPr>
              <m:t>d</m:t>
            </m:r>
          </m:e>
          <m:sup>
            <m:r>
              <w:rPr>
                <w:rFonts w:ascii="Cambria Math" w:hAnsi="Cambria Math"/>
                <w:sz w:val="28"/>
                <w:szCs w:val="28"/>
                <w:lang w:val="uk-UA"/>
              </w:rPr>
              <m:t>+</m:t>
            </m:r>
          </m:sup>
        </m:sSup>
      </m:oMath>
      <w:r w:rsidRPr="00891248">
        <w:rPr>
          <w:sz w:val="28"/>
          <w:szCs w:val="28"/>
          <w:lang w:val="uk-UA"/>
        </w:rPr>
        <w:t xml:space="preserve"> = 0,1 і</w:t>
      </w:r>
      <w:r w:rsidRPr="00891248">
        <w:rPr>
          <w:sz w:val="28"/>
          <w:szCs w:val="28"/>
          <w:lang w:val="uk-UA"/>
          <w:rPrChange w:id="322" w:author="ASD" w:date="2016-06-09T16:59:00Z">
            <w:rPr>
              <w:sz w:val="28"/>
              <w:szCs w:val="28"/>
            </w:rPr>
          </w:rPrChange>
        </w:rPr>
        <w:t xml:space="preserve"> </w:t>
      </w:r>
      <w:r w:rsidRPr="00891248">
        <w:rPr>
          <w:sz w:val="28"/>
          <w:szCs w:val="28"/>
          <w:lang w:val="uk-UA"/>
        </w:rPr>
        <w:t xml:space="preserve">відстань до найближчого негативного класу, відповідно до формули 3.28 </w:t>
      </w:r>
      <m:oMath>
        <m:sSup>
          <m:sSupPr>
            <m:ctrlPr>
              <w:rPr>
                <w:rFonts w:ascii="Cambria Math" w:hAnsi="Cambria Math"/>
                <w:i/>
                <w:sz w:val="28"/>
                <w:szCs w:val="28"/>
                <w:lang w:val="uk-UA"/>
              </w:rPr>
            </m:ctrlPr>
          </m:sSupPr>
          <m:e>
            <m:r>
              <w:rPr>
                <w:rFonts w:ascii="Cambria Math" w:hAnsi="Cambria Math"/>
                <w:sz w:val="28"/>
                <w:szCs w:val="28"/>
                <w:lang w:val="uk-UA"/>
              </w:rPr>
              <m:t>d</m:t>
            </m:r>
          </m:e>
          <m:sup>
            <m:r>
              <w:rPr>
                <w:rFonts w:ascii="Cambria Math" w:hAnsi="Cambria Math"/>
                <w:sz w:val="28"/>
                <w:szCs w:val="28"/>
                <w:lang w:val="uk-UA"/>
              </w:rPr>
              <m:t>-</m:t>
            </m:r>
          </m:sup>
        </m:sSup>
      </m:oMath>
      <w:r w:rsidRPr="00891248">
        <w:rPr>
          <w:sz w:val="28"/>
          <w:szCs w:val="28"/>
          <w:lang w:val="uk-UA"/>
        </w:rPr>
        <w:t xml:space="preserve"> = 0,4. </w:t>
      </w:r>
      <w:r w:rsidR="00FA0A4B">
        <w:rPr>
          <w:sz w:val="28"/>
          <w:szCs w:val="28"/>
          <w:lang w:val="uk-UA"/>
        </w:rPr>
        <w:t>У роботі</w:t>
      </w:r>
      <w:r w:rsidRPr="00891248">
        <w:rPr>
          <w:sz w:val="28"/>
          <w:szCs w:val="28"/>
          <w:lang w:val="uk-UA"/>
        </w:rPr>
        <w:t xml:space="preserve"> </w:t>
      </w:r>
      <w:r w:rsidR="00FD3104" w:rsidRPr="00891248">
        <w:rPr>
          <w:sz w:val="28"/>
          <w:szCs w:val="28"/>
          <w:lang w:val="uk-UA"/>
        </w:rPr>
        <w:t>зли</w:t>
      </w:r>
      <w:r w:rsidR="00FA0A4B">
        <w:rPr>
          <w:sz w:val="28"/>
          <w:szCs w:val="28"/>
          <w:lang w:val="uk-UA"/>
        </w:rPr>
        <w:t>вається</w:t>
      </w:r>
      <w:r w:rsidRPr="00891248">
        <w:rPr>
          <w:sz w:val="28"/>
          <w:szCs w:val="28"/>
          <w:lang w:val="uk-UA"/>
        </w:rPr>
        <w:t xml:space="preserve"> ці</w:t>
      </w:r>
      <w:r w:rsidRPr="00891248">
        <w:rPr>
          <w:sz w:val="28"/>
          <w:szCs w:val="28"/>
          <w:lang w:val="uk-UA"/>
          <w:rPrChange w:id="323" w:author="ASD" w:date="2016-06-09T16:59:00Z">
            <w:rPr>
              <w:sz w:val="28"/>
              <w:szCs w:val="28"/>
            </w:rPr>
          </w:rPrChange>
        </w:rPr>
        <w:t xml:space="preserve"> </w:t>
      </w:r>
      <w:r w:rsidR="00FA0A4B">
        <w:rPr>
          <w:sz w:val="28"/>
          <w:szCs w:val="28"/>
          <w:lang w:val="uk-UA"/>
        </w:rPr>
        <w:t xml:space="preserve">відстані в одне значення за </w:t>
      </w:r>
      <w:r w:rsidR="003327D5">
        <w:rPr>
          <w:sz w:val="28"/>
          <w:szCs w:val="28"/>
          <w:lang w:val="uk-UA"/>
        </w:rPr>
        <w:t>допомогою</w:t>
      </w:r>
      <w:r w:rsidR="00FA0A4B">
        <w:rPr>
          <w:sz w:val="28"/>
          <w:szCs w:val="28"/>
          <w:lang w:val="uk-UA"/>
        </w:rPr>
        <w:t xml:space="preserve"> цієї формули.</w:t>
      </w:r>
    </w:p>
    <w:p w:rsidR="008A318F" w:rsidRPr="00891248" w:rsidRDefault="006B0AF4" w:rsidP="0075355C">
      <w:pPr>
        <w:spacing w:line="360" w:lineRule="auto"/>
        <w:jc w:val="right"/>
        <w:rPr>
          <w:sz w:val="28"/>
          <w:szCs w:val="28"/>
          <w:lang w:val="uk-UA"/>
        </w:rPr>
      </w:pPr>
      <m:oMath>
        <m:sSup>
          <m:sSupPr>
            <m:ctrlPr>
              <w:rPr>
                <w:rFonts w:ascii="Cambria Math" w:hAnsi="Cambria Math"/>
                <w:i/>
                <w:sz w:val="28"/>
                <w:szCs w:val="28"/>
                <w:lang w:val="uk-UA"/>
              </w:rPr>
            </m:ctrlPr>
          </m:sSupPr>
          <m:e>
            <m:r>
              <w:rPr>
                <w:rFonts w:ascii="Cambria Math" w:hAnsi="Cambria Math"/>
                <w:sz w:val="28"/>
                <w:szCs w:val="28"/>
                <w:lang w:val="uk-UA"/>
                <w:rPrChange w:id="324" w:author="ASD" w:date="2016-06-09T16:59:00Z">
                  <w:rPr>
                    <w:rFonts w:ascii="Cambria Math" w:hAnsi="Cambria Math"/>
                    <w:sz w:val="28"/>
                    <w:szCs w:val="28"/>
                    <w:lang w:val="en-US"/>
                  </w:rPr>
                </w:rPrChange>
              </w:rPr>
              <m:t>p</m:t>
            </m:r>
          </m:e>
          <m:sup>
            <m:r>
              <w:rPr>
                <w:rFonts w:ascii="Cambria Math" w:hAnsi="Cambria Math"/>
                <w:sz w:val="28"/>
                <w:szCs w:val="28"/>
                <w:lang w:val="uk-UA"/>
              </w:rPr>
              <m:t>+</m:t>
            </m:r>
          </m:sup>
        </m:sSup>
        <m:r>
          <w:rPr>
            <w:rFonts w:ascii="Cambria Math" w:hAnsi="Cambria Math"/>
            <w:sz w:val="28"/>
            <w:szCs w:val="28"/>
            <w:lang w:val="uk-UA"/>
          </w:rPr>
          <m:t>=</m:t>
        </m:r>
        <m:f>
          <m:fPr>
            <m:ctrlPr>
              <w:rPr>
                <w:rFonts w:ascii="Cambria Math" w:hAnsi="Cambria Math"/>
                <w:i/>
                <w:sz w:val="28"/>
                <w:szCs w:val="28"/>
                <w:lang w:val="uk-UA"/>
              </w:rPr>
            </m:ctrlPr>
          </m:fPr>
          <m:num>
            <m:sSup>
              <m:sSupPr>
                <m:ctrlPr>
                  <w:rPr>
                    <w:rFonts w:ascii="Cambria Math" w:hAnsi="Cambria Math"/>
                    <w:i/>
                    <w:sz w:val="28"/>
                    <w:szCs w:val="28"/>
                    <w:lang w:val="uk-UA"/>
                  </w:rPr>
                </m:ctrlPr>
              </m:sSupPr>
              <m:e>
                <m:r>
                  <w:rPr>
                    <w:rFonts w:ascii="Cambria Math" w:hAnsi="Cambria Math"/>
                    <w:sz w:val="28"/>
                    <w:szCs w:val="28"/>
                    <w:lang w:val="uk-UA"/>
                  </w:rPr>
                  <m:t>d</m:t>
                </m:r>
              </m:e>
              <m:sup>
                <m:r>
                  <w:rPr>
                    <w:rFonts w:ascii="Cambria Math" w:hAnsi="Cambria Math"/>
                    <w:sz w:val="28"/>
                    <w:szCs w:val="28"/>
                    <w:lang w:val="uk-UA"/>
                  </w:rPr>
                  <m:t>-</m:t>
                </m:r>
              </m:sup>
            </m:sSup>
          </m:num>
          <m:den>
            <m:sSup>
              <m:sSupPr>
                <m:ctrlPr>
                  <w:rPr>
                    <w:rFonts w:ascii="Cambria Math" w:hAnsi="Cambria Math"/>
                    <w:i/>
                    <w:sz w:val="28"/>
                    <w:szCs w:val="28"/>
                    <w:lang w:val="uk-UA"/>
                  </w:rPr>
                </m:ctrlPr>
              </m:sSupPr>
              <m:e>
                <m:r>
                  <w:rPr>
                    <w:rFonts w:ascii="Cambria Math" w:hAnsi="Cambria Math"/>
                    <w:sz w:val="28"/>
                    <w:szCs w:val="28"/>
                    <w:lang w:val="uk-UA"/>
                  </w:rPr>
                  <m:t>d</m:t>
                </m:r>
              </m:e>
              <m:sup>
                <m:r>
                  <w:rPr>
                    <w:rFonts w:ascii="Cambria Math" w:hAnsi="Cambria Math"/>
                    <w:sz w:val="28"/>
                    <w:szCs w:val="28"/>
                    <w:lang w:val="uk-UA"/>
                  </w:rPr>
                  <m:t>-</m:t>
                </m:r>
              </m:sup>
            </m:sSup>
            <m:r>
              <w:rPr>
                <w:rFonts w:ascii="Cambria Math" w:hAnsi="Cambria Math"/>
                <w:sz w:val="28"/>
                <w:szCs w:val="28"/>
                <w:lang w:val="uk-UA"/>
              </w:rPr>
              <m:t>+</m:t>
            </m:r>
            <m:sSup>
              <m:sSupPr>
                <m:ctrlPr>
                  <w:rPr>
                    <w:rFonts w:ascii="Cambria Math" w:hAnsi="Cambria Math"/>
                    <w:i/>
                    <w:sz w:val="28"/>
                    <w:szCs w:val="28"/>
                    <w:lang w:val="uk-UA"/>
                  </w:rPr>
                </m:ctrlPr>
              </m:sSupPr>
              <m:e>
                <m:r>
                  <w:rPr>
                    <w:rFonts w:ascii="Cambria Math" w:hAnsi="Cambria Math"/>
                    <w:sz w:val="28"/>
                    <w:szCs w:val="28"/>
                    <w:lang w:val="uk-UA"/>
                  </w:rPr>
                  <m:t>d</m:t>
                </m:r>
              </m:e>
              <m:sup>
                <m:r>
                  <w:rPr>
                    <w:rFonts w:ascii="Cambria Math" w:hAnsi="Cambria Math"/>
                    <w:sz w:val="28"/>
                    <w:szCs w:val="28"/>
                    <w:lang w:val="uk-UA"/>
                  </w:rPr>
                  <m:t>+</m:t>
                </m:r>
              </m:sup>
            </m:sSup>
          </m:den>
        </m:f>
      </m:oMath>
      <w:r w:rsidR="008A318F" w:rsidRPr="00891248">
        <w:rPr>
          <w:sz w:val="28"/>
          <w:szCs w:val="28"/>
          <w:lang w:val="uk-UA"/>
          <w:rPrChange w:id="325" w:author="ASD" w:date="2016-06-09T16:59:00Z">
            <w:rPr>
              <w:sz w:val="28"/>
              <w:szCs w:val="28"/>
            </w:rPr>
          </w:rPrChange>
        </w:rPr>
        <w:t xml:space="preserve"> ,           </w:t>
      </w:r>
      <w:r w:rsidR="008A318F" w:rsidRPr="00891248">
        <w:rPr>
          <w:sz w:val="28"/>
          <w:szCs w:val="28"/>
          <w:lang w:val="uk-UA"/>
        </w:rPr>
        <w:t xml:space="preserve">                                (3.29)</w:t>
      </w:r>
    </w:p>
    <w:p w:rsidR="00405477" w:rsidRPr="00891248" w:rsidRDefault="00405477" w:rsidP="0075355C">
      <w:pPr>
        <w:spacing w:line="360" w:lineRule="auto"/>
        <w:ind w:firstLine="630"/>
        <w:rPr>
          <w:sz w:val="28"/>
          <w:szCs w:val="28"/>
          <w:lang w:val="uk-UA"/>
        </w:rPr>
      </w:pPr>
      <w:r w:rsidRPr="00891248">
        <w:rPr>
          <w:sz w:val="28"/>
          <w:szCs w:val="28"/>
          <w:lang w:val="uk-UA"/>
        </w:rPr>
        <w:t>Рівняння 3.2</w:t>
      </w:r>
      <w:r w:rsidR="00FD3104" w:rsidRPr="00891248">
        <w:rPr>
          <w:sz w:val="28"/>
          <w:szCs w:val="28"/>
          <w:lang w:val="uk-UA"/>
        </w:rPr>
        <w:t>9</w:t>
      </w:r>
      <w:r w:rsidRPr="00891248">
        <w:rPr>
          <w:sz w:val="28"/>
          <w:szCs w:val="28"/>
          <w:lang w:val="uk-UA"/>
        </w:rPr>
        <w:t xml:space="preserve"> </w:t>
      </w:r>
      <w:r w:rsidR="00F93933" w:rsidRPr="00891248">
        <w:rPr>
          <w:sz w:val="28"/>
          <w:szCs w:val="28"/>
          <w:lang w:val="uk-UA"/>
        </w:rPr>
        <w:t>встановлює</w:t>
      </w:r>
      <w:r w:rsidRPr="00891248">
        <w:rPr>
          <w:sz w:val="28"/>
          <w:szCs w:val="28"/>
          <w:lang w:val="uk-UA"/>
        </w:rPr>
        <w:t xml:space="preserve"> чи належить </w:t>
      </w:r>
      <w:r w:rsidR="00F93933" w:rsidRPr="00891248">
        <w:rPr>
          <w:sz w:val="28"/>
          <w:szCs w:val="28"/>
          <w:lang w:val="uk-UA"/>
        </w:rPr>
        <w:t>під</w:t>
      </w:r>
      <w:r w:rsidR="00CB68DC" w:rsidRPr="00891248">
        <w:rPr>
          <w:sz w:val="28"/>
          <w:szCs w:val="28"/>
          <w:lang w:val="uk-UA"/>
        </w:rPr>
        <w:t xml:space="preserve"> </w:t>
      </w:r>
      <w:r w:rsidR="00F93933" w:rsidRPr="00891248">
        <w:rPr>
          <w:sz w:val="28"/>
          <w:szCs w:val="28"/>
          <w:lang w:val="uk-UA"/>
        </w:rPr>
        <w:t>вікно</w:t>
      </w:r>
      <w:r w:rsidRPr="00891248">
        <w:rPr>
          <w:sz w:val="28"/>
          <w:szCs w:val="28"/>
          <w:lang w:val="uk-UA"/>
        </w:rPr>
        <w:t xml:space="preserve"> до позитивного класу. </w:t>
      </w:r>
      <w:r w:rsidR="00F93933" w:rsidRPr="00891248">
        <w:rPr>
          <w:sz w:val="28"/>
          <w:szCs w:val="28"/>
          <w:lang w:val="uk-UA"/>
        </w:rPr>
        <w:t>Я</w:t>
      </w:r>
      <w:r w:rsidRPr="00891248">
        <w:rPr>
          <w:sz w:val="28"/>
          <w:szCs w:val="28"/>
          <w:lang w:val="uk-UA"/>
        </w:rPr>
        <w:t xml:space="preserve">кщо </w:t>
      </w:r>
      <m:oMath>
        <m:sSup>
          <m:sSupPr>
            <m:ctrlPr>
              <w:rPr>
                <w:rFonts w:ascii="Cambria Math" w:hAnsi="Cambria Math"/>
                <w:i/>
                <w:sz w:val="28"/>
                <w:szCs w:val="28"/>
                <w:lang w:val="uk-UA"/>
              </w:rPr>
            </m:ctrlPr>
          </m:sSupPr>
          <m:e>
            <m:r>
              <w:rPr>
                <w:rFonts w:ascii="Cambria Math" w:hAnsi="Cambria Math"/>
                <w:sz w:val="28"/>
                <w:szCs w:val="28"/>
                <w:lang w:val="uk-UA"/>
                <w:rPrChange w:id="326" w:author="ASD" w:date="2016-06-09T16:59:00Z">
                  <w:rPr>
                    <w:rFonts w:ascii="Cambria Math" w:hAnsi="Cambria Math"/>
                    <w:sz w:val="28"/>
                    <w:szCs w:val="28"/>
                    <w:lang w:val="en-US"/>
                  </w:rPr>
                </w:rPrChange>
              </w:rPr>
              <m:t>p</m:t>
            </m:r>
          </m:e>
          <m:sup>
            <m:r>
              <w:rPr>
                <w:rFonts w:ascii="Cambria Math" w:hAnsi="Cambria Math"/>
                <w:sz w:val="28"/>
                <w:szCs w:val="28"/>
                <w:lang w:val="uk-UA"/>
              </w:rPr>
              <m:t>+</m:t>
            </m:r>
          </m:sup>
        </m:sSup>
      </m:oMath>
      <w:r w:rsidR="00F93933" w:rsidRPr="00891248">
        <w:rPr>
          <w:sz w:val="28"/>
          <w:szCs w:val="28"/>
          <w:lang w:val="uk-UA"/>
        </w:rPr>
        <w:t xml:space="preserve"> б</w:t>
      </w:r>
      <w:r w:rsidRPr="00891248">
        <w:rPr>
          <w:sz w:val="28"/>
          <w:szCs w:val="28"/>
          <w:lang w:val="uk-UA"/>
        </w:rPr>
        <w:t xml:space="preserve">ільше, ніж порогове </w:t>
      </w:r>
      <m:oMath>
        <m:sSup>
          <m:sSupPr>
            <m:ctrlPr>
              <w:rPr>
                <w:rFonts w:ascii="Cambria Math" w:hAnsi="Cambria Math"/>
                <w:i/>
                <w:sz w:val="28"/>
                <w:szCs w:val="28"/>
                <w:lang w:val="uk-UA"/>
              </w:rPr>
            </m:ctrlPr>
          </m:sSupPr>
          <m:e>
            <m:r>
              <w:rPr>
                <w:rFonts w:ascii="Cambria Math" w:hAnsi="Cambria Math"/>
                <w:sz w:val="28"/>
                <w:szCs w:val="28"/>
                <w:lang w:val="uk-UA"/>
                <w:rPrChange w:id="327" w:author="ASD" w:date="2016-06-09T16:59:00Z">
                  <w:rPr>
                    <w:rFonts w:ascii="Cambria Math" w:hAnsi="Cambria Math"/>
                    <w:sz w:val="28"/>
                    <w:szCs w:val="28"/>
                    <w:lang w:val="en-US"/>
                  </w:rPr>
                </w:rPrChange>
              </w:rPr>
              <m:t>θ</m:t>
            </m:r>
          </m:e>
          <m:sup>
            <m:r>
              <w:rPr>
                <w:rFonts w:ascii="Cambria Math" w:hAnsi="Cambria Math"/>
                <w:sz w:val="28"/>
                <w:szCs w:val="28"/>
                <w:lang w:val="uk-UA"/>
              </w:rPr>
              <m:t>+</m:t>
            </m:r>
          </m:sup>
        </m:sSup>
      </m:oMath>
      <w:r w:rsidR="00F93933" w:rsidRPr="00891248">
        <w:rPr>
          <w:sz w:val="28"/>
          <w:szCs w:val="28"/>
          <w:lang w:val="uk-UA"/>
        </w:rPr>
        <w:t>, то підвікно приймається</w:t>
      </w:r>
      <w:r w:rsidRPr="00891248">
        <w:rPr>
          <w:sz w:val="28"/>
          <w:szCs w:val="28"/>
          <w:lang w:val="uk-UA"/>
        </w:rPr>
        <w:t xml:space="preserve">. Значення вище цього порогу вказує на те, що </w:t>
      </w:r>
      <w:r w:rsidR="00F93933" w:rsidRPr="00891248">
        <w:rPr>
          <w:sz w:val="28"/>
          <w:szCs w:val="28"/>
          <w:lang w:val="uk-UA"/>
        </w:rPr>
        <w:t>клас належить до позитивних</w:t>
      </w:r>
      <w:r w:rsidRPr="00891248">
        <w:rPr>
          <w:sz w:val="28"/>
          <w:szCs w:val="28"/>
          <w:lang w:val="uk-UA"/>
        </w:rPr>
        <w:t xml:space="preserve">. </w:t>
      </w:r>
      <w:r w:rsidR="00FA0A4B">
        <w:rPr>
          <w:sz w:val="28"/>
          <w:szCs w:val="28"/>
          <w:lang w:val="uk-UA"/>
        </w:rPr>
        <w:t>У роботі</w:t>
      </w:r>
      <w:r w:rsidRPr="00891248">
        <w:rPr>
          <w:sz w:val="28"/>
          <w:szCs w:val="28"/>
          <w:lang w:val="uk-UA"/>
        </w:rPr>
        <w:t xml:space="preserve"> використовує</w:t>
      </w:r>
      <w:r w:rsidR="00FA0A4B">
        <w:rPr>
          <w:sz w:val="28"/>
          <w:szCs w:val="28"/>
          <w:lang w:val="uk-UA"/>
        </w:rPr>
        <w:t>ться</w:t>
      </w:r>
      <w:r w:rsidRPr="00891248">
        <w:rPr>
          <w:sz w:val="28"/>
          <w:szCs w:val="28"/>
          <w:lang w:val="uk-UA"/>
        </w:rPr>
        <w:t xml:space="preserve"> значення </w:t>
      </w:r>
      <m:oMath>
        <m:sSup>
          <m:sSupPr>
            <m:ctrlPr>
              <w:rPr>
                <w:rFonts w:ascii="Cambria Math" w:hAnsi="Cambria Math"/>
                <w:i/>
                <w:sz w:val="28"/>
                <w:szCs w:val="28"/>
                <w:lang w:val="uk-UA"/>
              </w:rPr>
            </m:ctrlPr>
          </m:sSupPr>
          <m:e>
            <m:r>
              <w:rPr>
                <w:rFonts w:ascii="Cambria Math" w:hAnsi="Cambria Math"/>
                <w:sz w:val="28"/>
                <w:szCs w:val="28"/>
                <w:lang w:val="uk-UA"/>
                <w:rPrChange w:id="328" w:author="ASD" w:date="2016-06-09T16:59:00Z">
                  <w:rPr>
                    <w:rFonts w:ascii="Cambria Math" w:hAnsi="Cambria Math"/>
                    <w:sz w:val="28"/>
                    <w:szCs w:val="28"/>
                    <w:lang w:val="en-US"/>
                  </w:rPr>
                </w:rPrChange>
              </w:rPr>
              <m:t>θ</m:t>
            </m:r>
          </m:e>
          <m:sup>
            <m:r>
              <w:rPr>
                <w:rFonts w:ascii="Cambria Math" w:hAnsi="Cambria Math"/>
                <w:sz w:val="28"/>
                <w:szCs w:val="28"/>
                <w:lang w:val="uk-UA"/>
              </w:rPr>
              <m:t>+</m:t>
            </m:r>
          </m:sup>
        </m:sSup>
      </m:oMath>
      <w:r w:rsidR="00F93933" w:rsidRPr="00891248">
        <w:rPr>
          <w:sz w:val="28"/>
          <w:szCs w:val="28"/>
          <w:lang w:val="uk-UA"/>
        </w:rPr>
        <w:t xml:space="preserve"> </w:t>
      </w:r>
      <w:r w:rsidRPr="00891248">
        <w:rPr>
          <w:sz w:val="28"/>
          <w:szCs w:val="28"/>
          <w:lang w:val="uk-UA"/>
        </w:rPr>
        <w:t>=  0,65 для всіх експеримент</w:t>
      </w:r>
      <w:r w:rsidR="00F93933" w:rsidRPr="00891248">
        <w:rPr>
          <w:sz w:val="28"/>
          <w:szCs w:val="28"/>
          <w:lang w:val="uk-UA"/>
        </w:rPr>
        <w:t>ів.</w:t>
      </w:r>
    </w:p>
    <w:p w:rsidR="00405477" w:rsidRPr="00891248" w:rsidRDefault="00405477" w:rsidP="0075355C">
      <w:pPr>
        <w:spacing w:line="360" w:lineRule="auto"/>
        <w:ind w:firstLine="630"/>
        <w:jc w:val="center"/>
        <w:rPr>
          <w:sz w:val="28"/>
          <w:szCs w:val="28"/>
          <w:lang w:val="uk-UA"/>
        </w:rPr>
      </w:pPr>
      <w:r w:rsidRPr="00891248">
        <w:rPr>
          <w:noProof/>
          <w:sz w:val="28"/>
          <w:szCs w:val="28"/>
          <w:lang w:val="en-US" w:eastAsia="en-US"/>
          <w:rPrChange w:id="329" w:author="ASD" w:date="2016-06-09T16:59:00Z">
            <w:rPr>
              <w:noProof/>
              <w:lang w:val="en-US" w:eastAsia="en-US"/>
            </w:rPr>
          </w:rPrChange>
        </w:rPr>
        <w:drawing>
          <wp:inline distT="0" distB="0" distL="0" distR="0" wp14:anchorId="13E463F1" wp14:editId="3BDAC016">
            <wp:extent cx="4730750" cy="1916935"/>
            <wp:effectExtent l="0" t="0" r="0" b="762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3953" t="37240" r="25576" b="24386"/>
                    <a:stretch/>
                  </pic:blipFill>
                  <pic:spPr bwMode="auto">
                    <a:xfrm>
                      <a:off x="0" y="0"/>
                      <a:ext cx="4748015" cy="1923931"/>
                    </a:xfrm>
                    <a:prstGeom prst="rect">
                      <a:avLst/>
                    </a:prstGeom>
                    <a:ln>
                      <a:noFill/>
                    </a:ln>
                    <a:extLst>
                      <a:ext uri="{53640926-AAD7-44D8-BBD7-CCE9431645EC}">
                        <a14:shadowObscured xmlns:a14="http://schemas.microsoft.com/office/drawing/2010/main"/>
                      </a:ext>
                    </a:extLst>
                  </pic:spPr>
                </pic:pic>
              </a:graphicData>
            </a:graphic>
          </wp:inline>
        </w:drawing>
      </w:r>
    </w:p>
    <w:p w:rsidR="00405477" w:rsidRPr="00891248" w:rsidRDefault="00405477" w:rsidP="0075355C">
      <w:pPr>
        <w:spacing w:line="360" w:lineRule="auto"/>
        <w:ind w:firstLine="630"/>
        <w:jc w:val="left"/>
        <w:rPr>
          <w:sz w:val="28"/>
          <w:szCs w:val="28"/>
          <w:lang w:val="uk-UA"/>
        </w:rPr>
      </w:pPr>
      <w:r w:rsidRPr="00891248">
        <w:rPr>
          <w:sz w:val="28"/>
          <w:szCs w:val="28"/>
          <w:lang w:val="uk-UA"/>
        </w:rPr>
        <w:t>Рис. 3.</w:t>
      </w:r>
      <w:r w:rsidR="00B91FEB" w:rsidRPr="00891248">
        <w:rPr>
          <w:sz w:val="28"/>
          <w:szCs w:val="28"/>
          <w:lang w:val="uk-UA"/>
        </w:rPr>
        <w:t>1</w:t>
      </w:r>
      <w:r w:rsidR="00EA2637" w:rsidRPr="00891248">
        <w:rPr>
          <w:sz w:val="28"/>
          <w:szCs w:val="28"/>
          <w:lang w:val="uk-UA"/>
        </w:rPr>
        <w:t>4</w:t>
      </w:r>
      <w:r w:rsidRPr="00891248">
        <w:rPr>
          <w:sz w:val="28"/>
          <w:szCs w:val="28"/>
          <w:lang w:val="uk-UA"/>
        </w:rPr>
        <w:t xml:space="preserve"> Позитивні і негативні </w:t>
      </w:r>
      <w:r w:rsidR="00CB68DC" w:rsidRPr="00891248">
        <w:rPr>
          <w:sz w:val="28"/>
          <w:szCs w:val="28"/>
          <w:lang w:val="uk-UA"/>
        </w:rPr>
        <w:t>класи</w:t>
      </w:r>
    </w:p>
    <w:p w:rsidR="00B91FEB" w:rsidRPr="00891248" w:rsidRDefault="00B91FEB" w:rsidP="0075355C">
      <w:pPr>
        <w:spacing w:line="360" w:lineRule="auto"/>
        <w:ind w:firstLine="630"/>
        <w:jc w:val="center"/>
        <w:rPr>
          <w:sz w:val="28"/>
          <w:szCs w:val="28"/>
          <w:lang w:val="uk-UA"/>
        </w:rPr>
      </w:pPr>
      <w:r w:rsidRPr="00891248">
        <w:rPr>
          <w:noProof/>
          <w:sz w:val="28"/>
          <w:szCs w:val="28"/>
          <w:lang w:val="en-US" w:eastAsia="en-US"/>
          <w:rPrChange w:id="330" w:author="ASD" w:date="2016-06-09T16:59:00Z">
            <w:rPr>
              <w:noProof/>
              <w:lang w:val="en-US" w:eastAsia="en-US"/>
            </w:rPr>
          </w:rPrChange>
        </w:rPr>
        <w:lastRenderedPageBreak/>
        <w:drawing>
          <wp:inline distT="0" distB="0" distL="0" distR="0" wp14:anchorId="5207D3EC" wp14:editId="1159ECF6">
            <wp:extent cx="4527933" cy="3343064"/>
            <wp:effectExtent l="0" t="0" r="635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4856" t="32718" r="23399" b="31437"/>
                    <a:stretch/>
                  </pic:blipFill>
                  <pic:spPr bwMode="auto">
                    <a:xfrm>
                      <a:off x="0" y="0"/>
                      <a:ext cx="4534648" cy="3348022"/>
                    </a:xfrm>
                    <a:prstGeom prst="rect">
                      <a:avLst/>
                    </a:prstGeom>
                    <a:ln>
                      <a:noFill/>
                    </a:ln>
                    <a:extLst>
                      <a:ext uri="{53640926-AAD7-44D8-BBD7-CCE9431645EC}">
                        <a14:shadowObscured xmlns:a14="http://schemas.microsoft.com/office/drawing/2010/main"/>
                      </a:ext>
                    </a:extLst>
                  </pic:spPr>
                </pic:pic>
              </a:graphicData>
            </a:graphic>
          </wp:inline>
        </w:drawing>
      </w:r>
    </w:p>
    <w:p w:rsidR="00B91FEB" w:rsidRPr="00891248" w:rsidRDefault="00B91FEB" w:rsidP="0075355C">
      <w:pPr>
        <w:spacing w:line="360" w:lineRule="auto"/>
        <w:ind w:firstLine="630"/>
        <w:jc w:val="left"/>
        <w:rPr>
          <w:sz w:val="28"/>
          <w:szCs w:val="28"/>
          <w:lang w:val="uk-UA"/>
        </w:rPr>
      </w:pPr>
      <w:r w:rsidRPr="00891248">
        <w:rPr>
          <w:sz w:val="28"/>
          <w:szCs w:val="28"/>
          <w:lang w:val="uk-UA"/>
        </w:rPr>
        <w:t>Рис. 3.1</w:t>
      </w:r>
      <w:r w:rsidR="00EA2637" w:rsidRPr="00891248">
        <w:rPr>
          <w:sz w:val="28"/>
          <w:szCs w:val="28"/>
          <w:lang w:val="uk-UA"/>
        </w:rPr>
        <w:t>5</w:t>
      </w:r>
      <w:r w:rsidRPr="00891248">
        <w:rPr>
          <w:sz w:val="28"/>
          <w:szCs w:val="28"/>
          <w:lang w:val="uk-UA"/>
        </w:rPr>
        <w:t xml:space="preserve"> </w:t>
      </w:r>
      <w:r w:rsidR="00CB68DC" w:rsidRPr="00891248">
        <w:rPr>
          <w:sz w:val="28"/>
          <w:szCs w:val="28"/>
          <w:lang w:val="uk-UA"/>
        </w:rPr>
        <w:t>Класифікація</w:t>
      </w:r>
      <w:r w:rsidR="00F93933" w:rsidRPr="00891248">
        <w:rPr>
          <w:sz w:val="28"/>
          <w:szCs w:val="28"/>
          <w:lang w:val="uk-UA"/>
        </w:rPr>
        <w:t xml:space="preserve"> класу до позитивних чи негативних</w:t>
      </w:r>
    </w:p>
    <w:p w:rsidR="00D57B0D" w:rsidRPr="00891248" w:rsidRDefault="00D57B0D" w:rsidP="0075355C">
      <w:pPr>
        <w:pStyle w:val="Heading2"/>
        <w:numPr>
          <w:ilvl w:val="0"/>
          <w:numId w:val="48"/>
        </w:numPr>
        <w:tabs>
          <w:tab w:val="left" w:pos="990"/>
          <w:tab w:val="left" w:pos="1260"/>
        </w:tabs>
        <w:spacing w:before="0"/>
        <w:ind w:left="1170" w:hanging="810"/>
        <w:rPr>
          <w:rFonts w:eastAsiaTheme="majorEastAsia"/>
          <w:lang w:val="uk-UA"/>
        </w:rPr>
      </w:pPr>
      <w:r w:rsidRPr="00891248">
        <w:rPr>
          <w:rFonts w:eastAsiaTheme="majorEastAsia"/>
          <w:lang w:val="uk-UA"/>
        </w:rPr>
        <w:t xml:space="preserve"> </w:t>
      </w:r>
      <w:bookmarkStart w:id="331" w:name="_Toc453446568"/>
      <w:r w:rsidRPr="00891248">
        <w:rPr>
          <w:rFonts w:eastAsiaTheme="majorEastAsia"/>
          <w:lang w:val="uk-UA"/>
        </w:rPr>
        <w:t>Самонавчання</w:t>
      </w:r>
      <w:bookmarkEnd w:id="331"/>
    </w:p>
    <w:p w:rsidR="00D57B0D" w:rsidRPr="00891248" w:rsidRDefault="008569F6" w:rsidP="0075355C">
      <w:pPr>
        <w:spacing w:line="360" w:lineRule="auto"/>
        <w:ind w:firstLine="630"/>
        <w:rPr>
          <w:sz w:val="28"/>
          <w:szCs w:val="28"/>
          <w:lang w:val="uk-UA"/>
        </w:rPr>
      </w:pPr>
      <w:r w:rsidRPr="00891248">
        <w:rPr>
          <w:sz w:val="28"/>
          <w:szCs w:val="28"/>
          <w:lang w:val="uk-UA"/>
        </w:rPr>
        <w:t>При обробці зображення</w:t>
      </w:r>
      <w:r w:rsidR="00D57B0D" w:rsidRPr="00891248">
        <w:rPr>
          <w:sz w:val="28"/>
          <w:szCs w:val="28"/>
          <w:lang w:val="uk-UA"/>
        </w:rPr>
        <w:t xml:space="preserve"> рекурсивний трекер і детектор об'єкта </w:t>
      </w:r>
      <w:r w:rsidRPr="00891248">
        <w:rPr>
          <w:sz w:val="28"/>
          <w:szCs w:val="28"/>
          <w:lang w:val="uk-UA"/>
        </w:rPr>
        <w:t xml:space="preserve">цікавості </w:t>
      </w:r>
      <w:r w:rsidR="00D57B0D" w:rsidRPr="00891248">
        <w:rPr>
          <w:sz w:val="28"/>
          <w:szCs w:val="28"/>
          <w:lang w:val="uk-UA"/>
        </w:rPr>
        <w:t xml:space="preserve">працюють паралельно. У цьому розділі </w:t>
      </w:r>
      <w:r w:rsidR="00FA0A4B">
        <w:rPr>
          <w:sz w:val="28"/>
          <w:szCs w:val="28"/>
          <w:lang w:val="uk-UA"/>
        </w:rPr>
        <w:t xml:space="preserve">будо обговорено </w:t>
      </w:r>
      <w:r w:rsidRPr="00891248">
        <w:rPr>
          <w:sz w:val="28"/>
          <w:szCs w:val="28"/>
          <w:lang w:val="uk-UA"/>
        </w:rPr>
        <w:t>проблем</w:t>
      </w:r>
      <w:r w:rsidR="00FA0A4B">
        <w:rPr>
          <w:sz w:val="28"/>
          <w:szCs w:val="28"/>
          <w:lang w:val="uk-UA"/>
        </w:rPr>
        <w:t>у</w:t>
      </w:r>
      <w:r w:rsidR="00D57B0D" w:rsidRPr="00891248">
        <w:rPr>
          <w:sz w:val="28"/>
          <w:szCs w:val="28"/>
          <w:lang w:val="uk-UA"/>
        </w:rPr>
        <w:t xml:space="preserve"> поєдна</w:t>
      </w:r>
      <w:r w:rsidRPr="00891248">
        <w:rPr>
          <w:sz w:val="28"/>
          <w:szCs w:val="28"/>
          <w:lang w:val="uk-UA"/>
        </w:rPr>
        <w:t>ння</w:t>
      </w:r>
      <w:r w:rsidR="00D57B0D" w:rsidRPr="00891248">
        <w:rPr>
          <w:sz w:val="28"/>
          <w:szCs w:val="28"/>
          <w:lang w:val="uk-UA"/>
        </w:rPr>
        <w:t xml:space="preserve"> вих</w:t>
      </w:r>
      <w:r w:rsidRPr="00891248">
        <w:rPr>
          <w:sz w:val="28"/>
          <w:szCs w:val="28"/>
          <w:lang w:val="uk-UA"/>
        </w:rPr>
        <w:t>оду з</w:t>
      </w:r>
      <w:r w:rsidR="00D57B0D" w:rsidRPr="00891248">
        <w:rPr>
          <w:sz w:val="28"/>
          <w:szCs w:val="28"/>
          <w:lang w:val="uk-UA"/>
        </w:rPr>
        <w:t xml:space="preserve"> обох методів </w:t>
      </w:r>
      <w:r w:rsidRPr="00891248">
        <w:rPr>
          <w:sz w:val="28"/>
          <w:szCs w:val="28"/>
          <w:lang w:val="uk-UA"/>
        </w:rPr>
        <w:t>у</w:t>
      </w:r>
      <w:r w:rsidR="00D57B0D" w:rsidRPr="00891248">
        <w:rPr>
          <w:sz w:val="28"/>
          <w:szCs w:val="28"/>
          <w:lang w:val="uk-UA"/>
        </w:rPr>
        <w:t xml:space="preserve"> єдиний кінцевий результат. Модель фону і поріг для </w:t>
      </w:r>
      <w:r w:rsidR="00765A7F" w:rsidRPr="00891248">
        <w:rPr>
          <w:sz w:val="28"/>
          <w:szCs w:val="28"/>
          <w:lang w:val="uk-UA"/>
        </w:rPr>
        <w:t xml:space="preserve">фільтра </w:t>
      </w:r>
      <w:r w:rsidR="00D57B0D" w:rsidRPr="00891248">
        <w:rPr>
          <w:sz w:val="28"/>
          <w:szCs w:val="28"/>
          <w:lang w:val="uk-UA"/>
        </w:rPr>
        <w:t>дисперсії не пристосов</w:t>
      </w:r>
      <w:r w:rsidR="00765A7F" w:rsidRPr="00891248">
        <w:rPr>
          <w:sz w:val="28"/>
          <w:szCs w:val="28"/>
          <w:lang w:val="uk-UA"/>
        </w:rPr>
        <w:t>уються</w:t>
      </w:r>
      <w:r w:rsidR="00D57B0D" w:rsidRPr="00891248">
        <w:rPr>
          <w:sz w:val="28"/>
          <w:szCs w:val="28"/>
          <w:lang w:val="uk-UA"/>
        </w:rPr>
        <w:t xml:space="preserve"> під час обробки, </w:t>
      </w:r>
      <w:r w:rsidR="00765A7F" w:rsidRPr="00891248">
        <w:rPr>
          <w:sz w:val="28"/>
          <w:szCs w:val="28"/>
          <w:lang w:val="uk-UA"/>
        </w:rPr>
        <w:t>у</w:t>
      </w:r>
      <w:r w:rsidR="00D57B0D" w:rsidRPr="00891248">
        <w:rPr>
          <w:sz w:val="28"/>
          <w:szCs w:val="28"/>
          <w:lang w:val="uk-UA"/>
        </w:rPr>
        <w:t xml:space="preserve"> той час як класифікатор і метод </w:t>
      </w:r>
      <w:r w:rsidR="00765A7F" w:rsidRPr="00891248">
        <w:rPr>
          <w:sz w:val="28"/>
          <w:szCs w:val="28"/>
          <w:lang w:val="uk-UA"/>
        </w:rPr>
        <w:t>узгодження шаблонів навчаються під час роботи</w:t>
      </w:r>
      <w:r w:rsidR="00D57B0D" w:rsidRPr="00891248">
        <w:rPr>
          <w:sz w:val="28"/>
          <w:szCs w:val="28"/>
          <w:lang w:val="uk-UA"/>
        </w:rPr>
        <w:t xml:space="preserve">. </w:t>
      </w:r>
      <w:r w:rsidR="00FA0A4B">
        <w:rPr>
          <w:sz w:val="28"/>
          <w:szCs w:val="28"/>
          <w:lang w:val="uk-UA"/>
        </w:rPr>
        <w:t xml:space="preserve">У роботі </w:t>
      </w:r>
      <w:r w:rsidR="003327D5">
        <w:rPr>
          <w:sz w:val="28"/>
          <w:szCs w:val="28"/>
          <w:lang w:val="uk-UA"/>
        </w:rPr>
        <w:t>вирішено</w:t>
      </w:r>
      <w:r w:rsidR="00D57B0D" w:rsidRPr="00891248">
        <w:rPr>
          <w:sz w:val="28"/>
          <w:szCs w:val="28"/>
          <w:lang w:val="uk-UA"/>
        </w:rPr>
        <w:t xml:space="preserve"> проблему оновлення шаблонів, </w:t>
      </w:r>
      <w:r w:rsidR="00FA0A4B">
        <w:rPr>
          <w:sz w:val="28"/>
          <w:szCs w:val="28"/>
          <w:lang w:val="uk-UA"/>
        </w:rPr>
        <w:t xml:space="preserve">за допомогою </w:t>
      </w:r>
      <w:r w:rsidR="00D57B0D" w:rsidRPr="00891248">
        <w:rPr>
          <w:sz w:val="28"/>
          <w:szCs w:val="28"/>
          <w:lang w:val="uk-UA"/>
        </w:rPr>
        <w:t>визнач</w:t>
      </w:r>
      <w:r w:rsidR="00FA0A4B">
        <w:rPr>
          <w:sz w:val="28"/>
          <w:szCs w:val="28"/>
          <w:lang w:val="uk-UA"/>
        </w:rPr>
        <w:t>ених</w:t>
      </w:r>
      <w:r w:rsidR="00D57B0D" w:rsidRPr="00891248">
        <w:rPr>
          <w:sz w:val="28"/>
          <w:szCs w:val="28"/>
          <w:lang w:val="uk-UA"/>
        </w:rPr>
        <w:t xml:space="preserve"> </w:t>
      </w:r>
      <w:r w:rsidR="00FA0A4B">
        <w:rPr>
          <w:sz w:val="28"/>
          <w:szCs w:val="28"/>
          <w:lang w:val="uk-UA"/>
        </w:rPr>
        <w:t>критерій</w:t>
      </w:r>
      <w:r w:rsidR="00D57B0D" w:rsidRPr="00891248">
        <w:rPr>
          <w:sz w:val="28"/>
          <w:szCs w:val="28"/>
          <w:lang w:val="uk-UA"/>
        </w:rPr>
        <w:t xml:space="preserve">, які повинні бути виконані для того, </w:t>
      </w:r>
      <w:r w:rsidR="00765A7F" w:rsidRPr="00891248">
        <w:rPr>
          <w:sz w:val="28"/>
          <w:szCs w:val="28"/>
          <w:lang w:val="uk-UA"/>
        </w:rPr>
        <w:t xml:space="preserve">щоб </w:t>
      </w:r>
      <w:r w:rsidR="00D57B0D" w:rsidRPr="00891248">
        <w:rPr>
          <w:sz w:val="28"/>
          <w:szCs w:val="28"/>
          <w:lang w:val="uk-UA"/>
        </w:rPr>
        <w:t>розглядати кінцевий результат, придатн</w:t>
      </w:r>
      <w:r w:rsidR="00765A7F" w:rsidRPr="00891248">
        <w:rPr>
          <w:sz w:val="28"/>
          <w:szCs w:val="28"/>
          <w:lang w:val="uk-UA"/>
        </w:rPr>
        <w:t>ий для</w:t>
      </w:r>
      <w:r w:rsidR="00D57B0D" w:rsidRPr="00891248">
        <w:rPr>
          <w:sz w:val="28"/>
          <w:szCs w:val="28"/>
          <w:lang w:val="uk-UA"/>
        </w:rPr>
        <w:t xml:space="preserve"> навчання. У процесі навчання, </w:t>
      </w:r>
      <w:r w:rsidR="00765A7F" w:rsidRPr="00891248">
        <w:rPr>
          <w:sz w:val="28"/>
          <w:szCs w:val="28"/>
          <w:lang w:val="uk-UA"/>
        </w:rPr>
        <w:t>проводи</w:t>
      </w:r>
      <w:r w:rsidR="00FA0A4B">
        <w:rPr>
          <w:sz w:val="28"/>
          <w:szCs w:val="28"/>
          <w:lang w:val="uk-UA"/>
        </w:rPr>
        <w:t>ться</w:t>
      </w:r>
      <w:r w:rsidR="00765A7F" w:rsidRPr="00891248">
        <w:rPr>
          <w:sz w:val="28"/>
          <w:szCs w:val="28"/>
          <w:lang w:val="uk-UA"/>
        </w:rPr>
        <w:t xml:space="preserve"> два обмеження для P/N-навчання</w:t>
      </w:r>
      <w:r w:rsidR="00D57B0D" w:rsidRPr="00891248">
        <w:rPr>
          <w:sz w:val="28"/>
          <w:szCs w:val="28"/>
          <w:lang w:val="uk-UA"/>
        </w:rPr>
        <w:t>[27]. Перш</w:t>
      </w:r>
      <w:r w:rsidR="00765A7F" w:rsidRPr="00891248">
        <w:rPr>
          <w:sz w:val="28"/>
          <w:szCs w:val="28"/>
          <w:lang w:val="uk-UA"/>
        </w:rPr>
        <w:t>е</w:t>
      </w:r>
      <w:r w:rsidR="00D57B0D" w:rsidRPr="00891248">
        <w:rPr>
          <w:sz w:val="28"/>
          <w:szCs w:val="28"/>
          <w:lang w:val="uk-UA"/>
        </w:rPr>
        <w:t xml:space="preserve"> обмеження вимагає, щоб всі ділянки в безпосередній близькості від </w:t>
      </w:r>
      <w:r w:rsidR="00765A7F" w:rsidRPr="00891248">
        <w:rPr>
          <w:sz w:val="28"/>
          <w:szCs w:val="28"/>
          <w:lang w:val="uk-UA"/>
        </w:rPr>
        <w:t>о</w:t>
      </w:r>
      <w:r w:rsidR="00D57B0D" w:rsidRPr="00891248">
        <w:rPr>
          <w:sz w:val="28"/>
          <w:szCs w:val="28"/>
          <w:lang w:val="uk-UA"/>
        </w:rPr>
        <w:t>статочн</w:t>
      </w:r>
      <w:r w:rsidR="00765A7F" w:rsidRPr="00891248">
        <w:rPr>
          <w:sz w:val="28"/>
          <w:szCs w:val="28"/>
          <w:lang w:val="uk-UA"/>
        </w:rPr>
        <w:t>ого</w:t>
      </w:r>
      <w:r w:rsidR="00D57B0D" w:rsidRPr="00891248">
        <w:rPr>
          <w:sz w:val="28"/>
          <w:szCs w:val="28"/>
          <w:lang w:val="uk-UA"/>
        </w:rPr>
        <w:t xml:space="preserve"> результат</w:t>
      </w:r>
      <w:r w:rsidR="00765A7F" w:rsidRPr="00891248">
        <w:rPr>
          <w:sz w:val="28"/>
          <w:szCs w:val="28"/>
          <w:lang w:val="uk-UA"/>
        </w:rPr>
        <w:t>у</w:t>
      </w:r>
      <w:r w:rsidR="00D57B0D" w:rsidRPr="00891248">
        <w:rPr>
          <w:sz w:val="28"/>
          <w:szCs w:val="28"/>
          <w:lang w:val="uk-UA"/>
        </w:rPr>
        <w:t xml:space="preserve"> бу</w:t>
      </w:r>
      <w:r w:rsidR="00765A7F" w:rsidRPr="00891248">
        <w:rPr>
          <w:sz w:val="28"/>
          <w:szCs w:val="28"/>
          <w:lang w:val="uk-UA"/>
        </w:rPr>
        <w:t>л</w:t>
      </w:r>
      <w:r w:rsidR="00D57B0D" w:rsidRPr="00891248">
        <w:rPr>
          <w:sz w:val="28"/>
          <w:szCs w:val="28"/>
          <w:lang w:val="uk-UA"/>
        </w:rPr>
        <w:t>и класифіковани</w:t>
      </w:r>
      <w:r w:rsidR="00765A7F" w:rsidRPr="00891248">
        <w:rPr>
          <w:sz w:val="28"/>
          <w:szCs w:val="28"/>
          <w:lang w:val="uk-UA"/>
        </w:rPr>
        <w:t>ми</w:t>
      </w:r>
      <w:r w:rsidR="00D57B0D" w:rsidRPr="00891248">
        <w:rPr>
          <w:sz w:val="28"/>
          <w:szCs w:val="28"/>
          <w:lang w:val="uk-UA"/>
        </w:rPr>
        <w:t xml:space="preserve"> позитивно детектором об'єкта. Друге обмеження вимагає</w:t>
      </w:r>
      <w:r w:rsidR="00765A7F" w:rsidRPr="00891248">
        <w:rPr>
          <w:sz w:val="28"/>
          <w:szCs w:val="28"/>
          <w:lang w:val="uk-UA"/>
        </w:rPr>
        <w:t>,</w:t>
      </w:r>
      <w:r w:rsidR="00D57B0D" w:rsidRPr="00891248">
        <w:rPr>
          <w:sz w:val="28"/>
          <w:szCs w:val="28"/>
          <w:lang w:val="uk-UA"/>
        </w:rPr>
        <w:t xml:space="preserve"> що</w:t>
      </w:r>
      <w:r w:rsidR="00765A7F" w:rsidRPr="00891248">
        <w:rPr>
          <w:sz w:val="28"/>
          <w:szCs w:val="28"/>
          <w:lang w:val="uk-UA"/>
        </w:rPr>
        <w:t>б</w:t>
      </w:r>
      <w:r w:rsidR="00D57B0D" w:rsidRPr="00891248">
        <w:rPr>
          <w:sz w:val="28"/>
          <w:szCs w:val="28"/>
          <w:lang w:val="uk-UA"/>
        </w:rPr>
        <w:t xml:space="preserve"> всі інші ділянки </w:t>
      </w:r>
      <w:r w:rsidR="00765A7F" w:rsidRPr="00891248">
        <w:rPr>
          <w:sz w:val="28"/>
          <w:szCs w:val="28"/>
          <w:lang w:val="uk-UA"/>
        </w:rPr>
        <w:t>бул</w:t>
      </w:r>
      <w:r w:rsidR="00D57B0D" w:rsidRPr="00891248">
        <w:rPr>
          <w:sz w:val="28"/>
          <w:szCs w:val="28"/>
          <w:lang w:val="uk-UA"/>
        </w:rPr>
        <w:t xml:space="preserve">и класифіковані негативно детектором об'єкта. </w:t>
      </w:r>
    </w:p>
    <w:p w:rsidR="00DE3E49" w:rsidRPr="00891248" w:rsidRDefault="00DE3E49" w:rsidP="0075355C">
      <w:pPr>
        <w:spacing w:line="360" w:lineRule="auto"/>
        <w:ind w:firstLine="630"/>
        <w:rPr>
          <w:sz w:val="28"/>
          <w:szCs w:val="28"/>
          <w:lang w:val="uk-UA"/>
        </w:rPr>
      </w:pPr>
    </w:p>
    <w:p w:rsidR="00DE3E49" w:rsidRPr="00891248" w:rsidRDefault="00DE3E49" w:rsidP="0075355C">
      <w:pPr>
        <w:spacing w:line="360" w:lineRule="auto"/>
        <w:ind w:firstLine="630"/>
        <w:rPr>
          <w:sz w:val="28"/>
          <w:szCs w:val="28"/>
          <w:lang w:val="uk-UA"/>
        </w:rPr>
      </w:pPr>
    </w:p>
    <w:p w:rsidR="00DE3E49" w:rsidRPr="00891248" w:rsidRDefault="00DE3E49" w:rsidP="0075355C">
      <w:pPr>
        <w:spacing w:line="360" w:lineRule="auto"/>
        <w:ind w:firstLine="630"/>
        <w:rPr>
          <w:sz w:val="28"/>
          <w:szCs w:val="28"/>
          <w:lang w:val="uk-UA"/>
        </w:rPr>
      </w:pPr>
    </w:p>
    <w:p w:rsidR="0032589B" w:rsidRPr="00891248" w:rsidRDefault="00765A7F" w:rsidP="0075355C">
      <w:pPr>
        <w:pStyle w:val="Heading3"/>
        <w:numPr>
          <w:ilvl w:val="0"/>
          <w:numId w:val="54"/>
        </w:numPr>
        <w:shd w:val="clear" w:color="auto" w:fill="FFFFFF"/>
        <w:tabs>
          <w:tab w:val="left" w:pos="990"/>
          <w:tab w:val="left" w:pos="1260"/>
          <w:tab w:val="left" w:pos="1440"/>
        </w:tabs>
        <w:spacing w:before="0" w:beforeAutospacing="0" w:after="240" w:afterAutospacing="0" w:line="360" w:lineRule="auto"/>
        <w:ind w:left="1710" w:hanging="1350"/>
        <w:rPr>
          <w:szCs w:val="28"/>
          <w:lang w:val="uk-UA" w:eastAsia="ru-RU"/>
        </w:rPr>
      </w:pPr>
      <w:bookmarkStart w:id="332" w:name="_Toc453446569"/>
      <w:r w:rsidRPr="00891248">
        <w:rPr>
          <w:szCs w:val="28"/>
          <w:lang w:val="uk-UA" w:eastAsia="ru-RU"/>
        </w:rPr>
        <w:lastRenderedPageBreak/>
        <w:t>Поєднання</w:t>
      </w:r>
      <w:r w:rsidR="0032589B" w:rsidRPr="00A12D06">
        <w:rPr>
          <w:szCs w:val="28"/>
          <w:lang w:val="uk-UA"/>
        </w:rPr>
        <w:t xml:space="preserve"> </w:t>
      </w:r>
      <w:r w:rsidR="003C3DD0" w:rsidRPr="00A12D06">
        <w:rPr>
          <w:szCs w:val="28"/>
          <w:lang w:val="uk-UA"/>
        </w:rPr>
        <w:t>результатів</w:t>
      </w:r>
      <w:bookmarkEnd w:id="332"/>
    </w:p>
    <w:p w:rsidR="00046E8E" w:rsidRPr="00891248" w:rsidRDefault="00DE3E49" w:rsidP="0075355C">
      <w:pPr>
        <w:spacing w:line="360" w:lineRule="auto"/>
        <w:ind w:firstLine="630"/>
        <w:rPr>
          <w:sz w:val="28"/>
          <w:szCs w:val="28"/>
          <w:lang w:val="uk-UA"/>
        </w:rPr>
      </w:pPr>
      <w:r w:rsidRPr="00891248">
        <w:rPr>
          <w:sz w:val="28"/>
          <w:szCs w:val="28"/>
          <w:lang w:val="uk-UA"/>
        </w:rPr>
        <w:t xml:space="preserve">На рис. 3.16 </w:t>
      </w:r>
      <w:r w:rsidR="00CB68DC" w:rsidRPr="00891248">
        <w:rPr>
          <w:sz w:val="28"/>
          <w:szCs w:val="28"/>
          <w:lang w:val="uk-UA"/>
        </w:rPr>
        <w:t>продемонстрована</w:t>
      </w:r>
      <w:r w:rsidRPr="00891248">
        <w:rPr>
          <w:sz w:val="28"/>
          <w:szCs w:val="28"/>
          <w:lang w:val="uk-UA"/>
        </w:rPr>
        <w:t xml:space="preserve"> </w:t>
      </w:r>
      <w:r w:rsidR="00D45E75">
        <w:rPr>
          <w:sz w:val="28"/>
          <w:szCs w:val="28"/>
          <w:lang w:val="uk-UA"/>
        </w:rPr>
        <w:t xml:space="preserve">роботу </w:t>
      </w:r>
      <w:r w:rsidRPr="00891248">
        <w:rPr>
          <w:sz w:val="28"/>
          <w:szCs w:val="28"/>
          <w:lang w:val="uk-UA"/>
        </w:rPr>
        <w:t>алгоритм</w:t>
      </w:r>
      <w:r w:rsidR="00CB68DC" w:rsidRPr="00891248">
        <w:rPr>
          <w:sz w:val="28"/>
          <w:szCs w:val="28"/>
          <w:lang w:val="uk-UA"/>
        </w:rPr>
        <w:t>у</w:t>
      </w:r>
      <w:r w:rsidRPr="00891248">
        <w:rPr>
          <w:sz w:val="28"/>
          <w:szCs w:val="28"/>
          <w:lang w:val="uk-UA"/>
        </w:rPr>
        <w:t xml:space="preserve"> для поєднання </w:t>
      </w:r>
      <w:r w:rsidR="00CB68DC" w:rsidRPr="00891248">
        <w:rPr>
          <w:sz w:val="28"/>
          <w:szCs w:val="28"/>
          <w:lang w:val="uk-UA"/>
        </w:rPr>
        <w:t>результатів</w:t>
      </w:r>
      <w:r w:rsidRPr="00891248">
        <w:rPr>
          <w:sz w:val="28"/>
          <w:szCs w:val="28"/>
          <w:lang w:val="uk-UA"/>
        </w:rPr>
        <w:t xml:space="preserve"> рекурсивного трекером та </w:t>
      </w:r>
      <w:r w:rsidR="00CB68DC" w:rsidRPr="00891248">
        <w:rPr>
          <w:sz w:val="28"/>
          <w:szCs w:val="28"/>
          <w:lang w:val="uk-UA"/>
        </w:rPr>
        <w:t>виявлено</w:t>
      </w:r>
      <w:r w:rsidRPr="00891248">
        <w:rPr>
          <w:sz w:val="28"/>
          <w:szCs w:val="28"/>
          <w:lang w:val="uk-UA"/>
        </w:rPr>
        <w:t xml:space="preserve"> об’єкта </w:t>
      </w:r>
      <m:oMath>
        <m:sSub>
          <m:sSubPr>
            <m:ctrlPr>
              <w:rPr>
                <w:rFonts w:ascii="Cambria Math" w:hAnsi="Cambria Math"/>
                <w:i/>
                <w:sz w:val="28"/>
                <w:szCs w:val="28"/>
                <w:lang w:val="uk-UA"/>
              </w:rPr>
            </m:ctrlPr>
          </m:sSubPr>
          <m:e>
            <m:r>
              <w:rPr>
                <w:rFonts w:ascii="Cambria Math" w:hAnsi="Cambria Math"/>
                <w:sz w:val="28"/>
                <w:szCs w:val="28"/>
                <w:lang w:val="uk-UA"/>
                <w:rPrChange w:id="333" w:author="ASD" w:date="2016-06-09T16:59:00Z">
                  <w:rPr>
                    <w:rFonts w:ascii="Cambria Math" w:hAnsi="Cambria Math"/>
                    <w:sz w:val="28"/>
                    <w:szCs w:val="28"/>
                    <w:lang w:val="en-US"/>
                  </w:rPr>
                </w:rPrChange>
              </w:rPr>
              <m:t>D</m:t>
            </m:r>
          </m:e>
          <m:sub>
            <m:r>
              <w:rPr>
                <w:rFonts w:ascii="Cambria Math" w:hAnsi="Cambria Math"/>
                <w:sz w:val="28"/>
                <w:szCs w:val="28"/>
                <w:lang w:val="uk-UA"/>
              </w:rPr>
              <m:t>t</m:t>
            </m:r>
          </m:sub>
        </m:sSub>
      </m:oMath>
      <w:r w:rsidRPr="00891248">
        <w:rPr>
          <w:sz w:val="28"/>
          <w:szCs w:val="28"/>
          <w:lang w:val="uk-UA"/>
        </w:rPr>
        <w:t xml:space="preserve"> у кінцевому результаті </w:t>
      </w:r>
      <m:oMath>
        <m:sSub>
          <m:sSubPr>
            <m:ctrlPr>
              <w:rPr>
                <w:rFonts w:ascii="Cambria Math" w:hAnsi="Cambria Math"/>
                <w:i/>
                <w:sz w:val="28"/>
                <w:szCs w:val="28"/>
                <w:lang w:val="uk-UA"/>
              </w:rPr>
            </m:ctrlPr>
          </m:sSubPr>
          <m:e>
            <m:r>
              <w:rPr>
                <w:rFonts w:ascii="Cambria Math" w:hAnsi="Cambria Math"/>
                <w:sz w:val="28"/>
                <w:szCs w:val="28"/>
                <w:lang w:val="uk-UA"/>
                <w:rPrChange w:id="334" w:author="ASD" w:date="2016-06-09T16:59:00Z">
                  <w:rPr>
                    <w:rFonts w:ascii="Cambria Math" w:hAnsi="Cambria Math"/>
                    <w:sz w:val="28"/>
                    <w:szCs w:val="28"/>
                    <w:lang w:val="en-US"/>
                  </w:rPr>
                </w:rPrChange>
              </w:rPr>
              <m:t>B</m:t>
            </m:r>
          </m:e>
          <m:sub>
            <m:r>
              <w:rPr>
                <w:rFonts w:ascii="Cambria Math" w:hAnsi="Cambria Math"/>
                <w:sz w:val="28"/>
                <w:szCs w:val="28"/>
                <w:lang w:val="uk-UA"/>
              </w:rPr>
              <m:t>t</m:t>
            </m:r>
          </m:sub>
        </m:sSub>
        <m:r>
          <w:rPr>
            <w:rFonts w:ascii="Cambria Math" w:hAnsi="Cambria Math"/>
            <w:sz w:val="28"/>
            <w:szCs w:val="28"/>
            <w:lang w:val="uk-UA"/>
          </w:rPr>
          <m:t xml:space="preserve">. </m:t>
        </m:r>
      </m:oMath>
      <w:r w:rsidRPr="00891248">
        <w:rPr>
          <w:sz w:val="28"/>
          <w:szCs w:val="28"/>
          <w:lang w:val="uk-UA"/>
        </w:rPr>
        <w:t xml:space="preserve">Рішення базується на кількості виявлень та впевненості в їх значенні </w:t>
      </w:r>
      <m:oMath>
        <m:sSubSup>
          <m:sSubSupPr>
            <m:ctrlPr>
              <w:rPr>
                <w:rFonts w:ascii="Cambria Math" w:hAnsi="Cambria Math"/>
                <w:i/>
                <w:sz w:val="28"/>
                <w:szCs w:val="28"/>
                <w:lang w:val="uk-UA"/>
              </w:rPr>
            </m:ctrlPr>
          </m:sSubSupPr>
          <m:e>
            <m:r>
              <w:rPr>
                <w:rFonts w:ascii="Cambria Math" w:hAnsi="Cambria Math"/>
                <w:sz w:val="28"/>
                <w:szCs w:val="28"/>
                <w:lang w:val="uk-UA"/>
                <w:rPrChange w:id="335" w:author="ASD" w:date="2016-06-09T16:59:00Z">
                  <w:rPr>
                    <w:rFonts w:ascii="Cambria Math" w:hAnsi="Cambria Math"/>
                    <w:sz w:val="28"/>
                    <w:szCs w:val="28"/>
                    <w:lang w:val="en-US"/>
                  </w:rPr>
                </w:rPrChange>
              </w:rPr>
              <m:t>p</m:t>
            </m:r>
          </m:e>
          <m:sub>
            <m:sSub>
              <m:sSubPr>
                <m:ctrlPr>
                  <w:rPr>
                    <w:rFonts w:ascii="Cambria Math" w:hAnsi="Cambria Math"/>
                    <w:i/>
                    <w:sz w:val="28"/>
                    <w:szCs w:val="28"/>
                    <w:lang w:val="uk-UA"/>
                  </w:rPr>
                </m:ctrlPr>
              </m:sSubPr>
              <m:e>
                <m:r>
                  <w:rPr>
                    <w:rFonts w:ascii="Cambria Math" w:hAnsi="Cambria Math"/>
                    <w:sz w:val="28"/>
                    <w:szCs w:val="28"/>
                    <w:lang w:val="uk-UA"/>
                  </w:rPr>
                  <m:t>D</m:t>
                </m:r>
              </m:e>
              <m:sub>
                <m:r>
                  <w:rPr>
                    <w:rFonts w:ascii="Cambria Math" w:hAnsi="Cambria Math"/>
                    <w:sz w:val="28"/>
                    <w:szCs w:val="28"/>
                    <w:lang w:val="uk-UA"/>
                  </w:rPr>
                  <m:t>t</m:t>
                </m:r>
              </m:sub>
            </m:sSub>
          </m:sub>
          <m:sup>
            <m:r>
              <w:rPr>
                <w:rFonts w:ascii="Cambria Math" w:hAnsi="Cambria Math"/>
                <w:sz w:val="28"/>
                <w:szCs w:val="28"/>
                <w:lang w:val="uk-UA"/>
              </w:rPr>
              <m:t>+</m:t>
            </m:r>
          </m:sup>
        </m:sSubSup>
      </m:oMath>
      <w:r w:rsidRPr="00891248">
        <w:rPr>
          <w:sz w:val="28"/>
          <w:szCs w:val="28"/>
          <w:lang w:val="uk-UA"/>
        </w:rPr>
        <w:t xml:space="preserve"> і на довірі до результату відстеження </w:t>
      </w:r>
      <m:oMath>
        <m:sSubSup>
          <m:sSubSupPr>
            <m:ctrlPr>
              <w:rPr>
                <w:rFonts w:ascii="Cambria Math" w:hAnsi="Cambria Math"/>
                <w:i/>
                <w:sz w:val="28"/>
                <w:szCs w:val="28"/>
                <w:lang w:val="uk-UA"/>
              </w:rPr>
            </m:ctrlPr>
          </m:sSubSupPr>
          <m:e>
            <m:r>
              <w:rPr>
                <w:rFonts w:ascii="Cambria Math" w:hAnsi="Cambria Math"/>
                <w:sz w:val="28"/>
                <w:szCs w:val="28"/>
                <w:lang w:val="uk-UA"/>
                <w:rPrChange w:id="336" w:author="ASD" w:date="2016-06-09T16:59:00Z">
                  <w:rPr>
                    <w:rFonts w:ascii="Cambria Math" w:hAnsi="Cambria Math"/>
                    <w:sz w:val="28"/>
                    <w:szCs w:val="28"/>
                    <w:lang w:val="en-US"/>
                  </w:rPr>
                </w:rPrChange>
              </w:rPr>
              <m:t>p</m:t>
            </m:r>
          </m:e>
          <m:sub>
            <m:sSub>
              <m:sSubPr>
                <m:ctrlPr>
                  <w:rPr>
                    <w:rFonts w:ascii="Cambria Math" w:hAnsi="Cambria Math"/>
                    <w:i/>
                    <w:sz w:val="28"/>
                    <w:szCs w:val="28"/>
                    <w:lang w:val="uk-UA"/>
                  </w:rPr>
                </m:ctrlPr>
              </m:sSubPr>
              <m:e>
                <m:r>
                  <w:rPr>
                    <w:rFonts w:ascii="Cambria Math" w:hAnsi="Cambria Math"/>
                    <w:sz w:val="28"/>
                    <w:szCs w:val="28"/>
                    <w:lang w:val="uk-UA"/>
                  </w:rPr>
                  <m:t>R</m:t>
                </m:r>
              </m:e>
              <m:sub>
                <m:r>
                  <w:rPr>
                    <w:rFonts w:ascii="Cambria Math" w:hAnsi="Cambria Math"/>
                    <w:sz w:val="28"/>
                    <w:szCs w:val="28"/>
                    <w:lang w:val="uk-UA"/>
                  </w:rPr>
                  <m:t>t</m:t>
                </m:r>
              </m:sub>
            </m:sSub>
          </m:sub>
          <m:sup>
            <m:r>
              <w:rPr>
                <w:rFonts w:ascii="Cambria Math" w:hAnsi="Cambria Math"/>
                <w:sz w:val="28"/>
                <w:szCs w:val="28"/>
                <w:lang w:val="uk-UA"/>
              </w:rPr>
              <m:t>+</m:t>
            </m:r>
          </m:sup>
        </m:sSubSup>
      </m:oMath>
      <w:r w:rsidRPr="00891248">
        <w:rPr>
          <w:sz w:val="28"/>
          <w:szCs w:val="28"/>
          <w:lang w:val="uk-UA"/>
        </w:rPr>
        <w:t>. Останню отримують шляхом запуску методу узгодження шаблону на результат відстеження. Якщо детектор дає рівно один результат з упевненістю вище, ніж результат від рекурсивного трекера, то відгук</w:t>
      </w:r>
      <w:r w:rsidR="00046E8E" w:rsidRPr="00891248">
        <w:rPr>
          <w:sz w:val="28"/>
          <w:szCs w:val="28"/>
          <w:lang w:val="uk-UA"/>
        </w:rPr>
        <w:t xml:space="preserve"> </w:t>
      </w:r>
      <w:r w:rsidRPr="00891248">
        <w:rPr>
          <w:sz w:val="28"/>
          <w:szCs w:val="28"/>
          <w:lang w:val="uk-UA"/>
        </w:rPr>
        <w:t>детектор</w:t>
      </w:r>
      <w:r w:rsidR="00046E8E" w:rsidRPr="00891248">
        <w:rPr>
          <w:sz w:val="28"/>
          <w:szCs w:val="28"/>
          <w:lang w:val="uk-UA"/>
        </w:rPr>
        <w:t>а</w:t>
      </w:r>
      <w:r w:rsidRPr="00891248">
        <w:rPr>
          <w:sz w:val="28"/>
          <w:szCs w:val="28"/>
          <w:lang w:val="uk-UA"/>
        </w:rPr>
        <w:t xml:space="preserve"> присвоюється кінцев</w:t>
      </w:r>
      <w:r w:rsidR="00046E8E" w:rsidRPr="00891248">
        <w:rPr>
          <w:sz w:val="28"/>
          <w:szCs w:val="28"/>
          <w:lang w:val="uk-UA"/>
        </w:rPr>
        <w:t>ому</w:t>
      </w:r>
      <w:r w:rsidRPr="00891248">
        <w:rPr>
          <w:sz w:val="28"/>
          <w:szCs w:val="28"/>
          <w:lang w:val="uk-UA"/>
        </w:rPr>
        <w:t xml:space="preserve"> результат</w:t>
      </w:r>
      <w:r w:rsidR="00046E8E" w:rsidRPr="00891248">
        <w:rPr>
          <w:sz w:val="28"/>
          <w:szCs w:val="28"/>
          <w:lang w:val="uk-UA"/>
        </w:rPr>
        <w:t xml:space="preserve">у. </w:t>
      </w:r>
      <w:r w:rsidRPr="00891248">
        <w:rPr>
          <w:sz w:val="28"/>
          <w:szCs w:val="28"/>
          <w:lang w:val="uk-UA"/>
        </w:rPr>
        <w:t xml:space="preserve">Це відповідає </w:t>
      </w:r>
      <w:r w:rsidR="00CB68DC" w:rsidRPr="00891248">
        <w:rPr>
          <w:sz w:val="28"/>
          <w:szCs w:val="28"/>
          <w:lang w:val="uk-UA"/>
        </w:rPr>
        <w:t>пере ініціалізація</w:t>
      </w:r>
      <w:r w:rsidRPr="00891248">
        <w:rPr>
          <w:sz w:val="28"/>
          <w:szCs w:val="28"/>
          <w:lang w:val="uk-UA"/>
        </w:rPr>
        <w:t xml:space="preserve"> рекурсивного трекера. Якщо рекурсивний трекер </w:t>
      </w:r>
      <w:r w:rsidR="00046E8E" w:rsidRPr="00891248">
        <w:rPr>
          <w:sz w:val="28"/>
          <w:szCs w:val="28"/>
          <w:lang w:val="uk-UA"/>
        </w:rPr>
        <w:t>повертає</w:t>
      </w:r>
      <w:r w:rsidRPr="00891248">
        <w:rPr>
          <w:sz w:val="28"/>
          <w:szCs w:val="28"/>
          <w:lang w:val="uk-UA"/>
        </w:rPr>
        <w:t xml:space="preserve"> результат і повторно не ініціалізован</w:t>
      </w:r>
      <w:r w:rsidR="00046E8E" w:rsidRPr="00891248">
        <w:rPr>
          <w:sz w:val="28"/>
          <w:szCs w:val="28"/>
          <w:lang w:val="uk-UA"/>
        </w:rPr>
        <w:t>ий</w:t>
      </w:r>
      <w:r w:rsidRPr="00891248">
        <w:rPr>
          <w:sz w:val="28"/>
          <w:szCs w:val="28"/>
          <w:lang w:val="uk-UA"/>
        </w:rPr>
        <w:t xml:space="preserve"> за допомогою детектора, </w:t>
      </w:r>
      <w:r w:rsidR="00046E8E" w:rsidRPr="00891248">
        <w:rPr>
          <w:sz w:val="28"/>
          <w:szCs w:val="28"/>
          <w:lang w:val="uk-UA"/>
        </w:rPr>
        <w:t>оскільки</w:t>
      </w:r>
      <w:r w:rsidRPr="00891248">
        <w:rPr>
          <w:sz w:val="28"/>
          <w:szCs w:val="28"/>
          <w:lang w:val="uk-UA"/>
        </w:rPr>
        <w:t xml:space="preserve"> існує більше одного виявлення або існує рівно од</w:t>
      </w:r>
      <w:r w:rsidR="00046E8E" w:rsidRPr="00891248">
        <w:rPr>
          <w:sz w:val="28"/>
          <w:szCs w:val="28"/>
          <w:lang w:val="uk-UA"/>
        </w:rPr>
        <w:t>не</w:t>
      </w:r>
      <w:r w:rsidRPr="00891248">
        <w:rPr>
          <w:sz w:val="28"/>
          <w:szCs w:val="28"/>
          <w:lang w:val="uk-UA"/>
        </w:rPr>
        <w:t xml:space="preserve"> виявлення, як</w:t>
      </w:r>
      <w:r w:rsidR="00046E8E" w:rsidRPr="00891248">
        <w:rPr>
          <w:sz w:val="28"/>
          <w:szCs w:val="28"/>
          <w:lang w:val="uk-UA"/>
        </w:rPr>
        <w:t>е має мітку впевненості</w:t>
      </w:r>
      <w:r w:rsidRPr="00891248">
        <w:rPr>
          <w:sz w:val="28"/>
          <w:szCs w:val="28"/>
          <w:lang w:val="uk-UA"/>
        </w:rPr>
        <w:t xml:space="preserve"> менш</w:t>
      </w:r>
      <w:r w:rsidR="00046E8E" w:rsidRPr="00891248">
        <w:rPr>
          <w:sz w:val="28"/>
          <w:szCs w:val="28"/>
          <w:lang w:val="uk-UA"/>
        </w:rPr>
        <w:t>у</w:t>
      </w:r>
      <w:r w:rsidRPr="00891248">
        <w:rPr>
          <w:sz w:val="28"/>
          <w:szCs w:val="28"/>
          <w:lang w:val="uk-UA"/>
        </w:rPr>
        <w:t xml:space="preserve"> ніж </w:t>
      </w:r>
      <w:r w:rsidR="00046E8E" w:rsidRPr="00891248">
        <w:rPr>
          <w:sz w:val="28"/>
          <w:szCs w:val="28"/>
          <w:lang w:val="uk-UA"/>
        </w:rPr>
        <w:t>відстужувальний об’єкт</w:t>
      </w:r>
      <w:r w:rsidRPr="00891248">
        <w:rPr>
          <w:sz w:val="28"/>
          <w:szCs w:val="28"/>
          <w:lang w:val="uk-UA"/>
        </w:rPr>
        <w:t>, результатом рекурсивної стеження призначається остаточн</w:t>
      </w:r>
      <w:r w:rsidR="00046E8E" w:rsidRPr="00891248">
        <w:rPr>
          <w:sz w:val="28"/>
          <w:szCs w:val="28"/>
          <w:lang w:val="uk-UA"/>
        </w:rPr>
        <w:t xml:space="preserve">ий результат. </w:t>
      </w:r>
      <w:r w:rsidRPr="00891248">
        <w:rPr>
          <w:sz w:val="28"/>
          <w:szCs w:val="28"/>
          <w:lang w:val="uk-UA"/>
        </w:rPr>
        <w:t>У всіх інших випадках кінцевий</w:t>
      </w:r>
      <w:r w:rsidR="00046E8E" w:rsidRPr="00891248">
        <w:rPr>
          <w:sz w:val="28"/>
          <w:szCs w:val="28"/>
          <w:lang w:val="uk-UA"/>
        </w:rPr>
        <w:t xml:space="preserve"> результат залишається порожнім</w:t>
      </w:r>
      <w:r w:rsidRPr="00891248">
        <w:rPr>
          <w:sz w:val="28"/>
          <w:szCs w:val="28"/>
          <w:lang w:val="uk-UA"/>
        </w:rPr>
        <w:t xml:space="preserve">, що свідчить про те, що об'єкт не видно в поточному кадрі. </w:t>
      </w:r>
    </w:p>
    <w:p w:rsidR="0080096F" w:rsidRPr="00891248" w:rsidRDefault="00FA0A4B" w:rsidP="0075355C">
      <w:pPr>
        <w:spacing w:line="360" w:lineRule="auto"/>
        <w:ind w:firstLine="630"/>
        <w:rPr>
          <w:sz w:val="28"/>
          <w:szCs w:val="28"/>
          <w:lang w:val="uk-UA"/>
          <w:rPrChange w:id="337" w:author="ASD" w:date="2016-06-09T16:59:00Z">
            <w:rPr/>
          </w:rPrChange>
        </w:rPr>
      </w:pPr>
      <w:r>
        <w:rPr>
          <w:sz w:val="28"/>
          <w:szCs w:val="28"/>
          <w:lang w:val="uk-UA"/>
        </w:rPr>
        <w:t>У роботі</w:t>
      </w:r>
      <w:r w:rsidR="00DE3E49" w:rsidRPr="00891248">
        <w:rPr>
          <w:sz w:val="28"/>
          <w:szCs w:val="28"/>
          <w:lang w:val="uk-UA"/>
        </w:rPr>
        <w:t xml:space="preserve"> використовує</w:t>
      </w:r>
      <w:r>
        <w:rPr>
          <w:sz w:val="28"/>
          <w:szCs w:val="28"/>
          <w:lang w:val="uk-UA"/>
        </w:rPr>
        <w:t>ться</w:t>
      </w:r>
      <w:r w:rsidR="00DE3E49" w:rsidRPr="00891248">
        <w:rPr>
          <w:sz w:val="28"/>
          <w:szCs w:val="28"/>
          <w:lang w:val="uk-UA"/>
        </w:rPr>
        <w:t xml:space="preserve"> предикат</w:t>
      </w:r>
      <w:r w:rsidR="00046E8E" w:rsidRPr="00891248">
        <w:rPr>
          <w:sz w:val="28"/>
          <w:szCs w:val="28"/>
          <w:lang w:val="uk-UA"/>
        </w:rPr>
        <w:t xml:space="preserve"> </w:t>
      </w:r>
      <m:oMath>
        <m:r>
          <w:rPr>
            <w:rFonts w:ascii="Cambria Math" w:hAnsi="Cambria Math"/>
            <w:sz w:val="28"/>
            <w:szCs w:val="28"/>
            <w:lang w:val="uk-UA"/>
            <w:rPrChange w:id="338" w:author="ASD" w:date="2016-06-09T16:59:00Z">
              <w:rPr>
                <w:rFonts w:ascii="Cambria Math" w:hAnsi="Cambria Math"/>
                <w:sz w:val="28"/>
                <w:szCs w:val="28"/>
              </w:rPr>
            </w:rPrChange>
          </w:rPr>
          <m:t>valid(</m:t>
        </m:r>
        <m:sSub>
          <m:sSubPr>
            <m:ctrlPr>
              <w:rPr>
                <w:rFonts w:ascii="Cambria Math" w:hAnsi="Cambria Math"/>
                <w:i/>
                <w:sz w:val="28"/>
                <w:szCs w:val="28"/>
                <w:lang w:val="uk-UA"/>
              </w:rPr>
            </m:ctrlPr>
          </m:sSubPr>
          <m:e>
            <m:r>
              <w:rPr>
                <w:rFonts w:ascii="Cambria Math" w:hAnsi="Cambria Math"/>
                <w:sz w:val="28"/>
                <w:szCs w:val="28"/>
                <w:lang w:val="uk-UA"/>
                <w:rPrChange w:id="339" w:author="ASD" w:date="2016-06-09T16:59:00Z">
                  <w:rPr>
                    <w:rFonts w:ascii="Cambria Math" w:hAnsi="Cambria Math"/>
                    <w:sz w:val="28"/>
                    <w:szCs w:val="28"/>
                    <w:lang w:val="en-US"/>
                  </w:rPr>
                </w:rPrChange>
              </w:rPr>
              <m:t>B</m:t>
            </m:r>
          </m:e>
          <m:sub>
            <m:r>
              <w:rPr>
                <w:rFonts w:ascii="Cambria Math" w:hAnsi="Cambria Math"/>
                <w:sz w:val="28"/>
                <w:szCs w:val="28"/>
                <w:lang w:val="uk-UA"/>
              </w:rPr>
              <m:t>t</m:t>
            </m:r>
          </m:sub>
        </m:sSub>
        <m:r>
          <w:rPr>
            <w:rFonts w:ascii="Cambria Math" w:hAnsi="Cambria Math"/>
            <w:sz w:val="28"/>
            <w:szCs w:val="28"/>
            <w:lang w:val="uk-UA"/>
          </w:rPr>
          <m:t>)</m:t>
        </m:r>
      </m:oMath>
      <w:r w:rsidR="00DE3E49" w:rsidRPr="00891248">
        <w:rPr>
          <w:sz w:val="28"/>
          <w:szCs w:val="28"/>
          <w:lang w:val="uk-UA"/>
        </w:rPr>
        <w:t xml:space="preserve">, щоб висловити високу ступінь впевненості, що кінцевий результат </w:t>
      </w:r>
      <m:oMath>
        <m:sSub>
          <m:sSubPr>
            <m:ctrlPr>
              <w:rPr>
                <w:rFonts w:ascii="Cambria Math" w:hAnsi="Cambria Math"/>
                <w:i/>
                <w:sz w:val="28"/>
                <w:szCs w:val="28"/>
                <w:lang w:val="uk-UA"/>
              </w:rPr>
            </m:ctrlPr>
          </m:sSubPr>
          <m:e>
            <m:r>
              <w:rPr>
                <w:rFonts w:ascii="Cambria Math" w:hAnsi="Cambria Math"/>
                <w:sz w:val="28"/>
                <w:szCs w:val="28"/>
                <w:lang w:val="uk-UA"/>
                <w:rPrChange w:id="340" w:author="ASD" w:date="2016-06-09T16:59:00Z">
                  <w:rPr>
                    <w:rFonts w:ascii="Cambria Math" w:hAnsi="Cambria Math"/>
                    <w:sz w:val="28"/>
                    <w:szCs w:val="28"/>
                    <w:lang w:val="en-US"/>
                  </w:rPr>
                </w:rPrChange>
              </w:rPr>
              <m:t>B</m:t>
            </m:r>
          </m:e>
          <m:sub>
            <m:r>
              <w:rPr>
                <w:rFonts w:ascii="Cambria Math" w:hAnsi="Cambria Math"/>
                <w:sz w:val="28"/>
                <w:szCs w:val="28"/>
                <w:lang w:val="uk-UA"/>
              </w:rPr>
              <m:t>t</m:t>
            </m:r>
          </m:sub>
        </m:sSub>
      </m:oMath>
      <w:r w:rsidR="00DE3E49" w:rsidRPr="00891248">
        <w:rPr>
          <w:sz w:val="28"/>
          <w:szCs w:val="28"/>
          <w:lang w:val="uk-UA"/>
        </w:rPr>
        <w:t xml:space="preserve"> є правильним. Тільки якщо кінцевий результат справедливий </w:t>
      </w:r>
      <w:r w:rsidR="00046E8E" w:rsidRPr="00891248">
        <w:rPr>
          <w:sz w:val="28"/>
          <w:szCs w:val="28"/>
          <w:lang w:val="uk-UA"/>
        </w:rPr>
        <w:t xml:space="preserve">для </w:t>
      </w:r>
      <w:r w:rsidR="00DE3E49" w:rsidRPr="00891248">
        <w:rPr>
          <w:sz w:val="28"/>
          <w:szCs w:val="28"/>
          <w:lang w:val="uk-UA"/>
        </w:rPr>
        <w:t>етап</w:t>
      </w:r>
      <w:r w:rsidR="00046E8E" w:rsidRPr="00891248">
        <w:rPr>
          <w:sz w:val="28"/>
          <w:szCs w:val="28"/>
          <w:lang w:val="uk-UA"/>
        </w:rPr>
        <w:t>у</w:t>
      </w:r>
      <w:r w:rsidR="00DE3E49" w:rsidRPr="00891248">
        <w:rPr>
          <w:sz w:val="28"/>
          <w:szCs w:val="28"/>
          <w:lang w:val="uk-UA"/>
        </w:rPr>
        <w:t xml:space="preserve"> навчання</w:t>
      </w:r>
      <w:r w:rsidR="00046E8E" w:rsidRPr="00891248">
        <w:rPr>
          <w:sz w:val="28"/>
          <w:szCs w:val="28"/>
          <w:lang w:val="uk-UA"/>
        </w:rPr>
        <w:t>, який буде</w:t>
      </w:r>
      <w:r w:rsidR="00DE3E49" w:rsidRPr="00891248">
        <w:rPr>
          <w:sz w:val="28"/>
          <w:szCs w:val="28"/>
          <w:lang w:val="uk-UA"/>
        </w:rPr>
        <w:t xml:space="preserve"> описано в наступному розділі. </w:t>
      </w:r>
      <w:r w:rsidR="00046E8E" w:rsidRPr="00891248">
        <w:rPr>
          <w:sz w:val="28"/>
          <w:szCs w:val="28"/>
          <w:lang w:val="uk-UA"/>
        </w:rPr>
        <w:t>В алгоритмі</w:t>
      </w:r>
      <w:r w:rsidR="00DE3E49" w:rsidRPr="00891248">
        <w:rPr>
          <w:sz w:val="28"/>
          <w:szCs w:val="28"/>
          <w:lang w:val="uk-UA"/>
        </w:rPr>
        <w:t xml:space="preserve"> кінцевий результат справедливий при наступних двох обставин</w:t>
      </w:r>
      <w:r w:rsidR="00046E8E" w:rsidRPr="00891248">
        <w:rPr>
          <w:sz w:val="28"/>
          <w:szCs w:val="28"/>
          <w:lang w:val="uk-UA"/>
        </w:rPr>
        <w:t>ах,</w:t>
      </w:r>
      <w:r w:rsidR="00DE3E49" w:rsidRPr="00891248">
        <w:rPr>
          <w:sz w:val="28"/>
          <w:szCs w:val="28"/>
          <w:lang w:val="uk-UA"/>
        </w:rPr>
        <w:t xml:space="preserve"> обидва з</w:t>
      </w:r>
      <w:r w:rsidR="00046E8E" w:rsidRPr="00891248">
        <w:rPr>
          <w:sz w:val="28"/>
          <w:szCs w:val="28"/>
          <w:lang w:val="uk-UA"/>
        </w:rPr>
        <w:t xml:space="preserve"> яких припускають, що трекер </w:t>
      </w:r>
      <w:r w:rsidR="00DE3E49" w:rsidRPr="00891248">
        <w:rPr>
          <w:sz w:val="28"/>
          <w:szCs w:val="28"/>
          <w:lang w:val="uk-UA"/>
        </w:rPr>
        <w:t xml:space="preserve">повторно </w:t>
      </w:r>
      <w:r w:rsidR="00046E8E" w:rsidRPr="00891248">
        <w:rPr>
          <w:sz w:val="28"/>
          <w:szCs w:val="28"/>
          <w:lang w:val="uk-UA"/>
        </w:rPr>
        <w:t>не і</w:t>
      </w:r>
      <w:r w:rsidR="00DE3E49" w:rsidRPr="00891248">
        <w:rPr>
          <w:sz w:val="28"/>
          <w:szCs w:val="28"/>
          <w:lang w:val="uk-UA"/>
        </w:rPr>
        <w:t>н</w:t>
      </w:r>
      <w:r w:rsidR="00046E8E" w:rsidRPr="00891248">
        <w:rPr>
          <w:sz w:val="28"/>
          <w:szCs w:val="28"/>
          <w:lang w:val="uk-UA"/>
        </w:rPr>
        <w:t>іціалізо</w:t>
      </w:r>
      <w:r w:rsidR="00DE3E49" w:rsidRPr="00891248">
        <w:rPr>
          <w:sz w:val="28"/>
          <w:szCs w:val="28"/>
          <w:lang w:val="uk-UA"/>
        </w:rPr>
        <w:t>ван</w:t>
      </w:r>
      <w:r w:rsidR="00046E8E" w:rsidRPr="00891248">
        <w:rPr>
          <w:sz w:val="28"/>
          <w:szCs w:val="28"/>
          <w:lang w:val="uk-UA"/>
        </w:rPr>
        <w:t>ий</w:t>
      </w:r>
      <w:r w:rsidR="00DE3E49" w:rsidRPr="00891248">
        <w:rPr>
          <w:sz w:val="28"/>
          <w:szCs w:val="28"/>
          <w:lang w:val="uk-UA"/>
        </w:rPr>
        <w:t xml:space="preserve"> за допомогою детектора. Остаточний результат справедливий, якщо рекурсивн</w:t>
      </w:r>
      <w:r w:rsidR="00046E8E" w:rsidRPr="00891248">
        <w:rPr>
          <w:sz w:val="28"/>
          <w:szCs w:val="28"/>
          <w:lang w:val="uk-UA"/>
        </w:rPr>
        <w:t>ий трекер поверне</w:t>
      </w:r>
      <w:r w:rsidR="00DE3E49" w:rsidRPr="00891248">
        <w:rPr>
          <w:sz w:val="28"/>
          <w:szCs w:val="28"/>
          <w:lang w:val="uk-UA"/>
        </w:rPr>
        <w:t xml:space="preserve"> результат зі значенням впевненості </w:t>
      </w:r>
      <w:r w:rsidR="0080096F" w:rsidRPr="00891248">
        <w:rPr>
          <w:sz w:val="28"/>
          <w:szCs w:val="28"/>
          <w:lang w:val="uk-UA"/>
        </w:rPr>
        <w:t>більше</w:t>
      </w:r>
      <w:r w:rsidR="00DE3E49" w:rsidRPr="00891248">
        <w:rPr>
          <w:sz w:val="28"/>
          <w:szCs w:val="28"/>
          <w:lang w:val="uk-UA"/>
        </w:rPr>
        <w:t xml:space="preserve"> ніж в </w:t>
      </w:r>
      <m:oMath>
        <m:sSup>
          <m:sSupPr>
            <m:ctrlPr>
              <w:rPr>
                <w:rFonts w:ascii="Cambria Math" w:hAnsi="Cambria Math"/>
                <w:i/>
                <w:sz w:val="28"/>
                <w:szCs w:val="28"/>
                <w:lang w:val="uk-UA"/>
              </w:rPr>
            </m:ctrlPr>
          </m:sSupPr>
          <m:e>
            <m:r>
              <w:rPr>
                <w:rFonts w:ascii="Cambria Math" w:hAnsi="Cambria Math"/>
                <w:sz w:val="28"/>
                <w:szCs w:val="28"/>
                <w:lang w:val="uk-UA"/>
                <w:rPrChange w:id="341" w:author="ASD" w:date="2016-06-09T16:59:00Z">
                  <w:rPr>
                    <w:rFonts w:ascii="Cambria Math" w:hAnsi="Cambria Math"/>
                    <w:sz w:val="28"/>
                    <w:szCs w:val="28"/>
                    <w:lang w:val="en-US"/>
                  </w:rPr>
                </w:rPrChange>
              </w:rPr>
              <m:t>θ</m:t>
            </m:r>
          </m:e>
          <m:sup>
            <m:r>
              <w:rPr>
                <w:rFonts w:ascii="Cambria Math" w:hAnsi="Cambria Math"/>
                <w:sz w:val="28"/>
                <w:szCs w:val="28"/>
                <w:lang w:val="uk-UA"/>
              </w:rPr>
              <m:t>+</m:t>
            </m:r>
          </m:sup>
        </m:sSup>
      </m:oMath>
      <w:r w:rsidR="00DE3E49" w:rsidRPr="00891248">
        <w:rPr>
          <w:sz w:val="28"/>
          <w:szCs w:val="28"/>
          <w:lang w:val="uk-UA"/>
        </w:rPr>
        <w:t xml:space="preserve">. Кінцевий результат справедливий, якщо попередній результат був дійсним і рекурсивний трекер </w:t>
      </w:r>
      <w:r w:rsidR="0080096F" w:rsidRPr="00891248">
        <w:rPr>
          <w:sz w:val="28"/>
          <w:szCs w:val="28"/>
          <w:lang w:val="uk-UA"/>
        </w:rPr>
        <w:t>повернув</w:t>
      </w:r>
      <w:r w:rsidR="00DE3E49" w:rsidRPr="00891248">
        <w:rPr>
          <w:sz w:val="28"/>
          <w:szCs w:val="28"/>
          <w:lang w:val="uk-UA"/>
        </w:rPr>
        <w:t xml:space="preserve"> результат з упевненістю більше, ніж </w:t>
      </w:r>
      <m:oMath>
        <m:sSup>
          <m:sSupPr>
            <m:ctrlPr>
              <w:rPr>
                <w:rFonts w:ascii="Cambria Math" w:hAnsi="Cambria Math"/>
                <w:i/>
                <w:sz w:val="28"/>
                <w:szCs w:val="28"/>
                <w:lang w:val="uk-UA"/>
              </w:rPr>
            </m:ctrlPr>
          </m:sSupPr>
          <m:e>
            <m:r>
              <w:rPr>
                <w:rFonts w:ascii="Cambria Math" w:hAnsi="Cambria Math"/>
                <w:sz w:val="28"/>
                <w:szCs w:val="28"/>
                <w:lang w:val="uk-UA"/>
                <w:rPrChange w:id="342" w:author="ASD" w:date="2016-06-09T16:59:00Z">
                  <w:rPr>
                    <w:rFonts w:ascii="Cambria Math" w:hAnsi="Cambria Math"/>
                    <w:sz w:val="28"/>
                    <w:szCs w:val="28"/>
                    <w:lang w:val="en-US"/>
                  </w:rPr>
                </w:rPrChange>
              </w:rPr>
              <m:t>θ</m:t>
            </m:r>
          </m:e>
          <m:sup>
            <m:r>
              <w:rPr>
                <w:rFonts w:ascii="Cambria Math" w:hAnsi="Cambria Math"/>
                <w:sz w:val="28"/>
                <w:szCs w:val="28"/>
                <w:lang w:val="uk-UA"/>
              </w:rPr>
              <m:t>-</m:t>
            </m:r>
          </m:sup>
        </m:sSup>
        <m:r>
          <w:rPr>
            <w:rFonts w:ascii="Cambria Math" w:hAnsi="Cambria Math"/>
            <w:sz w:val="28"/>
            <w:szCs w:val="28"/>
            <w:lang w:val="uk-UA"/>
          </w:rPr>
          <m:t>.</m:t>
        </m:r>
      </m:oMath>
      <w:r w:rsidR="00DE3E49" w:rsidRPr="00891248">
        <w:rPr>
          <w:sz w:val="28"/>
          <w:szCs w:val="28"/>
          <w:lang w:val="uk-UA"/>
        </w:rPr>
        <w:t xml:space="preserve"> У всіх інших випадках, кінцевий результат є</w:t>
      </w:r>
      <w:r w:rsidR="0080096F" w:rsidRPr="00891248">
        <w:rPr>
          <w:sz w:val="28"/>
          <w:szCs w:val="28"/>
          <w:lang w:val="uk-UA"/>
        </w:rPr>
        <w:t xml:space="preserve"> не</w:t>
      </w:r>
      <w:r w:rsidR="00DE3E49" w:rsidRPr="00891248">
        <w:rPr>
          <w:sz w:val="28"/>
          <w:szCs w:val="28"/>
          <w:lang w:val="uk-UA"/>
        </w:rPr>
        <w:t xml:space="preserve"> дійсним. Перший обмежу</w:t>
      </w:r>
      <w:r w:rsidR="0080096F" w:rsidRPr="00891248">
        <w:rPr>
          <w:sz w:val="28"/>
          <w:szCs w:val="28"/>
          <w:lang w:val="uk-UA"/>
        </w:rPr>
        <w:t>вальна</w:t>
      </w:r>
      <w:r w:rsidR="00DE3E49" w:rsidRPr="00891248">
        <w:rPr>
          <w:sz w:val="28"/>
          <w:szCs w:val="28"/>
          <w:lang w:val="uk-UA"/>
        </w:rPr>
        <w:t xml:space="preserve"> </w:t>
      </w:r>
      <w:r w:rsidR="0080096F" w:rsidRPr="00891248">
        <w:rPr>
          <w:sz w:val="28"/>
          <w:szCs w:val="28"/>
          <w:lang w:val="uk-UA"/>
        </w:rPr>
        <w:t xml:space="preserve">рамка завжди справедлива. Як вже зазначалося поріг </w:t>
      </w:r>
      <m:oMath>
        <m:sSup>
          <m:sSupPr>
            <m:ctrlPr>
              <w:rPr>
                <w:rFonts w:ascii="Cambria Math" w:hAnsi="Cambria Math"/>
                <w:i/>
                <w:sz w:val="28"/>
                <w:szCs w:val="28"/>
                <w:lang w:val="uk-UA"/>
              </w:rPr>
            </m:ctrlPr>
          </m:sSupPr>
          <m:e>
            <m:r>
              <w:rPr>
                <w:rFonts w:ascii="Cambria Math" w:hAnsi="Cambria Math"/>
                <w:sz w:val="28"/>
                <w:szCs w:val="28"/>
                <w:lang w:val="uk-UA"/>
                <w:rPrChange w:id="343" w:author="ASD" w:date="2016-06-09T16:59:00Z">
                  <w:rPr>
                    <w:rFonts w:ascii="Cambria Math" w:hAnsi="Cambria Math"/>
                    <w:sz w:val="28"/>
                    <w:szCs w:val="28"/>
                    <w:lang w:val="en-US"/>
                  </w:rPr>
                </w:rPrChange>
              </w:rPr>
              <m:t>θ</m:t>
            </m:r>
          </m:e>
          <m:sup>
            <m:r>
              <w:rPr>
                <w:rFonts w:ascii="Cambria Math" w:hAnsi="Cambria Math"/>
                <w:sz w:val="28"/>
                <w:szCs w:val="28"/>
                <w:lang w:val="uk-UA"/>
              </w:rPr>
              <m:t xml:space="preserve">+ </m:t>
            </m:r>
          </m:sup>
        </m:sSup>
      </m:oMath>
      <w:r w:rsidR="00DE3E49" w:rsidRPr="00891248">
        <w:rPr>
          <w:sz w:val="28"/>
          <w:szCs w:val="28"/>
          <w:lang w:val="uk-UA"/>
        </w:rPr>
        <w:t xml:space="preserve">вказує, що результат належить до позитивного класу. Поріг </w:t>
      </w:r>
      <m:oMath>
        <m:sSup>
          <m:sSupPr>
            <m:ctrlPr>
              <w:rPr>
                <w:rFonts w:ascii="Cambria Math" w:hAnsi="Cambria Math"/>
                <w:i/>
                <w:sz w:val="28"/>
                <w:szCs w:val="28"/>
                <w:lang w:val="uk-UA"/>
              </w:rPr>
            </m:ctrlPr>
          </m:sSupPr>
          <m:e>
            <m:r>
              <w:rPr>
                <w:rFonts w:ascii="Cambria Math" w:hAnsi="Cambria Math"/>
                <w:sz w:val="28"/>
                <w:szCs w:val="28"/>
                <w:lang w:val="uk-UA"/>
                <w:rPrChange w:id="344" w:author="ASD" w:date="2016-06-09T16:59:00Z">
                  <w:rPr>
                    <w:rFonts w:ascii="Cambria Math" w:hAnsi="Cambria Math"/>
                    <w:sz w:val="28"/>
                    <w:szCs w:val="28"/>
                    <w:lang w:val="en-US"/>
                  </w:rPr>
                </w:rPrChange>
              </w:rPr>
              <m:t>θ</m:t>
            </m:r>
          </m:e>
          <m:sup>
            <m:r>
              <w:rPr>
                <w:rFonts w:ascii="Cambria Math" w:hAnsi="Cambria Math"/>
                <w:sz w:val="28"/>
                <w:szCs w:val="28"/>
                <w:lang w:val="uk-UA"/>
              </w:rPr>
              <m:t>-</m:t>
            </m:r>
          </m:sup>
        </m:sSup>
        <m:r>
          <w:rPr>
            <w:rFonts w:ascii="Cambria Math" w:hAnsi="Cambria Math"/>
            <w:sz w:val="28"/>
            <w:szCs w:val="28"/>
            <w:lang w:val="uk-UA"/>
          </w:rPr>
          <m:t xml:space="preserve"> </m:t>
        </m:r>
      </m:oMath>
      <w:r w:rsidR="00DE3E49" w:rsidRPr="00891248">
        <w:rPr>
          <w:sz w:val="28"/>
          <w:szCs w:val="28"/>
          <w:lang w:val="uk-UA"/>
        </w:rPr>
        <w:t xml:space="preserve">вказує на те, що результат </w:t>
      </w:r>
      <w:r w:rsidR="00DE3E49" w:rsidRPr="00891248">
        <w:rPr>
          <w:sz w:val="28"/>
          <w:szCs w:val="28"/>
          <w:lang w:val="uk-UA"/>
        </w:rPr>
        <w:lastRenderedPageBreak/>
        <w:t xml:space="preserve">належить до негативного класу і фіксується при </w:t>
      </w:r>
      <m:oMath>
        <m:sSup>
          <m:sSupPr>
            <m:ctrlPr>
              <w:rPr>
                <w:rFonts w:ascii="Cambria Math" w:hAnsi="Cambria Math"/>
                <w:i/>
                <w:sz w:val="28"/>
                <w:szCs w:val="28"/>
                <w:lang w:val="uk-UA"/>
              </w:rPr>
            </m:ctrlPr>
          </m:sSupPr>
          <m:e>
            <m:r>
              <w:rPr>
                <w:rFonts w:ascii="Cambria Math" w:hAnsi="Cambria Math"/>
                <w:sz w:val="28"/>
                <w:szCs w:val="28"/>
                <w:lang w:val="uk-UA"/>
                <w:rPrChange w:id="345" w:author="ASD" w:date="2016-06-09T16:59:00Z">
                  <w:rPr>
                    <w:rFonts w:ascii="Cambria Math" w:hAnsi="Cambria Math"/>
                    <w:sz w:val="28"/>
                    <w:szCs w:val="28"/>
                    <w:lang w:val="en-US"/>
                  </w:rPr>
                </w:rPrChange>
              </w:rPr>
              <m:t>θ</m:t>
            </m:r>
          </m:e>
          <m:sup>
            <m:r>
              <w:rPr>
                <w:rFonts w:ascii="Cambria Math" w:hAnsi="Cambria Math"/>
                <w:sz w:val="28"/>
                <w:szCs w:val="28"/>
                <w:lang w:val="uk-UA"/>
              </w:rPr>
              <m:t>-</m:t>
            </m:r>
          </m:sup>
        </m:sSup>
      </m:oMath>
      <w:r w:rsidR="0080096F" w:rsidRPr="00891248">
        <w:rPr>
          <w:sz w:val="28"/>
          <w:szCs w:val="28"/>
          <w:lang w:val="uk-UA"/>
        </w:rPr>
        <w:t>=</w:t>
      </w:r>
      <w:r w:rsidR="00DE3E49" w:rsidRPr="00891248">
        <w:rPr>
          <w:sz w:val="28"/>
          <w:szCs w:val="28"/>
          <w:lang w:val="uk-UA"/>
        </w:rPr>
        <w:t xml:space="preserve">0,5 для всіх експериментів. </w:t>
      </w:r>
    </w:p>
    <w:p w:rsidR="0032589B" w:rsidRPr="00891248" w:rsidRDefault="0032589B" w:rsidP="0075355C">
      <w:pPr>
        <w:spacing w:line="360" w:lineRule="auto"/>
        <w:ind w:firstLine="630"/>
        <w:rPr>
          <w:sz w:val="28"/>
          <w:szCs w:val="28"/>
          <w:lang w:val="uk-UA"/>
        </w:rPr>
      </w:pPr>
      <w:r w:rsidRPr="00891248">
        <w:rPr>
          <w:noProof/>
          <w:sz w:val="28"/>
          <w:szCs w:val="28"/>
          <w:lang w:val="en-US" w:eastAsia="en-US"/>
          <w:rPrChange w:id="346" w:author="ASD" w:date="2016-06-09T16:59:00Z">
            <w:rPr>
              <w:noProof/>
              <w:lang w:val="en-US" w:eastAsia="en-US"/>
            </w:rPr>
          </w:rPrChange>
        </w:rPr>
        <w:drawing>
          <wp:inline distT="0" distB="0" distL="0" distR="0" wp14:anchorId="41E4663E" wp14:editId="7233404C">
            <wp:extent cx="4163745" cy="3196590"/>
            <wp:effectExtent l="0" t="0" r="8255" b="381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0202" t="35154" r="21916" b="15951"/>
                    <a:stretch/>
                  </pic:blipFill>
                  <pic:spPr bwMode="auto">
                    <a:xfrm>
                      <a:off x="0" y="0"/>
                      <a:ext cx="4166661" cy="3198829"/>
                    </a:xfrm>
                    <a:prstGeom prst="rect">
                      <a:avLst/>
                    </a:prstGeom>
                    <a:ln>
                      <a:noFill/>
                    </a:ln>
                    <a:extLst>
                      <a:ext uri="{53640926-AAD7-44D8-BBD7-CCE9431645EC}">
                        <a14:shadowObscured xmlns:a14="http://schemas.microsoft.com/office/drawing/2010/main"/>
                      </a:ext>
                    </a:extLst>
                  </pic:spPr>
                </pic:pic>
              </a:graphicData>
            </a:graphic>
          </wp:inline>
        </w:drawing>
      </w:r>
    </w:p>
    <w:p w:rsidR="0032589B" w:rsidRPr="00891248" w:rsidRDefault="0032589B" w:rsidP="0075355C">
      <w:pPr>
        <w:spacing w:line="360" w:lineRule="auto"/>
        <w:ind w:firstLine="630"/>
        <w:jc w:val="left"/>
        <w:rPr>
          <w:sz w:val="28"/>
          <w:szCs w:val="28"/>
          <w:lang w:val="uk-UA"/>
        </w:rPr>
      </w:pPr>
      <w:r w:rsidRPr="00891248">
        <w:rPr>
          <w:sz w:val="28"/>
          <w:szCs w:val="28"/>
          <w:lang w:val="uk-UA"/>
        </w:rPr>
        <w:t>Рис. 3.1</w:t>
      </w:r>
      <w:r w:rsidR="00620BBE" w:rsidRPr="00891248">
        <w:rPr>
          <w:sz w:val="28"/>
          <w:szCs w:val="28"/>
          <w:lang w:val="uk-UA"/>
        </w:rPr>
        <w:t>6</w:t>
      </w:r>
      <w:r w:rsidRPr="00891248">
        <w:rPr>
          <w:sz w:val="28"/>
          <w:szCs w:val="28"/>
          <w:lang w:val="uk-UA"/>
        </w:rPr>
        <w:t xml:space="preserve"> </w:t>
      </w:r>
      <w:r w:rsidR="007E04ED" w:rsidRPr="00891248">
        <w:rPr>
          <w:sz w:val="28"/>
          <w:szCs w:val="28"/>
          <w:lang w:val="uk-UA"/>
        </w:rPr>
        <w:t xml:space="preserve">Алгоритм  </w:t>
      </w:r>
      <w:r w:rsidR="00CB68DC" w:rsidRPr="00891248">
        <w:rPr>
          <w:sz w:val="28"/>
          <w:szCs w:val="28"/>
          <w:lang w:val="uk-UA"/>
        </w:rPr>
        <w:t>поєднання результатів</w:t>
      </w:r>
    </w:p>
    <w:p w:rsidR="0032589B" w:rsidRPr="00891248" w:rsidRDefault="0032589B" w:rsidP="0075355C">
      <w:pPr>
        <w:pStyle w:val="Heading3"/>
        <w:numPr>
          <w:ilvl w:val="0"/>
          <w:numId w:val="54"/>
        </w:numPr>
        <w:shd w:val="clear" w:color="auto" w:fill="FFFFFF"/>
        <w:tabs>
          <w:tab w:val="left" w:pos="990"/>
          <w:tab w:val="left" w:pos="1260"/>
          <w:tab w:val="left" w:pos="1440"/>
        </w:tabs>
        <w:spacing w:before="0" w:beforeAutospacing="0" w:after="240" w:afterAutospacing="0" w:line="360" w:lineRule="auto"/>
        <w:ind w:left="1710" w:hanging="1350"/>
        <w:rPr>
          <w:szCs w:val="28"/>
          <w:lang w:val="uk-UA" w:eastAsia="ru-RU"/>
        </w:rPr>
      </w:pPr>
      <w:bookmarkStart w:id="347" w:name="_Toc453446570"/>
      <w:r w:rsidRPr="00891248">
        <w:rPr>
          <w:szCs w:val="28"/>
          <w:lang w:val="uk-UA" w:eastAsia="ru-RU"/>
        </w:rPr>
        <w:t>P/N – Навчання</w:t>
      </w:r>
      <w:bookmarkEnd w:id="347"/>
    </w:p>
    <w:p w:rsidR="0032589B" w:rsidRPr="00891248" w:rsidRDefault="0032589B" w:rsidP="0075355C">
      <w:pPr>
        <w:spacing w:line="360" w:lineRule="auto"/>
        <w:ind w:firstLine="630"/>
        <w:rPr>
          <w:sz w:val="28"/>
          <w:szCs w:val="28"/>
          <w:lang w:val="uk-UA"/>
        </w:rPr>
      </w:pPr>
      <w:r w:rsidRPr="00891248">
        <w:rPr>
          <w:sz w:val="28"/>
          <w:szCs w:val="28"/>
          <w:lang w:val="uk-UA"/>
        </w:rPr>
        <w:t>Згідно Шапел</w:t>
      </w:r>
      <w:r w:rsidR="006C4393" w:rsidRPr="00891248">
        <w:rPr>
          <w:sz w:val="28"/>
          <w:szCs w:val="28"/>
          <w:lang w:val="uk-UA"/>
        </w:rPr>
        <w:t>я</w:t>
      </w:r>
      <w:r w:rsidRPr="00891248">
        <w:rPr>
          <w:sz w:val="28"/>
          <w:szCs w:val="28"/>
          <w:lang w:val="uk-UA"/>
        </w:rPr>
        <w:t xml:space="preserve"> [12], існують два принципово різних типи завдань </w:t>
      </w:r>
      <w:r w:rsidR="006C4393" w:rsidRPr="00891248">
        <w:rPr>
          <w:sz w:val="28"/>
          <w:szCs w:val="28"/>
          <w:lang w:val="uk-UA"/>
        </w:rPr>
        <w:t xml:space="preserve">для </w:t>
      </w:r>
      <w:r w:rsidR="00CB68DC" w:rsidRPr="00891248">
        <w:rPr>
          <w:sz w:val="28"/>
          <w:szCs w:val="28"/>
          <w:lang w:val="uk-UA"/>
        </w:rPr>
        <w:t>машинного</w:t>
      </w:r>
      <w:r w:rsidRPr="00891248">
        <w:rPr>
          <w:sz w:val="28"/>
          <w:szCs w:val="28"/>
          <w:lang w:val="uk-UA"/>
        </w:rPr>
        <w:t xml:space="preserve"> навчання. У навчанн</w:t>
      </w:r>
      <w:r w:rsidR="006C4393" w:rsidRPr="00891248">
        <w:rPr>
          <w:sz w:val="28"/>
          <w:szCs w:val="28"/>
          <w:lang w:val="uk-UA"/>
        </w:rPr>
        <w:t>і з вчителем</w:t>
      </w:r>
      <w:r w:rsidRPr="00891248">
        <w:rPr>
          <w:sz w:val="28"/>
          <w:szCs w:val="28"/>
          <w:lang w:val="uk-UA"/>
        </w:rPr>
        <w:t xml:space="preserve"> навчальний набір</w:t>
      </w:r>
      <w:r w:rsidR="006C4393" w:rsidRPr="00891248">
        <w:rPr>
          <w:sz w:val="28"/>
          <w:szCs w:val="28"/>
          <w:lang w:val="uk-UA"/>
        </w:rPr>
        <w:t xml:space="preserve"> створюється</w:t>
      </w:r>
      <w:r w:rsidRPr="00891248">
        <w:rPr>
          <w:sz w:val="28"/>
          <w:szCs w:val="28"/>
          <w:lang w:val="uk-UA"/>
        </w:rPr>
        <w:t xml:space="preserve"> і розділ</w:t>
      </w:r>
      <w:r w:rsidR="006C4393" w:rsidRPr="00891248">
        <w:rPr>
          <w:sz w:val="28"/>
          <w:szCs w:val="28"/>
          <w:lang w:val="uk-UA"/>
        </w:rPr>
        <w:t>яється</w:t>
      </w:r>
      <w:r w:rsidRPr="00891248">
        <w:rPr>
          <w:sz w:val="28"/>
          <w:szCs w:val="28"/>
          <w:lang w:val="uk-UA"/>
        </w:rPr>
        <w:t xml:space="preserve"> на класи вручну, по суті є набором пар </w:t>
      </w:r>
      <w:r w:rsidR="006C4393" w:rsidRPr="00891248">
        <w:rPr>
          <w:sz w:val="28"/>
          <w:szCs w:val="28"/>
          <w:lang w:val="uk-UA"/>
        </w:rPr>
        <w:t>тест, відповідь</w:t>
      </w:r>
      <w:r w:rsidRPr="00891248">
        <w:rPr>
          <w:sz w:val="28"/>
          <w:szCs w:val="28"/>
          <w:lang w:val="uk-UA"/>
        </w:rPr>
        <w:t xml:space="preserve">. Навчальний набір використовується для виведення функцію </w:t>
      </w:r>
      <w:r w:rsidR="00D7486A" w:rsidRPr="00891248">
        <w:rPr>
          <w:i/>
          <w:sz w:val="28"/>
          <w:szCs w:val="28"/>
          <w:lang w:val="uk-UA"/>
          <w:rPrChange w:id="348" w:author="ASD" w:date="2016-06-09T16:59:00Z">
            <w:rPr>
              <w:i/>
              <w:sz w:val="28"/>
              <w:szCs w:val="28"/>
              <w:lang w:val="en-US"/>
            </w:rPr>
          </w:rPrChange>
        </w:rPr>
        <w:t>f</w:t>
      </w:r>
      <w:r w:rsidRPr="00891248">
        <w:rPr>
          <w:i/>
          <w:sz w:val="28"/>
          <w:szCs w:val="28"/>
          <w:lang w:val="uk-UA"/>
        </w:rPr>
        <w:t>: X → Y</w:t>
      </w:r>
      <w:r w:rsidR="00D7486A" w:rsidRPr="00891248">
        <w:rPr>
          <w:sz w:val="28"/>
          <w:szCs w:val="28"/>
          <w:lang w:val="uk-UA"/>
        </w:rPr>
        <w:t>, яка потім використовується для класифікації</w:t>
      </w:r>
      <w:r w:rsidRPr="00891248">
        <w:rPr>
          <w:sz w:val="28"/>
          <w:szCs w:val="28"/>
          <w:lang w:val="uk-UA"/>
        </w:rPr>
        <w:t xml:space="preserve"> даних. </w:t>
      </w:r>
      <w:r w:rsidR="00D7486A" w:rsidRPr="00891248">
        <w:rPr>
          <w:sz w:val="28"/>
          <w:szCs w:val="28"/>
          <w:lang w:val="uk-UA"/>
        </w:rPr>
        <w:t>М</w:t>
      </w:r>
      <w:r w:rsidRPr="00891248">
        <w:rPr>
          <w:sz w:val="28"/>
          <w:szCs w:val="28"/>
          <w:lang w:val="uk-UA"/>
        </w:rPr>
        <w:t>етоди навчанн</w:t>
      </w:r>
      <w:r w:rsidR="00D7486A" w:rsidRPr="00891248">
        <w:rPr>
          <w:sz w:val="28"/>
          <w:szCs w:val="28"/>
          <w:lang w:val="uk-UA"/>
        </w:rPr>
        <w:t xml:space="preserve">і з вчителем були успішно використані </w:t>
      </w:r>
      <w:r w:rsidRPr="00891248">
        <w:rPr>
          <w:sz w:val="28"/>
          <w:szCs w:val="28"/>
          <w:lang w:val="uk-UA"/>
        </w:rPr>
        <w:t xml:space="preserve">в області виявлення </w:t>
      </w:r>
      <w:r w:rsidR="00D7486A" w:rsidRPr="00891248">
        <w:rPr>
          <w:sz w:val="28"/>
          <w:szCs w:val="28"/>
          <w:lang w:val="uk-UA"/>
        </w:rPr>
        <w:t>особи [49],</w:t>
      </w:r>
      <w:r w:rsidRPr="00891248">
        <w:rPr>
          <w:sz w:val="28"/>
          <w:szCs w:val="28"/>
          <w:lang w:val="uk-UA"/>
        </w:rPr>
        <w:t xml:space="preserve"> виявлення пішоходів [16]. </w:t>
      </w:r>
      <w:r w:rsidR="00D7486A" w:rsidRPr="00891248">
        <w:rPr>
          <w:sz w:val="28"/>
          <w:szCs w:val="28"/>
          <w:lang w:val="uk-UA"/>
        </w:rPr>
        <w:t>Але</w:t>
      </w:r>
      <w:r w:rsidRPr="00891248">
        <w:rPr>
          <w:sz w:val="28"/>
          <w:szCs w:val="28"/>
          <w:lang w:val="uk-UA"/>
        </w:rPr>
        <w:t xml:space="preserve"> </w:t>
      </w:r>
      <w:r w:rsidR="00D7486A" w:rsidRPr="00891248">
        <w:rPr>
          <w:sz w:val="28"/>
          <w:szCs w:val="28"/>
          <w:lang w:val="uk-UA"/>
        </w:rPr>
        <w:t xml:space="preserve">метод навчання з вчителем </w:t>
      </w:r>
      <w:r w:rsidRPr="00891248">
        <w:rPr>
          <w:sz w:val="28"/>
          <w:szCs w:val="28"/>
          <w:lang w:val="uk-UA"/>
        </w:rPr>
        <w:t>не може адаптуватися до змін у розподілі даних. Друг</w:t>
      </w:r>
      <w:r w:rsidR="00D7486A" w:rsidRPr="00891248">
        <w:rPr>
          <w:sz w:val="28"/>
          <w:szCs w:val="28"/>
          <w:lang w:val="uk-UA"/>
        </w:rPr>
        <w:t>им</w:t>
      </w:r>
      <w:r w:rsidRPr="00891248">
        <w:rPr>
          <w:sz w:val="28"/>
          <w:szCs w:val="28"/>
          <w:lang w:val="uk-UA"/>
        </w:rPr>
        <w:t xml:space="preserve"> завдання</w:t>
      </w:r>
      <w:r w:rsidR="00D7486A" w:rsidRPr="00891248">
        <w:rPr>
          <w:sz w:val="28"/>
          <w:szCs w:val="28"/>
          <w:lang w:val="uk-UA"/>
        </w:rPr>
        <w:t>м</w:t>
      </w:r>
      <w:r w:rsidRPr="00891248">
        <w:rPr>
          <w:sz w:val="28"/>
          <w:szCs w:val="28"/>
          <w:lang w:val="uk-UA"/>
        </w:rPr>
        <w:t xml:space="preserve"> в області машинного навчання є </w:t>
      </w:r>
      <w:r w:rsidR="00D7486A" w:rsidRPr="00891248">
        <w:rPr>
          <w:sz w:val="28"/>
          <w:szCs w:val="28"/>
          <w:lang w:val="uk-UA"/>
        </w:rPr>
        <w:t>самостійне</w:t>
      </w:r>
      <w:r w:rsidRPr="00891248">
        <w:rPr>
          <w:sz w:val="28"/>
          <w:szCs w:val="28"/>
          <w:lang w:val="uk-UA"/>
        </w:rPr>
        <w:t xml:space="preserve"> навчання. У ц</w:t>
      </w:r>
      <w:r w:rsidR="00D7486A" w:rsidRPr="00891248">
        <w:rPr>
          <w:sz w:val="28"/>
          <w:szCs w:val="28"/>
          <w:lang w:val="uk-UA"/>
        </w:rPr>
        <w:t>ьому випадку</w:t>
      </w:r>
      <w:r w:rsidRPr="00891248">
        <w:rPr>
          <w:sz w:val="28"/>
          <w:szCs w:val="28"/>
          <w:lang w:val="uk-UA"/>
        </w:rPr>
        <w:t xml:space="preserve"> жоден клас </w:t>
      </w:r>
      <w:r w:rsidR="00D7486A" w:rsidRPr="00891248">
        <w:rPr>
          <w:sz w:val="28"/>
          <w:szCs w:val="28"/>
          <w:lang w:val="uk-UA"/>
        </w:rPr>
        <w:t xml:space="preserve">має </w:t>
      </w:r>
      <w:r w:rsidR="00CB68DC" w:rsidRPr="00891248">
        <w:rPr>
          <w:sz w:val="28"/>
          <w:szCs w:val="28"/>
          <w:lang w:val="uk-UA"/>
        </w:rPr>
        <w:t>зазеленіть</w:t>
      </w:r>
      <w:r w:rsidR="00D7486A" w:rsidRPr="00891248">
        <w:rPr>
          <w:sz w:val="28"/>
          <w:szCs w:val="28"/>
          <w:lang w:val="uk-UA"/>
        </w:rPr>
        <w:t xml:space="preserve"> визначеної мітки, тому завдання </w:t>
      </w:r>
      <w:r w:rsidR="00CB68DC" w:rsidRPr="00891248">
        <w:rPr>
          <w:sz w:val="28"/>
          <w:szCs w:val="28"/>
          <w:lang w:val="uk-UA"/>
        </w:rPr>
        <w:t>алгоритмам</w:t>
      </w:r>
      <w:r w:rsidR="00D7486A" w:rsidRPr="00891248">
        <w:rPr>
          <w:sz w:val="28"/>
          <w:szCs w:val="28"/>
          <w:lang w:val="uk-UA"/>
        </w:rPr>
        <w:t xml:space="preserve"> розбити ці данні на класи, що досягається за рахунок оцінки, </w:t>
      </w:r>
      <w:r w:rsidR="003327D5" w:rsidRPr="00891248">
        <w:rPr>
          <w:sz w:val="28"/>
          <w:szCs w:val="28"/>
          <w:lang w:val="uk-UA"/>
        </w:rPr>
        <w:t>каутери</w:t>
      </w:r>
      <w:r w:rsidR="003327D5">
        <w:rPr>
          <w:sz w:val="28"/>
          <w:szCs w:val="28"/>
          <w:lang w:val="uk-UA"/>
        </w:rPr>
        <w:t>з</w:t>
      </w:r>
      <w:r w:rsidR="003327D5" w:rsidRPr="00891248">
        <w:rPr>
          <w:sz w:val="28"/>
          <w:szCs w:val="28"/>
          <w:lang w:val="uk-UA"/>
        </w:rPr>
        <w:t>ації</w:t>
      </w:r>
      <w:r w:rsidR="00D7486A" w:rsidRPr="00891248">
        <w:rPr>
          <w:sz w:val="28"/>
          <w:szCs w:val="28"/>
          <w:lang w:val="uk-UA"/>
        </w:rPr>
        <w:t>, виявлення відхил</w:t>
      </w:r>
      <w:r w:rsidR="002832E5" w:rsidRPr="00891248">
        <w:rPr>
          <w:sz w:val="28"/>
          <w:szCs w:val="28"/>
          <w:lang w:val="uk-UA"/>
        </w:rPr>
        <w:t>ень</w:t>
      </w:r>
      <w:r w:rsidR="00D7486A" w:rsidRPr="00891248">
        <w:rPr>
          <w:sz w:val="28"/>
          <w:szCs w:val="28"/>
          <w:lang w:val="uk-UA"/>
        </w:rPr>
        <w:t xml:space="preserve"> значень і зниження розмірності [12].</w:t>
      </w:r>
    </w:p>
    <w:p w:rsidR="00AD7187" w:rsidRPr="00891248" w:rsidRDefault="00AD7187" w:rsidP="0075355C">
      <w:pPr>
        <w:spacing w:line="360" w:lineRule="auto"/>
        <w:ind w:firstLine="630"/>
        <w:rPr>
          <w:sz w:val="28"/>
          <w:szCs w:val="28"/>
          <w:lang w:val="uk-UA"/>
        </w:rPr>
      </w:pPr>
      <w:r w:rsidRPr="00891248">
        <w:rPr>
          <w:sz w:val="28"/>
          <w:szCs w:val="28"/>
          <w:lang w:val="uk-UA"/>
        </w:rPr>
        <w:t xml:space="preserve">Між цими двома парадигмами є напівсамостійне навчання. У </w:t>
      </w:r>
      <w:r w:rsidR="003327D5">
        <w:rPr>
          <w:sz w:val="28"/>
          <w:szCs w:val="28"/>
          <w:lang w:val="uk-UA"/>
        </w:rPr>
        <w:t>напів</w:t>
      </w:r>
      <w:r w:rsidR="00CB68DC" w:rsidRPr="00891248">
        <w:rPr>
          <w:sz w:val="28"/>
          <w:szCs w:val="28"/>
          <w:lang w:val="uk-UA"/>
        </w:rPr>
        <w:t>самостійному</w:t>
      </w:r>
      <w:r w:rsidRPr="00891248">
        <w:rPr>
          <w:sz w:val="28"/>
          <w:szCs w:val="28"/>
          <w:lang w:val="uk-UA"/>
        </w:rPr>
        <w:t xml:space="preserve"> навчанні є визначені приклади, а також не марковані дані. Один тип </w:t>
      </w:r>
      <w:r w:rsidRPr="00891248">
        <w:rPr>
          <w:sz w:val="28"/>
          <w:szCs w:val="28"/>
          <w:lang w:val="uk-UA"/>
        </w:rPr>
        <w:lastRenderedPageBreak/>
        <w:t>напівсамостійного навчання використовує інформацію присутню в навчальних даних в якості наглядової інформації [</w:t>
      </w:r>
      <w:r w:rsidR="003327D5">
        <w:rPr>
          <w:sz w:val="28"/>
          <w:szCs w:val="28"/>
          <w:lang w:val="uk-UA"/>
        </w:rPr>
        <w:t>12] для того, щоб класифікувати</w:t>
      </w:r>
      <w:r w:rsidRPr="00891248">
        <w:rPr>
          <w:sz w:val="28"/>
          <w:szCs w:val="28"/>
          <w:lang w:val="uk-UA"/>
        </w:rPr>
        <w:t xml:space="preserve"> марковані дані і оновити класифікатор за допомогою цих класів.</w:t>
      </w:r>
    </w:p>
    <w:p w:rsidR="0032589B" w:rsidRPr="00891248" w:rsidRDefault="00FB1AF0" w:rsidP="0075355C">
      <w:pPr>
        <w:spacing w:line="360" w:lineRule="auto"/>
        <w:ind w:firstLine="630"/>
        <w:jc w:val="center"/>
        <w:rPr>
          <w:sz w:val="28"/>
          <w:szCs w:val="28"/>
          <w:lang w:val="uk-UA"/>
        </w:rPr>
      </w:pPr>
      <w:r w:rsidRPr="00A12D06">
        <w:rPr>
          <w:noProof/>
          <w:sz w:val="28"/>
          <w:szCs w:val="28"/>
          <w:lang w:val="en-US" w:eastAsia="en-US"/>
        </w:rPr>
        <w:drawing>
          <wp:inline distT="0" distB="0" distL="0" distR="0" wp14:anchorId="33369367" wp14:editId="4FC1B08E">
            <wp:extent cx="4279931" cy="2655065"/>
            <wp:effectExtent l="0" t="0" r="635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87825" cy="2659962"/>
                    </a:xfrm>
                    <a:prstGeom prst="rect">
                      <a:avLst/>
                    </a:prstGeom>
                    <a:noFill/>
                    <a:ln>
                      <a:noFill/>
                    </a:ln>
                  </pic:spPr>
                </pic:pic>
              </a:graphicData>
            </a:graphic>
          </wp:inline>
        </w:drawing>
      </w:r>
    </w:p>
    <w:p w:rsidR="0032589B" w:rsidRPr="00891248" w:rsidRDefault="0032589B" w:rsidP="0075355C">
      <w:pPr>
        <w:spacing w:line="360" w:lineRule="auto"/>
        <w:ind w:firstLine="630"/>
        <w:jc w:val="left"/>
        <w:rPr>
          <w:sz w:val="28"/>
          <w:szCs w:val="28"/>
          <w:lang w:val="uk-UA"/>
        </w:rPr>
      </w:pPr>
      <w:r w:rsidRPr="00891248">
        <w:rPr>
          <w:sz w:val="28"/>
          <w:szCs w:val="28"/>
          <w:lang w:val="uk-UA"/>
        </w:rPr>
        <w:t>Рис 3.1</w:t>
      </w:r>
      <w:r w:rsidR="00620BBE" w:rsidRPr="00891248">
        <w:rPr>
          <w:sz w:val="28"/>
          <w:szCs w:val="28"/>
          <w:lang w:val="uk-UA"/>
        </w:rPr>
        <w:t>7</w:t>
      </w:r>
      <w:r w:rsidRPr="00891248">
        <w:rPr>
          <w:sz w:val="28"/>
          <w:szCs w:val="28"/>
          <w:lang w:val="uk-UA"/>
        </w:rPr>
        <w:t xml:space="preserve"> </w:t>
      </w:r>
      <w:r w:rsidR="00AD7187" w:rsidRPr="00891248">
        <w:rPr>
          <w:sz w:val="28"/>
          <w:szCs w:val="28"/>
          <w:lang w:val="uk-UA"/>
        </w:rPr>
        <w:t>P</w:t>
      </w:r>
      <w:r w:rsidRPr="00891248">
        <w:rPr>
          <w:sz w:val="28"/>
          <w:szCs w:val="28"/>
          <w:lang w:val="uk-UA"/>
        </w:rPr>
        <w:t>/</w:t>
      </w:r>
      <w:r w:rsidR="007E04ED" w:rsidRPr="00891248">
        <w:rPr>
          <w:sz w:val="28"/>
          <w:szCs w:val="28"/>
          <w:lang w:val="uk-UA"/>
        </w:rPr>
        <w:t>N Обмеження. Зображення з [27]</w:t>
      </w:r>
    </w:p>
    <w:p w:rsidR="00CC0214" w:rsidRPr="00891248" w:rsidRDefault="00CC0214" w:rsidP="0075355C">
      <w:pPr>
        <w:spacing w:line="360" w:lineRule="auto"/>
        <w:ind w:firstLine="630"/>
        <w:rPr>
          <w:sz w:val="28"/>
          <w:szCs w:val="28"/>
          <w:lang w:val="uk-UA"/>
        </w:rPr>
      </w:pPr>
      <w:r w:rsidRPr="00891248">
        <w:rPr>
          <w:sz w:val="28"/>
          <w:szCs w:val="28"/>
          <w:lang w:val="uk-UA"/>
        </w:rPr>
        <w:t xml:space="preserve">У </w:t>
      </w:r>
      <w:r w:rsidR="00AD7187" w:rsidRPr="00891248">
        <w:rPr>
          <w:sz w:val="28"/>
          <w:szCs w:val="28"/>
          <w:lang w:val="uk-UA"/>
        </w:rPr>
        <w:t>алгоритмі</w:t>
      </w:r>
      <w:r w:rsidRPr="00891248">
        <w:rPr>
          <w:sz w:val="28"/>
          <w:szCs w:val="28"/>
          <w:lang w:val="uk-UA"/>
        </w:rPr>
        <w:t xml:space="preserve"> відстеження є рівно один </w:t>
      </w:r>
      <w:r w:rsidR="00AD7187" w:rsidRPr="00891248">
        <w:rPr>
          <w:sz w:val="28"/>
          <w:szCs w:val="28"/>
          <w:lang w:val="uk-UA"/>
        </w:rPr>
        <w:t>промаркований приклад. У</w:t>
      </w:r>
      <w:r w:rsidRPr="00891248">
        <w:rPr>
          <w:sz w:val="28"/>
          <w:szCs w:val="28"/>
          <w:lang w:val="uk-UA"/>
        </w:rPr>
        <w:t xml:space="preserve"> роботі [27], напів</w:t>
      </w:r>
      <w:r w:rsidR="00AD7187" w:rsidRPr="00891248">
        <w:rPr>
          <w:sz w:val="28"/>
          <w:szCs w:val="28"/>
          <w:lang w:val="uk-UA"/>
        </w:rPr>
        <w:t>самостійний</w:t>
      </w:r>
      <w:r w:rsidRPr="00891248">
        <w:rPr>
          <w:sz w:val="28"/>
          <w:szCs w:val="28"/>
          <w:lang w:val="uk-UA"/>
        </w:rPr>
        <w:t xml:space="preserve"> метод навчання називається P</w:t>
      </w:r>
      <w:r w:rsidR="00AD7187" w:rsidRPr="00891248">
        <w:rPr>
          <w:sz w:val="28"/>
          <w:szCs w:val="28"/>
          <w:lang w:val="uk-UA"/>
        </w:rPr>
        <w:t>/</w:t>
      </w:r>
      <w:r w:rsidRPr="00891248">
        <w:rPr>
          <w:sz w:val="28"/>
          <w:szCs w:val="28"/>
          <w:lang w:val="uk-UA"/>
        </w:rPr>
        <w:t xml:space="preserve">N-навчання. Цей метод показує, як структурні обмеження можуть отримувати дані з навчальних </w:t>
      </w:r>
      <w:r w:rsidR="00AD7187" w:rsidRPr="00891248">
        <w:rPr>
          <w:sz w:val="28"/>
          <w:szCs w:val="28"/>
          <w:lang w:val="uk-UA"/>
        </w:rPr>
        <w:t>не промаркованих</w:t>
      </w:r>
      <w:r w:rsidRPr="00891248">
        <w:rPr>
          <w:sz w:val="28"/>
          <w:szCs w:val="28"/>
          <w:lang w:val="uk-UA"/>
        </w:rPr>
        <w:t xml:space="preserve"> даних для бінарної класифікації.</w:t>
      </w:r>
    </w:p>
    <w:p w:rsidR="00CC0214" w:rsidRPr="00891248" w:rsidRDefault="00AD7187" w:rsidP="0075355C">
      <w:pPr>
        <w:spacing w:line="360" w:lineRule="auto"/>
        <w:ind w:firstLine="630"/>
        <w:rPr>
          <w:sz w:val="28"/>
          <w:szCs w:val="28"/>
          <w:lang w:val="uk-UA"/>
        </w:rPr>
      </w:pPr>
      <w:r w:rsidRPr="00891248">
        <w:rPr>
          <w:sz w:val="28"/>
          <w:szCs w:val="28"/>
          <w:lang w:val="uk-UA"/>
        </w:rPr>
        <w:t>У P/N-навчанні</w:t>
      </w:r>
      <w:r w:rsidR="00CC0214" w:rsidRPr="00891248">
        <w:rPr>
          <w:sz w:val="28"/>
          <w:szCs w:val="28"/>
          <w:lang w:val="uk-UA"/>
        </w:rPr>
        <w:t xml:space="preserve"> існує два типи обмежень: P-обмеження ідентифікує помилков</w:t>
      </w:r>
      <w:r w:rsidRPr="00891248">
        <w:rPr>
          <w:sz w:val="28"/>
          <w:szCs w:val="28"/>
          <w:lang w:val="uk-UA"/>
        </w:rPr>
        <w:t>і</w:t>
      </w:r>
      <w:r w:rsidR="00CC0214" w:rsidRPr="00891248">
        <w:rPr>
          <w:sz w:val="28"/>
          <w:szCs w:val="28"/>
          <w:lang w:val="uk-UA"/>
        </w:rPr>
        <w:t xml:space="preserve"> негативн</w:t>
      </w:r>
      <w:r w:rsidRPr="00891248">
        <w:rPr>
          <w:sz w:val="28"/>
          <w:szCs w:val="28"/>
          <w:lang w:val="uk-UA"/>
        </w:rPr>
        <w:t>і</w:t>
      </w:r>
      <w:r w:rsidR="00CC0214" w:rsidRPr="00891248">
        <w:rPr>
          <w:sz w:val="28"/>
          <w:szCs w:val="28"/>
          <w:lang w:val="uk-UA"/>
        </w:rPr>
        <w:t xml:space="preserve"> результат</w:t>
      </w:r>
      <w:r w:rsidRPr="00891248">
        <w:rPr>
          <w:sz w:val="28"/>
          <w:szCs w:val="28"/>
          <w:lang w:val="uk-UA"/>
        </w:rPr>
        <w:t>и</w:t>
      </w:r>
      <w:r w:rsidR="00CC0214" w:rsidRPr="00891248">
        <w:rPr>
          <w:sz w:val="28"/>
          <w:szCs w:val="28"/>
          <w:lang w:val="uk-UA"/>
        </w:rPr>
        <w:t xml:space="preserve"> виход</w:t>
      </w:r>
      <w:r w:rsidRPr="00891248">
        <w:rPr>
          <w:sz w:val="28"/>
          <w:szCs w:val="28"/>
          <w:lang w:val="uk-UA"/>
        </w:rPr>
        <w:t>у</w:t>
      </w:r>
      <w:r w:rsidR="00CC0214" w:rsidRPr="00891248">
        <w:rPr>
          <w:sz w:val="28"/>
          <w:szCs w:val="28"/>
          <w:lang w:val="uk-UA"/>
        </w:rPr>
        <w:t xml:space="preserve"> і додає їх в якості позитивних прикладів</w:t>
      </w:r>
      <w:r w:rsidRPr="00891248">
        <w:rPr>
          <w:sz w:val="28"/>
          <w:szCs w:val="28"/>
          <w:lang w:val="uk-UA"/>
        </w:rPr>
        <w:t xml:space="preserve"> для</w:t>
      </w:r>
      <w:r w:rsidR="00CC0214" w:rsidRPr="00891248">
        <w:rPr>
          <w:sz w:val="28"/>
          <w:szCs w:val="28"/>
          <w:lang w:val="uk-UA"/>
        </w:rPr>
        <w:t xml:space="preserve"> навчання. N-обмеження робить протилежне. </w:t>
      </w:r>
      <w:r w:rsidRPr="00891248">
        <w:rPr>
          <w:sz w:val="28"/>
          <w:szCs w:val="28"/>
          <w:lang w:val="uk-UA"/>
        </w:rPr>
        <w:t>Цей процес</w:t>
      </w:r>
      <w:r w:rsidR="00CC0214" w:rsidRPr="00891248">
        <w:rPr>
          <w:sz w:val="28"/>
          <w:szCs w:val="28"/>
          <w:lang w:val="uk-UA"/>
        </w:rPr>
        <w:t xml:space="preserve"> зображений на рис. </w:t>
      </w:r>
      <w:r w:rsidRPr="00891248">
        <w:rPr>
          <w:sz w:val="28"/>
          <w:szCs w:val="28"/>
          <w:lang w:val="uk-UA"/>
        </w:rPr>
        <w:t>3.17</w:t>
      </w:r>
      <w:r w:rsidR="00CC0214" w:rsidRPr="00891248">
        <w:rPr>
          <w:sz w:val="28"/>
          <w:szCs w:val="28"/>
          <w:lang w:val="uk-UA"/>
        </w:rPr>
        <w:t xml:space="preserve">, </w:t>
      </w:r>
      <m:oMath>
        <m:sSub>
          <m:sSubPr>
            <m:ctrlPr>
              <w:rPr>
                <w:rFonts w:ascii="Cambria Math" w:hAnsi="Cambria Math"/>
                <w:i/>
                <w:sz w:val="28"/>
                <w:szCs w:val="28"/>
                <w:lang w:val="uk-UA"/>
              </w:rPr>
            </m:ctrlPr>
          </m:sSubPr>
          <m:e>
            <m:r>
              <w:rPr>
                <w:rFonts w:ascii="Cambria Math" w:hAnsi="Cambria Math"/>
                <w:sz w:val="28"/>
                <w:szCs w:val="28"/>
                <w:lang w:val="uk-UA"/>
                <w:rPrChange w:id="349" w:author="ASD" w:date="2016-06-09T16:59:00Z">
                  <w:rPr>
                    <w:rFonts w:ascii="Cambria Math" w:hAnsi="Cambria Math"/>
                    <w:sz w:val="28"/>
                    <w:szCs w:val="28"/>
                    <w:lang w:val="en-US"/>
                  </w:rPr>
                </w:rPrChange>
              </w:rPr>
              <m:t>X</m:t>
            </m:r>
          </m:e>
          <m:sub>
            <m:r>
              <w:rPr>
                <w:rFonts w:ascii="Cambria Math" w:hAnsi="Cambria Math"/>
                <w:sz w:val="28"/>
                <w:szCs w:val="28"/>
                <w:lang w:val="uk-UA"/>
              </w:rPr>
              <m:t>u</m:t>
            </m:r>
          </m:sub>
        </m:sSub>
      </m:oMath>
      <w:r w:rsidRPr="00891248">
        <w:rPr>
          <w:sz w:val="28"/>
          <w:szCs w:val="28"/>
          <w:lang w:val="uk-UA"/>
        </w:rPr>
        <w:t xml:space="preserve"> </w:t>
      </w:r>
      <w:r w:rsidRPr="00891248">
        <w:rPr>
          <w:sz w:val="28"/>
          <w:szCs w:val="28"/>
          <w:lang w:val="uk-UA"/>
          <w:rPrChange w:id="350" w:author="ASD" w:date="2016-06-09T16:59:00Z">
            <w:rPr>
              <w:sz w:val="28"/>
              <w:szCs w:val="28"/>
            </w:rPr>
          </w:rPrChange>
        </w:rPr>
        <w:t xml:space="preserve">- </w:t>
      </w:r>
      <w:r w:rsidR="00CC0214" w:rsidRPr="00891248">
        <w:rPr>
          <w:sz w:val="28"/>
          <w:szCs w:val="28"/>
          <w:lang w:val="uk-UA"/>
        </w:rPr>
        <w:t xml:space="preserve">відноситься до </w:t>
      </w:r>
      <w:r w:rsidRPr="00891248">
        <w:rPr>
          <w:sz w:val="28"/>
          <w:szCs w:val="28"/>
          <w:lang w:val="uk-UA"/>
          <w:rPrChange w:id="351" w:author="ASD" w:date="2016-06-09T16:59:00Z">
            <w:rPr>
              <w:sz w:val="28"/>
              <w:szCs w:val="28"/>
            </w:rPr>
          </w:rPrChange>
        </w:rPr>
        <w:t>не маркованих</w:t>
      </w:r>
      <w:r w:rsidRPr="00891248">
        <w:rPr>
          <w:sz w:val="28"/>
          <w:szCs w:val="28"/>
          <w:lang w:val="uk-UA"/>
        </w:rPr>
        <w:t xml:space="preserve"> </w:t>
      </w:r>
      <w:r w:rsidR="00CC0214" w:rsidRPr="00891248">
        <w:rPr>
          <w:sz w:val="28"/>
          <w:szCs w:val="28"/>
          <w:lang w:val="uk-UA"/>
        </w:rPr>
        <w:t>даних. Ці дані спочатку класифік</w:t>
      </w:r>
      <w:r w:rsidRPr="00891248">
        <w:rPr>
          <w:sz w:val="28"/>
          <w:szCs w:val="28"/>
          <w:lang w:val="uk-UA"/>
        </w:rPr>
        <w:t>уються</w:t>
      </w:r>
      <w:r w:rsidR="00CC0214" w:rsidRPr="00891248">
        <w:rPr>
          <w:sz w:val="28"/>
          <w:szCs w:val="28"/>
          <w:lang w:val="uk-UA"/>
        </w:rPr>
        <w:t xml:space="preserve"> існуючи</w:t>
      </w:r>
      <w:r w:rsidRPr="00891248">
        <w:rPr>
          <w:sz w:val="28"/>
          <w:szCs w:val="28"/>
          <w:lang w:val="uk-UA"/>
        </w:rPr>
        <w:t>м</w:t>
      </w:r>
      <w:r w:rsidR="00CC0214" w:rsidRPr="00891248">
        <w:rPr>
          <w:sz w:val="28"/>
          <w:szCs w:val="28"/>
          <w:lang w:val="uk-UA"/>
        </w:rPr>
        <w:t xml:space="preserve"> класифікатор</w:t>
      </w:r>
      <w:r w:rsidRPr="00891248">
        <w:rPr>
          <w:sz w:val="28"/>
          <w:szCs w:val="28"/>
          <w:lang w:val="uk-UA"/>
        </w:rPr>
        <w:t>ом</w:t>
      </w:r>
      <w:r w:rsidR="00CC0214" w:rsidRPr="00891248">
        <w:rPr>
          <w:sz w:val="28"/>
          <w:szCs w:val="28"/>
          <w:lang w:val="uk-UA"/>
        </w:rPr>
        <w:t xml:space="preserve">, який присвоює </w:t>
      </w:r>
      <w:r w:rsidR="009B3A54" w:rsidRPr="00891248">
        <w:rPr>
          <w:sz w:val="28"/>
          <w:szCs w:val="28"/>
          <w:lang w:val="uk-UA"/>
        </w:rPr>
        <w:t xml:space="preserve">марки </w:t>
      </w:r>
      <m:oMath>
        <m:sSub>
          <m:sSubPr>
            <m:ctrlPr>
              <w:rPr>
                <w:rFonts w:ascii="Cambria Math" w:hAnsi="Cambria Math"/>
                <w:i/>
                <w:sz w:val="28"/>
                <w:szCs w:val="28"/>
                <w:lang w:val="uk-UA"/>
              </w:rPr>
            </m:ctrlPr>
          </m:sSubPr>
          <m:e>
            <m:r>
              <w:rPr>
                <w:rFonts w:ascii="Cambria Math" w:hAnsi="Cambria Math"/>
                <w:sz w:val="28"/>
                <w:szCs w:val="28"/>
                <w:lang w:val="uk-UA"/>
                <w:rPrChange w:id="352" w:author="ASD" w:date="2016-06-09T16:59:00Z">
                  <w:rPr>
                    <w:rFonts w:ascii="Cambria Math" w:hAnsi="Cambria Math"/>
                    <w:sz w:val="28"/>
                    <w:szCs w:val="28"/>
                    <w:lang w:val="en-US"/>
                  </w:rPr>
                </w:rPrChange>
              </w:rPr>
              <m:t>Y</m:t>
            </m:r>
          </m:e>
          <m:sub>
            <m:r>
              <w:rPr>
                <w:rFonts w:ascii="Cambria Math" w:hAnsi="Cambria Math"/>
                <w:sz w:val="28"/>
                <w:szCs w:val="28"/>
                <w:lang w:val="uk-UA"/>
              </w:rPr>
              <m:t>u</m:t>
            </m:r>
          </m:sub>
        </m:sSub>
        <m:r>
          <w:rPr>
            <w:rFonts w:ascii="Cambria Math" w:hAnsi="Cambria Math"/>
            <w:sz w:val="28"/>
            <w:szCs w:val="28"/>
            <w:lang w:val="uk-UA"/>
          </w:rPr>
          <m:t xml:space="preserve"> </m:t>
        </m:r>
        <m:r>
          <w:rPr>
            <w:rFonts w:ascii="Cambria Math" w:hAnsi="Cambria Math" w:hint="eastAsia"/>
            <w:sz w:val="28"/>
            <w:szCs w:val="28"/>
            <w:lang w:val="uk-UA"/>
          </w:rPr>
          <m:t>та</m:t>
        </m:r>
        <m:r>
          <w:rPr>
            <w:rFonts w:ascii="Cambria Math" w:hAnsi="Cambria Math"/>
            <w:sz w:val="28"/>
            <w:szCs w:val="28"/>
            <w:lang w:val="uk-UA"/>
          </w:rPr>
          <m:t xml:space="preserve"> </m:t>
        </m:r>
        <m:sSub>
          <m:sSubPr>
            <m:ctrlPr>
              <w:rPr>
                <w:rFonts w:ascii="Cambria Math" w:hAnsi="Cambria Math"/>
                <w:i/>
                <w:sz w:val="28"/>
                <w:szCs w:val="28"/>
                <w:lang w:val="uk-UA"/>
              </w:rPr>
            </m:ctrlPr>
          </m:sSubPr>
          <m:e>
            <m:r>
              <w:rPr>
                <w:rFonts w:ascii="Cambria Math" w:hAnsi="Cambria Math"/>
                <w:sz w:val="28"/>
                <w:szCs w:val="28"/>
                <w:lang w:val="uk-UA"/>
                <w:rPrChange w:id="353" w:author="ASD" w:date="2016-06-09T16:59:00Z">
                  <w:rPr>
                    <w:rFonts w:ascii="Cambria Math" w:hAnsi="Cambria Math"/>
                    <w:sz w:val="28"/>
                    <w:szCs w:val="28"/>
                    <w:lang w:val="en-US"/>
                  </w:rPr>
                </w:rPrChange>
              </w:rPr>
              <m:t>X</m:t>
            </m:r>
          </m:e>
          <m:sub>
            <m:r>
              <w:rPr>
                <w:rFonts w:ascii="Cambria Math" w:hAnsi="Cambria Math"/>
                <w:sz w:val="28"/>
                <w:szCs w:val="28"/>
                <w:lang w:val="uk-UA"/>
              </w:rPr>
              <m:t>u</m:t>
            </m:r>
          </m:sub>
        </m:sSub>
      </m:oMath>
      <w:r w:rsidR="00CC0214" w:rsidRPr="00891248">
        <w:rPr>
          <w:sz w:val="28"/>
          <w:szCs w:val="28"/>
          <w:lang w:val="uk-UA"/>
        </w:rPr>
        <w:t>. Потім, структурні обмеження</w:t>
      </w:r>
      <w:r w:rsidR="009B3A54" w:rsidRPr="00891248">
        <w:rPr>
          <w:sz w:val="28"/>
          <w:szCs w:val="28"/>
          <w:lang w:val="uk-UA"/>
          <w:rPrChange w:id="354" w:author="ASD" w:date="2016-06-09T16:59:00Z">
            <w:rPr>
              <w:sz w:val="28"/>
              <w:szCs w:val="28"/>
            </w:rPr>
          </w:rPrChange>
        </w:rPr>
        <w:t xml:space="preserve"> </w:t>
      </w:r>
      <w:r w:rsidR="009B3A54" w:rsidRPr="00891248">
        <w:rPr>
          <w:sz w:val="28"/>
          <w:szCs w:val="28"/>
          <w:lang w:val="uk-UA"/>
        </w:rPr>
        <w:t>виявляють</w:t>
      </w:r>
      <w:r w:rsidR="00CC0214" w:rsidRPr="00891248">
        <w:rPr>
          <w:sz w:val="28"/>
          <w:szCs w:val="28"/>
          <w:lang w:val="uk-UA"/>
        </w:rPr>
        <w:t xml:space="preserve"> приклади</w:t>
      </w:r>
      <w:r w:rsidR="009B3A54" w:rsidRPr="00891248">
        <w:rPr>
          <w:sz w:val="28"/>
          <w:szCs w:val="28"/>
          <w:lang w:val="uk-UA"/>
        </w:rPr>
        <w:t>, які</w:t>
      </w:r>
      <w:r w:rsidR="00CC0214" w:rsidRPr="00891248">
        <w:rPr>
          <w:sz w:val="28"/>
          <w:szCs w:val="28"/>
          <w:lang w:val="uk-UA"/>
        </w:rPr>
        <w:t xml:space="preserve"> неправильно класифікован</w:t>
      </w:r>
      <w:r w:rsidR="009B3A54" w:rsidRPr="00891248">
        <w:rPr>
          <w:sz w:val="28"/>
          <w:szCs w:val="28"/>
          <w:lang w:val="uk-UA"/>
        </w:rPr>
        <w:t>і</w:t>
      </w:r>
      <w:r w:rsidR="00CC0214" w:rsidRPr="00891248">
        <w:rPr>
          <w:sz w:val="28"/>
          <w:szCs w:val="28"/>
          <w:lang w:val="uk-UA"/>
        </w:rPr>
        <w:t xml:space="preserve"> </w:t>
      </w:r>
      <m:oMath>
        <m:sSub>
          <m:sSubPr>
            <m:ctrlPr>
              <w:rPr>
                <w:rFonts w:ascii="Cambria Math" w:hAnsi="Cambria Math"/>
                <w:i/>
                <w:sz w:val="28"/>
                <w:szCs w:val="28"/>
                <w:lang w:val="uk-UA"/>
              </w:rPr>
            </m:ctrlPr>
          </m:sSubPr>
          <m:e>
            <m:r>
              <w:rPr>
                <w:rFonts w:ascii="Cambria Math" w:hAnsi="Cambria Math"/>
                <w:sz w:val="28"/>
                <w:szCs w:val="28"/>
                <w:lang w:val="uk-UA"/>
                <w:rPrChange w:id="355" w:author="ASD" w:date="2016-06-09T16:59:00Z">
                  <w:rPr>
                    <w:rFonts w:ascii="Cambria Math" w:hAnsi="Cambria Math"/>
                    <w:sz w:val="28"/>
                    <w:szCs w:val="28"/>
                    <w:lang w:val="en-US"/>
                  </w:rPr>
                </w:rPrChange>
              </w:rPr>
              <m:t>X</m:t>
            </m:r>
          </m:e>
          <m:sub>
            <m:r>
              <w:rPr>
                <w:rFonts w:ascii="Cambria Math" w:hAnsi="Cambria Math" w:hint="eastAsia"/>
                <w:sz w:val="28"/>
                <w:szCs w:val="28"/>
                <w:lang w:val="uk-UA"/>
              </w:rPr>
              <m:t>с</m:t>
            </m:r>
          </m:sub>
        </m:sSub>
      </m:oMath>
      <w:r w:rsidR="00CC0214" w:rsidRPr="00891248">
        <w:rPr>
          <w:sz w:val="28"/>
          <w:szCs w:val="28"/>
          <w:lang w:val="uk-UA"/>
        </w:rPr>
        <w:t xml:space="preserve"> </w:t>
      </w:r>
      <w:r w:rsidR="009B3A54" w:rsidRPr="00891248">
        <w:rPr>
          <w:sz w:val="28"/>
          <w:szCs w:val="28"/>
          <w:lang w:val="uk-UA"/>
        </w:rPr>
        <w:t>їм встановлюється</w:t>
      </w:r>
      <w:r w:rsidR="00CC0214" w:rsidRPr="00891248">
        <w:rPr>
          <w:sz w:val="28"/>
          <w:szCs w:val="28"/>
          <w:lang w:val="uk-UA"/>
        </w:rPr>
        <w:t xml:space="preserve"> нов</w:t>
      </w:r>
      <w:r w:rsidR="009B3A54" w:rsidRPr="00891248">
        <w:rPr>
          <w:sz w:val="28"/>
          <w:szCs w:val="28"/>
          <w:lang w:val="uk-UA"/>
        </w:rPr>
        <w:t>і</w:t>
      </w:r>
      <w:r w:rsidR="00CC0214" w:rsidRPr="00891248">
        <w:rPr>
          <w:sz w:val="28"/>
          <w:szCs w:val="28"/>
          <w:lang w:val="uk-UA"/>
        </w:rPr>
        <w:t xml:space="preserve"> етикетки </w:t>
      </w:r>
      <m:oMath>
        <m:sSub>
          <m:sSubPr>
            <m:ctrlPr>
              <w:rPr>
                <w:rFonts w:ascii="Cambria Math" w:hAnsi="Cambria Math"/>
                <w:i/>
                <w:sz w:val="28"/>
                <w:szCs w:val="28"/>
                <w:lang w:val="uk-UA"/>
              </w:rPr>
            </m:ctrlPr>
          </m:sSubPr>
          <m:e>
            <m:r>
              <w:rPr>
                <w:rFonts w:ascii="Cambria Math" w:hAnsi="Cambria Math"/>
                <w:sz w:val="28"/>
                <w:szCs w:val="28"/>
                <w:lang w:val="uk-UA"/>
              </w:rPr>
              <m:t>Y</m:t>
            </m:r>
          </m:e>
          <m:sub>
            <m:r>
              <w:rPr>
                <w:rFonts w:ascii="Cambria Math" w:hAnsi="Cambria Math" w:hint="eastAsia"/>
                <w:sz w:val="28"/>
                <w:szCs w:val="28"/>
                <w:lang w:val="uk-UA"/>
              </w:rPr>
              <m:t>с</m:t>
            </m:r>
          </m:sub>
        </m:sSub>
      </m:oMath>
      <w:r w:rsidR="00CC0214" w:rsidRPr="00891248">
        <w:rPr>
          <w:sz w:val="28"/>
          <w:szCs w:val="28"/>
          <w:lang w:val="uk-UA"/>
        </w:rPr>
        <w:t>. Ці приклади потім</w:t>
      </w:r>
      <w:r w:rsidRPr="00891248">
        <w:rPr>
          <w:sz w:val="28"/>
          <w:szCs w:val="28"/>
          <w:lang w:val="uk-UA"/>
          <w:rPrChange w:id="356" w:author="ASD" w:date="2016-06-09T16:59:00Z">
            <w:rPr>
              <w:sz w:val="28"/>
              <w:szCs w:val="28"/>
            </w:rPr>
          </w:rPrChange>
        </w:rPr>
        <w:t xml:space="preserve"> </w:t>
      </w:r>
      <w:r w:rsidR="00CC0214" w:rsidRPr="00891248">
        <w:rPr>
          <w:sz w:val="28"/>
          <w:szCs w:val="28"/>
          <w:lang w:val="uk-UA"/>
        </w:rPr>
        <w:t>дод</w:t>
      </w:r>
      <w:r w:rsidR="009B3A54" w:rsidRPr="00891248">
        <w:rPr>
          <w:sz w:val="28"/>
          <w:szCs w:val="28"/>
          <w:lang w:val="uk-UA"/>
        </w:rPr>
        <w:t>аються</w:t>
      </w:r>
      <w:r w:rsidR="00CC0214" w:rsidRPr="00891248">
        <w:rPr>
          <w:sz w:val="28"/>
          <w:szCs w:val="28"/>
          <w:lang w:val="uk-UA"/>
        </w:rPr>
        <w:t xml:space="preserve"> до навчального набору і </w:t>
      </w:r>
      <w:r w:rsidR="009B3A54" w:rsidRPr="00891248">
        <w:rPr>
          <w:sz w:val="28"/>
          <w:szCs w:val="28"/>
          <w:lang w:val="uk-UA"/>
        </w:rPr>
        <w:t xml:space="preserve">вони </w:t>
      </w:r>
      <w:r w:rsidR="00CC0214" w:rsidRPr="00891248">
        <w:rPr>
          <w:sz w:val="28"/>
          <w:szCs w:val="28"/>
          <w:lang w:val="uk-UA"/>
        </w:rPr>
        <w:t>виконується</w:t>
      </w:r>
      <w:r w:rsidR="009B3A54" w:rsidRPr="00891248">
        <w:rPr>
          <w:sz w:val="28"/>
          <w:szCs w:val="28"/>
          <w:lang w:val="uk-UA"/>
        </w:rPr>
        <w:t xml:space="preserve"> для</w:t>
      </w:r>
      <w:r w:rsidR="00CC0214" w:rsidRPr="00891248">
        <w:rPr>
          <w:sz w:val="28"/>
          <w:szCs w:val="28"/>
          <w:lang w:val="uk-UA"/>
        </w:rPr>
        <w:t xml:space="preserve"> оновлення класифікаці</w:t>
      </w:r>
      <w:r w:rsidR="009B3A54" w:rsidRPr="00891248">
        <w:rPr>
          <w:sz w:val="28"/>
          <w:szCs w:val="28"/>
          <w:lang w:val="uk-UA"/>
        </w:rPr>
        <w:t>йної</w:t>
      </w:r>
      <w:r w:rsidR="00CC0214" w:rsidRPr="00891248">
        <w:rPr>
          <w:sz w:val="28"/>
          <w:szCs w:val="28"/>
          <w:lang w:val="uk-UA"/>
        </w:rPr>
        <w:t xml:space="preserve"> функція. </w:t>
      </w:r>
    </w:p>
    <w:p w:rsidR="00CC0214" w:rsidRPr="00891248" w:rsidRDefault="00FA0A4B" w:rsidP="0075355C">
      <w:pPr>
        <w:spacing w:line="360" w:lineRule="auto"/>
        <w:ind w:firstLine="630"/>
        <w:rPr>
          <w:sz w:val="28"/>
          <w:szCs w:val="28"/>
          <w:lang w:val="uk-UA"/>
        </w:rPr>
      </w:pPr>
      <w:r>
        <w:rPr>
          <w:sz w:val="28"/>
          <w:szCs w:val="28"/>
          <w:lang w:val="uk-UA"/>
        </w:rPr>
        <w:t>У роботі</w:t>
      </w:r>
      <w:r w:rsidR="00CC0214" w:rsidRPr="00891248">
        <w:rPr>
          <w:sz w:val="28"/>
          <w:szCs w:val="28"/>
          <w:lang w:val="uk-UA"/>
        </w:rPr>
        <w:t xml:space="preserve"> використовує</w:t>
      </w:r>
      <w:r>
        <w:rPr>
          <w:sz w:val="28"/>
          <w:szCs w:val="28"/>
          <w:lang w:val="uk-UA"/>
        </w:rPr>
        <w:t>ться</w:t>
      </w:r>
      <w:r w:rsidR="00CC0214" w:rsidRPr="00891248">
        <w:rPr>
          <w:sz w:val="28"/>
          <w:szCs w:val="28"/>
          <w:lang w:val="uk-UA"/>
        </w:rPr>
        <w:t xml:space="preserve"> такі обмеження для виявлення об'єктів, які пропонуються в [27]. P</w:t>
      </w:r>
      <w:r w:rsidR="009B3A54" w:rsidRPr="00891248">
        <w:rPr>
          <w:sz w:val="28"/>
          <w:szCs w:val="28"/>
          <w:lang w:val="uk-UA"/>
        </w:rPr>
        <w:t>-обмеження</w:t>
      </w:r>
      <w:r w:rsidR="00CC0214" w:rsidRPr="00891248">
        <w:rPr>
          <w:sz w:val="28"/>
          <w:szCs w:val="28"/>
          <w:lang w:val="uk-UA"/>
        </w:rPr>
        <w:t xml:space="preserve"> вимагає, щоб всі </w:t>
      </w:r>
      <w:r w:rsidR="00CB68DC" w:rsidRPr="00891248">
        <w:rPr>
          <w:sz w:val="28"/>
          <w:szCs w:val="28"/>
          <w:lang w:val="uk-UA"/>
        </w:rPr>
        <w:t>під вікна</w:t>
      </w:r>
      <w:r w:rsidR="00CC0214" w:rsidRPr="00891248">
        <w:rPr>
          <w:sz w:val="28"/>
          <w:szCs w:val="28"/>
          <w:lang w:val="uk-UA"/>
        </w:rPr>
        <w:t>, які сильно пе</w:t>
      </w:r>
      <w:r w:rsidR="00CC0214" w:rsidRPr="00891248">
        <w:rPr>
          <w:sz w:val="28"/>
          <w:szCs w:val="28"/>
          <w:lang w:val="uk-UA"/>
        </w:rPr>
        <w:lastRenderedPageBreak/>
        <w:t>рекриваються з кінцевим результатом</w:t>
      </w:r>
      <w:r w:rsidR="009B3A54" w:rsidRPr="00891248">
        <w:rPr>
          <w:sz w:val="28"/>
          <w:szCs w:val="28"/>
          <w:lang w:val="uk-UA"/>
        </w:rPr>
        <w:t>, мають</w:t>
      </w:r>
      <w:r w:rsidR="00CC0214" w:rsidRPr="00891248">
        <w:rPr>
          <w:sz w:val="28"/>
          <w:szCs w:val="28"/>
          <w:lang w:val="uk-UA"/>
        </w:rPr>
        <w:t xml:space="preserve"> бути класифік</w:t>
      </w:r>
      <w:r w:rsidR="009B3A54" w:rsidRPr="00891248">
        <w:rPr>
          <w:sz w:val="28"/>
          <w:szCs w:val="28"/>
          <w:lang w:val="uk-UA"/>
        </w:rPr>
        <w:t>ованими,</w:t>
      </w:r>
      <w:r w:rsidR="00CC0214" w:rsidRPr="00891248">
        <w:rPr>
          <w:sz w:val="28"/>
          <w:szCs w:val="28"/>
          <w:lang w:val="uk-UA"/>
        </w:rPr>
        <w:t xml:space="preserve"> як позитивн</w:t>
      </w:r>
      <w:r w:rsidR="009B3A54" w:rsidRPr="00891248">
        <w:rPr>
          <w:sz w:val="28"/>
          <w:szCs w:val="28"/>
          <w:lang w:val="uk-UA"/>
        </w:rPr>
        <w:t>і</w:t>
      </w:r>
      <w:r w:rsidR="00CC0214" w:rsidRPr="00891248">
        <w:rPr>
          <w:sz w:val="28"/>
          <w:szCs w:val="28"/>
          <w:lang w:val="uk-UA"/>
        </w:rPr>
        <w:t xml:space="preserve"> приклад</w:t>
      </w:r>
      <w:r w:rsidR="009B3A54" w:rsidRPr="00891248">
        <w:rPr>
          <w:sz w:val="28"/>
          <w:szCs w:val="28"/>
          <w:lang w:val="uk-UA"/>
        </w:rPr>
        <w:t>и</w:t>
      </w:r>
      <w:r w:rsidR="00CC0214" w:rsidRPr="00891248">
        <w:rPr>
          <w:sz w:val="28"/>
          <w:szCs w:val="28"/>
          <w:lang w:val="uk-UA"/>
        </w:rPr>
        <w:t>. N-обмеження вимагає, щоб всі ділянки, які не перекриваються з дійсним кінцевим результатом повинні бути класифіковані</w:t>
      </w:r>
      <w:r w:rsidR="009B3A54" w:rsidRPr="00891248">
        <w:rPr>
          <w:sz w:val="28"/>
          <w:szCs w:val="28"/>
          <w:lang w:val="uk-UA"/>
        </w:rPr>
        <w:t>,</w:t>
      </w:r>
      <w:r w:rsidR="00CC0214" w:rsidRPr="00891248">
        <w:rPr>
          <w:sz w:val="28"/>
          <w:szCs w:val="28"/>
          <w:lang w:val="uk-UA"/>
        </w:rPr>
        <w:t xml:space="preserve"> як негативні приклади. </w:t>
      </w:r>
      <w:r>
        <w:rPr>
          <w:sz w:val="28"/>
          <w:szCs w:val="28"/>
          <w:lang w:val="uk-UA"/>
        </w:rPr>
        <w:t>Вважається</w:t>
      </w:r>
      <w:r w:rsidR="00CC0214" w:rsidRPr="00891248">
        <w:rPr>
          <w:sz w:val="28"/>
          <w:szCs w:val="28"/>
          <w:lang w:val="uk-UA"/>
        </w:rPr>
        <w:t>, що обмежу</w:t>
      </w:r>
      <w:r w:rsidR="009B3A54" w:rsidRPr="00891248">
        <w:rPr>
          <w:sz w:val="28"/>
          <w:szCs w:val="28"/>
          <w:lang w:val="uk-UA"/>
        </w:rPr>
        <w:t>вальна</w:t>
      </w:r>
      <w:r w:rsidR="00CC0214" w:rsidRPr="00891248">
        <w:rPr>
          <w:sz w:val="28"/>
          <w:szCs w:val="28"/>
          <w:lang w:val="uk-UA"/>
        </w:rPr>
        <w:t xml:space="preserve"> </w:t>
      </w:r>
      <w:r w:rsidR="009B3A54" w:rsidRPr="00891248">
        <w:rPr>
          <w:sz w:val="28"/>
          <w:szCs w:val="28"/>
          <w:lang w:val="uk-UA"/>
        </w:rPr>
        <w:t>рамка</w:t>
      </w:r>
      <w:r w:rsidR="00CC0214" w:rsidRPr="00891248">
        <w:rPr>
          <w:sz w:val="28"/>
          <w:szCs w:val="28"/>
          <w:lang w:val="uk-UA"/>
        </w:rPr>
        <w:t xml:space="preserve"> </w:t>
      </w:r>
      <w:r w:rsidR="00CC0214" w:rsidRPr="00891248">
        <w:rPr>
          <w:i/>
          <w:sz w:val="28"/>
          <w:szCs w:val="28"/>
          <w:lang w:val="uk-UA"/>
        </w:rPr>
        <w:t>B</w:t>
      </w:r>
      <w:r w:rsidR="00CC0214" w:rsidRPr="00891248">
        <w:rPr>
          <w:sz w:val="28"/>
          <w:szCs w:val="28"/>
          <w:lang w:val="uk-UA"/>
        </w:rPr>
        <w:t xml:space="preserve"> </w:t>
      </w:r>
      <w:r w:rsidR="009B3A54" w:rsidRPr="00891248">
        <w:rPr>
          <w:sz w:val="28"/>
          <w:szCs w:val="28"/>
          <w:lang w:val="uk-UA"/>
        </w:rPr>
        <w:t>сильно</w:t>
      </w:r>
      <w:r w:rsidR="00CC0214" w:rsidRPr="00891248">
        <w:rPr>
          <w:sz w:val="28"/>
          <w:szCs w:val="28"/>
          <w:lang w:val="uk-UA"/>
        </w:rPr>
        <w:t xml:space="preserve"> перекривається з </w:t>
      </w:r>
      <m:oMath>
        <m:sSub>
          <m:sSubPr>
            <m:ctrlPr>
              <w:rPr>
                <w:rFonts w:ascii="Cambria Math" w:hAnsi="Cambria Math"/>
                <w:i/>
                <w:sz w:val="28"/>
                <w:szCs w:val="28"/>
                <w:lang w:val="uk-UA"/>
              </w:rPr>
            </m:ctrlPr>
          </m:sSubPr>
          <m:e>
            <m:r>
              <w:rPr>
                <w:rFonts w:ascii="Cambria Math" w:hAnsi="Cambria Math"/>
                <w:sz w:val="28"/>
                <w:szCs w:val="28"/>
                <w:lang w:val="uk-UA"/>
              </w:rPr>
              <m:t>B</m:t>
            </m:r>
          </m:e>
          <m:sub>
            <m:r>
              <w:rPr>
                <w:rFonts w:ascii="Cambria Math" w:hAnsi="Cambria Math"/>
                <w:sz w:val="28"/>
                <w:szCs w:val="28"/>
                <w:lang w:val="uk-UA"/>
              </w:rPr>
              <m:t>t</m:t>
            </m:r>
          </m:sub>
        </m:sSub>
        <m:r>
          <w:rPr>
            <w:rFonts w:ascii="Cambria Math" w:hAnsi="Cambria Math"/>
            <w:sz w:val="28"/>
            <w:szCs w:val="28"/>
            <w:lang w:val="uk-UA"/>
          </w:rPr>
          <m:t xml:space="preserve">, </m:t>
        </m:r>
      </m:oMath>
      <w:r w:rsidR="00CC0214" w:rsidRPr="00891248">
        <w:rPr>
          <w:sz w:val="28"/>
          <w:szCs w:val="28"/>
          <w:lang w:val="uk-UA"/>
        </w:rPr>
        <w:t>якщо він перекри</w:t>
      </w:r>
      <w:r w:rsidR="009B3A54" w:rsidRPr="00891248">
        <w:rPr>
          <w:sz w:val="28"/>
          <w:szCs w:val="28"/>
          <w:lang w:val="uk-UA"/>
        </w:rPr>
        <w:t>ває</w:t>
      </w:r>
      <w:r w:rsidR="00CC0214" w:rsidRPr="00891248">
        <w:rPr>
          <w:sz w:val="28"/>
          <w:szCs w:val="28"/>
          <w:lang w:val="uk-UA"/>
        </w:rPr>
        <w:t xml:space="preserve"> не менше </w:t>
      </w:r>
      <w:r w:rsidR="009B3A54" w:rsidRPr="00891248">
        <w:rPr>
          <w:sz w:val="28"/>
          <w:szCs w:val="28"/>
          <w:lang w:val="uk-UA"/>
        </w:rPr>
        <w:t>ніж 60%, я</w:t>
      </w:r>
      <w:r w:rsidR="00CC0214" w:rsidRPr="00891248">
        <w:rPr>
          <w:sz w:val="28"/>
          <w:szCs w:val="28"/>
          <w:lang w:val="uk-UA"/>
        </w:rPr>
        <w:t>кщо перекриття менше, ніж 20%</w:t>
      </w:r>
      <w:r w:rsidR="009B3A54" w:rsidRPr="00891248">
        <w:rPr>
          <w:sz w:val="28"/>
          <w:szCs w:val="28"/>
          <w:lang w:val="uk-UA"/>
        </w:rPr>
        <w:t xml:space="preserve">, то вважається, що </w:t>
      </w:r>
      <w:r w:rsidR="009B3A54" w:rsidRPr="00891248">
        <w:rPr>
          <w:i/>
          <w:sz w:val="28"/>
          <w:szCs w:val="28"/>
          <w:lang w:val="uk-UA"/>
        </w:rPr>
        <w:t>B</w:t>
      </w:r>
      <w:r w:rsidR="009B3A54" w:rsidRPr="00891248">
        <w:rPr>
          <w:sz w:val="28"/>
          <w:szCs w:val="28"/>
          <w:lang w:val="uk-UA"/>
        </w:rPr>
        <w:t xml:space="preserve"> не перекривається </w:t>
      </w:r>
      <m:oMath>
        <m:sSub>
          <m:sSubPr>
            <m:ctrlPr>
              <w:rPr>
                <w:rFonts w:ascii="Cambria Math" w:hAnsi="Cambria Math"/>
                <w:i/>
                <w:sz w:val="28"/>
                <w:szCs w:val="28"/>
                <w:lang w:val="uk-UA"/>
              </w:rPr>
            </m:ctrlPr>
          </m:sSubPr>
          <m:e>
            <m:r>
              <w:rPr>
                <w:rFonts w:ascii="Cambria Math" w:hAnsi="Cambria Math"/>
                <w:sz w:val="28"/>
                <w:szCs w:val="28"/>
                <w:lang w:val="uk-UA"/>
              </w:rPr>
              <m:t>B</m:t>
            </m:r>
          </m:e>
          <m:sub>
            <m:r>
              <w:rPr>
                <w:rFonts w:ascii="Cambria Math" w:hAnsi="Cambria Math"/>
                <w:sz w:val="28"/>
                <w:szCs w:val="28"/>
                <w:lang w:val="uk-UA"/>
              </w:rPr>
              <m:t>t</m:t>
            </m:r>
          </m:sub>
        </m:sSub>
      </m:oMath>
      <w:r w:rsidR="009C7466" w:rsidRPr="00891248">
        <w:rPr>
          <w:sz w:val="28"/>
          <w:szCs w:val="28"/>
          <w:lang w:val="uk-UA"/>
        </w:rPr>
        <w:t xml:space="preserve">. </w:t>
      </w:r>
      <w:r w:rsidR="00CC0214" w:rsidRPr="00891248">
        <w:rPr>
          <w:sz w:val="28"/>
          <w:szCs w:val="28"/>
          <w:lang w:val="uk-UA"/>
        </w:rPr>
        <w:t xml:space="preserve">Тепер </w:t>
      </w:r>
      <w:r>
        <w:rPr>
          <w:sz w:val="28"/>
          <w:szCs w:val="28"/>
          <w:lang w:val="uk-UA"/>
        </w:rPr>
        <w:t>буде</w:t>
      </w:r>
      <w:r w:rsidR="00CC0214" w:rsidRPr="00891248">
        <w:rPr>
          <w:sz w:val="28"/>
          <w:szCs w:val="28"/>
          <w:lang w:val="uk-UA"/>
        </w:rPr>
        <w:t xml:space="preserve"> опи</w:t>
      </w:r>
      <w:r>
        <w:rPr>
          <w:sz w:val="28"/>
          <w:szCs w:val="28"/>
          <w:lang w:val="uk-UA"/>
        </w:rPr>
        <w:t>сано</w:t>
      </w:r>
      <w:r w:rsidR="00CC0214" w:rsidRPr="00891248">
        <w:rPr>
          <w:sz w:val="28"/>
          <w:szCs w:val="28"/>
          <w:lang w:val="uk-UA"/>
        </w:rPr>
        <w:t xml:space="preserve"> заходи, які </w:t>
      </w:r>
      <w:r>
        <w:rPr>
          <w:sz w:val="28"/>
          <w:szCs w:val="28"/>
          <w:lang w:val="uk-UA"/>
        </w:rPr>
        <w:t>приймаються</w:t>
      </w:r>
      <w:r w:rsidR="00CC0214" w:rsidRPr="00891248">
        <w:rPr>
          <w:sz w:val="28"/>
          <w:szCs w:val="28"/>
          <w:lang w:val="uk-UA"/>
        </w:rPr>
        <w:t xml:space="preserve"> для того, щоб адаптувати класифікатор і узгодження шаблон</w:t>
      </w:r>
      <w:r w:rsidR="009C7466" w:rsidRPr="00891248">
        <w:rPr>
          <w:sz w:val="28"/>
          <w:szCs w:val="28"/>
          <w:lang w:val="uk-UA"/>
        </w:rPr>
        <w:t>ів до того</w:t>
      </w:r>
      <w:r w:rsidR="00CC0214" w:rsidRPr="00891248">
        <w:rPr>
          <w:sz w:val="28"/>
          <w:szCs w:val="28"/>
          <w:lang w:val="uk-UA"/>
        </w:rPr>
        <w:t xml:space="preserve">, щоб правильно </w:t>
      </w:r>
      <w:r w:rsidR="009C7466" w:rsidRPr="00891248">
        <w:rPr>
          <w:sz w:val="28"/>
          <w:szCs w:val="28"/>
          <w:lang w:val="uk-UA"/>
        </w:rPr>
        <w:t>класифікувати</w:t>
      </w:r>
      <w:r w:rsidR="00CC0214" w:rsidRPr="00891248">
        <w:rPr>
          <w:sz w:val="28"/>
          <w:szCs w:val="28"/>
          <w:lang w:val="uk-UA"/>
        </w:rPr>
        <w:t xml:space="preserve"> приклади. </w:t>
      </w:r>
      <w:r w:rsidR="009C7466" w:rsidRPr="00891248">
        <w:rPr>
          <w:sz w:val="28"/>
          <w:szCs w:val="28"/>
          <w:lang w:val="uk-UA"/>
        </w:rPr>
        <w:t xml:space="preserve">Нагадаємо, що </w:t>
      </w:r>
      <w:r w:rsidR="009C7466" w:rsidRPr="00891248">
        <w:rPr>
          <w:i/>
          <w:sz w:val="28"/>
          <w:szCs w:val="28"/>
          <w:lang w:val="uk-UA"/>
        </w:rPr>
        <w:t>Р</w:t>
      </w:r>
      <w:r w:rsidR="00CC0214" w:rsidRPr="00891248">
        <w:rPr>
          <w:i/>
          <w:sz w:val="28"/>
          <w:szCs w:val="28"/>
          <w:lang w:val="uk-UA"/>
        </w:rPr>
        <w:t xml:space="preserve">(у = 1 | </w:t>
      </w:r>
      <m:oMath>
        <m:sSub>
          <m:sSubPr>
            <m:ctrlPr>
              <w:rPr>
                <w:rFonts w:ascii="Cambria Math" w:hAnsi="Cambria Math"/>
                <w:i/>
                <w:sz w:val="28"/>
                <w:szCs w:val="28"/>
                <w:lang w:val="uk-UA"/>
              </w:rPr>
            </m:ctrlPr>
          </m:sSubPr>
          <m:e>
            <m:r>
              <w:rPr>
                <w:rFonts w:ascii="Cambria Math" w:hAnsi="Cambria Math"/>
                <w:sz w:val="28"/>
                <w:szCs w:val="28"/>
                <w:lang w:val="uk-UA"/>
                <w:rPrChange w:id="357" w:author="ASD" w:date="2016-06-09T16:59:00Z">
                  <w:rPr>
                    <w:rFonts w:ascii="Cambria Math" w:hAnsi="Cambria Math"/>
                    <w:sz w:val="28"/>
                    <w:szCs w:val="28"/>
                    <w:lang w:val="en-US"/>
                  </w:rPr>
                </w:rPrChange>
              </w:rPr>
              <m:t>F</m:t>
            </m:r>
          </m:e>
          <m:sub>
            <m:r>
              <w:rPr>
                <w:rFonts w:ascii="Cambria Math" w:hAnsi="Cambria Math"/>
                <w:sz w:val="28"/>
                <w:szCs w:val="28"/>
                <w:lang w:val="uk-UA"/>
              </w:rPr>
              <m:t>k</m:t>
            </m:r>
          </m:sub>
        </m:sSub>
      </m:oMath>
      <w:r w:rsidR="00CC0214" w:rsidRPr="00891248">
        <w:rPr>
          <w:i/>
          <w:sz w:val="28"/>
          <w:szCs w:val="28"/>
          <w:lang w:val="uk-UA"/>
        </w:rPr>
        <w:t>)</w:t>
      </w:r>
      <w:r w:rsidR="00CC0214" w:rsidRPr="00891248">
        <w:rPr>
          <w:sz w:val="28"/>
          <w:szCs w:val="28"/>
          <w:lang w:val="uk-UA"/>
        </w:rPr>
        <w:t xml:space="preserve"> є ймовірніст</w:t>
      </w:r>
      <w:r w:rsidR="009C7466" w:rsidRPr="00891248">
        <w:rPr>
          <w:sz w:val="28"/>
          <w:szCs w:val="28"/>
          <w:lang w:val="uk-UA"/>
        </w:rPr>
        <w:t>ю того</w:t>
      </w:r>
      <w:r w:rsidR="00CC0214" w:rsidRPr="00891248">
        <w:rPr>
          <w:sz w:val="28"/>
          <w:szCs w:val="28"/>
          <w:lang w:val="uk-UA"/>
        </w:rPr>
        <w:t xml:space="preserve"> чи є позитивн</w:t>
      </w:r>
      <w:r w:rsidR="009C7466" w:rsidRPr="00891248">
        <w:rPr>
          <w:sz w:val="28"/>
          <w:szCs w:val="28"/>
          <w:lang w:val="uk-UA"/>
        </w:rPr>
        <w:t>і</w:t>
      </w:r>
      <w:r w:rsidR="00CC0214" w:rsidRPr="00891248">
        <w:rPr>
          <w:sz w:val="28"/>
          <w:szCs w:val="28"/>
          <w:lang w:val="uk-UA"/>
        </w:rPr>
        <w:t xml:space="preserve"> </w:t>
      </w:r>
      <w:r w:rsidR="00CB68DC" w:rsidRPr="00891248">
        <w:rPr>
          <w:sz w:val="28"/>
          <w:szCs w:val="28"/>
          <w:lang w:val="uk-UA"/>
        </w:rPr>
        <w:t>під вікна</w:t>
      </w:r>
      <w:r w:rsidR="00CC0214" w:rsidRPr="00891248">
        <w:rPr>
          <w:sz w:val="28"/>
          <w:szCs w:val="28"/>
          <w:lang w:val="uk-UA"/>
        </w:rPr>
        <w:t xml:space="preserve">, враховуючи особливості </w:t>
      </w:r>
      <m:oMath>
        <m:sSub>
          <m:sSubPr>
            <m:ctrlPr>
              <w:rPr>
                <w:rFonts w:ascii="Cambria Math" w:hAnsi="Cambria Math"/>
                <w:i/>
                <w:sz w:val="28"/>
                <w:szCs w:val="28"/>
                <w:lang w:val="uk-UA"/>
              </w:rPr>
            </m:ctrlPr>
          </m:sSubPr>
          <m:e>
            <m:r>
              <w:rPr>
                <w:rFonts w:ascii="Cambria Math" w:hAnsi="Cambria Math"/>
                <w:sz w:val="28"/>
                <w:szCs w:val="28"/>
                <w:lang w:val="uk-UA"/>
                <w:rPrChange w:id="358" w:author="ASD" w:date="2016-06-09T16:59:00Z">
                  <w:rPr>
                    <w:rFonts w:ascii="Cambria Math" w:hAnsi="Cambria Math"/>
                    <w:sz w:val="28"/>
                    <w:szCs w:val="28"/>
                    <w:lang w:val="en-US"/>
                  </w:rPr>
                </w:rPrChange>
              </w:rPr>
              <m:t>F</m:t>
            </m:r>
          </m:e>
          <m:sub>
            <m:r>
              <w:rPr>
                <w:rFonts w:ascii="Cambria Math" w:hAnsi="Cambria Math"/>
                <w:sz w:val="28"/>
                <w:szCs w:val="28"/>
                <w:lang w:val="uk-UA"/>
              </w:rPr>
              <m:t>k</m:t>
            </m:r>
          </m:sub>
        </m:sSub>
      </m:oMath>
      <w:r w:rsidR="00CC0214" w:rsidRPr="00891248">
        <w:rPr>
          <w:sz w:val="28"/>
          <w:szCs w:val="28"/>
          <w:lang w:val="uk-UA"/>
        </w:rPr>
        <w:t xml:space="preserve">. </w:t>
      </w:r>
    </w:p>
    <w:p w:rsidR="00CC0214" w:rsidRPr="00891248" w:rsidRDefault="00CC0214" w:rsidP="0075355C">
      <w:pPr>
        <w:spacing w:line="360" w:lineRule="auto"/>
        <w:ind w:firstLine="630"/>
        <w:jc w:val="right"/>
        <w:rPr>
          <w:sz w:val="28"/>
          <w:szCs w:val="28"/>
          <w:lang w:val="uk-UA"/>
        </w:rPr>
      </w:pPr>
      <m:oMath>
        <m:r>
          <w:rPr>
            <w:rFonts w:ascii="Cambria Math" w:hAnsi="Cambria Math"/>
            <w:sz w:val="28"/>
            <w:szCs w:val="28"/>
            <w:lang w:val="uk-UA"/>
          </w:rPr>
          <m:t>P</m:t>
        </m:r>
        <m:d>
          <m:dPr>
            <m:ctrlPr>
              <w:rPr>
                <w:rFonts w:ascii="Cambria Math" w:hAnsi="Cambria Math"/>
                <w:i/>
                <w:sz w:val="28"/>
                <w:szCs w:val="28"/>
                <w:lang w:val="uk-UA"/>
              </w:rPr>
            </m:ctrlPr>
          </m:dPr>
          <m:e>
            <m:r>
              <w:rPr>
                <w:rFonts w:ascii="Cambria Math" w:hAnsi="Cambria Math"/>
                <w:sz w:val="28"/>
                <w:szCs w:val="28"/>
                <w:lang w:val="uk-UA"/>
              </w:rPr>
              <m:t>y=1</m:t>
            </m:r>
          </m:e>
          <m:e>
            <m:sSub>
              <m:sSubPr>
                <m:ctrlPr>
                  <w:rPr>
                    <w:rFonts w:ascii="Cambria Math" w:hAnsi="Cambria Math"/>
                    <w:i/>
                    <w:sz w:val="28"/>
                    <w:szCs w:val="28"/>
                    <w:lang w:val="uk-UA"/>
                  </w:rPr>
                </m:ctrlPr>
              </m:sSubPr>
              <m:e>
                <m:r>
                  <w:rPr>
                    <w:rFonts w:ascii="Cambria Math" w:hAnsi="Cambria Math"/>
                    <w:sz w:val="28"/>
                    <w:szCs w:val="28"/>
                    <w:lang w:val="uk-UA"/>
                  </w:rPr>
                  <m:t>F</m:t>
                </m:r>
              </m:e>
              <m:sub>
                <m:r>
                  <w:rPr>
                    <w:rFonts w:ascii="Cambria Math" w:hAnsi="Cambria Math"/>
                    <w:sz w:val="28"/>
                    <w:szCs w:val="28"/>
                    <w:lang w:val="uk-UA"/>
                  </w:rPr>
                  <m:t>k</m:t>
                </m:r>
              </m:sub>
            </m:sSub>
          </m:e>
        </m:d>
        <m:r>
          <w:rPr>
            <w:rFonts w:ascii="Cambria Math" w:hAnsi="Cambria Math"/>
            <w:sz w:val="28"/>
            <w:szCs w:val="28"/>
            <w:lang w:val="uk-UA"/>
          </w:rPr>
          <m:t>=</m:t>
        </m:r>
        <m:d>
          <m:dPr>
            <m:begChr m:val="{"/>
            <m:endChr m:val=""/>
            <m:ctrlPr>
              <w:rPr>
                <w:rFonts w:ascii="Cambria Math" w:hAnsi="Cambria Math"/>
                <w:i/>
                <w:sz w:val="28"/>
                <w:szCs w:val="28"/>
                <w:lang w:val="uk-UA"/>
              </w:rPr>
            </m:ctrlPr>
          </m:dPr>
          <m:e>
            <m:eqArr>
              <m:eqArrPr>
                <m:ctrlPr>
                  <w:rPr>
                    <w:rFonts w:ascii="Cambria Math" w:hAnsi="Cambria Math"/>
                    <w:i/>
                    <w:sz w:val="28"/>
                    <w:szCs w:val="28"/>
                    <w:lang w:val="uk-UA"/>
                  </w:rPr>
                </m:ctrlPr>
              </m:eqArrPr>
              <m:e>
                <m:f>
                  <m:fPr>
                    <m:ctrlPr>
                      <w:rPr>
                        <w:rFonts w:ascii="Cambria Math" w:hAnsi="Cambria Math"/>
                        <w:i/>
                        <w:sz w:val="28"/>
                        <w:szCs w:val="28"/>
                        <w:lang w:val="uk-UA"/>
                      </w:rPr>
                    </m:ctrlPr>
                  </m:fPr>
                  <m:num>
                    <m:r>
                      <w:rPr>
                        <w:rFonts w:ascii="Cambria Math" w:hAnsi="Cambria Math"/>
                        <w:sz w:val="28"/>
                        <w:szCs w:val="28"/>
                        <w:lang w:val="uk-UA"/>
                      </w:rPr>
                      <m:t>P</m:t>
                    </m:r>
                    <m:sSub>
                      <m:sSubPr>
                        <m:ctrlPr>
                          <w:rPr>
                            <w:rFonts w:ascii="Cambria Math" w:hAnsi="Cambria Math"/>
                            <w:i/>
                            <w:sz w:val="28"/>
                            <w:szCs w:val="28"/>
                            <w:lang w:val="uk-UA"/>
                          </w:rPr>
                        </m:ctrlPr>
                      </m:sSubPr>
                      <m:e>
                        <m:r>
                          <w:rPr>
                            <w:rFonts w:ascii="Cambria Math" w:hAnsi="Cambria Math"/>
                            <w:sz w:val="28"/>
                            <w:szCs w:val="28"/>
                            <w:lang w:val="uk-UA"/>
                          </w:rPr>
                          <m:t>F</m:t>
                        </m:r>
                      </m:e>
                      <m:sub>
                        <m:r>
                          <w:rPr>
                            <w:rFonts w:ascii="Cambria Math" w:hAnsi="Cambria Math"/>
                            <w:sz w:val="28"/>
                            <w:szCs w:val="28"/>
                            <w:lang w:val="uk-UA"/>
                          </w:rPr>
                          <m:t>k</m:t>
                        </m:r>
                      </m:sub>
                    </m:sSub>
                  </m:num>
                  <m:den>
                    <m:r>
                      <w:rPr>
                        <w:rFonts w:ascii="Cambria Math" w:hAnsi="Cambria Math"/>
                        <w:sz w:val="28"/>
                        <w:szCs w:val="28"/>
                        <w:lang w:val="uk-UA"/>
                      </w:rPr>
                      <m:t>P</m:t>
                    </m:r>
                    <m:sSub>
                      <m:sSubPr>
                        <m:ctrlPr>
                          <w:rPr>
                            <w:rFonts w:ascii="Cambria Math" w:hAnsi="Cambria Math"/>
                            <w:i/>
                            <w:sz w:val="28"/>
                            <w:szCs w:val="28"/>
                            <w:lang w:val="uk-UA"/>
                          </w:rPr>
                        </m:ctrlPr>
                      </m:sSubPr>
                      <m:e>
                        <m:r>
                          <w:rPr>
                            <w:rFonts w:ascii="Cambria Math" w:hAnsi="Cambria Math"/>
                            <w:sz w:val="28"/>
                            <w:szCs w:val="28"/>
                            <w:lang w:val="uk-UA"/>
                          </w:rPr>
                          <m:t>F</m:t>
                        </m:r>
                      </m:e>
                      <m:sub>
                        <m:r>
                          <w:rPr>
                            <w:rFonts w:ascii="Cambria Math" w:hAnsi="Cambria Math"/>
                            <w:sz w:val="28"/>
                            <w:szCs w:val="28"/>
                            <w:lang w:val="uk-UA"/>
                          </w:rPr>
                          <m:t>k</m:t>
                        </m:r>
                      </m:sub>
                    </m:sSub>
                    <m:r>
                      <w:rPr>
                        <w:rFonts w:ascii="Cambria Math" w:hAnsi="Cambria Math"/>
                        <w:sz w:val="28"/>
                        <w:szCs w:val="28"/>
                        <w:lang w:val="uk-UA"/>
                      </w:rPr>
                      <m:t>+n</m:t>
                    </m:r>
                    <m:sSub>
                      <m:sSubPr>
                        <m:ctrlPr>
                          <w:rPr>
                            <w:rFonts w:ascii="Cambria Math" w:hAnsi="Cambria Math"/>
                            <w:i/>
                            <w:sz w:val="28"/>
                            <w:szCs w:val="28"/>
                            <w:lang w:val="uk-UA"/>
                          </w:rPr>
                        </m:ctrlPr>
                      </m:sSubPr>
                      <m:e>
                        <m:r>
                          <w:rPr>
                            <w:rFonts w:ascii="Cambria Math" w:hAnsi="Cambria Math"/>
                            <w:sz w:val="28"/>
                            <w:szCs w:val="28"/>
                            <w:lang w:val="uk-UA"/>
                          </w:rPr>
                          <m:t>F</m:t>
                        </m:r>
                      </m:e>
                      <m:sub>
                        <m:r>
                          <w:rPr>
                            <w:rFonts w:ascii="Cambria Math" w:hAnsi="Cambria Math"/>
                            <w:sz w:val="28"/>
                            <w:szCs w:val="28"/>
                            <w:lang w:val="uk-UA"/>
                          </w:rPr>
                          <m:t>k</m:t>
                        </m:r>
                      </m:sub>
                    </m:sSub>
                  </m:den>
                </m:f>
                <m:r>
                  <w:rPr>
                    <w:rFonts w:ascii="Cambria Math" w:hAnsi="Cambria Math"/>
                    <w:sz w:val="28"/>
                    <w:szCs w:val="28"/>
                    <w:lang w:val="uk-UA"/>
                  </w:rPr>
                  <m:t xml:space="preserve">, </m:t>
                </m:r>
                <m:r>
                  <w:rPr>
                    <w:rFonts w:ascii="Cambria Math" w:hAnsi="Cambria Math" w:hint="eastAsia"/>
                    <w:sz w:val="28"/>
                    <w:szCs w:val="28"/>
                    <w:lang w:val="uk-UA"/>
                  </w:rPr>
                  <m:t>Якщо</m:t>
                </m:r>
                <m:r>
                  <w:rPr>
                    <w:rFonts w:ascii="Cambria Math" w:hAnsi="Cambria Math"/>
                    <w:sz w:val="28"/>
                    <w:szCs w:val="28"/>
                    <w:lang w:val="uk-UA"/>
                  </w:rPr>
                  <m:t xml:space="preserve"> P</m:t>
                </m:r>
                <m:sSub>
                  <m:sSubPr>
                    <m:ctrlPr>
                      <w:rPr>
                        <w:rFonts w:ascii="Cambria Math" w:hAnsi="Cambria Math"/>
                        <w:i/>
                        <w:sz w:val="28"/>
                        <w:szCs w:val="28"/>
                        <w:lang w:val="uk-UA"/>
                      </w:rPr>
                    </m:ctrlPr>
                  </m:sSubPr>
                  <m:e>
                    <m:r>
                      <w:rPr>
                        <w:rFonts w:ascii="Cambria Math" w:hAnsi="Cambria Math"/>
                        <w:sz w:val="28"/>
                        <w:szCs w:val="28"/>
                        <w:lang w:val="uk-UA"/>
                      </w:rPr>
                      <m:t>F</m:t>
                    </m:r>
                  </m:e>
                  <m:sub>
                    <m:r>
                      <w:rPr>
                        <w:rFonts w:ascii="Cambria Math" w:hAnsi="Cambria Math"/>
                        <w:sz w:val="28"/>
                        <w:szCs w:val="28"/>
                        <w:lang w:val="uk-UA"/>
                      </w:rPr>
                      <m:t>k</m:t>
                    </m:r>
                  </m:sub>
                </m:sSub>
                <m:r>
                  <w:rPr>
                    <w:rFonts w:ascii="Cambria Math" w:hAnsi="Cambria Math"/>
                    <w:sz w:val="28"/>
                    <w:szCs w:val="28"/>
                    <w:lang w:val="uk-UA"/>
                  </w:rPr>
                  <m:t>+n</m:t>
                </m:r>
                <m:sSub>
                  <m:sSubPr>
                    <m:ctrlPr>
                      <w:rPr>
                        <w:rFonts w:ascii="Cambria Math" w:hAnsi="Cambria Math"/>
                        <w:i/>
                        <w:sz w:val="28"/>
                        <w:szCs w:val="28"/>
                        <w:lang w:val="uk-UA"/>
                      </w:rPr>
                    </m:ctrlPr>
                  </m:sSubPr>
                  <m:e>
                    <m:r>
                      <w:rPr>
                        <w:rFonts w:ascii="Cambria Math" w:hAnsi="Cambria Math"/>
                        <w:sz w:val="28"/>
                        <w:szCs w:val="28"/>
                        <w:lang w:val="uk-UA"/>
                      </w:rPr>
                      <m:t>F</m:t>
                    </m:r>
                  </m:e>
                  <m:sub>
                    <m:r>
                      <w:rPr>
                        <w:rFonts w:ascii="Cambria Math" w:hAnsi="Cambria Math"/>
                        <w:sz w:val="28"/>
                        <w:szCs w:val="28"/>
                        <w:lang w:val="uk-UA"/>
                      </w:rPr>
                      <m:t>k</m:t>
                    </m:r>
                  </m:sub>
                </m:sSub>
                <m:r>
                  <w:rPr>
                    <w:rFonts w:ascii="Cambria Math" w:hAnsi="Cambria Math"/>
                    <w:sz w:val="28"/>
                    <w:szCs w:val="28"/>
                    <w:lang w:val="uk-UA"/>
                  </w:rPr>
                  <m:t>&gt;0</m:t>
                </m:r>
              </m:e>
              <m:e>
                <m:r>
                  <w:rPr>
                    <w:rFonts w:ascii="Cambria Math" w:hAnsi="Cambria Math"/>
                    <w:sz w:val="28"/>
                    <w:szCs w:val="28"/>
                    <w:lang w:val="uk-UA"/>
                  </w:rPr>
                  <m:t xml:space="preserve">0,     </m:t>
                </m:r>
                <m:r>
                  <w:rPr>
                    <w:rFonts w:ascii="Cambria Math" w:hAnsi="Cambria Math" w:hint="eastAsia"/>
                    <w:sz w:val="28"/>
                    <w:szCs w:val="28"/>
                    <w:lang w:val="uk-UA"/>
                  </w:rPr>
                  <m:t>Якщо</m:t>
                </m:r>
                <m:r>
                  <w:rPr>
                    <w:rFonts w:ascii="Cambria Math" w:hAnsi="Cambria Math"/>
                    <w:sz w:val="28"/>
                    <w:szCs w:val="28"/>
                    <w:lang w:val="uk-UA"/>
                  </w:rPr>
                  <m:t xml:space="preserve"> P</m:t>
                </m:r>
                <m:sSub>
                  <m:sSubPr>
                    <m:ctrlPr>
                      <w:rPr>
                        <w:rFonts w:ascii="Cambria Math" w:hAnsi="Cambria Math"/>
                        <w:i/>
                        <w:sz w:val="28"/>
                        <w:szCs w:val="28"/>
                        <w:lang w:val="uk-UA"/>
                      </w:rPr>
                    </m:ctrlPr>
                  </m:sSubPr>
                  <m:e>
                    <m:r>
                      <w:rPr>
                        <w:rFonts w:ascii="Cambria Math" w:hAnsi="Cambria Math"/>
                        <w:sz w:val="28"/>
                        <w:szCs w:val="28"/>
                        <w:lang w:val="uk-UA"/>
                      </w:rPr>
                      <m:t>F</m:t>
                    </m:r>
                  </m:e>
                  <m:sub>
                    <m:r>
                      <w:rPr>
                        <w:rFonts w:ascii="Cambria Math" w:hAnsi="Cambria Math"/>
                        <w:sz w:val="28"/>
                        <w:szCs w:val="28"/>
                        <w:lang w:val="uk-UA"/>
                      </w:rPr>
                      <m:t>k</m:t>
                    </m:r>
                  </m:sub>
                </m:sSub>
                <m:r>
                  <w:rPr>
                    <w:rFonts w:ascii="Cambria Math" w:hAnsi="Cambria Math"/>
                    <w:sz w:val="28"/>
                    <w:szCs w:val="28"/>
                    <w:lang w:val="uk-UA"/>
                  </w:rPr>
                  <m:t>+n</m:t>
                </m:r>
                <m:sSub>
                  <m:sSubPr>
                    <m:ctrlPr>
                      <w:rPr>
                        <w:rFonts w:ascii="Cambria Math" w:hAnsi="Cambria Math"/>
                        <w:i/>
                        <w:sz w:val="28"/>
                        <w:szCs w:val="28"/>
                        <w:lang w:val="uk-UA"/>
                      </w:rPr>
                    </m:ctrlPr>
                  </m:sSubPr>
                  <m:e>
                    <m:r>
                      <w:rPr>
                        <w:rFonts w:ascii="Cambria Math" w:hAnsi="Cambria Math"/>
                        <w:sz w:val="28"/>
                        <w:szCs w:val="28"/>
                        <w:lang w:val="uk-UA"/>
                      </w:rPr>
                      <m:t>F</m:t>
                    </m:r>
                  </m:e>
                  <m:sub>
                    <m:r>
                      <w:rPr>
                        <w:rFonts w:ascii="Cambria Math" w:hAnsi="Cambria Math"/>
                        <w:sz w:val="28"/>
                        <w:szCs w:val="28"/>
                        <w:lang w:val="uk-UA"/>
                      </w:rPr>
                      <m:t>k</m:t>
                    </m:r>
                  </m:sub>
                </m:sSub>
                <m:r>
                  <w:rPr>
                    <w:rFonts w:ascii="Cambria Math" w:hAnsi="Cambria Math"/>
                    <w:sz w:val="28"/>
                    <w:szCs w:val="28"/>
                    <w:lang w:val="uk-UA"/>
                  </w:rPr>
                  <m:t xml:space="preserve">=0 </m:t>
                </m:r>
              </m:e>
            </m:eqArr>
          </m:e>
        </m:d>
      </m:oMath>
      <w:r w:rsidR="009C7466" w:rsidRPr="00891248">
        <w:rPr>
          <w:sz w:val="28"/>
          <w:szCs w:val="28"/>
          <w:lang w:val="uk-UA"/>
        </w:rPr>
        <w:t>,</w:t>
      </w:r>
      <w:r w:rsidRPr="00891248">
        <w:rPr>
          <w:sz w:val="28"/>
          <w:szCs w:val="28"/>
          <w:lang w:val="uk-UA"/>
        </w:rPr>
        <w:t xml:space="preserve">                      (3.</w:t>
      </w:r>
      <w:r w:rsidR="00B15EE4" w:rsidRPr="00891248">
        <w:rPr>
          <w:sz w:val="28"/>
          <w:szCs w:val="28"/>
          <w:lang w:val="uk-UA"/>
        </w:rPr>
        <w:t>30</w:t>
      </w:r>
      <w:r w:rsidRPr="00891248">
        <w:rPr>
          <w:sz w:val="28"/>
          <w:szCs w:val="28"/>
          <w:lang w:val="uk-UA"/>
        </w:rPr>
        <w:t>)</w:t>
      </w:r>
    </w:p>
    <w:p w:rsidR="009C7466" w:rsidRPr="00891248" w:rsidRDefault="009C7466" w:rsidP="0075355C">
      <w:pPr>
        <w:spacing w:line="360" w:lineRule="auto"/>
        <w:ind w:firstLine="1530"/>
        <w:jc w:val="left"/>
        <w:rPr>
          <w:sz w:val="28"/>
          <w:szCs w:val="28"/>
          <w:lang w:val="uk-UA"/>
        </w:rPr>
      </w:pPr>
      <w:r w:rsidRPr="00891248">
        <w:rPr>
          <w:sz w:val="28"/>
          <w:szCs w:val="28"/>
          <w:lang w:val="uk-UA"/>
        </w:rPr>
        <w:t>де</w:t>
      </w:r>
      <w:r w:rsidRPr="00891248">
        <w:rPr>
          <w:sz w:val="28"/>
          <w:szCs w:val="28"/>
          <w:lang w:val="uk-UA"/>
        </w:rPr>
        <w:tab/>
      </w:r>
      <m:oMath>
        <m:sSub>
          <m:sSubPr>
            <m:ctrlPr>
              <w:rPr>
                <w:rFonts w:ascii="Cambria Math" w:hAnsi="Cambria Math"/>
                <w:i/>
                <w:sz w:val="28"/>
                <w:szCs w:val="28"/>
                <w:lang w:val="uk-UA"/>
              </w:rPr>
            </m:ctrlPr>
          </m:sSubPr>
          <m:e>
            <m:r>
              <w:rPr>
                <w:rFonts w:ascii="Cambria Math" w:hAnsi="Cambria Math"/>
                <w:sz w:val="28"/>
                <w:szCs w:val="28"/>
                <w:lang w:val="uk-UA"/>
                <w:rPrChange w:id="359" w:author="ASD" w:date="2016-06-09T16:59:00Z">
                  <w:rPr>
                    <w:rFonts w:ascii="Cambria Math" w:hAnsi="Cambria Math"/>
                    <w:sz w:val="28"/>
                    <w:szCs w:val="28"/>
                    <w:lang w:val="en-US"/>
                  </w:rPr>
                </w:rPrChange>
              </w:rPr>
              <m:t>p</m:t>
            </m:r>
          </m:e>
          <m:sub>
            <m:sSub>
              <m:sSubPr>
                <m:ctrlPr>
                  <w:rPr>
                    <w:rFonts w:ascii="Cambria Math" w:hAnsi="Cambria Math"/>
                    <w:i/>
                    <w:sz w:val="28"/>
                    <w:szCs w:val="28"/>
                    <w:lang w:val="uk-UA"/>
                  </w:rPr>
                </m:ctrlPr>
              </m:sSubPr>
              <m:e>
                <m:r>
                  <w:rPr>
                    <w:rFonts w:ascii="Cambria Math" w:hAnsi="Cambria Math"/>
                    <w:sz w:val="28"/>
                    <w:szCs w:val="28"/>
                    <w:lang w:val="uk-UA"/>
                    <w:rPrChange w:id="360" w:author="ASD" w:date="2016-06-09T16:59:00Z">
                      <w:rPr>
                        <w:rFonts w:ascii="Cambria Math" w:hAnsi="Cambria Math"/>
                        <w:sz w:val="28"/>
                        <w:szCs w:val="28"/>
                        <w:lang w:val="en-US"/>
                      </w:rPr>
                    </w:rPrChange>
                  </w:rPr>
                  <m:t>F</m:t>
                </m:r>
              </m:e>
              <m:sub>
                <m:r>
                  <w:rPr>
                    <w:rFonts w:ascii="Cambria Math" w:hAnsi="Cambria Math"/>
                    <w:sz w:val="28"/>
                    <w:szCs w:val="28"/>
                    <w:lang w:val="uk-UA"/>
                  </w:rPr>
                  <m:t>k</m:t>
                </m:r>
              </m:sub>
            </m:sSub>
          </m:sub>
        </m:sSub>
      </m:oMath>
      <w:r w:rsidRPr="00891248">
        <w:rPr>
          <w:sz w:val="28"/>
          <w:szCs w:val="28"/>
          <w:lang w:val="uk-UA"/>
          <w:rPrChange w:id="361" w:author="ASD" w:date="2016-06-09T16:59:00Z">
            <w:rPr>
              <w:sz w:val="28"/>
              <w:szCs w:val="28"/>
            </w:rPr>
          </w:rPrChange>
        </w:rPr>
        <w:t xml:space="preserve"> – </w:t>
      </w:r>
      <w:r w:rsidRPr="00891248">
        <w:rPr>
          <w:sz w:val="28"/>
          <w:szCs w:val="28"/>
          <w:lang w:val="uk-UA"/>
        </w:rPr>
        <w:t>кількість застосування Р-обмеження;</w:t>
      </w:r>
    </w:p>
    <w:p w:rsidR="009C7466" w:rsidRPr="00891248" w:rsidRDefault="009C7466" w:rsidP="0075355C">
      <w:pPr>
        <w:spacing w:line="360" w:lineRule="auto"/>
        <w:ind w:firstLine="1530"/>
        <w:jc w:val="left"/>
        <w:rPr>
          <w:i/>
          <w:sz w:val="28"/>
          <w:szCs w:val="28"/>
          <w:lang w:val="uk-UA"/>
          <w:rPrChange w:id="362" w:author="ASD" w:date="2016-06-09T16:59:00Z">
            <w:rPr>
              <w:i/>
              <w:sz w:val="28"/>
              <w:szCs w:val="28"/>
            </w:rPr>
          </w:rPrChange>
        </w:rPr>
      </w:pPr>
      <w:r w:rsidRPr="00891248">
        <w:rPr>
          <w:sz w:val="28"/>
          <w:szCs w:val="28"/>
          <w:lang w:val="uk-UA"/>
        </w:rPr>
        <w:tab/>
      </w:r>
      <m:oMath>
        <m:sSub>
          <m:sSubPr>
            <m:ctrlPr>
              <w:rPr>
                <w:rFonts w:ascii="Cambria Math" w:hAnsi="Cambria Math"/>
                <w:i/>
                <w:sz w:val="28"/>
                <w:szCs w:val="28"/>
                <w:lang w:val="uk-UA"/>
              </w:rPr>
            </m:ctrlPr>
          </m:sSubPr>
          <m:e>
            <m:r>
              <w:rPr>
                <w:rFonts w:ascii="Cambria Math" w:hAnsi="Cambria Math"/>
                <w:sz w:val="28"/>
                <w:szCs w:val="28"/>
                <w:lang w:val="uk-UA"/>
                <w:rPrChange w:id="363" w:author="ASD" w:date="2016-06-09T16:59:00Z">
                  <w:rPr>
                    <w:rFonts w:ascii="Cambria Math" w:hAnsi="Cambria Math"/>
                    <w:sz w:val="28"/>
                    <w:szCs w:val="28"/>
                    <w:lang w:val="en-US"/>
                  </w:rPr>
                </w:rPrChange>
              </w:rPr>
              <m:t>n</m:t>
            </m:r>
          </m:e>
          <m:sub>
            <m:sSub>
              <m:sSubPr>
                <m:ctrlPr>
                  <w:rPr>
                    <w:rFonts w:ascii="Cambria Math" w:hAnsi="Cambria Math"/>
                    <w:i/>
                    <w:sz w:val="28"/>
                    <w:szCs w:val="28"/>
                    <w:lang w:val="uk-UA"/>
                  </w:rPr>
                </m:ctrlPr>
              </m:sSubPr>
              <m:e>
                <m:r>
                  <w:rPr>
                    <w:rFonts w:ascii="Cambria Math" w:hAnsi="Cambria Math"/>
                    <w:sz w:val="28"/>
                    <w:szCs w:val="28"/>
                    <w:lang w:val="uk-UA"/>
                    <w:rPrChange w:id="364" w:author="ASD" w:date="2016-06-09T16:59:00Z">
                      <w:rPr>
                        <w:rFonts w:ascii="Cambria Math" w:hAnsi="Cambria Math"/>
                        <w:sz w:val="28"/>
                        <w:szCs w:val="28"/>
                        <w:lang w:val="en-US"/>
                      </w:rPr>
                    </w:rPrChange>
                  </w:rPr>
                  <m:t>F</m:t>
                </m:r>
              </m:e>
              <m:sub>
                <m:r>
                  <w:rPr>
                    <w:rFonts w:ascii="Cambria Math" w:hAnsi="Cambria Math"/>
                    <w:sz w:val="28"/>
                    <w:szCs w:val="28"/>
                    <w:lang w:val="uk-UA"/>
                  </w:rPr>
                  <m:t>k</m:t>
                </m:r>
              </m:sub>
            </m:sSub>
          </m:sub>
        </m:sSub>
      </m:oMath>
      <w:r w:rsidRPr="00891248">
        <w:rPr>
          <w:sz w:val="28"/>
          <w:szCs w:val="28"/>
          <w:lang w:val="uk-UA"/>
        </w:rPr>
        <w:t xml:space="preserve"> - кількість застосування </w:t>
      </w:r>
      <w:r w:rsidRPr="00891248">
        <w:rPr>
          <w:sz w:val="28"/>
          <w:szCs w:val="28"/>
          <w:lang w:val="uk-UA"/>
          <w:rPrChange w:id="365" w:author="ASD" w:date="2016-06-09T16:59:00Z">
            <w:rPr>
              <w:sz w:val="28"/>
              <w:szCs w:val="28"/>
              <w:lang w:val="en-US"/>
            </w:rPr>
          </w:rPrChange>
        </w:rPr>
        <w:t>N</w:t>
      </w:r>
      <w:r w:rsidRPr="00891248">
        <w:rPr>
          <w:sz w:val="28"/>
          <w:szCs w:val="28"/>
          <w:lang w:val="uk-UA"/>
        </w:rPr>
        <w:t>-обмеження.</w:t>
      </w:r>
    </w:p>
    <w:p w:rsidR="00EF4AAF" w:rsidRPr="00891248" w:rsidRDefault="00CC0214" w:rsidP="0075355C">
      <w:pPr>
        <w:spacing w:line="360" w:lineRule="auto"/>
        <w:ind w:firstLine="630"/>
        <w:rPr>
          <w:sz w:val="28"/>
          <w:szCs w:val="28"/>
          <w:lang w:val="uk-UA"/>
        </w:rPr>
      </w:pPr>
      <w:r w:rsidRPr="00891248">
        <w:rPr>
          <w:sz w:val="28"/>
          <w:szCs w:val="28"/>
          <w:lang w:val="uk-UA"/>
        </w:rPr>
        <w:t xml:space="preserve">У </w:t>
      </w:r>
      <w:r w:rsidR="009C7466" w:rsidRPr="00891248">
        <w:rPr>
          <w:sz w:val="28"/>
          <w:szCs w:val="28"/>
          <w:lang w:val="uk-UA"/>
        </w:rPr>
        <w:t>алгоритмі</w:t>
      </w:r>
      <w:r w:rsidRPr="00891248">
        <w:rPr>
          <w:sz w:val="28"/>
          <w:szCs w:val="28"/>
          <w:lang w:val="uk-UA"/>
        </w:rPr>
        <w:t xml:space="preserve"> перевір</w:t>
      </w:r>
      <w:r w:rsidR="009C7466" w:rsidRPr="00891248">
        <w:rPr>
          <w:sz w:val="28"/>
          <w:szCs w:val="28"/>
          <w:lang w:val="uk-UA"/>
        </w:rPr>
        <w:t>яє</w:t>
      </w:r>
      <w:r w:rsidR="00FA0A4B">
        <w:rPr>
          <w:sz w:val="28"/>
          <w:szCs w:val="28"/>
          <w:lang w:val="uk-UA"/>
        </w:rPr>
        <w:t>ться</w:t>
      </w:r>
      <w:r w:rsidRPr="00891248">
        <w:rPr>
          <w:sz w:val="28"/>
          <w:szCs w:val="28"/>
          <w:lang w:val="uk-UA"/>
        </w:rPr>
        <w:t xml:space="preserve"> чи є </w:t>
      </w:r>
      <w:r w:rsidR="009C7466" w:rsidRPr="00891248">
        <w:rPr>
          <w:sz w:val="28"/>
          <w:szCs w:val="28"/>
          <w:lang w:val="uk-UA"/>
        </w:rPr>
        <w:t>р</w:t>
      </w:r>
      <w:r w:rsidRPr="00891248">
        <w:rPr>
          <w:sz w:val="28"/>
          <w:szCs w:val="28"/>
          <w:lang w:val="uk-UA"/>
        </w:rPr>
        <w:t xml:space="preserve">амка розміру </w:t>
      </w:r>
      <w:r w:rsidR="00CB68DC" w:rsidRPr="00891248">
        <w:rPr>
          <w:sz w:val="28"/>
          <w:szCs w:val="28"/>
          <w:lang w:val="uk-UA"/>
        </w:rPr>
        <w:t>перекривається</w:t>
      </w:r>
      <w:r w:rsidRPr="00891248">
        <w:rPr>
          <w:sz w:val="28"/>
          <w:szCs w:val="28"/>
          <w:lang w:val="uk-UA"/>
        </w:rPr>
        <w:t xml:space="preserve"> з кінцевим результатом. </w:t>
      </w:r>
      <w:r w:rsidR="00FA0A4B">
        <w:rPr>
          <w:sz w:val="28"/>
          <w:szCs w:val="28"/>
          <w:lang w:val="uk-UA"/>
        </w:rPr>
        <w:t>Збільшується</w:t>
      </w:r>
      <w:r w:rsidRPr="00891248">
        <w:rPr>
          <w:sz w:val="28"/>
          <w:szCs w:val="28"/>
          <w:lang w:val="uk-UA"/>
        </w:rPr>
        <w:t xml:space="preserve"> </w:t>
      </w:r>
      <m:oMath>
        <m:sSub>
          <m:sSubPr>
            <m:ctrlPr>
              <w:rPr>
                <w:rFonts w:ascii="Cambria Math" w:hAnsi="Cambria Math"/>
                <w:i/>
                <w:sz w:val="28"/>
                <w:szCs w:val="28"/>
                <w:lang w:val="uk-UA"/>
              </w:rPr>
            </m:ctrlPr>
          </m:sSubPr>
          <m:e>
            <m:r>
              <w:rPr>
                <w:rFonts w:ascii="Cambria Math" w:hAnsi="Cambria Math"/>
                <w:sz w:val="28"/>
                <w:szCs w:val="28"/>
                <w:lang w:val="uk-UA"/>
                <w:rPrChange w:id="366" w:author="ASD" w:date="2016-06-09T16:59:00Z">
                  <w:rPr>
                    <w:rFonts w:ascii="Cambria Math" w:hAnsi="Cambria Math"/>
                    <w:sz w:val="28"/>
                    <w:szCs w:val="28"/>
                    <w:lang w:val="en-US"/>
                  </w:rPr>
                </w:rPrChange>
              </w:rPr>
              <m:t>p</m:t>
            </m:r>
          </m:e>
          <m:sub>
            <m:sSub>
              <m:sSubPr>
                <m:ctrlPr>
                  <w:rPr>
                    <w:rFonts w:ascii="Cambria Math" w:hAnsi="Cambria Math"/>
                    <w:i/>
                    <w:sz w:val="28"/>
                    <w:szCs w:val="28"/>
                    <w:lang w:val="uk-UA"/>
                  </w:rPr>
                </m:ctrlPr>
              </m:sSubPr>
              <m:e>
                <m:r>
                  <w:rPr>
                    <w:rFonts w:ascii="Cambria Math" w:hAnsi="Cambria Math"/>
                    <w:sz w:val="28"/>
                    <w:szCs w:val="28"/>
                    <w:lang w:val="uk-UA"/>
                    <w:rPrChange w:id="367" w:author="ASD" w:date="2016-06-09T16:59:00Z">
                      <w:rPr>
                        <w:rFonts w:ascii="Cambria Math" w:hAnsi="Cambria Math"/>
                        <w:sz w:val="28"/>
                        <w:szCs w:val="28"/>
                        <w:lang w:val="en-US"/>
                      </w:rPr>
                    </w:rPrChange>
                  </w:rPr>
                  <m:t>F</m:t>
                </m:r>
              </m:e>
              <m:sub>
                <m:r>
                  <w:rPr>
                    <w:rFonts w:ascii="Cambria Math" w:hAnsi="Cambria Math"/>
                    <w:sz w:val="28"/>
                    <w:szCs w:val="28"/>
                    <w:lang w:val="uk-UA"/>
                  </w:rPr>
                  <m:t>k</m:t>
                </m:r>
              </m:sub>
            </m:sSub>
          </m:sub>
        </m:sSub>
      </m:oMath>
      <w:r w:rsidR="009C7466" w:rsidRPr="00891248">
        <w:rPr>
          <w:sz w:val="28"/>
          <w:szCs w:val="28"/>
          <w:lang w:val="uk-UA"/>
          <w:rPrChange w:id="368" w:author="ASD" w:date="2016-06-09T16:59:00Z">
            <w:rPr>
              <w:sz w:val="28"/>
              <w:szCs w:val="28"/>
            </w:rPr>
          </w:rPrChange>
        </w:rPr>
        <w:t xml:space="preserve"> </w:t>
      </w:r>
      <w:r w:rsidR="009C7466" w:rsidRPr="00891248">
        <w:rPr>
          <w:sz w:val="28"/>
          <w:szCs w:val="28"/>
          <w:lang w:val="uk-UA"/>
        </w:rPr>
        <w:t xml:space="preserve"> на 1</w:t>
      </w:r>
      <w:r w:rsidRPr="00891248">
        <w:rPr>
          <w:sz w:val="28"/>
          <w:szCs w:val="28"/>
          <w:lang w:val="uk-UA"/>
        </w:rPr>
        <w:t xml:space="preserve"> для кожного папороті, якщо перекриття менше, ніж 0,6 і ансамбль класифікатор да</w:t>
      </w:r>
      <w:r w:rsidR="009C7466" w:rsidRPr="00891248">
        <w:rPr>
          <w:sz w:val="28"/>
          <w:szCs w:val="28"/>
          <w:lang w:val="uk-UA"/>
        </w:rPr>
        <w:t>в</w:t>
      </w:r>
      <w:r w:rsidRPr="00891248">
        <w:rPr>
          <w:sz w:val="28"/>
          <w:szCs w:val="28"/>
          <w:lang w:val="uk-UA"/>
        </w:rPr>
        <w:t xml:space="preserve"> </w:t>
      </w:r>
      <w:r w:rsidR="009C7466" w:rsidRPr="00891248">
        <w:rPr>
          <w:sz w:val="28"/>
          <w:szCs w:val="28"/>
          <w:lang w:val="uk-UA"/>
        </w:rPr>
        <w:t xml:space="preserve">результат нижче 0,5. </w:t>
      </w:r>
      <w:r w:rsidR="00CB68DC" w:rsidRPr="00891248">
        <w:rPr>
          <w:sz w:val="28"/>
          <w:szCs w:val="28"/>
          <w:lang w:val="uk-UA"/>
        </w:rPr>
        <w:t>Алгоритм</w:t>
      </w:r>
      <w:r w:rsidRPr="00891248">
        <w:rPr>
          <w:sz w:val="28"/>
          <w:szCs w:val="28"/>
          <w:lang w:val="uk-UA"/>
        </w:rPr>
        <w:t xml:space="preserve"> збільшує</w:t>
      </w:r>
      <w:r w:rsidR="000D500C" w:rsidRPr="00891248">
        <w:rPr>
          <w:sz w:val="28"/>
          <w:szCs w:val="28"/>
          <w:lang w:val="uk-UA"/>
        </w:rPr>
        <w:t xml:space="preserve"> на 1 </w:t>
      </w:r>
      <m:oMath>
        <m:sSub>
          <m:sSubPr>
            <m:ctrlPr>
              <w:rPr>
                <w:rFonts w:ascii="Cambria Math" w:hAnsi="Cambria Math"/>
                <w:i/>
                <w:sz w:val="28"/>
                <w:szCs w:val="28"/>
                <w:lang w:val="uk-UA"/>
              </w:rPr>
            </m:ctrlPr>
          </m:sSubPr>
          <m:e>
            <m:r>
              <w:rPr>
                <w:rFonts w:ascii="Cambria Math" w:hAnsi="Cambria Math"/>
                <w:sz w:val="28"/>
                <w:szCs w:val="28"/>
                <w:lang w:val="uk-UA"/>
                <w:rPrChange w:id="369" w:author="ASD" w:date="2016-06-09T16:59:00Z">
                  <w:rPr>
                    <w:rFonts w:ascii="Cambria Math" w:hAnsi="Cambria Math"/>
                    <w:sz w:val="28"/>
                    <w:szCs w:val="28"/>
                    <w:lang w:val="en-US"/>
                  </w:rPr>
                </w:rPrChange>
              </w:rPr>
              <m:t>n</m:t>
            </m:r>
          </m:e>
          <m:sub>
            <m:sSub>
              <m:sSubPr>
                <m:ctrlPr>
                  <w:rPr>
                    <w:rFonts w:ascii="Cambria Math" w:hAnsi="Cambria Math"/>
                    <w:i/>
                    <w:sz w:val="28"/>
                    <w:szCs w:val="28"/>
                    <w:lang w:val="uk-UA"/>
                  </w:rPr>
                </m:ctrlPr>
              </m:sSubPr>
              <m:e>
                <m:r>
                  <w:rPr>
                    <w:rFonts w:ascii="Cambria Math" w:hAnsi="Cambria Math"/>
                    <w:sz w:val="28"/>
                    <w:szCs w:val="28"/>
                    <w:lang w:val="uk-UA"/>
                    <w:rPrChange w:id="370" w:author="ASD" w:date="2016-06-09T16:59:00Z">
                      <w:rPr>
                        <w:rFonts w:ascii="Cambria Math" w:hAnsi="Cambria Math"/>
                        <w:sz w:val="28"/>
                        <w:szCs w:val="28"/>
                        <w:lang w:val="en-US"/>
                      </w:rPr>
                    </w:rPrChange>
                  </w:rPr>
                  <m:t>F</m:t>
                </m:r>
              </m:e>
              <m:sub>
                <m:r>
                  <w:rPr>
                    <w:rFonts w:ascii="Cambria Math" w:hAnsi="Cambria Math"/>
                    <w:sz w:val="28"/>
                    <w:szCs w:val="28"/>
                    <w:lang w:val="uk-UA"/>
                  </w:rPr>
                  <m:t>k</m:t>
                </m:r>
              </m:sub>
            </m:sSub>
          </m:sub>
        </m:sSub>
      </m:oMath>
      <w:r w:rsidR="000D500C" w:rsidRPr="00891248">
        <w:rPr>
          <w:sz w:val="28"/>
          <w:szCs w:val="28"/>
          <w:lang w:val="uk-UA"/>
        </w:rPr>
        <w:t xml:space="preserve"> на неправильній</w:t>
      </w:r>
      <w:r w:rsidRPr="00891248">
        <w:rPr>
          <w:sz w:val="28"/>
          <w:szCs w:val="28"/>
          <w:lang w:val="uk-UA"/>
        </w:rPr>
        <w:t xml:space="preserve"> класифік</w:t>
      </w:r>
      <w:r w:rsidR="000D500C" w:rsidRPr="00891248">
        <w:rPr>
          <w:sz w:val="28"/>
          <w:szCs w:val="28"/>
          <w:lang w:val="uk-UA"/>
        </w:rPr>
        <w:t>ації</w:t>
      </w:r>
      <w:r w:rsidRPr="00891248">
        <w:rPr>
          <w:sz w:val="28"/>
          <w:szCs w:val="28"/>
          <w:lang w:val="uk-UA"/>
        </w:rPr>
        <w:t xml:space="preserve"> негатив</w:t>
      </w:r>
      <w:r w:rsidR="000D500C" w:rsidRPr="00891248">
        <w:rPr>
          <w:sz w:val="28"/>
          <w:szCs w:val="28"/>
          <w:lang w:val="uk-UA"/>
        </w:rPr>
        <w:t>ного</w:t>
      </w:r>
      <w:r w:rsidRPr="00891248">
        <w:rPr>
          <w:sz w:val="28"/>
          <w:szCs w:val="28"/>
          <w:lang w:val="uk-UA"/>
        </w:rPr>
        <w:t xml:space="preserve"> </w:t>
      </w:r>
      <w:r w:rsidR="00CB68DC" w:rsidRPr="00891248">
        <w:rPr>
          <w:sz w:val="28"/>
          <w:szCs w:val="28"/>
          <w:lang w:val="uk-UA"/>
        </w:rPr>
        <w:t>під вікна</w:t>
      </w:r>
      <w:r w:rsidRPr="00891248">
        <w:rPr>
          <w:sz w:val="28"/>
          <w:szCs w:val="28"/>
          <w:lang w:val="uk-UA"/>
        </w:rPr>
        <w:t>. При оновленні класифікатор</w:t>
      </w:r>
      <w:r w:rsidR="000D500C" w:rsidRPr="00891248">
        <w:rPr>
          <w:sz w:val="28"/>
          <w:szCs w:val="28"/>
          <w:lang w:val="uk-UA"/>
        </w:rPr>
        <w:t>а</w:t>
      </w:r>
      <w:r w:rsidRPr="00891248">
        <w:rPr>
          <w:sz w:val="28"/>
          <w:szCs w:val="28"/>
          <w:lang w:val="uk-UA"/>
        </w:rPr>
        <w:t xml:space="preserve"> обчислювальн</w:t>
      </w:r>
      <w:r w:rsidR="000D500C" w:rsidRPr="00891248">
        <w:rPr>
          <w:sz w:val="28"/>
          <w:szCs w:val="28"/>
          <w:lang w:val="uk-UA"/>
        </w:rPr>
        <w:t>і</w:t>
      </w:r>
      <w:r w:rsidRPr="00891248">
        <w:rPr>
          <w:sz w:val="28"/>
          <w:szCs w:val="28"/>
          <w:lang w:val="uk-UA"/>
        </w:rPr>
        <w:t xml:space="preserve"> витрати не збільшується. Це</w:t>
      </w:r>
      <w:r w:rsidR="000D500C" w:rsidRPr="00891248">
        <w:rPr>
          <w:sz w:val="28"/>
          <w:szCs w:val="28"/>
          <w:lang w:val="uk-UA"/>
        </w:rPr>
        <w:t xml:space="preserve"> відрізняє</w:t>
      </w:r>
      <w:r w:rsidRPr="00891248">
        <w:rPr>
          <w:sz w:val="28"/>
          <w:szCs w:val="28"/>
          <w:lang w:val="uk-UA"/>
        </w:rPr>
        <w:t xml:space="preserve"> методу узгодження шаблону, </w:t>
      </w:r>
      <w:r w:rsidR="00CB68DC" w:rsidRPr="00891248">
        <w:rPr>
          <w:sz w:val="28"/>
          <w:szCs w:val="28"/>
          <w:lang w:val="uk-UA"/>
        </w:rPr>
        <w:t>оскільки</w:t>
      </w:r>
      <w:r w:rsidRPr="00891248">
        <w:rPr>
          <w:sz w:val="28"/>
          <w:szCs w:val="28"/>
          <w:lang w:val="uk-UA"/>
        </w:rPr>
        <w:t xml:space="preserve"> кожен додатков</w:t>
      </w:r>
      <w:r w:rsidR="000D500C" w:rsidRPr="00891248">
        <w:rPr>
          <w:sz w:val="28"/>
          <w:szCs w:val="28"/>
          <w:lang w:val="uk-UA"/>
        </w:rPr>
        <w:t>е</w:t>
      </w:r>
      <w:r w:rsidRPr="00891248">
        <w:rPr>
          <w:sz w:val="28"/>
          <w:szCs w:val="28"/>
          <w:lang w:val="uk-UA"/>
        </w:rPr>
        <w:t xml:space="preserve"> </w:t>
      </w:r>
      <w:r w:rsidR="00CB68DC" w:rsidRPr="00891248">
        <w:rPr>
          <w:sz w:val="28"/>
          <w:szCs w:val="28"/>
          <w:lang w:val="uk-UA"/>
        </w:rPr>
        <w:t>під вікно</w:t>
      </w:r>
      <w:r w:rsidRPr="00891248">
        <w:rPr>
          <w:sz w:val="28"/>
          <w:szCs w:val="28"/>
          <w:lang w:val="uk-UA"/>
        </w:rPr>
        <w:t xml:space="preserve"> в безлічі позитивн</w:t>
      </w:r>
      <w:r w:rsidR="000D500C" w:rsidRPr="00891248">
        <w:rPr>
          <w:sz w:val="28"/>
          <w:szCs w:val="28"/>
          <w:lang w:val="uk-UA"/>
        </w:rPr>
        <w:t>их</w:t>
      </w:r>
      <w:r w:rsidRPr="00891248">
        <w:rPr>
          <w:sz w:val="28"/>
          <w:szCs w:val="28"/>
          <w:lang w:val="uk-UA"/>
        </w:rPr>
        <w:t xml:space="preserve"> або негативн</w:t>
      </w:r>
      <w:r w:rsidR="000D500C" w:rsidRPr="00891248">
        <w:rPr>
          <w:sz w:val="28"/>
          <w:szCs w:val="28"/>
          <w:lang w:val="uk-UA"/>
        </w:rPr>
        <w:t>их</w:t>
      </w:r>
      <w:r w:rsidRPr="00891248">
        <w:rPr>
          <w:sz w:val="28"/>
          <w:szCs w:val="28"/>
          <w:lang w:val="uk-UA"/>
        </w:rPr>
        <w:t xml:space="preserve"> шаблон</w:t>
      </w:r>
      <w:r w:rsidR="000D500C" w:rsidRPr="00891248">
        <w:rPr>
          <w:sz w:val="28"/>
          <w:szCs w:val="28"/>
          <w:lang w:val="uk-UA"/>
        </w:rPr>
        <w:t>ах</w:t>
      </w:r>
      <w:r w:rsidRPr="00891248">
        <w:rPr>
          <w:sz w:val="28"/>
          <w:szCs w:val="28"/>
          <w:lang w:val="uk-UA"/>
        </w:rPr>
        <w:t xml:space="preserve"> збільшує кількість порівнянь, які повинні бути зроблені для того, щоб класифікувати новий </w:t>
      </w:r>
      <w:r w:rsidR="00CB68DC" w:rsidRPr="00891248">
        <w:rPr>
          <w:sz w:val="28"/>
          <w:szCs w:val="28"/>
          <w:lang w:val="uk-UA"/>
        </w:rPr>
        <w:t>клас</w:t>
      </w:r>
      <w:r w:rsidRPr="00891248">
        <w:rPr>
          <w:sz w:val="28"/>
          <w:szCs w:val="28"/>
          <w:lang w:val="uk-UA"/>
        </w:rPr>
        <w:t>. Для того щоб змінити мітку неправильно класифікован</w:t>
      </w:r>
      <w:r w:rsidR="000D500C" w:rsidRPr="00891248">
        <w:rPr>
          <w:sz w:val="28"/>
          <w:szCs w:val="28"/>
          <w:lang w:val="uk-UA"/>
        </w:rPr>
        <w:t>ого</w:t>
      </w:r>
      <w:r w:rsidRPr="00891248">
        <w:rPr>
          <w:sz w:val="28"/>
          <w:szCs w:val="28"/>
          <w:lang w:val="uk-UA"/>
        </w:rPr>
        <w:t xml:space="preserve"> позитивно</w:t>
      </w:r>
      <w:r w:rsidR="000D500C" w:rsidRPr="00891248">
        <w:rPr>
          <w:sz w:val="28"/>
          <w:szCs w:val="28"/>
          <w:lang w:val="uk-UA"/>
        </w:rPr>
        <w:t>го</w:t>
      </w:r>
      <w:r w:rsidRPr="00891248">
        <w:rPr>
          <w:sz w:val="28"/>
          <w:szCs w:val="28"/>
          <w:lang w:val="uk-UA"/>
        </w:rPr>
        <w:t xml:space="preserve"> </w:t>
      </w:r>
      <w:r w:rsidR="00CB68DC" w:rsidRPr="00891248">
        <w:rPr>
          <w:sz w:val="28"/>
          <w:szCs w:val="28"/>
          <w:lang w:val="uk-UA"/>
        </w:rPr>
        <w:t>під вікна</w:t>
      </w:r>
      <w:r w:rsidR="000D500C" w:rsidRPr="00891248">
        <w:rPr>
          <w:sz w:val="28"/>
          <w:szCs w:val="28"/>
          <w:lang w:val="uk-UA"/>
        </w:rPr>
        <w:t xml:space="preserve"> використовується</w:t>
      </w:r>
      <w:r w:rsidRPr="00891248">
        <w:rPr>
          <w:sz w:val="28"/>
          <w:szCs w:val="28"/>
          <w:lang w:val="uk-UA"/>
        </w:rPr>
        <w:t xml:space="preserve"> шаблон зістав</w:t>
      </w:r>
      <w:r w:rsidR="000D500C" w:rsidRPr="00891248">
        <w:rPr>
          <w:sz w:val="28"/>
          <w:szCs w:val="28"/>
          <w:lang w:val="uk-UA"/>
        </w:rPr>
        <w:t>лення</w:t>
      </w:r>
      <w:r w:rsidRPr="00891248">
        <w:rPr>
          <w:sz w:val="28"/>
          <w:szCs w:val="28"/>
          <w:lang w:val="uk-UA"/>
        </w:rPr>
        <w:t xml:space="preserve"> метод</w:t>
      </w:r>
      <w:r w:rsidR="000D500C" w:rsidRPr="00891248">
        <w:rPr>
          <w:sz w:val="28"/>
          <w:szCs w:val="28"/>
          <w:lang w:val="uk-UA"/>
        </w:rPr>
        <w:t>у</w:t>
      </w:r>
      <w:r w:rsidR="00FA0A4B">
        <w:rPr>
          <w:sz w:val="28"/>
          <w:szCs w:val="28"/>
          <w:lang w:val="uk-UA"/>
        </w:rPr>
        <w:t xml:space="preserve">, </w:t>
      </w:r>
      <w:r w:rsidR="00CB68DC" w:rsidRPr="00891248">
        <w:rPr>
          <w:sz w:val="28"/>
          <w:szCs w:val="28"/>
          <w:lang w:val="uk-UA"/>
        </w:rPr>
        <w:t>додає</w:t>
      </w:r>
      <w:r w:rsidR="00FA0A4B">
        <w:rPr>
          <w:sz w:val="28"/>
          <w:szCs w:val="28"/>
          <w:lang w:val="uk-UA"/>
        </w:rPr>
        <w:t>ться</w:t>
      </w:r>
      <w:r w:rsidRPr="00891248">
        <w:rPr>
          <w:sz w:val="28"/>
          <w:szCs w:val="28"/>
          <w:lang w:val="uk-UA"/>
        </w:rPr>
        <w:t xml:space="preserve"> його до б</w:t>
      </w:r>
      <w:r w:rsidR="000D500C" w:rsidRPr="00891248">
        <w:rPr>
          <w:sz w:val="28"/>
          <w:szCs w:val="28"/>
          <w:lang w:val="uk-UA"/>
        </w:rPr>
        <w:t xml:space="preserve">езлічі позитивних шаблонів. Це </w:t>
      </w:r>
      <w:r w:rsidR="00CB68DC" w:rsidRPr="00891248">
        <w:rPr>
          <w:sz w:val="28"/>
          <w:szCs w:val="28"/>
          <w:lang w:val="uk-UA"/>
        </w:rPr>
        <w:t>під вікно</w:t>
      </w:r>
      <w:r w:rsidRPr="00891248">
        <w:rPr>
          <w:sz w:val="28"/>
          <w:szCs w:val="28"/>
          <w:lang w:val="uk-UA"/>
        </w:rPr>
        <w:t xml:space="preserve"> потім має відстань </w:t>
      </w:r>
      <m:oMath>
        <m:sSup>
          <m:sSupPr>
            <m:ctrlPr>
              <w:rPr>
                <w:rFonts w:ascii="Cambria Math" w:hAnsi="Cambria Math"/>
                <w:i/>
                <w:sz w:val="28"/>
                <w:szCs w:val="28"/>
                <w:lang w:val="uk-UA"/>
              </w:rPr>
            </m:ctrlPr>
          </m:sSupPr>
          <m:e>
            <m:r>
              <w:rPr>
                <w:rFonts w:ascii="Cambria Math" w:hAnsi="Cambria Math"/>
                <w:sz w:val="28"/>
                <w:szCs w:val="28"/>
                <w:lang w:val="uk-UA"/>
                <w:rPrChange w:id="371" w:author="ASD" w:date="2016-06-09T16:59:00Z">
                  <w:rPr>
                    <w:rFonts w:ascii="Cambria Math" w:hAnsi="Cambria Math"/>
                    <w:sz w:val="28"/>
                    <w:szCs w:val="28"/>
                    <w:lang w:val="en-US"/>
                  </w:rPr>
                </w:rPrChange>
              </w:rPr>
              <m:t>d</m:t>
            </m:r>
          </m:e>
          <m:sup>
            <m:r>
              <w:rPr>
                <w:rFonts w:ascii="Cambria Math" w:hAnsi="Cambria Math"/>
                <w:sz w:val="28"/>
                <w:szCs w:val="28"/>
                <w:lang w:val="uk-UA"/>
              </w:rPr>
              <m:t>+</m:t>
            </m:r>
          </m:sup>
        </m:sSup>
      </m:oMath>
      <w:r w:rsidR="000D500C" w:rsidRPr="00891248">
        <w:rPr>
          <w:sz w:val="28"/>
          <w:szCs w:val="28"/>
          <w:lang w:val="uk-UA"/>
        </w:rPr>
        <w:t xml:space="preserve"> =</w:t>
      </w:r>
      <w:r w:rsidRPr="00891248">
        <w:rPr>
          <w:sz w:val="28"/>
          <w:szCs w:val="28"/>
          <w:lang w:val="uk-UA"/>
        </w:rPr>
        <w:t>0, що означає, що її довір</w:t>
      </w:r>
      <w:r w:rsidR="000D500C" w:rsidRPr="00891248">
        <w:rPr>
          <w:sz w:val="28"/>
          <w:szCs w:val="28"/>
          <w:lang w:val="uk-UA"/>
        </w:rPr>
        <w:t>а дорівнює</w:t>
      </w:r>
      <w:r w:rsidRPr="00891248">
        <w:rPr>
          <w:sz w:val="28"/>
          <w:szCs w:val="28"/>
          <w:lang w:val="uk-UA"/>
        </w:rPr>
        <w:t xml:space="preserve"> 1. Зверніть увагу, що етап навчання виконується тільки тоді, коли кінцевий результат справедливий, що вже має на увазі, що </w:t>
      </w:r>
      <m:oMath>
        <m:sSubSup>
          <m:sSubSupPr>
            <m:ctrlPr>
              <w:rPr>
                <w:rFonts w:ascii="Cambria Math" w:hAnsi="Cambria Math"/>
                <w:i/>
                <w:sz w:val="28"/>
                <w:szCs w:val="28"/>
                <w:lang w:val="uk-UA"/>
              </w:rPr>
            </m:ctrlPr>
          </m:sSubSupPr>
          <m:e>
            <m:r>
              <w:rPr>
                <w:rFonts w:ascii="Cambria Math" w:hAnsi="Cambria Math"/>
                <w:sz w:val="28"/>
                <w:szCs w:val="28"/>
                <w:lang w:val="uk-UA"/>
                <w:rPrChange w:id="372" w:author="ASD" w:date="2016-06-09T16:59:00Z">
                  <w:rPr>
                    <w:rFonts w:ascii="Cambria Math" w:hAnsi="Cambria Math"/>
                    <w:sz w:val="28"/>
                    <w:szCs w:val="28"/>
                    <w:lang w:val="en-US"/>
                  </w:rPr>
                </w:rPrChange>
              </w:rPr>
              <m:t>p</m:t>
            </m:r>
          </m:e>
          <m:sub>
            <m:sSub>
              <m:sSubPr>
                <m:ctrlPr>
                  <w:rPr>
                    <w:rFonts w:ascii="Cambria Math" w:hAnsi="Cambria Math"/>
                    <w:i/>
                    <w:sz w:val="28"/>
                    <w:szCs w:val="28"/>
                    <w:lang w:val="uk-UA"/>
                  </w:rPr>
                </m:ctrlPr>
              </m:sSubPr>
              <m:e>
                <m:r>
                  <w:rPr>
                    <w:rFonts w:ascii="Cambria Math" w:hAnsi="Cambria Math"/>
                    <w:sz w:val="28"/>
                    <w:szCs w:val="28"/>
                    <w:lang w:val="uk-UA"/>
                    <w:rPrChange w:id="373" w:author="ASD" w:date="2016-06-09T16:59:00Z">
                      <w:rPr>
                        <w:rFonts w:ascii="Cambria Math" w:hAnsi="Cambria Math"/>
                        <w:sz w:val="28"/>
                        <w:szCs w:val="28"/>
                        <w:lang w:val="en-US"/>
                      </w:rPr>
                    </w:rPrChange>
                  </w:rPr>
                  <m:t>B</m:t>
                </m:r>
              </m:e>
              <m:sub>
                <m:r>
                  <w:rPr>
                    <w:rFonts w:ascii="Cambria Math" w:hAnsi="Cambria Math"/>
                    <w:sz w:val="28"/>
                    <w:szCs w:val="28"/>
                    <w:lang w:val="uk-UA"/>
                  </w:rPr>
                  <m:t>t</m:t>
                </m:r>
              </m:sub>
            </m:sSub>
          </m:sub>
          <m:sup>
            <m:r>
              <w:rPr>
                <w:rFonts w:ascii="Cambria Math" w:hAnsi="Cambria Math"/>
                <w:sz w:val="28"/>
                <w:szCs w:val="28"/>
                <w:lang w:val="uk-UA"/>
              </w:rPr>
              <m:t>+</m:t>
            </m:r>
          </m:sup>
        </m:sSubSup>
      </m:oMath>
      <w:r w:rsidRPr="00891248">
        <w:rPr>
          <w:sz w:val="28"/>
          <w:szCs w:val="28"/>
          <w:lang w:val="uk-UA"/>
        </w:rPr>
        <w:t xml:space="preserve"> більше, ніж </w:t>
      </w:r>
      <m:oMath>
        <m:sSup>
          <m:sSupPr>
            <m:ctrlPr>
              <w:rPr>
                <w:rFonts w:ascii="Cambria Math" w:hAnsi="Cambria Math"/>
                <w:i/>
                <w:sz w:val="28"/>
                <w:szCs w:val="28"/>
                <w:lang w:val="uk-UA"/>
              </w:rPr>
            </m:ctrlPr>
          </m:sSupPr>
          <m:e>
            <m:r>
              <w:rPr>
                <w:rFonts w:ascii="Cambria Math" w:hAnsi="Cambria Math"/>
                <w:sz w:val="28"/>
                <w:szCs w:val="28"/>
                <w:lang w:val="uk-UA"/>
                <w:rPrChange w:id="374" w:author="ASD" w:date="2016-06-09T16:59:00Z">
                  <w:rPr>
                    <w:rFonts w:ascii="Cambria Math" w:hAnsi="Cambria Math"/>
                    <w:sz w:val="28"/>
                    <w:szCs w:val="28"/>
                    <w:lang w:val="en-US"/>
                  </w:rPr>
                </w:rPrChange>
              </w:rPr>
              <m:t>θ</m:t>
            </m:r>
          </m:e>
          <m:sup>
            <m:r>
              <w:rPr>
                <w:rFonts w:ascii="Cambria Math" w:hAnsi="Cambria Math"/>
                <w:sz w:val="28"/>
                <w:szCs w:val="28"/>
                <w:lang w:val="uk-UA"/>
              </w:rPr>
              <m:t>-</m:t>
            </m:r>
          </m:sup>
        </m:sSup>
      </m:oMath>
      <w:r w:rsidRPr="00891248">
        <w:rPr>
          <w:sz w:val="28"/>
          <w:szCs w:val="28"/>
          <w:lang w:val="uk-UA"/>
        </w:rPr>
        <w:t>. Що стосується N-обмеження для методу узгодження шаблону, дода</w:t>
      </w:r>
      <w:r w:rsidR="000D500C" w:rsidRPr="00891248">
        <w:rPr>
          <w:sz w:val="28"/>
          <w:szCs w:val="28"/>
          <w:lang w:val="uk-UA"/>
        </w:rPr>
        <w:t>є</w:t>
      </w:r>
      <w:r w:rsidR="00FA0A4B">
        <w:rPr>
          <w:sz w:val="28"/>
          <w:szCs w:val="28"/>
          <w:lang w:val="uk-UA"/>
        </w:rPr>
        <w:t>ться</w:t>
      </w:r>
      <w:r w:rsidRPr="00891248">
        <w:rPr>
          <w:sz w:val="28"/>
          <w:szCs w:val="28"/>
          <w:lang w:val="uk-UA"/>
        </w:rPr>
        <w:t xml:space="preserve"> негативні </w:t>
      </w:r>
      <w:r w:rsidR="00CB68DC" w:rsidRPr="00891248">
        <w:rPr>
          <w:sz w:val="28"/>
          <w:szCs w:val="28"/>
          <w:lang w:val="uk-UA"/>
        </w:rPr>
        <w:t>під вікна</w:t>
      </w:r>
      <w:r w:rsidRPr="00891248">
        <w:rPr>
          <w:sz w:val="28"/>
          <w:szCs w:val="28"/>
          <w:lang w:val="uk-UA"/>
        </w:rPr>
        <w:t xml:space="preserve"> до методу узгодження шаблон</w:t>
      </w:r>
      <w:r w:rsidR="000D500C" w:rsidRPr="00891248">
        <w:rPr>
          <w:sz w:val="28"/>
          <w:szCs w:val="28"/>
          <w:lang w:val="uk-UA"/>
        </w:rPr>
        <w:t>ів,</w:t>
      </w:r>
      <w:r w:rsidRPr="00891248">
        <w:rPr>
          <w:sz w:val="28"/>
          <w:szCs w:val="28"/>
          <w:lang w:val="uk-UA"/>
        </w:rPr>
        <w:t xml:space="preserve"> якщо вони були неправильно</w:t>
      </w:r>
      <w:r w:rsidR="000D500C" w:rsidRPr="00891248">
        <w:rPr>
          <w:sz w:val="28"/>
          <w:szCs w:val="28"/>
          <w:lang w:val="uk-UA"/>
        </w:rPr>
        <w:t xml:space="preserve"> </w:t>
      </w:r>
      <w:r w:rsidR="000D500C" w:rsidRPr="00891248">
        <w:rPr>
          <w:sz w:val="28"/>
          <w:szCs w:val="28"/>
          <w:lang w:val="uk-UA"/>
        </w:rPr>
        <w:lastRenderedPageBreak/>
        <w:t>класифіковані за класифікатором</w:t>
      </w:r>
      <w:r w:rsidRPr="00891248">
        <w:rPr>
          <w:sz w:val="28"/>
          <w:szCs w:val="28"/>
          <w:lang w:val="uk-UA"/>
        </w:rPr>
        <w:t>, а також є неправильно класифіковани</w:t>
      </w:r>
      <w:r w:rsidR="000D500C" w:rsidRPr="00891248">
        <w:rPr>
          <w:sz w:val="28"/>
          <w:szCs w:val="28"/>
          <w:lang w:val="uk-UA"/>
        </w:rPr>
        <w:t>м</w:t>
      </w:r>
      <w:r w:rsidRPr="00891248">
        <w:rPr>
          <w:sz w:val="28"/>
          <w:szCs w:val="28"/>
          <w:lang w:val="uk-UA"/>
        </w:rPr>
        <w:t xml:space="preserve"> за шаблоном </w:t>
      </w:r>
      <w:r w:rsidR="000D500C" w:rsidRPr="00891248">
        <w:rPr>
          <w:sz w:val="28"/>
          <w:szCs w:val="28"/>
          <w:lang w:val="uk-UA"/>
        </w:rPr>
        <w:t>м</w:t>
      </w:r>
      <w:r w:rsidRPr="00891248">
        <w:rPr>
          <w:sz w:val="28"/>
          <w:szCs w:val="28"/>
          <w:lang w:val="uk-UA"/>
        </w:rPr>
        <w:t>етод</w:t>
      </w:r>
      <w:r w:rsidR="000D500C" w:rsidRPr="00891248">
        <w:rPr>
          <w:sz w:val="28"/>
          <w:szCs w:val="28"/>
          <w:lang w:val="uk-UA"/>
        </w:rPr>
        <w:t>ом</w:t>
      </w:r>
      <w:r w:rsidRPr="00891248">
        <w:rPr>
          <w:sz w:val="28"/>
          <w:szCs w:val="28"/>
          <w:lang w:val="uk-UA"/>
        </w:rPr>
        <w:t xml:space="preserve"> узгодження. </w:t>
      </w:r>
    </w:p>
    <w:p w:rsidR="00EF4AAF" w:rsidRPr="00891248" w:rsidRDefault="00EF4AAF" w:rsidP="0075355C">
      <w:pPr>
        <w:spacing w:line="360" w:lineRule="auto"/>
        <w:jc w:val="left"/>
        <w:rPr>
          <w:sz w:val="28"/>
          <w:szCs w:val="28"/>
          <w:lang w:val="uk-UA"/>
        </w:rPr>
      </w:pPr>
      <w:r w:rsidRPr="00891248">
        <w:rPr>
          <w:sz w:val="28"/>
          <w:szCs w:val="28"/>
          <w:lang w:val="uk-UA"/>
        </w:rPr>
        <w:br w:type="page"/>
      </w:r>
    </w:p>
    <w:p w:rsidR="008A5B2F" w:rsidRPr="00691E0F" w:rsidRDefault="005010E1" w:rsidP="0075355C">
      <w:pPr>
        <w:pStyle w:val="Heading1"/>
        <w:spacing w:after="240"/>
        <w:rPr>
          <w:rFonts w:eastAsiaTheme="majorEastAsia"/>
        </w:rPr>
      </w:pPr>
      <w:bookmarkStart w:id="375" w:name="_Toc453446571"/>
      <w:r w:rsidRPr="00891248">
        <w:rPr>
          <w:rFonts w:eastAsiaTheme="majorEastAsia"/>
          <w:lang w:val="uk-UA"/>
        </w:rPr>
        <w:lastRenderedPageBreak/>
        <w:t>ВИСНОВОК ДО РОЗДІЛУ</w:t>
      </w:r>
      <w:r w:rsidRPr="00691E0F">
        <w:rPr>
          <w:rFonts w:eastAsiaTheme="majorEastAsia"/>
        </w:rPr>
        <w:t xml:space="preserve"> 3</w:t>
      </w:r>
      <w:bookmarkEnd w:id="375"/>
    </w:p>
    <w:p w:rsidR="00E10CB2" w:rsidRPr="00891248" w:rsidRDefault="00FA0A4B" w:rsidP="0075355C">
      <w:pPr>
        <w:spacing w:line="360" w:lineRule="auto"/>
        <w:ind w:firstLine="630"/>
        <w:rPr>
          <w:sz w:val="28"/>
          <w:szCs w:val="28"/>
          <w:lang w:val="uk-UA"/>
        </w:rPr>
      </w:pPr>
      <w:r>
        <w:rPr>
          <w:sz w:val="28"/>
          <w:szCs w:val="28"/>
          <w:lang w:val="uk-UA"/>
        </w:rPr>
        <w:t xml:space="preserve">У цій роботі </w:t>
      </w:r>
      <w:r w:rsidR="00A77E25" w:rsidRPr="00891248">
        <w:rPr>
          <w:sz w:val="28"/>
          <w:szCs w:val="28"/>
          <w:lang w:val="uk-UA"/>
        </w:rPr>
        <w:t>представ</w:t>
      </w:r>
      <w:r>
        <w:rPr>
          <w:sz w:val="28"/>
          <w:szCs w:val="28"/>
          <w:lang w:val="uk-UA"/>
        </w:rPr>
        <w:t>лено</w:t>
      </w:r>
      <w:r w:rsidR="00A77E25" w:rsidRPr="00891248">
        <w:rPr>
          <w:sz w:val="28"/>
          <w:szCs w:val="28"/>
          <w:lang w:val="uk-UA"/>
        </w:rPr>
        <w:t xml:space="preserve"> реалізацію нового підходу до надійного відстеження об'єкта, заснованого на </w:t>
      </w:r>
      <w:r w:rsidR="00B122AA" w:rsidRPr="00891248">
        <w:rPr>
          <w:sz w:val="28"/>
          <w:szCs w:val="28"/>
          <w:lang w:val="uk-UA"/>
        </w:rPr>
        <w:t>алгоритмі</w:t>
      </w:r>
      <w:r w:rsidR="00A77E25" w:rsidRPr="00891248">
        <w:rPr>
          <w:sz w:val="28"/>
          <w:szCs w:val="28"/>
          <w:lang w:val="uk-UA"/>
        </w:rPr>
        <w:t xml:space="preserve"> </w:t>
      </w:r>
      <w:r w:rsidR="00B122AA" w:rsidRPr="00891248">
        <w:rPr>
          <w:sz w:val="28"/>
          <w:szCs w:val="28"/>
          <w:lang w:val="uk-UA"/>
        </w:rPr>
        <w:t>Відстеження-Навчання-Розпізнавання</w:t>
      </w:r>
      <w:r w:rsidR="00A77E25" w:rsidRPr="00891248">
        <w:rPr>
          <w:sz w:val="28"/>
          <w:szCs w:val="28"/>
          <w:lang w:val="uk-UA"/>
        </w:rPr>
        <w:t xml:space="preserve">. </w:t>
      </w:r>
      <w:r>
        <w:rPr>
          <w:sz w:val="28"/>
          <w:szCs w:val="28"/>
          <w:lang w:val="uk-UA"/>
        </w:rPr>
        <w:t>Було</w:t>
      </w:r>
      <w:r w:rsidR="00A77E25" w:rsidRPr="00891248">
        <w:rPr>
          <w:sz w:val="28"/>
          <w:szCs w:val="28"/>
          <w:lang w:val="uk-UA"/>
        </w:rPr>
        <w:t xml:space="preserve"> </w:t>
      </w:r>
      <w:r w:rsidR="003327D5" w:rsidRPr="00891248">
        <w:rPr>
          <w:sz w:val="28"/>
          <w:szCs w:val="28"/>
          <w:lang w:val="uk-UA"/>
        </w:rPr>
        <w:t>зробле</w:t>
      </w:r>
      <w:r w:rsidR="003327D5">
        <w:rPr>
          <w:sz w:val="28"/>
          <w:szCs w:val="28"/>
          <w:lang w:val="uk-UA"/>
        </w:rPr>
        <w:t>но</w:t>
      </w:r>
      <w:r w:rsidR="00A77E25" w:rsidRPr="00891248">
        <w:rPr>
          <w:sz w:val="28"/>
          <w:szCs w:val="28"/>
          <w:lang w:val="uk-UA"/>
        </w:rPr>
        <w:t xml:space="preserve"> наступні </w:t>
      </w:r>
      <w:r w:rsidR="00CB68DC" w:rsidRPr="00891248">
        <w:rPr>
          <w:sz w:val="28"/>
          <w:szCs w:val="28"/>
          <w:lang w:val="uk-UA"/>
        </w:rPr>
        <w:t>м</w:t>
      </w:r>
      <w:r w:rsidR="00B122AA" w:rsidRPr="00891248">
        <w:rPr>
          <w:sz w:val="28"/>
          <w:szCs w:val="28"/>
          <w:lang w:val="uk-UA"/>
        </w:rPr>
        <w:t>одифікації</w:t>
      </w:r>
      <w:r w:rsidR="00A77E25" w:rsidRPr="00891248">
        <w:rPr>
          <w:sz w:val="28"/>
          <w:szCs w:val="28"/>
          <w:lang w:val="uk-UA"/>
        </w:rPr>
        <w:t xml:space="preserve">: </w:t>
      </w:r>
      <w:r>
        <w:rPr>
          <w:sz w:val="28"/>
          <w:szCs w:val="28"/>
          <w:lang w:val="uk-UA"/>
        </w:rPr>
        <w:t>Було</w:t>
      </w:r>
      <w:r w:rsidR="00A77E25" w:rsidRPr="00891248">
        <w:rPr>
          <w:sz w:val="28"/>
          <w:szCs w:val="28"/>
          <w:lang w:val="uk-UA"/>
        </w:rPr>
        <w:t xml:space="preserve"> відтвор</w:t>
      </w:r>
      <w:r>
        <w:rPr>
          <w:sz w:val="28"/>
          <w:szCs w:val="28"/>
          <w:lang w:val="uk-UA"/>
        </w:rPr>
        <w:t>ено</w:t>
      </w:r>
      <w:r w:rsidR="00A77E25" w:rsidRPr="00891248">
        <w:rPr>
          <w:sz w:val="28"/>
          <w:szCs w:val="28"/>
          <w:lang w:val="uk-UA"/>
        </w:rPr>
        <w:t xml:space="preserve"> результати </w:t>
      </w:r>
      <w:r w:rsidR="00B122AA" w:rsidRPr="00891248">
        <w:rPr>
          <w:sz w:val="28"/>
          <w:szCs w:val="28"/>
          <w:lang w:val="uk-UA"/>
        </w:rPr>
        <w:t>Калал</w:t>
      </w:r>
      <w:r w:rsidR="00A77E25" w:rsidRPr="00891248">
        <w:rPr>
          <w:sz w:val="28"/>
          <w:szCs w:val="28"/>
          <w:lang w:val="uk-UA"/>
        </w:rPr>
        <w:t xml:space="preserve"> і </w:t>
      </w:r>
      <w:r w:rsidR="00B122AA" w:rsidRPr="00891248">
        <w:rPr>
          <w:sz w:val="28"/>
          <w:szCs w:val="28"/>
          <w:lang w:val="uk-UA"/>
        </w:rPr>
        <w:t>дове</w:t>
      </w:r>
      <w:r>
        <w:rPr>
          <w:sz w:val="28"/>
          <w:szCs w:val="28"/>
          <w:lang w:val="uk-UA"/>
        </w:rPr>
        <w:t>дено</w:t>
      </w:r>
      <w:r w:rsidR="00A77E25" w:rsidRPr="00891248">
        <w:rPr>
          <w:sz w:val="28"/>
          <w:szCs w:val="28"/>
          <w:lang w:val="uk-UA"/>
        </w:rPr>
        <w:t>, що використання функцій, заснованих на парно</w:t>
      </w:r>
      <w:r w:rsidR="00B122AA" w:rsidRPr="00891248">
        <w:rPr>
          <w:sz w:val="28"/>
          <w:szCs w:val="28"/>
          <w:lang w:val="uk-UA"/>
        </w:rPr>
        <w:t>му</w:t>
      </w:r>
      <w:r w:rsidR="00A77E25" w:rsidRPr="00891248">
        <w:rPr>
          <w:sz w:val="28"/>
          <w:szCs w:val="28"/>
          <w:lang w:val="uk-UA"/>
        </w:rPr>
        <w:t xml:space="preserve"> порівнянн</w:t>
      </w:r>
      <w:r w:rsidR="00B122AA" w:rsidRPr="00891248">
        <w:rPr>
          <w:sz w:val="28"/>
          <w:szCs w:val="28"/>
          <w:lang w:val="uk-UA"/>
        </w:rPr>
        <w:t>і</w:t>
      </w:r>
      <w:r w:rsidR="00A77E25" w:rsidRPr="00891248">
        <w:rPr>
          <w:sz w:val="28"/>
          <w:szCs w:val="28"/>
          <w:lang w:val="uk-UA"/>
        </w:rPr>
        <w:t xml:space="preserve"> пікселів і двох додаткових стадій в каскаді призводять до скорочення часу обчислень і не погіршують результат</w:t>
      </w:r>
      <w:r w:rsidR="00B122AA" w:rsidRPr="00891248">
        <w:rPr>
          <w:sz w:val="28"/>
          <w:szCs w:val="28"/>
          <w:lang w:val="uk-UA"/>
        </w:rPr>
        <w:t>у</w:t>
      </w:r>
      <w:r>
        <w:rPr>
          <w:sz w:val="28"/>
          <w:szCs w:val="28"/>
          <w:lang w:val="uk-UA"/>
        </w:rPr>
        <w:t>. У реалізації роботу</w:t>
      </w:r>
      <w:r w:rsidR="00A77E25" w:rsidRPr="00891248">
        <w:rPr>
          <w:sz w:val="28"/>
          <w:szCs w:val="28"/>
          <w:lang w:val="uk-UA"/>
        </w:rPr>
        <w:t xml:space="preserve"> зменш</w:t>
      </w:r>
      <w:r>
        <w:rPr>
          <w:sz w:val="28"/>
          <w:szCs w:val="28"/>
          <w:lang w:val="uk-UA"/>
        </w:rPr>
        <w:t>ено</w:t>
      </w:r>
      <w:r w:rsidR="00A77E25" w:rsidRPr="00891248">
        <w:rPr>
          <w:sz w:val="28"/>
          <w:szCs w:val="28"/>
          <w:lang w:val="uk-UA"/>
        </w:rPr>
        <w:t xml:space="preserve"> ч</w:t>
      </w:r>
      <w:r w:rsidR="00B122AA" w:rsidRPr="00891248">
        <w:rPr>
          <w:sz w:val="28"/>
          <w:szCs w:val="28"/>
          <w:lang w:val="uk-UA"/>
        </w:rPr>
        <w:t>ас обчислення в три рази</w:t>
      </w:r>
      <w:r w:rsidR="00A77E25" w:rsidRPr="00891248">
        <w:rPr>
          <w:sz w:val="28"/>
          <w:szCs w:val="28"/>
          <w:lang w:val="uk-UA"/>
        </w:rPr>
        <w:t xml:space="preserve">. </w:t>
      </w:r>
      <w:r>
        <w:rPr>
          <w:sz w:val="28"/>
          <w:szCs w:val="28"/>
          <w:lang w:val="uk-UA"/>
        </w:rPr>
        <w:t>У роботі було продемонстровано</w:t>
      </w:r>
      <w:r w:rsidR="00A77E25" w:rsidRPr="00891248">
        <w:rPr>
          <w:sz w:val="28"/>
          <w:szCs w:val="28"/>
          <w:lang w:val="uk-UA"/>
        </w:rPr>
        <w:t>, що застосування емпірично</w:t>
      </w:r>
      <w:r w:rsidR="00B122AA" w:rsidRPr="00891248">
        <w:rPr>
          <w:sz w:val="28"/>
          <w:szCs w:val="28"/>
          <w:lang w:val="uk-UA"/>
        </w:rPr>
        <w:t xml:space="preserve">го </w:t>
      </w:r>
      <w:r w:rsidR="00CB68DC" w:rsidRPr="00891248">
        <w:rPr>
          <w:sz w:val="28"/>
          <w:szCs w:val="28"/>
          <w:lang w:val="uk-UA"/>
        </w:rPr>
        <w:t>підходу</w:t>
      </w:r>
      <w:r w:rsidR="00A77E25" w:rsidRPr="00891248">
        <w:rPr>
          <w:sz w:val="28"/>
          <w:szCs w:val="28"/>
          <w:lang w:val="uk-UA"/>
        </w:rPr>
        <w:t xml:space="preserve"> до сценаріїв кількох камер можлива доти, поки умови освітлення і орієнтації камер залишаються аналогічними. </w:t>
      </w:r>
    </w:p>
    <w:p w:rsidR="00E10CB2" w:rsidRPr="00891248" w:rsidRDefault="00A77E25" w:rsidP="0075355C">
      <w:pPr>
        <w:spacing w:line="360" w:lineRule="auto"/>
        <w:ind w:firstLine="630"/>
        <w:rPr>
          <w:sz w:val="28"/>
          <w:szCs w:val="28"/>
          <w:lang w:val="uk-UA"/>
        </w:rPr>
      </w:pPr>
      <w:r w:rsidRPr="00891248">
        <w:rPr>
          <w:sz w:val="28"/>
          <w:szCs w:val="28"/>
          <w:lang w:val="uk-UA"/>
        </w:rPr>
        <w:t xml:space="preserve"> Очевидно, що підхід багато в чому залежить від якості результатів, що пост</w:t>
      </w:r>
      <w:r w:rsidR="00E10CB2" w:rsidRPr="00891248">
        <w:rPr>
          <w:sz w:val="28"/>
          <w:szCs w:val="28"/>
          <w:lang w:val="uk-UA"/>
        </w:rPr>
        <w:t>ачаються</w:t>
      </w:r>
      <w:r w:rsidR="00CB68DC" w:rsidRPr="00891248">
        <w:rPr>
          <w:sz w:val="28"/>
          <w:szCs w:val="28"/>
          <w:lang w:val="uk-UA"/>
        </w:rPr>
        <w:t xml:space="preserve"> рекурсивн</w:t>
      </w:r>
      <w:r w:rsidR="00E10CB2" w:rsidRPr="00891248">
        <w:rPr>
          <w:sz w:val="28"/>
          <w:szCs w:val="28"/>
          <w:lang w:val="uk-UA"/>
        </w:rPr>
        <w:t xml:space="preserve">им </w:t>
      </w:r>
      <w:r w:rsidR="00CB68DC" w:rsidRPr="00891248">
        <w:rPr>
          <w:sz w:val="28"/>
          <w:szCs w:val="28"/>
          <w:lang w:val="uk-UA"/>
        </w:rPr>
        <w:t>т</w:t>
      </w:r>
      <w:r w:rsidRPr="00891248">
        <w:rPr>
          <w:sz w:val="28"/>
          <w:szCs w:val="28"/>
          <w:lang w:val="uk-UA"/>
        </w:rPr>
        <w:t>рекер</w:t>
      </w:r>
      <w:r w:rsidR="00E10CB2" w:rsidRPr="00891248">
        <w:rPr>
          <w:sz w:val="28"/>
          <w:szCs w:val="28"/>
          <w:lang w:val="uk-UA"/>
        </w:rPr>
        <w:t>ом. У</w:t>
      </w:r>
      <w:r w:rsidRPr="00891248">
        <w:rPr>
          <w:sz w:val="28"/>
          <w:szCs w:val="28"/>
          <w:lang w:val="uk-UA"/>
        </w:rPr>
        <w:t xml:space="preserve"> принципі, якість результатів може бути поліпшена двома способами. По-перше</w:t>
      </w:r>
      <w:r w:rsidR="00E10CB2" w:rsidRPr="00891248">
        <w:rPr>
          <w:sz w:val="28"/>
          <w:szCs w:val="28"/>
          <w:lang w:val="uk-UA"/>
        </w:rPr>
        <w:t xml:space="preserve"> це – проміжки часу під час, яких</w:t>
      </w:r>
      <w:r w:rsidRPr="00891248">
        <w:rPr>
          <w:sz w:val="28"/>
          <w:szCs w:val="28"/>
          <w:lang w:val="uk-UA"/>
        </w:rPr>
        <w:t xml:space="preserve"> трекер стежить за об'єктом </w:t>
      </w:r>
      <w:r w:rsidR="00E10CB2" w:rsidRPr="00891248">
        <w:rPr>
          <w:sz w:val="28"/>
          <w:szCs w:val="28"/>
          <w:lang w:val="uk-UA"/>
        </w:rPr>
        <w:t>цікавості</w:t>
      </w:r>
      <w:r w:rsidRPr="00891248">
        <w:rPr>
          <w:sz w:val="28"/>
          <w:szCs w:val="28"/>
          <w:lang w:val="uk-UA"/>
        </w:rPr>
        <w:t xml:space="preserve"> </w:t>
      </w:r>
      <w:r w:rsidR="00E10CB2" w:rsidRPr="00891248">
        <w:rPr>
          <w:sz w:val="28"/>
          <w:szCs w:val="28"/>
          <w:lang w:val="uk-UA"/>
        </w:rPr>
        <w:t>може бути збільшена</w:t>
      </w:r>
      <w:r w:rsidRPr="00891248">
        <w:rPr>
          <w:sz w:val="28"/>
          <w:szCs w:val="28"/>
          <w:lang w:val="uk-UA"/>
        </w:rPr>
        <w:t xml:space="preserve">. По-друге, автоматичне виявлення відмов стеження може бути поліпшена, що </w:t>
      </w:r>
      <w:r w:rsidR="00E10CB2" w:rsidRPr="00891248">
        <w:rPr>
          <w:sz w:val="28"/>
          <w:szCs w:val="28"/>
          <w:lang w:val="uk-UA"/>
        </w:rPr>
        <w:t>збільшить ефективність</w:t>
      </w:r>
      <w:r w:rsidRPr="00891248">
        <w:rPr>
          <w:sz w:val="28"/>
          <w:szCs w:val="28"/>
          <w:lang w:val="uk-UA"/>
        </w:rPr>
        <w:t xml:space="preserve"> </w:t>
      </w:r>
      <w:r w:rsidR="00E10CB2" w:rsidRPr="00891248">
        <w:rPr>
          <w:sz w:val="28"/>
          <w:szCs w:val="28"/>
          <w:lang w:val="uk-UA"/>
        </w:rPr>
        <w:t>роботи</w:t>
      </w:r>
      <w:r w:rsidRPr="00891248">
        <w:rPr>
          <w:sz w:val="28"/>
          <w:szCs w:val="28"/>
          <w:lang w:val="uk-UA"/>
        </w:rPr>
        <w:t xml:space="preserve"> детектор</w:t>
      </w:r>
      <w:r w:rsidR="00E10CB2" w:rsidRPr="00891248">
        <w:rPr>
          <w:sz w:val="28"/>
          <w:szCs w:val="28"/>
          <w:lang w:val="uk-UA"/>
        </w:rPr>
        <w:t>а з</w:t>
      </w:r>
      <w:r w:rsidRPr="00891248">
        <w:rPr>
          <w:sz w:val="28"/>
          <w:szCs w:val="28"/>
          <w:lang w:val="uk-UA"/>
        </w:rPr>
        <w:t xml:space="preserve"> </w:t>
      </w:r>
      <w:r w:rsidR="00CB68DC" w:rsidRPr="00891248">
        <w:rPr>
          <w:sz w:val="28"/>
          <w:szCs w:val="28"/>
          <w:lang w:val="uk-UA"/>
        </w:rPr>
        <w:t>дрейфуючими</w:t>
      </w:r>
      <w:r w:rsidR="00E10CB2" w:rsidRPr="00891248">
        <w:rPr>
          <w:sz w:val="28"/>
          <w:szCs w:val="28"/>
          <w:lang w:val="uk-UA"/>
        </w:rPr>
        <w:t xml:space="preserve"> об'єктами</w:t>
      </w:r>
      <w:r w:rsidRPr="00891248">
        <w:rPr>
          <w:sz w:val="28"/>
          <w:szCs w:val="28"/>
          <w:lang w:val="uk-UA"/>
        </w:rPr>
        <w:t xml:space="preserve">. </w:t>
      </w:r>
    </w:p>
    <w:p w:rsidR="00CF49A5" w:rsidRPr="00891248" w:rsidRDefault="00A77E25" w:rsidP="0075355C">
      <w:pPr>
        <w:spacing w:line="360" w:lineRule="auto"/>
        <w:ind w:firstLine="630"/>
        <w:rPr>
          <w:sz w:val="28"/>
          <w:szCs w:val="28"/>
          <w:lang w:val="uk-UA"/>
        </w:rPr>
      </w:pPr>
      <w:r w:rsidRPr="00891248">
        <w:rPr>
          <w:sz w:val="28"/>
          <w:szCs w:val="28"/>
          <w:lang w:val="uk-UA"/>
        </w:rPr>
        <w:t>Одна з проблем, яка була виявлена ​​в ході експериментів є те, що детектор об'єкт</w:t>
      </w:r>
      <w:r w:rsidR="00E10CB2" w:rsidRPr="00891248">
        <w:rPr>
          <w:sz w:val="28"/>
          <w:szCs w:val="28"/>
          <w:lang w:val="uk-UA"/>
        </w:rPr>
        <w:t>а</w:t>
      </w:r>
      <w:r w:rsidRPr="00891248">
        <w:rPr>
          <w:sz w:val="28"/>
          <w:szCs w:val="28"/>
          <w:lang w:val="uk-UA"/>
        </w:rPr>
        <w:t xml:space="preserve"> не може </w:t>
      </w:r>
      <w:r w:rsidR="00E10CB2" w:rsidRPr="00891248">
        <w:rPr>
          <w:sz w:val="28"/>
          <w:szCs w:val="28"/>
          <w:lang w:val="uk-UA"/>
        </w:rPr>
        <w:t xml:space="preserve">розрізнити </w:t>
      </w:r>
      <w:r w:rsidRPr="00891248">
        <w:rPr>
          <w:sz w:val="28"/>
          <w:szCs w:val="28"/>
          <w:lang w:val="uk-UA"/>
        </w:rPr>
        <w:t>об'єкт</w:t>
      </w:r>
      <w:r w:rsidR="00E10CB2" w:rsidRPr="00891248">
        <w:rPr>
          <w:sz w:val="28"/>
          <w:szCs w:val="28"/>
          <w:lang w:val="uk-UA"/>
        </w:rPr>
        <w:t>и</w:t>
      </w:r>
      <w:r w:rsidRPr="00891248">
        <w:rPr>
          <w:sz w:val="28"/>
          <w:szCs w:val="28"/>
          <w:lang w:val="uk-UA"/>
        </w:rPr>
        <w:t xml:space="preserve">, які </w:t>
      </w:r>
      <w:r w:rsidR="00E10CB2" w:rsidRPr="00891248">
        <w:rPr>
          <w:sz w:val="28"/>
          <w:szCs w:val="28"/>
          <w:lang w:val="uk-UA"/>
        </w:rPr>
        <w:t>мають</w:t>
      </w:r>
      <w:r w:rsidRPr="00891248">
        <w:rPr>
          <w:sz w:val="28"/>
          <w:szCs w:val="28"/>
          <w:lang w:val="uk-UA"/>
        </w:rPr>
        <w:t xml:space="preserve"> схож</w:t>
      </w:r>
      <w:r w:rsidR="00E10CB2" w:rsidRPr="00891248">
        <w:rPr>
          <w:sz w:val="28"/>
          <w:szCs w:val="28"/>
          <w:lang w:val="uk-UA"/>
        </w:rPr>
        <w:t>ий зовнішній</w:t>
      </w:r>
      <w:r w:rsidRPr="00891248">
        <w:rPr>
          <w:sz w:val="28"/>
          <w:szCs w:val="28"/>
          <w:lang w:val="uk-UA"/>
        </w:rPr>
        <w:t xml:space="preserve"> вигляд. Ця проблема частково викликана тим, що порівняння шаблонів</w:t>
      </w:r>
      <w:r w:rsidR="00E10CB2" w:rsidRPr="00891248">
        <w:rPr>
          <w:sz w:val="28"/>
          <w:szCs w:val="28"/>
          <w:lang w:val="uk-UA"/>
        </w:rPr>
        <w:t xml:space="preserve"> проводиться</w:t>
      </w:r>
      <w:r w:rsidRPr="00891248">
        <w:rPr>
          <w:sz w:val="28"/>
          <w:szCs w:val="28"/>
          <w:lang w:val="uk-UA"/>
        </w:rPr>
        <w:t xml:space="preserve"> для зображень зменшеного розміру. Одним із шляхів вирішення цієї проблеми могло б стати збільшення </w:t>
      </w:r>
      <w:r w:rsidR="00E10CB2" w:rsidRPr="00891248">
        <w:rPr>
          <w:sz w:val="28"/>
          <w:szCs w:val="28"/>
          <w:lang w:val="uk-UA"/>
        </w:rPr>
        <w:t>розміру</w:t>
      </w:r>
      <w:r w:rsidRPr="00891248">
        <w:rPr>
          <w:sz w:val="28"/>
          <w:szCs w:val="28"/>
          <w:lang w:val="uk-UA"/>
        </w:rPr>
        <w:t xml:space="preserve"> зображення шаблону, але це </w:t>
      </w:r>
      <w:r w:rsidR="00CB68DC" w:rsidRPr="00891248">
        <w:rPr>
          <w:sz w:val="28"/>
          <w:szCs w:val="28"/>
          <w:lang w:val="uk-UA"/>
        </w:rPr>
        <w:t>призведе</w:t>
      </w:r>
      <w:r w:rsidR="00E10CB2" w:rsidRPr="00891248">
        <w:rPr>
          <w:sz w:val="28"/>
          <w:szCs w:val="28"/>
          <w:lang w:val="uk-UA"/>
        </w:rPr>
        <w:t xml:space="preserve"> до</w:t>
      </w:r>
      <w:r w:rsidRPr="00891248">
        <w:rPr>
          <w:sz w:val="28"/>
          <w:szCs w:val="28"/>
          <w:lang w:val="uk-UA"/>
        </w:rPr>
        <w:t xml:space="preserve"> прокляття розмірності. </w:t>
      </w:r>
    </w:p>
    <w:p w:rsidR="00CF49A5" w:rsidRPr="00891248" w:rsidRDefault="00A77E25" w:rsidP="0075355C">
      <w:pPr>
        <w:spacing w:line="360" w:lineRule="auto"/>
        <w:ind w:firstLine="630"/>
        <w:rPr>
          <w:sz w:val="28"/>
          <w:szCs w:val="28"/>
          <w:lang w:val="uk-UA"/>
        </w:rPr>
      </w:pPr>
      <w:r w:rsidRPr="00891248">
        <w:rPr>
          <w:sz w:val="28"/>
          <w:szCs w:val="28"/>
          <w:lang w:val="uk-UA"/>
        </w:rPr>
        <w:t>Використання обмежують рамки</w:t>
      </w:r>
      <w:r w:rsidR="00CF49A5" w:rsidRPr="00891248">
        <w:rPr>
          <w:sz w:val="28"/>
          <w:szCs w:val="28"/>
          <w:lang w:val="uk-UA"/>
        </w:rPr>
        <w:t xml:space="preserve"> – це </w:t>
      </w:r>
      <w:r w:rsidRPr="00891248">
        <w:rPr>
          <w:sz w:val="28"/>
          <w:szCs w:val="28"/>
          <w:lang w:val="uk-UA"/>
        </w:rPr>
        <w:t xml:space="preserve">зручно для реалізації, </w:t>
      </w:r>
      <w:r w:rsidR="00CF49A5" w:rsidRPr="00891248">
        <w:rPr>
          <w:sz w:val="28"/>
          <w:szCs w:val="28"/>
          <w:lang w:val="uk-UA"/>
        </w:rPr>
        <w:t xml:space="preserve">але </w:t>
      </w:r>
      <w:r w:rsidRPr="00891248">
        <w:rPr>
          <w:sz w:val="28"/>
          <w:szCs w:val="28"/>
          <w:lang w:val="uk-UA"/>
        </w:rPr>
        <w:t xml:space="preserve">має свої недоліки. Так як обмежувальні рамки завжди покривають прямокутну область навколо об'єкта, вони частково можуть містити фон. </w:t>
      </w:r>
      <w:r w:rsidR="00D45E75">
        <w:rPr>
          <w:sz w:val="28"/>
          <w:szCs w:val="28"/>
          <w:lang w:val="uk-UA"/>
        </w:rPr>
        <w:t>У роботі</w:t>
      </w:r>
      <w:r w:rsidRPr="00891248">
        <w:rPr>
          <w:sz w:val="28"/>
          <w:szCs w:val="28"/>
          <w:lang w:val="uk-UA"/>
        </w:rPr>
        <w:t xml:space="preserve"> призначає</w:t>
      </w:r>
      <w:r w:rsidR="00D45E75">
        <w:rPr>
          <w:sz w:val="28"/>
          <w:szCs w:val="28"/>
          <w:lang w:val="uk-UA"/>
        </w:rPr>
        <w:t xml:space="preserve">ться </w:t>
      </w:r>
      <w:r w:rsidRPr="00891248">
        <w:rPr>
          <w:sz w:val="28"/>
          <w:szCs w:val="28"/>
          <w:lang w:val="uk-UA"/>
        </w:rPr>
        <w:t>клас мітки на рівні обмежувальної ра</w:t>
      </w:r>
      <w:r w:rsidR="00CF49A5" w:rsidRPr="00891248">
        <w:rPr>
          <w:sz w:val="28"/>
          <w:szCs w:val="28"/>
          <w:lang w:val="uk-UA"/>
        </w:rPr>
        <w:t>мки, що викликає появу фону, що буде</w:t>
      </w:r>
      <w:r w:rsidRPr="00891248">
        <w:rPr>
          <w:sz w:val="28"/>
          <w:szCs w:val="28"/>
          <w:lang w:val="uk-UA"/>
        </w:rPr>
        <w:t xml:space="preserve"> розглядатися</w:t>
      </w:r>
      <w:r w:rsidR="00CF49A5" w:rsidRPr="00891248">
        <w:rPr>
          <w:sz w:val="28"/>
          <w:szCs w:val="28"/>
          <w:lang w:val="uk-UA"/>
        </w:rPr>
        <w:t>,</w:t>
      </w:r>
      <w:r w:rsidRPr="00891248">
        <w:rPr>
          <w:sz w:val="28"/>
          <w:szCs w:val="28"/>
          <w:lang w:val="uk-UA"/>
        </w:rPr>
        <w:t xml:space="preserve"> як частина об'єкта, що цікавить. Це приз</w:t>
      </w:r>
      <w:r w:rsidR="00CF49A5" w:rsidRPr="00891248">
        <w:rPr>
          <w:sz w:val="28"/>
          <w:szCs w:val="28"/>
          <w:lang w:val="uk-UA"/>
        </w:rPr>
        <w:t xml:space="preserve">водить до проблеми, що </w:t>
      </w:r>
      <w:r w:rsidR="00CB68DC" w:rsidRPr="00891248">
        <w:rPr>
          <w:sz w:val="28"/>
          <w:szCs w:val="28"/>
          <w:lang w:val="uk-UA"/>
        </w:rPr>
        <w:t>об’єкт</w:t>
      </w:r>
      <w:r w:rsidR="00CF49A5" w:rsidRPr="00891248">
        <w:rPr>
          <w:sz w:val="28"/>
          <w:szCs w:val="28"/>
          <w:lang w:val="uk-UA"/>
        </w:rPr>
        <w:t xml:space="preserve"> цікавості </w:t>
      </w:r>
      <w:r w:rsidRPr="00891248">
        <w:rPr>
          <w:sz w:val="28"/>
          <w:szCs w:val="28"/>
          <w:lang w:val="uk-UA"/>
        </w:rPr>
        <w:t xml:space="preserve">не розпізнається, коли він з'являється на іншому тлі. Для того, </w:t>
      </w:r>
      <w:r w:rsidRPr="00891248">
        <w:rPr>
          <w:sz w:val="28"/>
          <w:szCs w:val="28"/>
          <w:lang w:val="uk-UA"/>
        </w:rPr>
        <w:lastRenderedPageBreak/>
        <w:t>щоб відокремити об'єкт, що цікавить від фону в обмежувальної рамки для навчання, можна використовув</w:t>
      </w:r>
      <w:r w:rsidR="00CF49A5" w:rsidRPr="00891248">
        <w:rPr>
          <w:sz w:val="28"/>
          <w:szCs w:val="28"/>
          <w:lang w:val="uk-UA"/>
        </w:rPr>
        <w:t xml:space="preserve">ати методи сегментації, такі методи </w:t>
      </w:r>
      <w:r w:rsidRPr="00891248">
        <w:rPr>
          <w:sz w:val="28"/>
          <w:szCs w:val="28"/>
          <w:lang w:val="uk-UA"/>
        </w:rPr>
        <w:t>наведен</w:t>
      </w:r>
      <w:r w:rsidR="00CF49A5" w:rsidRPr="00891248">
        <w:rPr>
          <w:sz w:val="28"/>
          <w:szCs w:val="28"/>
          <w:lang w:val="uk-UA"/>
        </w:rPr>
        <w:t>і</w:t>
      </w:r>
      <w:r w:rsidRPr="00891248">
        <w:rPr>
          <w:sz w:val="28"/>
          <w:szCs w:val="28"/>
          <w:lang w:val="uk-UA"/>
        </w:rPr>
        <w:t xml:space="preserve"> в роботі [19]. </w:t>
      </w:r>
    </w:p>
    <w:p w:rsidR="00CF49A5" w:rsidRPr="00891248" w:rsidRDefault="00CF49A5" w:rsidP="0075355C">
      <w:pPr>
        <w:spacing w:line="360" w:lineRule="auto"/>
        <w:ind w:firstLine="630"/>
        <w:rPr>
          <w:sz w:val="28"/>
          <w:szCs w:val="28"/>
          <w:lang w:val="uk-UA"/>
        </w:rPr>
      </w:pPr>
      <w:r w:rsidRPr="00891248">
        <w:rPr>
          <w:sz w:val="28"/>
          <w:szCs w:val="28"/>
          <w:lang w:val="uk-UA"/>
        </w:rPr>
        <w:t>У</w:t>
      </w:r>
      <w:r w:rsidR="00D45E75">
        <w:rPr>
          <w:sz w:val="28"/>
          <w:szCs w:val="28"/>
          <w:lang w:val="uk-UA"/>
        </w:rPr>
        <w:t xml:space="preserve"> даний час </w:t>
      </w:r>
      <w:r w:rsidR="00A77E25" w:rsidRPr="00891248">
        <w:rPr>
          <w:sz w:val="28"/>
          <w:szCs w:val="28"/>
          <w:lang w:val="uk-UA"/>
        </w:rPr>
        <w:t xml:space="preserve">підхід дає інформацію про місцезнаходження об'єкта </w:t>
      </w:r>
      <w:r w:rsidRPr="00891248">
        <w:rPr>
          <w:sz w:val="28"/>
          <w:szCs w:val="28"/>
          <w:lang w:val="uk-UA"/>
        </w:rPr>
        <w:t>цікавості</w:t>
      </w:r>
      <w:r w:rsidR="00A77E25" w:rsidRPr="00891248">
        <w:rPr>
          <w:sz w:val="28"/>
          <w:szCs w:val="28"/>
          <w:lang w:val="uk-UA"/>
        </w:rPr>
        <w:t xml:space="preserve">, але не про його орієнтації. Інформація про орієнтацію об'єктів може бути відновлена ​​за допомогою використовуючи </w:t>
      </w:r>
      <w:r w:rsidR="00CB68DC" w:rsidRPr="00891248">
        <w:rPr>
          <w:sz w:val="28"/>
          <w:szCs w:val="28"/>
          <w:lang w:val="uk-UA"/>
        </w:rPr>
        <w:t>афінської</w:t>
      </w:r>
      <w:r w:rsidR="00A77E25" w:rsidRPr="00891248">
        <w:rPr>
          <w:sz w:val="28"/>
          <w:szCs w:val="28"/>
          <w:lang w:val="uk-UA"/>
        </w:rPr>
        <w:t xml:space="preserve"> модел</w:t>
      </w:r>
      <w:r w:rsidRPr="00891248">
        <w:rPr>
          <w:sz w:val="28"/>
          <w:szCs w:val="28"/>
          <w:lang w:val="uk-UA"/>
        </w:rPr>
        <w:t>і</w:t>
      </w:r>
      <w:r w:rsidR="00A77E25" w:rsidRPr="00891248">
        <w:rPr>
          <w:sz w:val="28"/>
          <w:szCs w:val="28"/>
          <w:lang w:val="uk-UA"/>
        </w:rPr>
        <w:t xml:space="preserve"> перетворення для трекера </w:t>
      </w:r>
      <w:r w:rsidRPr="00891248">
        <w:rPr>
          <w:sz w:val="28"/>
          <w:szCs w:val="28"/>
          <w:lang w:val="uk-UA"/>
        </w:rPr>
        <w:t>Лукаса-Канаде</w:t>
      </w:r>
      <w:r w:rsidR="00A77E25" w:rsidRPr="00891248">
        <w:rPr>
          <w:sz w:val="28"/>
          <w:szCs w:val="28"/>
          <w:lang w:val="uk-UA"/>
        </w:rPr>
        <w:t xml:space="preserve">. </w:t>
      </w:r>
    </w:p>
    <w:p w:rsidR="00A77E25" w:rsidRPr="00891248" w:rsidRDefault="00A77E25" w:rsidP="0075355C">
      <w:pPr>
        <w:spacing w:line="360" w:lineRule="auto"/>
        <w:ind w:firstLine="630"/>
        <w:rPr>
          <w:sz w:val="28"/>
          <w:szCs w:val="28"/>
          <w:lang w:val="uk-UA"/>
        </w:rPr>
      </w:pPr>
      <w:r w:rsidRPr="00891248">
        <w:rPr>
          <w:sz w:val="28"/>
          <w:szCs w:val="28"/>
          <w:lang w:val="uk-UA"/>
        </w:rPr>
        <w:t>Серйозн</w:t>
      </w:r>
      <w:r w:rsidR="00CF49A5" w:rsidRPr="00891248">
        <w:rPr>
          <w:sz w:val="28"/>
          <w:szCs w:val="28"/>
          <w:lang w:val="uk-UA"/>
        </w:rPr>
        <w:t>а</w:t>
      </w:r>
      <w:r w:rsidRPr="00891248">
        <w:rPr>
          <w:sz w:val="28"/>
          <w:szCs w:val="28"/>
          <w:lang w:val="uk-UA"/>
        </w:rPr>
        <w:t xml:space="preserve"> невирішена проблема полягає в тому, що детектор не може розпізнати зміни зовнішнього вигляду, які відбуваються в той час як трекер не активний. </w:t>
      </w:r>
      <w:r w:rsidR="00CF49A5" w:rsidRPr="00891248">
        <w:rPr>
          <w:sz w:val="28"/>
          <w:szCs w:val="28"/>
          <w:lang w:val="uk-UA"/>
        </w:rPr>
        <w:t>У</w:t>
      </w:r>
      <w:r w:rsidRPr="00891248">
        <w:rPr>
          <w:sz w:val="28"/>
          <w:szCs w:val="28"/>
          <w:lang w:val="uk-UA"/>
        </w:rPr>
        <w:t xml:space="preserve"> роботі [38], зображення викривлення застосовується до прикладів навчання для д</w:t>
      </w:r>
      <w:r w:rsidR="00CF49A5" w:rsidRPr="00891248">
        <w:rPr>
          <w:sz w:val="28"/>
          <w:szCs w:val="28"/>
          <w:lang w:val="uk-UA"/>
        </w:rPr>
        <w:t>осягнення інваріантності до афі</w:t>
      </w:r>
      <w:r w:rsidRPr="00891248">
        <w:rPr>
          <w:sz w:val="28"/>
          <w:szCs w:val="28"/>
          <w:lang w:val="uk-UA"/>
        </w:rPr>
        <w:t>н</w:t>
      </w:r>
      <w:r w:rsidR="00CF49A5" w:rsidRPr="00891248">
        <w:rPr>
          <w:sz w:val="28"/>
          <w:szCs w:val="28"/>
          <w:lang w:val="uk-UA"/>
        </w:rPr>
        <w:t xml:space="preserve">ського перетворення. Однак </w:t>
      </w:r>
      <w:r w:rsidR="003327D5" w:rsidRPr="00891248">
        <w:rPr>
          <w:sz w:val="28"/>
          <w:szCs w:val="28"/>
          <w:lang w:val="uk-UA"/>
        </w:rPr>
        <w:t>афінське</w:t>
      </w:r>
      <w:r w:rsidR="00CF49A5" w:rsidRPr="00891248">
        <w:rPr>
          <w:sz w:val="28"/>
          <w:szCs w:val="28"/>
          <w:lang w:val="uk-UA"/>
        </w:rPr>
        <w:t xml:space="preserve"> </w:t>
      </w:r>
      <w:r w:rsidRPr="00891248">
        <w:rPr>
          <w:sz w:val="28"/>
          <w:szCs w:val="28"/>
          <w:lang w:val="uk-UA"/>
        </w:rPr>
        <w:t>перетворення не охоплюють зміни локального освітлення або точки зору. Ці зміни часто відбуваються в сценаріях з декількома камерами і викликані різними умовами освітлення і точок зору</w:t>
      </w:r>
      <w:r w:rsidR="00DC0E4A" w:rsidRPr="00891248">
        <w:rPr>
          <w:sz w:val="28"/>
          <w:szCs w:val="28"/>
          <w:lang w:val="uk-UA"/>
        </w:rPr>
        <w:t xml:space="preserve"> камер</w:t>
      </w:r>
      <w:r w:rsidRPr="00891248">
        <w:rPr>
          <w:sz w:val="28"/>
          <w:szCs w:val="28"/>
          <w:lang w:val="uk-UA"/>
        </w:rPr>
        <w:t>.</w:t>
      </w:r>
    </w:p>
    <w:p w:rsidR="00A77E25" w:rsidRPr="00891248" w:rsidRDefault="00A77E25" w:rsidP="0075355C">
      <w:pPr>
        <w:spacing w:line="360" w:lineRule="auto"/>
        <w:ind w:firstLine="630"/>
        <w:rPr>
          <w:sz w:val="28"/>
          <w:szCs w:val="28"/>
          <w:lang w:val="uk-UA"/>
        </w:rPr>
      </w:pPr>
      <w:r w:rsidRPr="00891248">
        <w:rPr>
          <w:sz w:val="28"/>
          <w:szCs w:val="28"/>
          <w:lang w:val="uk-UA"/>
        </w:rPr>
        <w:br w:type="page"/>
      </w:r>
    </w:p>
    <w:p w:rsidR="008A5B2F" w:rsidRPr="00A12D06" w:rsidRDefault="005538D1" w:rsidP="0075355C">
      <w:pPr>
        <w:pStyle w:val="Heading1"/>
        <w:spacing w:before="0" w:after="240" w:line="360" w:lineRule="auto"/>
        <w:rPr>
          <w:rFonts w:eastAsiaTheme="majorEastAsia"/>
          <w:szCs w:val="28"/>
          <w:lang w:val="uk-UA"/>
        </w:rPr>
      </w:pPr>
      <w:bookmarkStart w:id="376" w:name="_Toc453446572"/>
      <w:r w:rsidRPr="00A12D06">
        <w:rPr>
          <w:rFonts w:eastAsiaTheme="majorEastAsia"/>
          <w:szCs w:val="28"/>
          <w:lang w:val="uk-UA"/>
        </w:rPr>
        <w:lastRenderedPageBreak/>
        <w:t xml:space="preserve">РОЗДІЛ 4 </w:t>
      </w:r>
      <w:r w:rsidR="005010E1">
        <w:rPr>
          <w:rFonts w:eastAsiaTheme="majorEastAsia"/>
          <w:szCs w:val="28"/>
          <w:lang w:val="uk-UA"/>
        </w:rPr>
        <w:br/>
      </w:r>
      <w:r w:rsidR="006003E5" w:rsidRPr="006003E5">
        <w:rPr>
          <w:rFonts w:eastAsiaTheme="majorEastAsia"/>
          <w:szCs w:val="28"/>
          <w:lang w:val="uk-UA"/>
        </w:rPr>
        <w:t>ЕКСПЛУАТАЦІЯ</w:t>
      </w:r>
      <w:r w:rsidR="008A5B2F" w:rsidRPr="00A12D06">
        <w:rPr>
          <w:rFonts w:eastAsiaTheme="majorEastAsia"/>
          <w:szCs w:val="28"/>
          <w:lang w:val="uk-UA"/>
        </w:rPr>
        <w:t xml:space="preserve"> ПРИСТРОЮ</w:t>
      </w:r>
      <w:bookmarkEnd w:id="376"/>
    </w:p>
    <w:p w:rsidR="00EC5251" w:rsidRPr="00891248" w:rsidRDefault="003F71F3" w:rsidP="0075355C">
      <w:pPr>
        <w:spacing w:line="360" w:lineRule="auto"/>
        <w:ind w:firstLine="630"/>
        <w:rPr>
          <w:rFonts w:eastAsiaTheme="majorEastAsia"/>
          <w:sz w:val="28"/>
          <w:szCs w:val="28"/>
          <w:lang w:val="uk-UA"/>
        </w:rPr>
      </w:pPr>
      <w:r w:rsidRPr="00891248">
        <w:rPr>
          <w:rFonts w:eastAsiaTheme="majorEastAsia"/>
          <w:sz w:val="28"/>
          <w:szCs w:val="28"/>
          <w:lang w:val="uk-UA"/>
        </w:rPr>
        <w:t xml:space="preserve">У цьому розділі буде продемонстрована робота із пристроєм. Буде продемонстровано його можливості та порядок роботи з ним. Також буде розглянуто удосконалення та робота приладу в зв’язці із </w:t>
      </w:r>
      <w:r w:rsidR="00CB68DC" w:rsidRPr="00891248">
        <w:rPr>
          <w:rFonts w:eastAsiaTheme="majorEastAsia"/>
          <w:sz w:val="28"/>
          <w:szCs w:val="28"/>
          <w:lang w:val="uk-UA"/>
        </w:rPr>
        <w:t>передаючою</w:t>
      </w:r>
      <w:r w:rsidRPr="00891248">
        <w:rPr>
          <w:rFonts w:eastAsiaTheme="majorEastAsia"/>
          <w:sz w:val="28"/>
          <w:szCs w:val="28"/>
          <w:lang w:val="uk-UA"/>
        </w:rPr>
        <w:t xml:space="preserve"> звуку через людський череп.</w:t>
      </w:r>
    </w:p>
    <w:p w:rsidR="006C4D7C" w:rsidRPr="00891248" w:rsidRDefault="006C4D7C" w:rsidP="0075355C">
      <w:pPr>
        <w:spacing w:line="360" w:lineRule="auto"/>
        <w:ind w:firstLine="630"/>
        <w:rPr>
          <w:rFonts w:eastAsiaTheme="majorEastAsia"/>
          <w:sz w:val="28"/>
          <w:szCs w:val="28"/>
          <w:lang w:val="uk-UA"/>
        </w:rPr>
      </w:pPr>
      <w:r w:rsidRPr="00891248">
        <w:rPr>
          <w:rFonts w:eastAsiaTheme="majorEastAsia"/>
          <w:sz w:val="28"/>
          <w:szCs w:val="28"/>
          <w:lang w:val="uk-UA"/>
        </w:rPr>
        <w:t>Сам прилад складається із двох частин. Перша частина – це фізичний подовжувач. Друга частина – це програмне забезпечення.</w:t>
      </w:r>
    </w:p>
    <w:p w:rsidR="006C4D7C" w:rsidRPr="00891248" w:rsidRDefault="006C4D7C" w:rsidP="0075355C">
      <w:pPr>
        <w:spacing w:line="360" w:lineRule="auto"/>
        <w:ind w:firstLine="630"/>
        <w:rPr>
          <w:rFonts w:eastAsiaTheme="majorEastAsia"/>
          <w:sz w:val="28"/>
          <w:szCs w:val="28"/>
          <w:lang w:val="uk-UA"/>
          <w:rPrChange w:id="377" w:author="ASD" w:date="2016-06-09T16:59:00Z">
            <w:rPr>
              <w:rFonts w:eastAsiaTheme="majorEastAsia"/>
              <w:sz w:val="28"/>
              <w:szCs w:val="28"/>
            </w:rPr>
          </w:rPrChange>
        </w:rPr>
      </w:pPr>
      <w:r w:rsidRPr="00891248">
        <w:rPr>
          <w:rFonts w:eastAsiaTheme="majorEastAsia"/>
          <w:sz w:val="28"/>
          <w:szCs w:val="28"/>
          <w:lang w:val="uk-UA"/>
        </w:rPr>
        <w:t>Також було модифіковано систему живлення смартфона шляхом підключення додаткової батареї на 4000</w:t>
      </w:r>
      <w:r w:rsidRPr="00891248">
        <w:rPr>
          <w:rFonts w:eastAsiaTheme="majorEastAsia"/>
          <w:sz w:val="28"/>
          <w:szCs w:val="28"/>
          <w:lang w:val="uk-UA"/>
          <w:rPrChange w:id="378" w:author="ASD" w:date="2016-06-09T16:59:00Z">
            <w:rPr>
              <w:rFonts w:eastAsiaTheme="majorEastAsia"/>
              <w:sz w:val="28"/>
              <w:szCs w:val="28"/>
              <w:lang w:val="en-US"/>
            </w:rPr>
          </w:rPrChange>
        </w:rPr>
        <w:t>mAh</w:t>
      </w:r>
      <w:r w:rsidRPr="00891248">
        <w:rPr>
          <w:rFonts w:eastAsiaTheme="majorEastAsia"/>
          <w:sz w:val="28"/>
          <w:szCs w:val="28"/>
          <w:lang w:val="uk-UA"/>
        </w:rPr>
        <w:t xml:space="preserve"> до каналу живлення </w:t>
      </w:r>
      <w:r w:rsidR="00CB68DC" w:rsidRPr="00891248">
        <w:rPr>
          <w:rFonts w:eastAsiaTheme="majorEastAsia"/>
          <w:sz w:val="28"/>
          <w:szCs w:val="28"/>
          <w:lang w:val="uk-UA"/>
        </w:rPr>
        <w:t>приладу</w:t>
      </w:r>
      <w:r w:rsidRPr="00891248">
        <w:rPr>
          <w:rFonts w:eastAsiaTheme="majorEastAsia"/>
          <w:sz w:val="28"/>
          <w:szCs w:val="28"/>
          <w:lang w:val="uk-UA"/>
        </w:rPr>
        <w:t>, що дало можливість збільшити час роботи в 2.27 рази</w:t>
      </w:r>
      <w:r w:rsidRPr="00891248">
        <w:rPr>
          <w:rFonts w:eastAsiaTheme="majorEastAsia"/>
          <w:sz w:val="28"/>
          <w:szCs w:val="28"/>
          <w:lang w:val="uk-UA"/>
          <w:rPrChange w:id="379" w:author="ASD" w:date="2016-06-09T16:59:00Z">
            <w:rPr>
              <w:rFonts w:eastAsiaTheme="majorEastAsia"/>
              <w:sz w:val="28"/>
              <w:szCs w:val="28"/>
            </w:rPr>
          </w:rPrChange>
        </w:rPr>
        <w:t>.</w:t>
      </w:r>
    </w:p>
    <w:p w:rsidR="006C4D7C" w:rsidRPr="00891248" w:rsidRDefault="006C4D7C" w:rsidP="0075355C">
      <w:pPr>
        <w:spacing w:line="360" w:lineRule="auto"/>
        <w:ind w:firstLine="630"/>
        <w:rPr>
          <w:rFonts w:eastAsiaTheme="majorEastAsia"/>
          <w:sz w:val="28"/>
          <w:szCs w:val="28"/>
          <w:lang w:val="uk-UA"/>
        </w:rPr>
      </w:pPr>
      <w:r w:rsidRPr="00891248">
        <w:rPr>
          <w:rFonts w:eastAsiaTheme="majorEastAsia"/>
          <w:sz w:val="28"/>
          <w:szCs w:val="28"/>
          <w:lang w:val="uk-UA"/>
        </w:rPr>
        <w:t xml:space="preserve">Встановлена батарея оснащена контролером, який запобігаю перезаряджанню смартфона та </w:t>
      </w:r>
      <w:r w:rsidR="00CB68DC" w:rsidRPr="00891248">
        <w:rPr>
          <w:rFonts w:eastAsiaTheme="majorEastAsia"/>
          <w:sz w:val="28"/>
          <w:szCs w:val="28"/>
          <w:lang w:val="uk-UA"/>
        </w:rPr>
        <w:t>зниженню</w:t>
      </w:r>
      <w:r w:rsidRPr="00891248">
        <w:rPr>
          <w:rFonts w:eastAsiaTheme="majorEastAsia"/>
          <w:sz w:val="28"/>
          <w:szCs w:val="28"/>
          <w:lang w:val="uk-UA"/>
        </w:rPr>
        <w:t xml:space="preserve"> заряду до критичної відмітки. На рис. 4.1 демонструється весь прилад.</w:t>
      </w:r>
    </w:p>
    <w:p w:rsidR="006C4D7C" w:rsidRPr="00891248" w:rsidRDefault="006C4D7C" w:rsidP="0075355C">
      <w:pPr>
        <w:spacing w:line="360" w:lineRule="auto"/>
        <w:ind w:firstLine="630"/>
        <w:jc w:val="center"/>
        <w:rPr>
          <w:rFonts w:eastAsiaTheme="majorEastAsia"/>
          <w:sz w:val="28"/>
          <w:szCs w:val="28"/>
          <w:lang w:val="uk-UA"/>
        </w:rPr>
      </w:pPr>
      <w:r w:rsidRPr="00891248">
        <w:rPr>
          <w:noProof/>
          <w:sz w:val="28"/>
          <w:szCs w:val="28"/>
          <w:lang w:val="en-US" w:eastAsia="en-US"/>
          <w:rPrChange w:id="380" w:author="ASD" w:date="2016-06-09T16:59:00Z">
            <w:rPr>
              <w:noProof/>
              <w:lang w:val="en-US" w:eastAsia="en-US"/>
            </w:rPr>
          </w:rPrChange>
        </w:rPr>
        <w:drawing>
          <wp:inline distT="0" distB="0" distL="0" distR="0" wp14:anchorId="7AC320F3" wp14:editId="2AD40A68">
            <wp:extent cx="4991100" cy="3220345"/>
            <wp:effectExtent l="0" t="0" r="0" b="0"/>
            <wp:docPr id="2" name="Рисунок 2" descr="http://cs630524.vk.me/v630524437/321d5/pqjbxdrZm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cs630524.vk.me/v630524437/321d5/pqjbxdrZmco.jpg"/>
                    <pic:cNvPicPr>
                      <a:picLocks noChangeAspect="1" noChangeArrowheads="1"/>
                    </pic:cNvPicPr>
                  </pic:nvPicPr>
                  <pic:blipFill rotWithShape="1">
                    <a:blip r:embed="rId50">
                      <a:extLst>
                        <a:ext uri="{28A0092B-C50C-407E-A947-70E740481C1C}">
                          <a14:useLocalDpi xmlns:a14="http://schemas.microsoft.com/office/drawing/2010/main" val="0"/>
                        </a:ext>
                      </a:extLst>
                    </a:blip>
                    <a:srcRect l="1764" t="6415" r="6024" b="14256"/>
                    <a:stretch/>
                  </pic:blipFill>
                  <pic:spPr bwMode="auto">
                    <a:xfrm>
                      <a:off x="0" y="0"/>
                      <a:ext cx="4994135" cy="3222303"/>
                    </a:xfrm>
                    <a:prstGeom prst="rect">
                      <a:avLst/>
                    </a:prstGeom>
                    <a:noFill/>
                    <a:ln>
                      <a:noFill/>
                    </a:ln>
                    <a:extLst>
                      <a:ext uri="{53640926-AAD7-44D8-BBD7-CCE9431645EC}">
                        <a14:shadowObscured xmlns:a14="http://schemas.microsoft.com/office/drawing/2010/main"/>
                      </a:ext>
                    </a:extLst>
                  </pic:spPr>
                </pic:pic>
              </a:graphicData>
            </a:graphic>
          </wp:inline>
        </w:drawing>
      </w:r>
    </w:p>
    <w:p w:rsidR="006C4D7C" w:rsidRPr="00891248" w:rsidRDefault="006C4D7C" w:rsidP="0075355C">
      <w:pPr>
        <w:spacing w:line="360" w:lineRule="auto"/>
        <w:ind w:firstLine="630"/>
        <w:jc w:val="left"/>
        <w:rPr>
          <w:rFonts w:eastAsiaTheme="majorEastAsia"/>
          <w:sz w:val="28"/>
          <w:szCs w:val="28"/>
          <w:lang w:val="uk-UA"/>
        </w:rPr>
      </w:pPr>
      <w:r w:rsidRPr="00891248">
        <w:rPr>
          <w:rFonts w:eastAsiaTheme="majorEastAsia"/>
          <w:sz w:val="28"/>
          <w:szCs w:val="28"/>
          <w:lang w:val="uk-UA"/>
        </w:rPr>
        <w:t>Рис. 4.1 Перша частина приладу</w:t>
      </w:r>
    </w:p>
    <w:p w:rsidR="000D3B37" w:rsidRPr="00891248" w:rsidRDefault="000D3B37" w:rsidP="0075355C">
      <w:pPr>
        <w:pStyle w:val="Heading2"/>
        <w:numPr>
          <w:ilvl w:val="0"/>
          <w:numId w:val="24"/>
        </w:numPr>
        <w:tabs>
          <w:tab w:val="left" w:pos="990"/>
        </w:tabs>
        <w:spacing w:before="0"/>
        <w:ind w:left="1170" w:hanging="810"/>
        <w:rPr>
          <w:rFonts w:eastAsiaTheme="majorEastAsia"/>
          <w:lang w:val="uk-UA"/>
        </w:rPr>
      </w:pPr>
      <w:bookmarkStart w:id="381" w:name="_Toc453446573"/>
      <w:r w:rsidRPr="00891248">
        <w:rPr>
          <w:rFonts w:eastAsiaTheme="majorEastAsia"/>
          <w:lang w:val="uk-UA"/>
        </w:rPr>
        <w:lastRenderedPageBreak/>
        <w:t>Демонстрація роботи</w:t>
      </w:r>
      <w:bookmarkEnd w:id="381"/>
    </w:p>
    <w:p w:rsidR="00E95600" w:rsidRPr="00891248" w:rsidRDefault="0090240E" w:rsidP="0075355C">
      <w:pPr>
        <w:spacing w:after="60" w:line="360" w:lineRule="auto"/>
        <w:ind w:firstLine="630"/>
        <w:rPr>
          <w:rFonts w:eastAsiaTheme="majorEastAsia"/>
          <w:sz w:val="28"/>
          <w:szCs w:val="28"/>
          <w:lang w:val="uk-UA"/>
        </w:rPr>
      </w:pPr>
      <w:r w:rsidRPr="00891248">
        <w:rPr>
          <w:rFonts w:eastAsiaTheme="majorEastAsia"/>
          <w:sz w:val="28"/>
          <w:szCs w:val="28"/>
          <w:lang w:val="uk-UA"/>
        </w:rPr>
        <w:t>У цьому розділі буде продемонстровано</w:t>
      </w:r>
      <w:r w:rsidR="006C4D7C" w:rsidRPr="00891248">
        <w:rPr>
          <w:rFonts w:eastAsiaTheme="majorEastAsia"/>
          <w:sz w:val="28"/>
          <w:szCs w:val="28"/>
          <w:lang w:val="uk-UA"/>
        </w:rPr>
        <w:t xml:space="preserve"> роботу приладу та програмного забезпечення.</w:t>
      </w:r>
      <w:r w:rsidR="00F021E8" w:rsidRPr="00891248">
        <w:rPr>
          <w:rFonts w:eastAsiaTheme="majorEastAsia"/>
          <w:sz w:val="28"/>
          <w:szCs w:val="28"/>
          <w:lang w:val="uk-UA"/>
        </w:rPr>
        <w:t xml:space="preserve"> Для роботи пристрою необхідно підключити подовжувач та батарею (</w:t>
      </w:r>
      <w:r w:rsidR="00CB68DC" w:rsidRPr="00891248">
        <w:rPr>
          <w:rFonts w:eastAsiaTheme="majorEastAsia"/>
          <w:sz w:val="28"/>
          <w:szCs w:val="28"/>
          <w:lang w:val="uk-UA"/>
        </w:rPr>
        <w:t>Опціонально</w:t>
      </w:r>
      <w:r w:rsidR="00F021E8" w:rsidRPr="00891248">
        <w:rPr>
          <w:rFonts w:eastAsiaTheme="majorEastAsia"/>
          <w:sz w:val="28"/>
          <w:szCs w:val="28"/>
          <w:lang w:val="uk-UA"/>
        </w:rPr>
        <w:t>). При запуску програми відкриється вікно стеження рис. 4.2.</w:t>
      </w:r>
    </w:p>
    <w:p w:rsidR="00F021E8" w:rsidRPr="00891248" w:rsidRDefault="00F021E8" w:rsidP="0075355C">
      <w:pPr>
        <w:spacing w:line="360" w:lineRule="auto"/>
        <w:ind w:firstLine="630"/>
        <w:jc w:val="center"/>
        <w:rPr>
          <w:rFonts w:eastAsiaTheme="majorEastAsia"/>
          <w:sz w:val="28"/>
          <w:szCs w:val="28"/>
          <w:lang w:val="uk-UA"/>
        </w:rPr>
      </w:pPr>
      <w:r w:rsidRPr="00891248">
        <w:rPr>
          <w:noProof/>
          <w:sz w:val="28"/>
          <w:szCs w:val="28"/>
          <w:lang w:val="en-US" w:eastAsia="en-US"/>
          <w:rPrChange w:id="382" w:author="ASD" w:date="2016-06-09T16:59:00Z">
            <w:rPr>
              <w:noProof/>
              <w:lang w:val="en-US" w:eastAsia="en-US"/>
            </w:rPr>
          </w:rPrChange>
        </w:rPr>
        <w:drawing>
          <wp:inline distT="0" distB="0" distL="0" distR="0" wp14:anchorId="050AC033" wp14:editId="087C2678">
            <wp:extent cx="4219575" cy="3590925"/>
            <wp:effectExtent l="0" t="0" r="9525" b="9525"/>
            <wp:docPr id="84" name="Рисунок 84" descr="http://cs630524.vk.me/v630524437/321c1/49lAUM5ylZ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cs630524.vk.me/v630524437/321c1/49lAUM5ylZ4.jpg"/>
                    <pic:cNvPicPr>
                      <a:picLocks noChangeAspect="1" noChangeArrowheads="1"/>
                    </pic:cNvPicPr>
                  </pic:nvPicPr>
                  <pic:blipFill rotWithShape="1">
                    <a:blip r:embed="rId51">
                      <a:extLst>
                        <a:ext uri="{28A0092B-C50C-407E-A947-70E740481C1C}">
                          <a14:useLocalDpi xmlns:a14="http://schemas.microsoft.com/office/drawing/2010/main" val="0"/>
                        </a:ext>
                      </a:extLst>
                    </a:blip>
                    <a:srcRect l="11066" t="11547" r="17890" b="7840"/>
                    <a:stretch/>
                  </pic:blipFill>
                  <pic:spPr bwMode="auto">
                    <a:xfrm>
                      <a:off x="0" y="0"/>
                      <a:ext cx="4219876" cy="3591181"/>
                    </a:xfrm>
                    <a:prstGeom prst="rect">
                      <a:avLst/>
                    </a:prstGeom>
                    <a:noFill/>
                    <a:ln>
                      <a:noFill/>
                    </a:ln>
                    <a:extLst>
                      <a:ext uri="{53640926-AAD7-44D8-BBD7-CCE9431645EC}">
                        <a14:shadowObscured xmlns:a14="http://schemas.microsoft.com/office/drawing/2010/main"/>
                      </a:ext>
                    </a:extLst>
                  </pic:spPr>
                </pic:pic>
              </a:graphicData>
            </a:graphic>
          </wp:inline>
        </w:drawing>
      </w:r>
    </w:p>
    <w:p w:rsidR="00F021E8" w:rsidRPr="00891248" w:rsidRDefault="00F021E8" w:rsidP="0075355C">
      <w:pPr>
        <w:spacing w:line="360" w:lineRule="auto"/>
        <w:ind w:firstLine="630"/>
        <w:jc w:val="left"/>
        <w:rPr>
          <w:rFonts w:eastAsiaTheme="majorEastAsia"/>
          <w:sz w:val="28"/>
          <w:szCs w:val="28"/>
          <w:lang w:val="uk-UA"/>
        </w:rPr>
      </w:pPr>
      <w:r w:rsidRPr="00891248">
        <w:rPr>
          <w:rFonts w:eastAsiaTheme="majorEastAsia"/>
          <w:sz w:val="28"/>
          <w:szCs w:val="28"/>
          <w:lang w:val="uk-UA"/>
        </w:rPr>
        <w:t>Рис. 4.2 Запуск програми</w:t>
      </w:r>
    </w:p>
    <w:p w:rsidR="00F021E8" w:rsidRPr="00891248" w:rsidRDefault="00F021E8" w:rsidP="0075355C">
      <w:pPr>
        <w:spacing w:line="360" w:lineRule="auto"/>
        <w:ind w:firstLine="630"/>
        <w:jc w:val="left"/>
        <w:rPr>
          <w:rFonts w:eastAsiaTheme="majorEastAsia"/>
          <w:sz w:val="28"/>
          <w:szCs w:val="28"/>
          <w:lang w:val="uk-UA"/>
        </w:rPr>
      </w:pPr>
      <w:r w:rsidRPr="00891248">
        <w:rPr>
          <w:rFonts w:eastAsiaTheme="majorEastAsia"/>
          <w:sz w:val="28"/>
          <w:szCs w:val="28"/>
          <w:lang w:val="uk-UA"/>
        </w:rPr>
        <w:t xml:space="preserve">У якості об’єкта цікавості я обрав карту. Для </w:t>
      </w:r>
      <w:r w:rsidR="00CB68DC" w:rsidRPr="00891248">
        <w:rPr>
          <w:rFonts w:eastAsiaTheme="majorEastAsia"/>
          <w:sz w:val="28"/>
          <w:szCs w:val="28"/>
          <w:lang w:val="uk-UA"/>
        </w:rPr>
        <w:t>встановлення</w:t>
      </w:r>
      <w:r w:rsidRPr="00891248">
        <w:rPr>
          <w:rFonts w:eastAsiaTheme="majorEastAsia"/>
          <w:sz w:val="28"/>
          <w:szCs w:val="28"/>
          <w:lang w:val="uk-UA"/>
        </w:rPr>
        <w:t xml:space="preserve"> карти програмі, як об’єкта цікавості. Я виділяю її зеленою рамкою і тисну кнопку “Відстежити”. Після чого запускається алгоритм </w:t>
      </w:r>
      <w:r w:rsidR="00CF4A7C" w:rsidRPr="00891248">
        <w:rPr>
          <w:rFonts w:eastAsiaTheme="majorEastAsia"/>
          <w:sz w:val="28"/>
          <w:szCs w:val="28"/>
          <w:lang w:val="uk-UA"/>
        </w:rPr>
        <w:t>відстеження рис. 4.3.</w:t>
      </w:r>
    </w:p>
    <w:p w:rsidR="00CF4A7C" w:rsidRPr="00891248" w:rsidRDefault="00CF4A7C" w:rsidP="0075355C">
      <w:pPr>
        <w:spacing w:line="360" w:lineRule="auto"/>
        <w:ind w:firstLine="630"/>
        <w:jc w:val="center"/>
        <w:rPr>
          <w:rFonts w:eastAsiaTheme="majorEastAsia"/>
          <w:sz w:val="28"/>
          <w:szCs w:val="28"/>
          <w:lang w:val="uk-UA"/>
        </w:rPr>
      </w:pPr>
      <w:r w:rsidRPr="00891248">
        <w:rPr>
          <w:noProof/>
          <w:sz w:val="28"/>
          <w:szCs w:val="28"/>
          <w:lang w:val="en-US" w:eastAsia="en-US"/>
          <w:rPrChange w:id="383" w:author="ASD" w:date="2016-06-09T16:59:00Z">
            <w:rPr>
              <w:noProof/>
              <w:lang w:val="en-US" w:eastAsia="en-US"/>
            </w:rPr>
          </w:rPrChange>
        </w:rPr>
        <w:lastRenderedPageBreak/>
        <w:drawing>
          <wp:inline distT="0" distB="0" distL="0" distR="0" wp14:anchorId="1DDC7714" wp14:editId="2DD0F78F">
            <wp:extent cx="3263650" cy="4983596"/>
            <wp:effectExtent l="0" t="2857" r="0" b="0"/>
            <wp:docPr id="101" name="Рисунок 101" descr="http://cs630524.vk.me/v630524437/3218f/MynX0jIPO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cs630524.vk.me/v630524437/3218f/MynX0jIPOtE.jpg"/>
                    <pic:cNvPicPr>
                      <a:picLocks noChangeAspect="1" noChangeArrowheads="1"/>
                    </pic:cNvPicPr>
                  </pic:nvPicPr>
                  <pic:blipFill rotWithShape="1">
                    <a:blip r:embed="rId52">
                      <a:extLst>
                        <a:ext uri="{28A0092B-C50C-407E-A947-70E740481C1C}">
                          <a14:useLocalDpi xmlns:a14="http://schemas.microsoft.com/office/drawing/2010/main" val="0"/>
                        </a:ext>
                      </a:extLst>
                    </a:blip>
                    <a:srcRect l="21500" t="1393" r="14534" b="25350"/>
                    <a:stretch/>
                  </pic:blipFill>
                  <pic:spPr bwMode="auto">
                    <a:xfrm rot="5400000">
                      <a:off x="0" y="0"/>
                      <a:ext cx="3266408" cy="4987808"/>
                    </a:xfrm>
                    <a:prstGeom prst="rect">
                      <a:avLst/>
                    </a:prstGeom>
                    <a:noFill/>
                    <a:ln>
                      <a:noFill/>
                    </a:ln>
                    <a:extLst>
                      <a:ext uri="{53640926-AAD7-44D8-BBD7-CCE9431645EC}">
                        <a14:shadowObscured xmlns:a14="http://schemas.microsoft.com/office/drawing/2010/main"/>
                      </a:ext>
                    </a:extLst>
                  </pic:spPr>
                </pic:pic>
              </a:graphicData>
            </a:graphic>
          </wp:inline>
        </w:drawing>
      </w:r>
    </w:p>
    <w:p w:rsidR="00CF4A7C" w:rsidRPr="00891248" w:rsidRDefault="00CF4A7C" w:rsidP="0075355C">
      <w:pPr>
        <w:spacing w:line="360" w:lineRule="auto"/>
        <w:ind w:firstLine="630"/>
        <w:jc w:val="left"/>
        <w:rPr>
          <w:rFonts w:eastAsiaTheme="majorEastAsia"/>
          <w:sz w:val="28"/>
          <w:szCs w:val="28"/>
          <w:lang w:val="uk-UA"/>
        </w:rPr>
      </w:pPr>
      <w:r w:rsidRPr="00891248">
        <w:rPr>
          <w:rFonts w:eastAsiaTheme="majorEastAsia"/>
          <w:sz w:val="28"/>
          <w:szCs w:val="28"/>
          <w:lang w:val="uk-UA"/>
        </w:rPr>
        <w:t>Рис. 4.3 Робота алгоритму</w:t>
      </w:r>
    </w:p>
    <w:p w:rsidR="00CF4A7C" w:rsidRPr="00891248" w:rsidRDefault="00CF4A7C" w:rsidP="0075355C">
      <w:pPr>
        <w:spacing w:line="360" w:lineRule="auto"/>
        <w:ind w:firstLine="630"/>
        <w:jc w:val="left"/>
        <w:rPr>
          <w:rFonts w:eastAsiaTheme="majorEastAsia"/>
          <w:sz w:val="28"/>
          <w:szCs w:val="28"/>
          <w:lang w:val="uk-UA"/>
        </w:rPr>
      </w:pPr>
      <w:r w:rsidRPr="00891248">
        <w:rPr>
          <w:rFonts w:eastAsiaTheme="majorEastAsia"/>
          <w:sz w:val="28"/>
          <w:szCs w:val="28"/>
          <w:lang w:val="uk-UA"/>
        </w:rPr>
        <w:t xml:space="preserve">У 3 розділі було описано проблему розпізнання схожих об’єктів. На рис. 4.4 демонструється успішне розпізнавання та слідкування </w:t>
      </w:r>
      <w:r w:rsidR="00CB68DC" w:rsidRPr="00891248">
        <w:rPr>
          <w:rFonts w:eastAsiaTheme="majorEastAsia"/>
          <w:sz w:val="28"/>
          <w:szCs w:val="28"/>
          <w:lang w:val="uk-UA"/>
        </w:rPr>
        <w:t>об’єкта</w:t>
      </w:r>
      <w:r w:rsidRPr="00891248">
        <w:rPr>
          <w:rFonts w:eastAsiaTheme="majorEastAsia"/>
          <w:sz w:val="28"/>
          <w:szCs w:val="28"/>
          <w:lang w:val="uk-UA"/>
        </w:rPr>
        <w:t xml:space="preserve"> цікавості після процесу навчання алгоритму.</w:t>
      </w:r>
    </w:p>
    <w:p w:rsidR="002C28BA" w:rsidRPr="00891248" w:rsidRDefault="002C28BA" w:rsidP="0075355C">
      <w:pPr>
        <w:spacing w:line="360" w:lineRule="auto"/>
        <w:ind w:firstLine="630"/>
        <w:jc w:val="left"/>
        <w:rPr>
          <w:rFonts w:eastAsiaTheme="majorEastAsia"/>
          <w:sz w:val="28"/>
          <w:szCs w:val="28"/>
          <w:lang w:val="uk-UA"/>
        </w:rPr>
      </w:pPr>
    </w:p>
    <w:p w:rsidR="002C28BA" w:rsidRPr="00891248" w:rsidRDefault="002C28BA" w:rsidP="0075355C">
      <w:pPr>
        <w:spacing w:line="360" w:lineRule="auto"/>
        <w:ind w:firstLine="630"/>
        <w:jc w:val="left"/>
        <w:rPr>
          <w:rFonts w:eastAsiaTheme="majorEastAsia"/>
          <w:sz w:val="28"/>
          <w:szCs w:val="28"/>
          <w:lang w:val="uk-UA"/>
        </w:rPr>
      </w:pPr>
    </w:p>
    <w:p w:rsidR="002C28BA" w:rsidRPr="00891248" w:rsidRDefault="002C28BA" w:rsidP="0075355C">
      <w:pPr>
        <w:spacing w:line="360" w:lineRule="auto"/>
        <w:ind w:firstLine="630"/>
        <w:jc w:val="left"/>
        <w:rPr>
          <w:rFonts w:eastAsiaTheme="majorEastAsia"/>
          <w:sz w:val="28"/>
          <w:szCs w:val="28"/>
          <w:lang w:val="uk-UA"/>
        </w:rPr>
      </w:pPr>
    </w:p>
    <w:p w:rsidR="002C28BA" w:rsidRPr="00891248" w:rsidRDefault="002C28BA" w:rsidP="0075355C">
      <w:pPr>
        <w:spacing w:line="360" w:lineRule="auto"/>
        <w:ind w:firstLine="630"/>
        <w:jc w:val="left"/>
        <w:rPr>
          <w:rFonts w:eastAsiaTheme="majorEastAsia"/>
          <w:sz w:val="28"/>
          <w:szCs w:val="28"/>
          <w:lang w:val="uk-UA"/>
        </w:rPr>
      </w:pPr>
    </w:p>
    <w:p w:rsidR="002C28BA" w:rsidRPr="00891248" w:rsidRDefault="002C28BA" w:rsidP="0075355C">
      <w:pPr>
        <w:spacing w:line="360" w:lineRule="auto"/>
        <w:ind w:firstLine="630"/>
        <w:jc w:val="left"/>
        <w:rPr>
          <w:rFonts w:eastAsiaTheme="majorEastAsia"/>
          <w:sz w:val="28"/>
          <w:szCs w:val="28"/>
          <w:lang w:val="uk-UA"/>
        </w:rPr>
      </w:pPr>
    </w:p>
    <w:p w:rsidR="00CF4A7C" w:rsidRPr="00891248" w:rsidRDefault="00CF4A7C" w:rsidP="0075355C">
      <w:pPr>
        <w:spacing w:line="360" w:lineRule="auto"/>
        <w:ind w:firstLine="630"/>
        <w:jc w:val="center"/>
        <w:rPr>
          <w:rFonts w:eastAsiaTheme="majorEastAsia"/>
          <w:sz w:val="28"/>
          <w:szCs w:val="28"/>
          <w:lang w:val="uk-UA"/>
        </w:rPr>
      </w:pPr>
      <w:r w:rsidRPr="00891248">
        <w:rPr>
          <w:noProof/>
          <w:sz w:val="28"/>
          <w:szCs w:val="28"/>
          <w:lang w:val="en-US" w:eastAsia="en-US"/>
          <w:rPrChange w:id="384" w:author="ASD" w:date="2016-06-09T16:59:00Z">
            <w:rPr>
              <w:noProof/>
              <w:lang w:val="en-US" w:eastAsia="en-US"/>
            </w:rPr>
          </w:rPrChange>
        </w:rPr>
        <w:lastRenderedPageBreak/>
        <w:drawing>
          <wp:inline distT="0" distB="0" distL="0" distR="0" wp14:anchorId="44B5F2C1" wp14:editId="132EACBC">
            <wp:extent cx="3104845" cy="5085176"/>
            <wp:effectExtent l="318" t="0" r="952" b="953"/>
            <wp:docPr id="104" name="Рисунок 104" descr="http://cs630524.vk.me/v630524437/3217b/w4K79FRIa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cs630524.vk.me/v630524437/3217b/w4K79FRIaOk.jpg"/>
                    <pic:cNvPicPr>
                      <a:picLocks noChangeAspect="1" noChangeArrowheads="1"/>
                    </pic:cNvPicPr>
                  </pic:nvPicPr>
                  <pic:blipFill rotWithShape="1">
                    <a:blip r:embed="rId53">
                      <a:extLst>
                        <a:ext uri="{28A0092B-C50C-407E-A947-70E740481C1C}">
                          <a14:useLocalDpi xmlns:a14="http://schemas.microsoft.com/office/drawing/2010/main" val="0"/>
                        </a:ext>
                      </a:extLst>
                    </a:blip>
                    <a:srcRect l="14865" t="1194" r="17716" b="16115"/>
                    <a:stretch/>
                  </pic:blipFill>
                  <pic:spPr bwMode="auto">
                    <a:xfrm rot="5400000">
                      <a:off x="0" y="0"/>
                      <a:ext cx="3106901" cy="5088544"/>
                    </a:xfrm>
                    <a:prstGeom prst="rect">
                      <a:avLst/>
                    </a:prstGeom>
                    <a:noFill/>
                    <a:ln>
                      <a:noFill/>
                    </a:ln>
                    <a:extLst>
                      <a:ext uri="{53640926-AAD7-44D8-BBD7-CCE9431645EC}">
                        <a14:shadowObscured xmlns:a14="http://schemas.microsoft.com/office/drawing/2010/main"/>
                      </a:ext>
                    </a:extLst>
                  </pic:spPr>
                </pic:pic>
              </a:graphicData>
            </a:graphic>
          </wp:inline>
        </w:drawing>
      </w:r>
    </w:p>
    <w:p w:rsidR="006C4D7C" w:rsidRPr="00891248" w:rsidRDefault="00CF4A7C" w:rsidP="0075355C">
      <w:pPr>
        <w:spacing w:line="360" w:lineRule="auto"/>
        <w:ind w:firstLine="630"/>
        <w:jc w:val="center"/>
        <w:rPr>
          <w:rFonts w:eastAsiaTheme="majorEastAsia"/>
          <w:sz w:val="28"/>
          <w:szCs w:val="28"/>
          <w:lang w:val="uk-UA"/>
        </w:rPr>
      </w:pPr>
      <w:r w:rsidRPr="00891248">
        <w:rPr>
          <w:noProof/>
          <w:sz w:val="28"/>
          <w:szCs w:val="28"/>
          <w:lang w:val="en-US" w:eastAsia="en-US"/>
          <w:rPrChange w:id="385" w:author="ASD" w:date="2016-06-09T16:59:00Z">
            <w:rPr>
              <w:noProof/>
              <w:lang w:val="en-US" w:eastAsia="en-US"/>
            </w:rPr>
          </w:rPrChange>
        </w:rPr>
        <w:drawing>
          <wp:inline distT="0" distB="0" distL="0" distR="0" wp14:anchorId="00A55AE1" wp14:editId="629C0E27">
            <wp:extent cx="3098165" cy="5068371"/>
            <wp:effectExtent l="5715" t="0" r="0" b="0"/>
            <wp:docPr id="105" name="Рисунок 105" descr="http://cs630524.vk.me/v630524437/32185/-IbDY5yAyZ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cs630524.vk.me/v630524437/32185/-IbDY5yAyZA.jpg"/>
                    <pic:cNvPicPr>
                      <a:picLocks noChangeAspect="1" noChangeArrowheads="1"/>
                    </pic:cNvPicPr>
                  </pic:nvPicPr>
                  <pic:blipFill rotWithShape="1">
                    <a:blip r:embed="rId54">
                      <a:extLst>
                        <a:ext uri="{28A0092B-C50C-407E-A947-70E740481C1C}">
                          <a14:useLocalDpi xmlns:a14="http://schemas.microsoft.com/office/drawing/2010/main" val="0"/>
                        </a:ext>
                      </a:extLst>
                    </a:blip>
                    <a:srcRect l="10352" t="11927" r="26207" b="12534"/>
                    <a:stretch/>
                  </pic:blipFill>
                  <pic:spPr bwMode="auto">
                    <a:xfrm rot="5400000">
                      <a:off x="0" y="0"/>
                      <a:ext cx="3102767" cy="5075900"/>
                    </a:xfrm>
                    <a:prstGeom prst="rect">
                      <a:avLst/>
                    </a:prstGeom>
                    <a:noFill/>
                    <a:ln>
                      <a:noFill/>
                    </a:ln>
                    <a:extLst>
                      <a:ext uri="{53640926-AAD7-44D8-BBD7-CCE9431645EC}">
                        <a14:shadowObscured xmlns:a14="http://schemas.microsoft.com/office/drawing/2010/main"/>
                      </a:ext>
                    </a:extLst>
                  </pic:spPr>
                </pic:pic>
              </a:graphicData>
            </a:graphic>
          </wp:inline>
        </w:drawing>
      </w:r>
    </w:p>
    <w:p w:rsidR="00CF4A7C" w:rsidRPr="00891248" w:rsidRDefault="00CF4A7C" w:rsidP="0075355C">
      <w:pPr>
        <w:spacing w:line="360" w:lineRule="auto"/>
        <w:ind w:firstLine="630"/>
        <w:jc w:val="left"/>
        <w:rPr>
          <w:rFonts w:eastAsiaTheme="majorEastAsia"/>
          <w:sz w:val="28"/>
          <w:szCs w:val="28"/>
          <w:lang w:val="uk-UA"/>
        </w:rPr>
      </w:pPr>
      <w:r w:rsidRPr="00891248">
        <w:rPr>
          <w:rFonts w:eastAsiaTheme="majorEastAsia"/>
          <w:sz w:val="28"/>
          <w:szCs w:val="28"/>
          <w:lang w:val="uk-UA"/>
        </w:rPr>
        <w:t>Рис 4.4 Успішне розпізнання об’єкта цікавості</w:t>
      </w:r>
    </w:p>
    <w:p w:rsidR="006B1984" w:rsidRPr="00891248" w:rsidRDefault="006B1984" w:rsidP="0075355C">
      <w:pPr>
        <w:spacing w:line="360" w:lineRule="auto"/>
        <w:jc w:val="left"/>
        <w:rPr>
          <w:rFonts w:eastAsiaTheme="majorEastAsia"/>
          <w:sz w:val="28"/>
          <w:szCs w:val="28"/>
          <w:lang w:val="uk-UA"/>
        </w:rPr>
      </w:pPr>
      <w:r w:rsidRPr="00891248">
        <w:rPr>
          <w:rFonts w:eastAsiaTheme="majorEastAsia"/>
          <w:sz w:val="28"/>
          <w:szCs w:val="28"/>
          <w:lang w:val="uk-UA"/>
        </w:rPr>
        <w:br w:type="page"/>
      </w:r>
    </w:p>
    <w:p w:rsidR="000D3B37" w:rsidRPr="00691E0F" w:rsidRDefault="005010E1" w:rsidP="0075355C">
      <w:pPr>
        <w:pStyle w:val="Heading1"/>
        <w:spacing w:after="240"/>
        <w:rPr>
          <w:rFonts w:eastAsiaTheme="majorEastAsia"/>
        </w:rPr>
      </w:pPr>
      <w:bookmarkStart w:id="386" w:name="_Toc453446574"/>
      <w:r w:rsidRPr="00891248">
        <w:rPr>
          <w:rFonts w:eastAsiaTheme="majorEastAsia"/>
          <w:lang w:val="uk-UA"/>
        </w:rPr>
        <w:lastRenderedPageBreak/>
        <w:t>ВИСНОВОК ДО РОЗДІЛУ</w:t>
      </w:r>
      <w:r w:rsidRPr="00691E0F">
        <w:rPr>
          <w:rFonts w:eastAsiaTheme="majorEastAsia"/>
        </w:rPr>
        <w:t xml:space="preserve"> 4</w:t>
      </w:r>
      <w:bookmarkEnd w:id="386"/>
    </w:p>
    <w:p w:rsidR="0028707B" w:rsidRPr="00891248" w:rsidRDefault="006B1984" w:rsidP="0075355C">
      <w:pPr>
        <w:spacing w:line="360" w:lineRule="auto"/>
        <w:ind w:firstLine="630"/>
        <w:rPr>
          <w:rFonts w:eastAsiaTheme="majorEastAsia"/>
          <w:sz w:val="28"/>
          <w:szCs w:val="28"/>
          <w:lang w:val="uk-UA"/>
        </w:rPr>
      </w:pPr>
      <w:r w:rsidRPr="00891248">
        <w:rPr>
          <w:rFonts w:eastAsiaTheme="majorEastAsia"/>
          <w:sz w:val="28"/>
          <w:szCs w:val="28"/>
          <w:lang w:val="uk-UA"/>
        </w:rPr>
        <w:t>Робота приладу дає можливість відстежити та розпізнати у важкодоступному середовище об’єкт цікавості. Також можливі удосконалення п</w:t>
      </w:r>
      <w:r w:rsidR="0028707B" w:rsidRPr="00891248">
        <w:rPr>
          <w:rFonts w:eastAsiaTheme="majorEastAsia"/>
          <w:sz w:val="28"/>
          <w:szCs w:val="28"/>
          <w:lang w:val="uk-UA"/>
        </w:rPr>
        <w:t>рилад</w:t>
      </w:r>
      <w:r w:rsidRPr="00891248">
        <w:rPr>
          <w:rFonts w:eastAsiaTheme="majorEastAsia"/>
          <w:sz w:val="28"/>
          <w:szCs w:val="28"/>
          <w:lang w:val="uk-UA"/>
        </w:rPr>
        <w:t>у.</w:t>
      </w:r>
      <w:r w:rsidR="0028707B" w:rsidRPr="00891248">
        <w:rPr>
          <w:rFonts w:eastAsiaTheme="majorEastAsia"/>
          <w:sz w:val="28"/>
          <w:szCs w:val="28"/>
          <w:lang w:val="uk-UA"/>
        </w:rPr>
        <w:t xml:space="preserve"> </w:t>
      </w:r>
      <w:r w:rsidRPr="00891248">
        <w:rPr>
          <w:rFonts w:eastAsiaTheme="majorEastAsia"/>
          <w:sz w:val="28"/>
          <w:szCs w:val="28"/>
          <w:lang w:val="uk-UA"/>
        </w:rPr>
        <w:t>М</w:t>
      </w:r>
      <w:r w:rsidR="0028707B" w:rsidRPr="00891248">
        <w:rPr>
          <w:rFonts w:eastAsiaTheme="majorEastAsia"/>
          <w:sz w:val="28"/>
          <w:szCs w:val="28"/>
          <w:lang w:val="uk-UA"/>
        </w:rPr>
        <w:t xml:space="preserve">ожна адаптувати </w:t>
      </w:r>
      <w:r w:rsidRPr="00891248">
        <w:rPr>
          <w:rFonts w:eastAsiaTheme="majorEastAsia"/>
          <w:sz w:val="28"/>
          <w:szCs w:val="28"/>
          <w:lang w:val="uk-UA"/>
        </w:rPr>
        <w:t xml:space="preserve">пристрій </w:t>
      </w:r>
      <w:r w:rsidR="0028707B" w:rsidRPr="00891248">
        <w:rPr>
          <w:rFonts w:eastAsiaTheme="majorEastAsia"/>
          <w:sz w:val="28"/>
          <w:szCs w:val="28"/>
          <w:lang w:val="uk-UA"/>
        </w:rPr>
        <w:t xml:space="preserve">для людей, які позбавлені можливості чути або говорити. Особливість розробленого методу полягає у його здібності до самонавчання, що робить можливим удосконалити алгоритм для розпізнавання жестів і автоматичного </w:t>
      </w:r>
      <w:r w:rsidR="00CB68DC" w:rsidRPr="00891248">
        <w:rPr>
          <w:rFonts w:eastAsiaTheme="majorEastAsia"/>
          <w:sz w:val="28"/>
          <w:szCs w:val="28"/>
          <w:lang w:val="uk-UA"/>
        </w:rPr>
        <w:t>підлатування</w:t>
      </w:r>
      <w:r w:rsidR="0028707B" w:rsidRPr="00891248">
        <w:rPr>
          <w:rFonts w:eastAsiaTheme="majorEastAsia"/>
          <w:sz w:val="28"/>
          <w:szCs w:val="28"/>
          <w:lang w:val="uk-UA"/>
        </w:rPr>
        <w:t xml:space="preserve"> під жести людини, що призведе до підвищення розпізнання.</w:t>
      </w:r>
    </w:p>
    <w:p w:rsidR="0028707B" w:rsidRPr="00891248" w:rsidRDefault="0028707B" w:rsidP="0075355C">
      <w:pPr>
        <w:spacing w:line="360" w:lineRule="auto"/>
        <w:ind w:firstLine="630"/>
        <w:rPr>
          <w:rFonts w:eastAsiaTheme="majorEastAsia"/>
          <w:sz w:val="28"/>
          <w:szCs w:val="28"/>
          <w:lang w:val="uk-UA"/>
        </w:rPr>
      </w:pPr>
      <w:r w:rsidRPr="00891248">
        <w:rPr>
          <w:rFonts w:eastAsiaTheme="majorEastAsia"/>
          <w:sz w:val="28"/>
          <w:szCs w:val="28"/>
          <w:lang w:val="uk-UA"/>
        </w:rPr>
        <w:t xml:space="preserve">Мається на увазі використати прилад для перетворення мови жестів в голосовий сигнал, щоб людина яка не розуміє мову жестів змогла зрозуміти людину, яка спілкується мовою </w:t>
      </w:r>
      <w:r w:rsidR="00CB68DC" w:rsidRPr="00891248">
        <w:rPr>
          <w:rFonts w:eastAsiaTheme="majorEastAsia"/>
          <w:sz w:val="28"/>
          <w:szCs w:val="28"/>
          <w:lang w:val="uk-UA"/>
        </w:rPr>
        <w:t>жестів</w:t>
      </w:r>
      <w:r w:rsidRPr="00891248">
        <w:rPr>
          <w:rFonts w:eastAsiaTheme="majorEastAsia"/>
          <w:sz w:val="28"/>
          <w:szCs w:val="28"/>
          <w:lang w:val="uk-UA"/>
        </w:rPr>
        <w:t>.</w:t>
      </w:r>
    </w:p>
    <w:p w:rsidR="0028707B" w:rsidRPr="00891248" w:rsidRDefault="0028707B" w:rsidP="0075355C">
      <w:pPr>
        <w:spacing w:line="360" w:lineRule="auto"/>
        <w:ind w:firstLine="630"/>
        <w:rPr>
          <w:rFonts w:eastAsiaTheme="majorEastAsia"/>
          <w:sz w:val="28"/>
          <w:szCs w:val="28"/>
          <w:lang w:val="uk-UA"/>
        </w:rPr>
      </w:pPr>
      <w:r w:rsidRPr="00891248">
        <w:rPr>
          <w:rFonts w:eastAsiaTheme="majorEastAsia"/>
          <w:sz w:val="28"/>
          <w:szCs w:val="28"/>
          <w:lang w:val="uk-UA"/>
        </w:rPr>
        <w:t xml:space="preserve">Також було згадано про технологію передачі звука через череп – це дасть можливість чути певній категорії людей із вадами слуху. </w:t>
      </w:r>
      <w:r w:rsidR="00CB68DC" w:rsidRPr="00891248">
        <w:rPr>
          <w:rFonts w:eastAsiaTheme="majorEastAsia"/>
          <w:sz w:val="28"/>
          <w:szCs w:val="28"/>
          <w:lang w:val="uk-UA"/>
        </w:rPr>
        <w:t>Цим</w:t>
      </w:r>
      <w:r w:rsidRPr="00891248">
        <w:rPr>
          <w:rFonts w:eastAsiaTheme="majorEastAsia"/>
          <w:sz w:val="28"/>
          <w:szCs w:val="28"/>
          <w:lang w:val="uk-UA"/>
        </w:rPr>
        <w:t xml:space="preserve"> метод був випробуваний та довів своє право на існування. У поєднані з модифікацією </w:t>
      </w:r>
      <w:r w:rsidR="00CB68DC" w:rsidRPr="00891248">
        <w:rPr>
          <w:rFonts w:eastAsiaTheme="majorEastAsia"/>
          <w:sz w:val="28"/>
          <w:szCs w:val="28"/>
          <w:lang w:val="uk-UA"/>
        </w:rPr>
        <w:t>пристрою</w:t>
      </w:r>
      <w:r w:rsidRPr="00891248">
        <w:rPr>
          <w:rFonts w:eastAsiaTheme="majorEastAsia"/>
          <w:sz w:val="28"/>
          <w:szCs w:val="28"/>
          <w:lang w:val="uk-UA"/>
        </w:rPr>
        <w:t xml:space="preserve">, яка була описане вище, можна потужний і дешевий </w:t>
      </w:r>
      <w:r w:rsidR="00CB68DC" w:rsidRPr="00891248">
        <w:rPr>
          <w:rFonts w:eastAsiaTheme="majorEastAsia"/>
          <w:sz w:val="28"/>
          <w:szCs w:val="28"/>
          <w:lang w:val="uk-UA"/>
        </w:rPr>
        <w:t>слуховий</w:t>
      </w:r>
      <w:r w:rsidRPr="00891248">
        <w:rPr>
          <w:rFonts w:eastAsiaTheme="majorEastAsia"/>
          <w:sz w:val="28"/>
          <w:szCs w:val="28"/>
          <w:lang w:val="uk-UA"/>
        </w:rPr>
        <w:t xml:space="preserve"> апарат, який дасть можливість </w:t>
      </w:r>
      <w:r w:rsidR="00CB68DC" w:rsidRPr="00891248">
        <w:rPr>
          <w:rFonts w:eastAsiaTheme="majorEastAsia"/>
          <w:sz w:val="28"/>
          <w:szCs w:val="28"/>
          <w:lang w:val="uk-UA"/>
        </w:rPr>
        <w:t>зворотного</w:t>
      </w:r>
      <w:r w:rsidRPr="00891248">
        <w:rPr>
          <w:rFonts w:eastAsiaTheme="majorEastAsia"/>
          <w:sz w:val="28"/>
          <w:szCs w:val="28"/>
          <w:lang w:val="uk-UA"/>
        </w:rPr>
        <w:t xml:space="preserve"> зв’язку, що не надає жоден пристрій на сьогодні.</w:t>
      </w:r>
    </w:p>
    <w:p w:rsidR="00257079" w:rsidRPr="00891248" w:rsidRDefault="0028707B" w:rsidP="0075355C">
      <w:pPr>
        <w:spacing w:line="360" w:lineRule="auto"/>
        <w:rPr>
          <w:rFonts w:eastAsiaTheme="majorEastAsia"/>
          <w:sz w:val="28"/>
          <w:szCs w:val="28"/>
          <w:lang w:val="uk-UA"/>
          <w:rPrChange w:id="387" w:author="ASD" w:date="2016-06-09T16:59:00Z">
            <w:rPr>
              <w:rFonts w:eastAsiaTheme="majorEastAsia"/>
              <w:lang w:val="uk-UA"/>
            </w:rPr>
          </w:rPrChange>
        </w:rPr>
      </w:pPr>
      <w:r w:rsidRPr="00891248">
        <w:rPr>
          <w:rFonts w:eastAsiaTheme="majorEastAsia"/>
          <w:sz w:val="28"/>
          <w:szCs w:val="28"/>
          <w:lang w:val="uk-UA"/>
          <w:rPrChange w:id="388" w:author="ASD" w:date="2016-06-09T16:59:00Z">
            <w:rPr>
              <w:rFonts w:eastAsiaTheme="majorEastAsia"/>
              <w:lang w:val="uk-UA"/>
            </w:rPr>
          </w:rPrChange>
        </w:rPr>
        <w:br w:type="page"/>
      </w:r>
    </w:p>
    <w:p w:rsidR="008A5B2F" w:rsidRPr="00A12D06" w:rsidRDefault="008A5B2F" w:rsidP="0075355C">
      <w:pPr>
        <w:pStyle w:val="Heading1"/>
        <w:spacing w:before="0" w:after="240" w:line="360" w:lineRule="auto"/>
        <w:rPr>
          <w:rFonts w:eastAsiaTheme="majorEastAsia"/>
          <w:szCs w:val="28"/>
          <w:lang w:val="uk-UA"/>
        </w:rPr>
      </w:pPr>
      <w:bookmarkStart w:id="389" w:name="_Toc453446575"/>
      <w:r w:rsidRPr="00A12D06">
        <w:rPr>
          <w:rFonts w:eastAsiaTheme="majorEastAsia"/>
          <w:szCs w:val="28"/>
          <w:lang w:val="uk-UA"/>
        </w:rPr>
        <w:lastRenderedPageBreak/>
        <w:t>ВИСНОВОК</w:t>
      </w:r>
      <w:bookmarkEnd w:id="389"/>
    </w:p>
    <w:p w:rsidR="00257079" w:rsidRPr="00891248" w:rsidRDefault="00B91B2D" w:rsidP="0075355C">
      <w:pPr>
        <w:spacing w:line="360" w:lineRule="auto"/>
        <w:ind w:firstLine="630"/>
        <w:rPr>
          <w:rFonts w:eastAsiaTheme="majorEastAsia"/>
          <w:sz w:val="28"/>
          <w:szCs w:val="28"/>
          <w:lang w:val="uk-UA"/>
        </w:rPr>
      </w:pPr>
      <w:r w:rsidRPr="00891248">
        <w:rPr>
          <w:rFonts w:eastAsiaTheme="majorEastAsia"/>
          <w:sz w:val="28"/>
          <w:szCs w:val="28"/>
          <w:lang w:val="uk-UA"/>
        </w:rPr>
        <w:t>У ході виконання роботи було створено унікальний пристрій та написано програмне забезпечення для нього.</w:t>
      </w:r>
      <w:r w:rsidR="000F7B14" w:rsidRPr="00891248">
        <w:rPr>
          <w:rFonts w:eastAsiaTheme="majorEastAsia"/>
          <w:sz w:val="28"/>
          <w:szCs w:val="28"/>
          <w:lang w:val="uk-UA"/>
        </w:rPr>
        <w:t xml:space="preserve"> Разом ця робота дозволить провезти автоматичне та високоточний аналіз важкодоступного </w:t>
      </w:r>
      <w:r w:rsidR="00CB68DC" w:rsidRPr="00891248">
        <w:rPr>
          <w:rFonts w:eastAsiaTheme="majorEastAsia"/>
          <w:sz w:val="28"/>
          <w:szCs w:val="28"/>
          <w:lang w:val="uk-UA"/>
        </w:rPr>
        <w:t>середовища</w:t>
      </w:r>
      <w:r w:rsidR="000F7B14" w:rsidRPr="00891248">
        <w:rPr>
          <w:rFonts w:eastAsiaTheme="majorEastAsia"/>
          <w:sz w:val="28"/>
          <w:szCs w:val="28"/>
          <w:lang w:val="uk-UA"/>
        </w:rPr>
        <w:t>. Також невисока ціна модифікації смартфону дозволяє використовувати його без страху вивезти з ладу.</w:t>
      </w:r>
    </w:p>
    <w:p w:rsidR="000F7B14" w:rsidRPr="00891248" w:rsidRDefault="00CB68DC" w:rsidP="0075355C">
      <w:pPr>
        <w:spacing w:line="360" w:lineRule="auto"/>
        <w:ind w:firstLine="630"/>
        <w:rPr>
          <w:rFonts w:eastAsiaTheme="majorEastAsia"/>
          <w:sz w:val="28"/>
          <w:szCs w:val="28"/>
          <w:lang w:val="uk-UA"/>
        </w:rPr>
      </w:pPr>
      <w:r w:rsidRPr="00891248">
        <w:rPr>
          <w:rFonts w:eastAsiaTheme="majorEastAsia"/>
          <w:sz w:val="28"/>
          <w:szCs w:val="28"/>
          <w:lang w:val="uk-UA"/>
        </w:rPr>
        <w:t>Загалом</w:t>
      </w:r>
      <w:r w:rsidR="000F7B14" w:rsidRPr="00891248">
        <w:rPr>
          <w:rFonts w:eastAsiaTheme="majorEastAsia"/>
          <w:sz w:val="28"/>
          <w:szCs w:val="28"/>
          <w:lang w:val="uk-UA"/>
        </w:rPr>
        <w:t xml:space="preserve"> використання модулю </w:t>
      </w:r>
      <w:r w:rsidR="00F10F63" w:rsidRPr="00891248">
        <w:rPr>
          <w:rFonts w:eastAsiaTheme="majorEastAsia"/>
          <w:sz w:val="28"/>
          <w:szCs w:val="28"/>
          <w:lang w:val="uk-UA"/>
        </w:rPr>
        <w:t xml:space="preserve">камери </w:t>
      </w:r>
      <w:r w:rsidR="000F7B14" w:rsidRPr="00891248">
        <w:rPr>
          <w:rFonts w:eastAsiaTheme="majorEastAsia"/>
          <w:sz w:val="28"/>
          <w:szCs w:val="28"/>
          <w:lang w:val="uk-UA"/>
        </w:rPr>
        <w:t>смартфону дал</w:t>
      </w:r>
      <w:r w:rsidR="00F10F63" w:rsidRPr="00891248">
        <w:rPr>
          <w:rFonts w:eastAsiaTheme="majorEastAsia"/>
          <w:sz w:val="28"/>
          <w:szCs w:val="28"/>
          <w:lang w:val="uk-UA"/>
        </w:rPr>
        <w:t>о</w:t>
      </w:r>
      <w:r w:rsidR="000F7B14" w:rsidRPr="00891248">
        <w:rPr>
          <w:rFonts w:eastAsiaTheme="majorEastAsia"/>
          <w:sz w:val="28"/>
          <w:szCs w:val="28"/>
          <w:lang w:val="uk-UA"/>
        </w:rPr>
        <w:t xml:space="preserve"> високий результат. </w:t>
      </w:r>
      <w:r w:rsidR="00F10F63" w:rsidRPr="00891248">
        <w:rPr>
          <w:rFonts w:eastAsiaTheme="majorEastAsia"/>
          <w:sz w:val="28"/>
          <w:szCs w:val="28"/>
          <w:lang w:val="uk-UA"/>
        </w:rPr>
        <w:t>Найбільш корисним виявилася можливість використання автофокусу, що дало можливість змінювати фокус камери для покращення чіткості картинки камери та підвищити точність роботи камери.</w:t>
      </w:r>
    </w:p>
    <w:p w:rsidR="00F10F63" w:rsidRPr="00891248" w:rsidRDefault="00F10F63" w:rsidP="0075355C">
      <w:pPr>
        <w:spacing w:line="360" w:lineRule="auto"/>
        <w:ind w:firstLine="630"/>
        <w:rPr>
          <w:rFonts w:eastAsiaTheme="majorEastAsia"/>
          <w:sz w:val="28"/>
          <w:szCs w:val="28"/>
          <w:lang w:val="uk-UA"/>
        </w:rPr>
      </w:pPr>
      <w:r w:rsidRPr="00891248">
        <w:rPr>
          <w:rFonts w:eastAsiaTheme="majorEastAsia"/>
          <w:sz w:val="28"/>
          <w:szCs w:val="28"/>
          <w:lang w:val="uk-UA"/>
        </w:rPr>
        <w:t>Запропонований алгоритм К</w:t>
      </w:r>
      <w:r w:rsidR="003327D5">
        <w:rPr>
          <w:rFonts w:eastAsiaTheme="majorEastAsia"/>
          <w:sz w:val="28"/>
          <w:szCs w:val="28"/>
          <w:lang w:val="uk-UA"/>
        </w:rPr>
        <w:t>ала</w:t>
      </w:r>
      <w:r w:rsidR="00CB68DC" w:rsidRPr="00891248">
        <w:rPr>
          <w:rFonts w:eastAsiaTheme="majorEastAsia"/>
          <w:sz w:val="28"/>
          <w:szCs w:val="28"/>
          <w:lang w:val="uk-UA"/>
        </w:rPr>
        <w:t>ло</w:t>
      </w:r>
      <w:r w:rsidRPr="00891248">
        <w:rPr>
          <w:rFonts w:eastAsiaTheme="majorEastAsia"/>
          <w:sz w:val="28"/>
          <w:szCs w:val="28"/>
          <w:lang w:val="uk-UA"/>
        </w:rPr>
        <w:t xml:space="preserve">м був модифікований, що </w:t>
      </w:r>
      <w:r w:rsidR="00CB68DC" w:rsidRPr="00891248">
        <w:rPr>
          <w:rFonts w:eastAsiaTheme="majorEastAsia"/>
          <w:sz w:val="28"/>
          <w:szCs w:val="28"/>
          <w:lang w:val="uk-UA"/>
        </w:rPr>
        <w:t>підвищило</w:t>
      </w:r>
      <w:r w:rsidRPr="00891248">
        <w:rPr>
          <w:rFonts w:eastAsiaTheme="majorEastAsia"/>
          <w:sz w:val="28"/>
          <w:szCs w:val="28"/>
          <w:lang w:val="uk-UA"/>
        </w:rPr>
        <w:t xml:space="preserve"> його швидкодію та точність класифікації під</w:t>
      </w:r>
      <w:r w:rsidR="00CB68DC" w:rsidRPr="00891248">
        <w:rPr>
          <w:rFonts w:eastAsiaTheme="majorEastAsia"/>
          <w:sz w:val="28"/>
          <w:szCs w:val="28"/>
          <w:lang w:val="uk-UA"/>
        </w:rPr>
        <w:t xml:space="preserve"> </w:t>
      </w:r>
      <w:r w:rsidRPr="00891248">
        <w:rPr>
          <w:rFonts w:eastAsiaTheme="majorEastAsia"/>
          <w:sz w:val="28"/>
          <w:szCs w:val="28"/>
          <w:lang w:val="uk-UA"/>
        </w:rPr>
        <w:t xml:space="preserve">вікон. Чотирьох етапний алгоритм виявлення може здатися надлишковим, але швидкодія перших двох етапів є </w:t>
      </w:r>
      <w:r w:rsidR="00CB68DC" w:rsidRPr="00891248">
        <w:rPr>
          <w:rFonts w:eastAsiaTheme="majorEastAsia"/>
          <w:sz w:val="28"/>
          <w:szCs w:val="28"/>
          <w:lang w:val="uk-UA"/>
        </w:rPr>
        <w:t>суттєвою</w:t>
      </w:r>
      <w:r w:rsidRPr="00891248">
        <w:rPr>
          <w:rFonts w:eastAsiaTheme="majorEastAsia"/>
          <w:sz w:val="28"/>
          <w:szCs w:val="28"/>
          <w:lang w:val="uk-UA"/>
        </w:rPr>
        <w:t>, а кількість від фільтрованих під</w:t>
      </w:r>
      <w:r w:rsidR="00CB68DC" w:rsidRPr="00891248">
        <w:rPr>
          <w:rFonts w:eastAsiaTheme="majorEastAsia"/>
          <w:sz w:val="28"/>
          <w:szCs w:val="28"/>
          <w:lang w:val="uk-UA"/>
        </w:rPr>
        <w:t xml:space="preserve"> </w:t>
      </w:r>
      <w:r w:rsidRPr="00891248">
        <w:rPr>
          <w:rFonts w:eastAsiaTheme="majorEastAsia"/>
          <w:sz w:val="28"/>
          <w:szCs w:val="28"/>
          <w:lang w:val="uk-UA"/>
        </w:rPr>
        <w:t xml:space="preserve">вікон значною, що призводить до зменшення оброблювальної інформації </w:t>
      </w:r>
      <w:r w:rsidR="00CB68DC" w:rsidRPr="00891248">
        <w:rPr>
          <w:rFonts w:eastAsiaTheme="majorEastAsia"/>
          <w:sz w:val="28"/>
          <w:szCs w:val="28"/>
          <w:lang w:val="uk-UA"/>
        </w:rPr>
        <w:t>двома</w:t>
      </w:r>
      <w:r w:rsidRPr="00891248">
        <w:rPr>
          <w:rFonts w:eastAsiaTheme="majorEastAsia"/>
          <w:sz w:val="28"/>
          <w:szCs w:val="28"/>
          <w:lang w:val="uk-UA"/>
        </w:rPr>
        <w:t xml:space="preserve"> іншими </w:t>
      </w:r>
      <w:r w:rsidR="00E1741D" w:rsidRPr="00891248">
        <w:rPr>
          <w:rFonts w:eastAsiaTheme="majorEastAsia"/>
          <w:sz w:val="28"/>
          <w:szCs w:val="28"/>
          <w:lang w:val="uk-UA"/>
        </w:rPr>
        <w:t xml:space="preserve">етапами. Метод фільтрації етапами, який був використаний в алгоритмі довів свою ефективність. Велику кількість інформації відфільтровують </w:t>
      </w:r>
      <w:r w:rsidR="00CB68DC" w:rsidRPr="00891248">
        <w:rPr>
          <w:rFonts w:eastAsiaTheme="majorEastAsia"/>
          <w:sz w:val="28"/>
          <w:szCs w:val="28"/>
          <w:lang w:val="uk-UA"/>
        </w:rPr>
        <w:t>швидкобійні</w:t>
      </w:r>
      <w:r w:rsidR="00E1741D" w:rsidRPr="00891248">
        <w:rPr>
          <w:rFonts w:eastAsiaTheme="majorEastAsia"/>
          <w:sz w:val="28"/>
          <w:szCs w:val="28"/>
          <w:lang w:val="uk-UA"/>
        </w:rPr>
        <w:t xml:space="preserve"> методи, тоді як більш точним, але повільним методам доводиться працювати з меншою кількістю даних, що призводить до ускладнення загального алгоритму, але підвищує швидкодію.</w:t>
      </w:r>
    </w:p>
    <w:p w:rsidR="00E1741D" w:rsidRPr="00891248" w:rsidRDefault="00E1741D" w:rsidP="0075355C">
      <w:pPr>
        <w:spacing w:line="360" w:lineRule="auto"/>
        <w:ind w:firstLine="630"/>
        <w:rPr>
          <w:rFonts w:eastAsiaTheme="majorEastAsia"/>
          <w:sz w:val="28"/>
          <w:szCs w:val="28"/>
          <w:lang w:val="uk-UA"/>
        </w:rPr>
      </w:pPr>
      <w:r w:rsidRPr="00891248">
        <w:rPr>
          <w:rFonts w:eastAsiaTheme="majorEastAsia"/>
          <w:sz w:val="28"/>
          <w:szCs w:val="28"/>
          <w:lang w:val="uk-UA"/>
        </w:rPr>
        <w:t xml:space="preserve">У даній роботі було запропоновано модифікацію алгоритму та пристрою, яка дозволить створити дешевий слуховий апарат із зворотнім зв’язком для людей із вадами слуху. </w:t>
      </w:r>
    </w:p>
    <w:p w:rsidR="00257079" w:rsidRPr="00891248" w:rsidRDefault="00257079" w:rsidP="0075355C">
      <w:pPr>
        <w:spacing w:line="360" w:lineRule="auto"/>
        <w:rPr>
          <w:rFonts w:eastAsiaTheme="majorEastAsia"/>
          <w:sz w:val="28"/>
          <w:szCs w:val="28"/>
          <w:lang w:val="uk-UA"/>
          <w:rPrChange w:id="390" w:author="ASD" w:date="2016-06-09T16:59:00Z">
            <w:rPr>
              <w:rFonts w:eastAsiaTheme="majorEastAsia"/>
              <w:lang w:val="uk-UA"/>
            </w:rPr>
          </w:rPrChange>
        </w:rPr>
      </w:pPr>
    </w:p>
    <w:p w:rsidR="00257079" w:rsidRPr="00891248" w:rsidRDefault="00257079" w:rsidP="0075355C">
      <w:pPr>
        <w:spacing w:line="360" w:lineRule="auto"/>
        <w:rPr>
          <w:rFonts w:eastAsiaTheme="majorEastAsia"/>
          <w:sz w:val="28"/>
          <w:szCs w:val="28"/>
          <w:lang w:val="uk-UA"/>
          <w:rPrChange w:id="391" w:author="ASD" w:date="2016-06-09T16:59:00Z">
            <w:rPr>
              <w:rFonts w:eastAsiaTheme="majorEastAsia"/>
              <w:lang w:val="uk-UA"/>
            </w:rPr>
          </w:rPrChange>
        </w:rPr>
      </w:pPr>
    </w:p>
    <w:p w:rsidR="00257079" w:rsidRPr="00891248" w:rsidRDefault="00257079" w:rsidP="0075355C">
      <w:pPr>
        <w:spacing w:line="360" w:lineRule="auto"/>
        <w:rPr>
          <w:rFonts w:eastAsiaTheme="majorEastAsia"/>
          <w:sz w:val="28"/>
          <w:szCs w:val="28"/>
          <w:lang w:val="uk-UA"/>
          <w:rPrChange w:id="392" w:author="ASD" w:date="2016-06-09T16:59:00Z">
            <w:rPr>
              <w:rFonts w:eastAsiaTheme="majorEastAsia"/>
              <w:lang w:val="uk-UA"/>
            </w:rPr>
          </w:rPrChange>
        </w:rPr>
      </w:pPr>
    </w:p>
    <w:p w:rsidR="00257079" w:rsidRPr="00891248" w:rsidRDefault="00257079" w:rsidP="0075355C">
      <w:pPr>
        <w:spacing w:line="360" w:lineRule="auto"/>
        <w:jc w:val="left"/>
        <w:rPr>
          <w:rFonts w:eastAsiaTheme="majorEastAsia"/>
          <w:sz w:val="28"/>
          <w:szCs w:val="28"/>
          <w:lang w:val="uk-UA"/>
          <w:rPrChange w:id="393" w:author="ASD" w:date="2016-06-09T16:59:00Z">
            <w:rPr>
              <w:rFonts w:eastAsiaTheme="majorEastAsia"/>
              <w:lang w:val="uk-UA"/>
            </w:rPr>
          </w:rPrChange>
        </w:rPr>
      </w:pPr>
      <w:r w:rsidRPr="00891248">
        <w:rPr>
          <w:rFonts w:eastAsiaTheme="majorEastAsia"/>
          <w:sz w:val="28"/>
          <w:szCs w:val="28"/>
          <w:lang w:val="uk-UA"/>
          <w:rPrChange w:id="394" w:author="ASD" w:date="2016-06-09T16:59:00Z">
            <w:rPr>
              <w:rFonts w:eastAsiaTheme="majorEastAsia"/>
              <w:lang w:val="uk-UA"/>
            </w:rPr>
          </w:rPrChange>
        </w:rPr>
        <w:br w:type="page"/>
      </w:r>
    </w:p>
    <w:p w:rsidR="008A5B2F" w:rsidRPr="00691E0F" w:rsidRDefault="00691E0F" w:rsidP="0075355C">
      <w:pPr>
        <w:pStyle w:val="Heading1"/>
        <w:spacing w:after="240"/>
        <w:rPr>
          <w:b w:val="0"/>
          <w:szCs w:val="28"/>
          <w:rPrChange w:id="395" w:author="ASD" w:date="2016-06-09T16:59:00Z">
            <w:rPr>
              <w:rFonts w:eastAsiaTheme="majorEastAsia"/>
              <w:lang w:val="uk-UA"/>
            </w:rPr>
          </w:rPrChange>
        </w:rPr>
      </w:pPr>
      <w:bookmarkStart w:id="396" w:name="_Toc453247201"/>
      <w:bookmarkStart w:id="397" w:name="_Toc453446576"/>
      <w:r w:rsidRPr="002669B6">
        <w:rPr>
          <w:szCs w:val="28"/>
        </w:rPr>
        <w:lastRenderedPageBreak/>
        <w:t>СПИСОК ВИКОРИСТАНОЇ ЛІТЕРАТУРИ</w:t>
      </w:r>
      <w:bookmarkEnd w:id="396"/>
      <w:bookmarkEnd w:id="397"/>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398" w:author="ASD" w:date="2016-06-09T16:59:00Z">
            <w:rPr>
              <w:lang w:val="en-US"/>
            </w:rPr>
          </w:rPrChange>
        </w:rPr>
        <w:t>W. C. Abraham and A. Robins. Memory retention–the synaptic stability versus plasticity dilemma. Trends in neurosciences, 2005.</w:t>
      </w:r>
      <w:r w:rsidR="000D431D" w:rsidRPr="00891248">
        <w:rPr>
          <w:sz w:val="28"/>
          <w:szCs w:val="28"/>
          <w:lang w:val="uk-UA"/>
        </w:rPr>
        <w:t xml:space="preserve"> </w:t>
      </w:r>
      <w:r w:rsidR="000D431D" w:rsidRPr="00891248">
        <w:rPr>
          <w:sz w:val="28"/>
          <w:szCs w:val="28"/>
          <w:lang w:val="uk-UA"/>
          <w:rPrChange w:id="399" w:author="ASD" w:date="2016-06-09T16:59:00Z">
            <w:rPr>
              <w:lang w:val="uk-UA"/>
            </w:rPr>
          </w:rPrChange>
        </w:rPr>
        <w:t>- 73–78</w:t>
      </w:r>
      <w:r w:rsidR="000D431D" w:rsidRPr="00891248">
        <w:rPr>
          <w:sz w:val="28"/>
          <w:szCs w:val="28"/>
          <w:lang w:val="uk-UA"/>
        </w:rPr>
        <w:t xml:space="preserve"> с.</w:t>
      </w:r>
      <w:r w:rsidRPr="00891248">
        <w:rPr>
          <w:sz w:val="28"/>
          <w:szCs w:val="28"/>
          <w:lang w:val="uk-UA"/>
          <w:rPrChange w:id="400" w:author="ASD" w:date="2016-06-09T16:59:00Z">
            <w:rPr>
              <w:lang w:val="en-US"/>
            </w:rPr>
          </w:rPrChange>
        </w:rPr>
        <w:t xml:space="preserve"> </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401" w:author="ASD" w:date="2016-06-09T16:59:00Z">
            <w:rPr>
              <w:lang w:val="en-US"/>
            </w:rPr>
          </w:rPrChange>
        </w:rPr>
        <w:t xml:space="preserve">A. Adam, E. Rivlin, and I. Shimshoni. Robust fragments-based tracking using the integral histogram. In 2006 IEEE Computer Society Conference on Computer Vision and Pattern Recognition - Volume 1 (CVPR’06), volume 1, 2006. </w:t>
      </w:r>
      <w:r w:rsidR="000D431D" w:rsidRPr="00891248">
        <w:rPr>
          <w:sz w:val="28"/>
          <w:szCs w:val="28"/>
          <w:lang w:val="uk-UA"/>
        </w:rPr>
        <w:t>-</w:t>
      </w:r>
      <w:r w:rsidR="000D431D" w:rsidRPr="00891248">
        <w:rPr>
          <w:sz w:val="28"/>
          <w:szCs w:val="28"/>
          <w:lang w:val="uk-UA"/>
          <w:rPrChange w:id="402" w:author="ASD" w:date="2016-06-09T16:59:00Z">
            <w:rPr>
              <w:lang w:val="uk-UA"/>
            </w:rPr>
          </w:rPrChange>
        </w:rPr>
        <w:t xml:space="preserve"> 798–805</w:t>
      </w:r>
      <w:r w:rsidR="000D431D" w:rsidRPr="00891248">
        <w:rPr>
          <w:sz w:val="28"/>
          <w:szCs w:val="28"/>
          <w:lang w:val="uk-UA"/>
        </w:rPr>
        <w:t xml:space="preserve"> </w:t>
      </w:r>
      <w:r w:rsidR="000D431D" w:rsidRPr="00891248">
        <w:rPr>
          <w:sz w:val="28"/>
          <w:szCs w:val="28"/>
          <w:lang w:val="uk-UA"/>
          <w:rPrChange w:id="403" w:author="ASD" w:date="2016-06-09T16:59:00Z">
            <w:rPr>
              <w:lang w:val="uk-UA"/>
            </w:rPr>
          </w:rPrChange>
        </w:rPr>
        <w:t>с.</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404" w:author="ASD" w:date="2016-06-09T16:59:00Z">
            <w:rPr>
              <w:lang w:val="en-US"/>
            </w:rPr>
          </w:rPrChange>
        </w:rPr>
        <w:t>Y. Amit and D. Geman. Shape quantization and recognition with randomized trees. Neural Computation, 1997</w:t>
      </w:r>
      <w:r w:rsidR="000D431D" w:rsidRPr="00891248">
        <w:rPr>
          <w:sz w:val="28"/>
          <w:szCs w:val="28"/>
          <w:lang w:val="uk-UA"/>
        </w:rPr>
        <w:t>.</w:t>
      </w:r>
      <w:r w:rsidR="000D431D" w:rsidRPr="00891248">
        <w:rPr>
          <w:sz w:val="28"/>
          <w:szCs w:val="28"/>
          <w:lang w:val="uk-UA"/>
          <w:rPrChange w:id="405" w:author="ASD" w:date="2016-06-09T16:59:00Z">
            <w:rPr>
              <w:lang w:val="uk-UA"/>
            </w:rPr>
          </w:rPrChange>
        </w:rPr>
        <w:t xml:space="preserve"> - 1545–1588</w:t>
      </w:r>
      <w:r w:rsidR="000D431D" w:rsidRPr="00891248">
        <w:rPr>
          <w:sz w:val="28"/>
          <w:szCs w:val="28"/>
          <w:lang w:val="uk-UA"/>
        </w:rPr>
        <w:t xml:space="preserve"> с.</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406" w:author="ASD" w:date="2016-06-09T16:59:00Z">
            <w:rPr>
              <w:lang w:val="en-US"/>
            </w:rPr>
          </w:rPrChange>
        </w:rPr>
        <w:t>S. Avidan. Support vector tracking. IEEE Transactions on Pattern Analysis and Machine Intelligence</w:t>
      </w:r>
      <w:r w:rsidR="000D431D" w:rsidRPr="00891248">
        <w:rPr>
          <w:sz w:val="28"/>
          <w:szCs w:val="28"/>
          <w:lang w:val="uk-UA"/>
          <w:rPrChange w:id="407" w:author="ASD" w:date="2016-06-09T16:59:00Z">
            <w:rPr>
              <w:lang w:val="en-US"/>
            </w:rPr>
          </w:rPrChange>
        </w:rPr>
        <w:t xml:space="preserve">, 2004. </w:t>
      </w:r>
      <w:r w:rsidR="000D431D" w:rsidRPr="00891248">
        <w:rPr>
          <w:sz w:val="28"/>
          <w:szCs w:val="28"/>
          <w:lang w:val="uk-UA"/>
        </w:rPr>
        <w:t xml:space="preserve">- </w:t>
      </w:r>
      <w:r w:rsidR="000D431D" w:rsidRPr="00891248">
        <w:rPr>
          <w:sz w:val="28"/>
          <w:szCs w:val="28"/>
          <w:lang w:val="uk-UA"/>
          <w:rPrChange w:id="408" w:author="ASD" w:date="2016-06-09T16:59:00Z">
            <w:rPr>
              <w:lang w:val="en-US"/>
            </w:rPr>
          </w:rPrChange>
        </w:rPr>
        <w:t>1064–1072</w:t>
      </w:r>
      <w:r w:rsidR="000D431D" w:rsidRPr="00891248">
        <w:rPr>
          <w:sz w:val="28"/>
          <w:szCs w:val="28"/>
          <w:lang w:val="uk-UA"/>
        </w:rPr>
        <w:t xml:space="preserve"> с.</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409" w:author="ASD" w:date="2016-06-09T16:59:00Z">
            <w:rPr>
              <w:lang w:val="en-US"/>
            </w:rPr>
          </w:rPrChange>
        </w:rPr>
        <w:t xml:space="preserve">S. Avidan. Ensemble tracking. IEEE Transactions on Pattern Analysis and Machine Intelligence, </w:t>
      </w:r>
      <w:r w:rsidR="000D431D" w:rsidRPr="00891248">
        <w:rPr>
          <w:sz w:val="28"/>
          <w:szCs w:val="28"/>
          <w:lang w:val="uk-UA"/>
          <w:rPrChange w:id="410" w:author="ASD" w:date="2016-06-09T16:59:00Z">
            <w:rPr>
              <w:lang w:val="en-US"/>
            </w:rPr>
          </w:rPrChange>
        </w:rPr>
        <w:t>2007. -</w:t>
      </w:r>
      <w:r w:rsidR="000D431D" w:rsidRPr="00891248">
        <w:rPr>
          <w:sz w:val="28"/>
          <w:szCs w:val="28"/>
          <w:lang w:val="uk-UA"/>
        </w:rPr>
        <w:t xml:space="preserve"> </w:t>
      </w:r>
      <w:r w:rsidR="000D431D" w:rsidRPr="00891248">
        <w:rPr>
          <w:sz w:val="28"/>
          <w:szCs w:val="28"/>
          <w:lang w:val="uk-UA"/>
          <w:rPrChange w:id="411" w:author="ASD" w:date="2016-06-09T16:59:00Z">
            <w:rPr>
              <w:lang w:val="en-US"/>
            </w:rPr>
          </w:rPrChange>
        </w:rPr>
        <w:t>261–271</w:t>
      </w:r>
      <w:r w:rsidR="000D431D" w:rsidRPr="00891248">
        <w:rPr>
          <w:sz w:val="28"/>
          <w:szCs w:val="28"/>
          <w:lang w:val="uk-UA"/>
        </w:rPr>
        <w:t xml:space="preserve"> с.</w:t>
      </w:r>
      <w:r w:rsidRPr="00891248">
        <w:rPr>
          <w:sz w:val="28"/>
          <w:szCs w:val="28"/>
          <w:lang w:val="uk-UA"/>
          <w:rPrChange w:id="412" w:author="ASD" w:date="2016-06-09T16:59:00Z">
            <w:rPr>
              <w:lang w:val="en-US"/>
            </w:rPr>
          </w:rPrChange>
        </w:rPr>
        <w:t xml:space="preserve"> </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413" w:author="ASD" w:date="2016-06-09T16:59:00Z">
            <w:rPr>
              <w:lang w:val="en-US"/>
            </w:rPr>
          </w:rPrChange>
        </w:rPr>
        <w:t xml:space="preserve">B. Babenko, Ming-Hsuan Yang, and S. Belongie. Visual tracking with online multiple instance learning. In 2009 IEEE Computer Society Conference on Computer Vision and Pattern Recognition Workshops (CVPR Workshops), 2009. </w:t>
      </w:r>
      <w:r w:rsidR="000D431D" w:rsidRPr="00891248">
        <w:rPr>
          <w:sz w:val="28"/>
          <w:szCs w:val="28"/>
          <w:lang w:val="uk-UA"/>
        </w:rPr>
        <w:t>-</w:t>
      </w:r>
      <w:r w:rsidR="000D431D" w:rsidRPr="00891248">
        <w:rPr>
          <w:sz w:val="28"/>
          <w:szCs w:val="28"/>
          <w:lang w:val="uk-UA"/>
          <w:rPrChange w:id="414" w:author="ASD" w:date="2016-06-09T16:59:00Z">
            <w:rPr>
              <w:lang w:val="uk-UA"/>
            </w:rPr>
          </w:rPrChange>
        </w:rPr>
        <w:t xml:space="preserve"> 983–990</w:t>
      </w:r>
      <w:r w:rsidR="000D431D" w:rsidRPr="00891248">
        <w:rPr>
          <w:sz w:val="28"/>
          <w:szCs w:val="28"/>
          <w:lang w:val="uk-UA"/>
        </w:rPr>
        <w:t xml:space="preserve"> с.</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415" w:author="ASD" w:date="2016-06-09T16:59:00Z">
            <w:rPr>
              <w:lang w:val="en-US"/>
            </w:rPr>
          </w:rPrChange>
        </w:rPr>
        <w:t>M. B. Blaschko. Branch and Bound Strategies for Non-maximal Suppression in Object Detection, volume 6819 of Lec</w:t>
      </w:r>
      <w:r w:rsidR="003E5891" w:rsidRPr="00891248">
        <w:rPr>
          <w:sz w:val="28"/>
          <w:szCs w:val="28"/>
          <w:lang w:val="uk-UA"/>
          <w:rPrChange w:id="416" w:author="ASD" w:date="2016-06-09T16:59:00Z">
            <w:rPr>
              <w:lang w:val="en-US"/>
            </w:rPr>
          </w:rPrChange>
        </w:rPr>
        <w:t>ture Notes in Computer Science, 2011. -</w:t>
      </w:r>
      <w:r w:rsidR="003E5891" w:rsidRPr="00891248">
        <w:rPr>
          <w:sz w:val="28"/>
          <w:szCs w:val="28"/>
          <w:lang w:val="uk-UA"/>
        </w:rPr>
        <w:t xml:space="preserve"> </w:t>
      </w:r>
      <w:r w:rsidR="003E5891" w:rsidRPr="00891248">
        <w:rPr>
          <w:sz w:val="28"/>
          <w:szCs w:val="28"/>
          <w:lang w:val="uk-UA"/>
          <w:rPrChange w:id="417" w:author="ASD" w:date="2016-06-09T16:59:00Z">
            <w:rPr>
              <w:lang w:val="en-US"/>
            </w:rPr>
          </w:rPrChange>
        </w:rPr>
        <w:t>385– 398</w:t>
      </w:r>
      <w:r w:rsidR="003E5891" w:rsidRPr="00891248">
        <w:rPr>
          <w:sz w:val="28"/>
          <w:szCs w:val="28"/>
          <w:lang w:val="uk-UA"/>
        </w:rPr>
        <w:t xml:space="preserve"> с.</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418" w:author="ASD" w:date="2016-06-09T16:59:00Z">
            <w:rPr>
              <w:lang w:val="en-US"/>
            </w:rPr>
          </w:rPrChange>
        </w:rPr>
        <w:t>G. Bradski and A. Kaehler. Learning OpenCV: Computer Vision with the OpenCV Library. O’Reilly Media, 1st edition, Oct. 2008</w:t>
      </w:r>
      <w:r w:rsidR="003E5891" w:rsidRPr="00891248">
        <w:rPr>
          <w:sz w:val="28"/>
          <w:szCs w:val="28"/>
          <w:lang w:val="uk-UA"/>
          <w:rPrChange w:id="419" w:author="ASD" w:date="2016-06-09T16:59:00Z">
            <w:rPr>
              <w:lang w:val="en-US"/>
            </w:rPr>
          </w:rPrChange>
        </w:rPr>
        <w:t xml:space="preserve">. - </w:t>
      </w:r>
      <w:r w:rsidRPr="00891248">
        <w:rPr>
          <w:sz w:val="28"/>
          <w:szCs w:val="28"/>
          <w:lang w:val="uk-UA"/>
          <w:rPrChange w:id="420" w:author="ASD" w:date="2016-06-09T16:59:00Z">
            <w:rPr>
              <w:lang w:val="en-US"/>
            </w:rPr>
          </w:rPrChange>
        </w:rPr>
        <w:t>8, 9</w:t>
      </w:r>
      <w:r w:rsidR="003E5891" w:rsidRPr="00891248">
        <w:rPr>
          <w:sz w:val="28"/>
          <w:szCs w:val="28"/>
          <w:lang w:val="uk-UA"/>
        </w:rPr>
        <w:t xml:space="preserve"> с.</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421" w:author="ASD" w:date="2016-06-09T16:59:00Z">
            <w:rPr>
              <w:lang w:val="en-US"/>
            </w:rPr>
          </w:rPrChange>
        </w:rPr>
        <w:t>L. Breiman. Random f</w:t>
      </w:r>
      <w:r w:rsidR="003E5891" w:rsidRPr="00891248">
        <w:rPr>
          <w:sz w:val="28"/>
          <w:szCs w:val="28"/>
          <w:lang w:val="uk-UA"/>
          <w:rPrChange w:id="422" w:author="ASD" w:date="2016-06-09T16:59:00Z">
            <w:rPr>
              <w:lang w:val="en-US"/>
            </w:rPr>
          </w:rPrChange>
        </w:rPr>
        <w:t>orests. Machine Learning, 45(1)</w:t>
      </w:r>
      <w:r w:rsidRPr="00891248">
        <w:rPr>
          <w:sz w:val="28"/>
          <w:szCs w:val="28"/>
          <w:lang w:val="uk-UA"/>
          <w:rPrChange w:id="423" w:author="ASD" w:date="2016-06-09T16:59:00Z">
            <w:rPr>
              <w:lang w:val="en-US"/>
            </w:rPr>
          </w:rPrChange>
        </w:rPr>
        <w:t xml:space="preserve">, Oct. 2001. </w:t>
      </w:r>
      <w:r w:rsidR="003E5891" w:rsidRPr="00891248">
        <w:rPr>
          <w:sz w:val="28"/>
          <w:szCs w:val="28"/>
          <w:lang w:val="uk-UA"/>
        </w:rPr>
        <w:t>-</w:t>
      </w:r>
      <w:r w:rsidR="003E5891" w:rsidRPr="00891248">
        <w:rPr>
          <w:sz w:val="28"/>
          <w:szCs w:val="28"/>
          <w:lang w:val="uk-UA"/>
          <w:rPrChange w:id="424" w:author="ASD" w:date="2016-06-09T16:59:00Z">
            <w:rPr>
              <w:lang w:val="uk-UA"/>
            </w:rPr>
          </w:rPrChange>
        </w:rPr>
        <w:t xml:space="preserve"> 5–32</w:t>
      </w:r>
      <w:r w:rsidR="003E5891" w:rsidRPr="00891248">
        <w:rPr>
          <w:sz w:val="28"/>
          <w:szCs w:val="28"/>
          <w:lang w:val="uk-UA"/>
        </w:rPr>
        <w:t xml:space="preserve"> с.</w:t>
      </w:r>
      <w:r w:rsidRPr="00891248">
        <w:rPr>
          <w:sz w:val="28"/>
          <w:szCs w:val="28"/>
          <w:lang w:val="uk-UA"/>
          <w:rPrChange w:id="425" w:author="ASD" w:date="2016-06-09T16:59:00Z">
            <w:rPr>
              <w:lang w:val="en-US"/>
            </w:rPr>
          </w:rPrChange>
        </w:rPr>
        <w:t xml:space="preserve"> </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426" w:author="ASD" w:date="2016-06-09T16:59:00Z">
            <w:rPr>
              <w:lang w:val="en-US"/>
            </w:rPr>
          </w:rPrChange>
        </w:rPr>
        <w:t>R. Brunelli. Template Matching Techniques in Computer Vision: Theory and Practice. Wiley Publishing, 2009.</w:t>
      </w:r>
      <w:r w:rsidR="003E5891" w:rsidRPr="00891248">
        <w:rPr>
          <w:sz w:val="28"/>
          <w:szCs w:val="28"/>
          <w:lang w:val="uk-UA"/>
        </w:rPr>
        <w:t xml:space="preserve"> -</w:t>
      </w:r>
      <w:r w:rsidRPr="00891248">
        <w:rPr>
          <w:sz w:val="28"/>
          <w:szCs w:val="28"/>
          <w:lang w:val="uk-UA"/>
          <w:rPrChange w:id="427" w:author="ASD" w:date="2016-06-09T16:59:00Z">
            <w:rPr>
              <w:lang w:val="en-US"/>
            </w:rPr>
          </w:rPrChange>
        </w:rPr>
        <w:t xml:space="preserve"> 3, 22 </w:t>
      </w:r>
      <w:r w:rsidR="003E5891" w:rsidRPr="00891248">
        <w:rPr>
          <w:sz w:val="28"/>
          <w:szCs w:val="28"/>
          <w:lang w:val="uk-UA"/>
        </w:rPr>
        <w:t>с</w:t>
      </w:r>
      <w:r w:rsidR="003E5891" w:rsidRPr="00891248">
        <w:rPr>
          <w:sz w:val="28"/>
          <w:szCs w:val="28"/>
          <w:lang w:val="uk-UA"/>
          <w:rPrChange w:id="428" w:author="ASD" w:date="2016-06-09T16:59:00Z">
            <w:rPr>
              <w:lang w:val="uk-UA"/>
            </w:rPr>
          </w:rPrChange>
        </w:rPr>
        <w:t>.</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429" w:author="ASD" w:date="2016-06-09T16:59:00Z">
            <w:rPr>
              <w:lang w:val="en-US"/>
            </w:rPr>
          </w:rPrChange>
        </w:rPr>
        <w:t>F. Chang. A linear-time component-labeling algorithm using contour tracing technique. Computer Vision</w:t>
      </w:r>
      <w:r w:rsidR="003E5891" w:rsidRPr="00891248">
        <w:rPr>
          <w:sz w:val="28"/>
          <w:szCs w:val="28"/>
          <w:lang w:val="uk-UA"/>
          <w:rPrChange w:id="430" w:author="ASD" w:date="2016-06-09T16:59:00Z">
            <w:rPr>
              <w:lang w:val="en-US"/>
            </w:rPr>
          </w:rPrChange>
        </w:rPr>
        <w:t xml:space="preserve"> and Image Understanding</w:t>
      </w:r>
      <w:r w:rsidRPr="00891248">
        <w:rPr>
          <w:sz w:val="28"/>
          <w:szCs w:val="28"/>
          <w:lang w:val="uk-UA"/>
          <w:rPrChange w:id="431" w:author="ASD" w:date="2016-06-09T16:59:00Z">
            <w:rPr>
              <w:lang w:val="en-US"/>
            </w:rPr>
          </w:rPrChange>
        </w:rPr>
        <w:t xml:space="preserve">. 2004. </w:t>
      </w:r>
      <w:r w:rsidR="003E5891" w:rsidRPr="00891248">
        <w:rPr>
          <w:sz w:val="28"/>
          <w:szCs w:val="28"/>
          <w:lang w:val="uk-UA"/>
        </w:rPr>
        <w:t>-</w:t>
      </w:r>
      <w:r w:rsidR="003E5891" w:rsidRPr="00891248">
        <w:rPr>
          <w:sz w:val="28"/>
          <w:szCs w:val="28"/>
          <w:lang w:val="uk-UA"/>
          <w:rPrChange w:id="432" w:author="ASD" w:date="2016-06-09T16:59:00Z">
            <w:rPr>
              <w:lang w:val="uk-UA"/>
            </w:rPr>
          </w:rPrChange>
        </w:rPr>
        <w:t xml:space="preserve"> 206–220</w:t>
      </w:r>
      <w:r w:rsidR="003E5891" w:rsidRPr="00891248">
        <w:rPr>
          <w:sz w:val="28"/>
          <w:szCs w:val="28"/>
          <w:lang w:val="uk-UA"/>
        </w:rPr>
        <w:t xml:space="preserve"> с.</w:t>
      </w:r>
      <w:r w:rsidRPr="00891248">
        <w:rPr>
          <w:sz w:val="28"/>
          <w:szCs w:val="28"/>
          <w:lang w:val="uk-UA"/>
          <w:rPrChange w:id="433" w:author="ASD" w:date="2016-06-09T16:59:00Z">
            <w:rPr>
              <w:lang w:val="en-US"/>
            </w:rPr>
          </w:rPrChange>
        </w:rPr>
        <w:t xml:space="preserve"> </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434" w:author="ASD" w:date="2016-06-09T16:59:00Z">
            <w:rPr>
              <w:lang w:val="en-US"/>
            </w:rPr>
          </w:rPrChange>
        </w:rPr>
        <w:lastRenderedPageBreak/>
        <w:t xml:space="preserve">O. Chapelle, B. Schölkopf, and A. Zien, editors. Semi-Supervised Learning. The MIT Press, Sept. 2006. </w:t>
      </w:r>
      <w:r w:rsidR="003E5891" w:rsidRPr="00891248">
        <w:rPr>
          <w:sz w:val="28"/>
          <w:szCs w:val="28"/>
          <w:lang w:val="uk-UA"/>
        </w:rPr>
        <w:t xml:space="preserve">- </w:t>
      </w:r>
      <w:r w:rsidRPr="00891248">
        <w:rPr>
          <w:sz w:val="28"/>
          <w:szCs w:val="28"/>
          <w:lang w:val="uk-UA"/>
          <w:rPrChange w:id="435" w:author="ASD" w:date="2016-06-09T16:59:00Z">
            <w:rPr>
              <w:lang w:val="en-US"/>
            </w:rPr>
          </w:rPrChange>
        </w:rPr>
        <w:t>3, 28, 29 51</w:t>
      </w:r>
      <w:r w:rsidR="003E5891" w:rsidRPr="00891248">
        <w:rPr>
          <w:sz w:val="28"/>
          <w:szCs w:val="28"/>
          <w:lang w:val="uk-UA"/>
        </w:rPr>
        <w:t xml:space="preserve"> с.</w:t>
      </w:r>
    </w:p>
    <w:p w:rsidR="002C28BA" w:rsidRPr="00891248" w:rsidRDefault="0013784E"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436" w:author="ASD" w:date="2016-06-09T16:59:00Z">
            <w:rPr>
              <w:lang w:val="en-US"/>
            </w:rPr>
          </w:rPrChange>
        </w:rPr>
        <w:t xml:space="preserve"> </w:t>
      </w:r>
      <w:r w:rsidR="002C28BA" w:rsidRPr="00891248">
        <w:rPr>
          <w:sz w:val="28"/>
          <w:szCs w:val="28"/>
          <w:lang w:val="uk-UA"/>
          <w:rPrChange w:id="437" w:author="ASD" w:date="2016-06-09T16:59:00Z">
            <w:rPr>
              <w:lang w:val="en-US"/>
            </w:rPr>
          </w:rPrChange>
        </w:rPr>
        <w:t>S.-C. S. Cheung and C. Kamath. Robust techniques for background subtraction in urban traffic video. In Visual Communications and Image Processing 2004 (Proceed</w:t>
      </w:r>
      <w:r w:rsidR="003E5891" w:rsidRPr="00891248">
        <w:rPr>
          <w:sz w:val="28"/>
          <w:szCs w:val="28"/>
          <w:lang w:val="uk-UA"/>
          <w:rPrChange w:id="438" w:author="ASD" w:date="2016-06-09T16:59:00Z">
            <w:rPr>
              <w:lang w:val="en-US"/>
            </w:rPr>
          </w:rPrChange>
        </w:rPr>
        <w:t>ings Volume), volume 5308,</w:t>
      </w:r>
      <w:r w:rsidR="002C28BA" w:rsidRPr="00891248">
        <w:rPr>
          <w:sz w:val="28"/>
          <w:szCs w:val="28"/>
          <w:lang w:val="uk-UA"/>
          <w:rPrChange w:id="439" w:author="ASD" w:date="2016-06-09T16:59:00Z">
            <w:rPr>
              <w:lang w:val="en-US"/>
            </w:rPr>
          </w:rPrChange>
        </w:rPr>
        <w:t xml:space="preserve"> SPIE, 2004. </w:t>
      </w:r>
      <w:r w:rsidR="003E5891" w:rsidRPr="00891248">
        <w:rPr>
          <w:sz w:val="28"/>
          <w:szCs w:val="28"/>
          <w:lang w:val="uk-UA"/>
        </w:rPr>
        <w:t>-</w:t>
      </w:r>
      <w:r w:rsidR="003E5891" w:rsidRPr="00891248">
        <w:rPr>
          <w:sz w:val="28"/>
          <w:szCs w:val="28"/>
          <w:lang w:val="uk-UA"/>
          <w:rPrChange w:id="440" w:author="ASD" w:date="2016-06-09T16:59:00Z">
            <w:rPr>
              <w:lang w:val="uk-UA"/>
            </w:rPr>
          </w:rPrChange>
        </w:rPr>
        <w:t xml:space="preserve"> 881–892</w:t>
      </w:r>
      <w:r w:rsidR="003E5891" w:rsidRPr="00891248">
        <w:rPr>
          <w:sz w:val="28"/>
          <w:szCs w:val="28"/>
          <w:lang w:val="uk-UA"/>
        </w:rPr>
        <w:t xml:space="preserve"> с.</w:t>
      </w:r>
      <w:r w:rsidR="002C28BA" w:rsidRPr="00891248">
        <w:rPr>
          <w:sz w:val="28"/>
          <w:szCs w:val="28"/>
          <w:lang w:val="uk-UA"/>
          <w:rPrChange w:id="441" w:author="ASD" w:date="2016-06-09T16:59:00Z">
            <w:rPr>
              <w:lang w:val="en-US"/>
            </w:rPr>
          </w:rPrChange>
        </w:rPr>
        <w:t xml:space="preserve"> </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442" w:author="ASD" w:date="2016-06-09T16:59:00Z">
            <w:rPr>
              <w:lang w:val="en-US"/>
            </w:rPr>
          </w:rPrChange>
        </w:rPr>
        <w:t>R. T. Collins, Y. Liu, and M. Leordeanu. Online selection of discriminative tracking features. IEEE Transactions on Pattern Analysis a</w:t>
      </w:r>
      <w:r w:rsidR="003E5891" w:rsidRPr="00891248">
        <w:rPr>
          <w:sz w:val="28"/>
          <w:szCs w:val="28"/>
          <w:lang w:val="uk-UA"/>
          <w:rPrChange w:id="443" w:author="ASD" w:date="2016-06-09T16:59:00Z">
            <w:rPr>
              <w:lang w:val="en-US"/>
            </w:rPr>
          </w:rPrChange>
        </w:rPr>
        <w:t>nd Machine Intelligence, 2005. - 1631– 1643</w:t>
      </w:r>
      <w:r w:rsidR="003E5891" w:rsidRPr="00891248">
        <w:rPr>
          <w:sz w:val="28"/>
          <w:szCs w:val="28"/>
          <w:lang w:val="uk-UA"/>
        </w:rPr>
        <w:t xml:space="preserve"> с.</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444" w:author="ASD" w:date="2016-06-09T16:59:00Z">
            <w:rPr>
              <w:lang w:val="en-US"/>
            </w:rPr>
          </w:rPrChange>
        </w:rPr>
        <w:t>D. Comaniciu, V. Ramesh, and P. Meer. Real-time tracking of non-rigid objects using mean shift. In IEEE Conference on Computer Vision and Patte</w:t>
      </w:r>
      <w:r w:rsidR="003E5891" w:rsidRPr="00891248">
        <w:rPr>
          <w:sz w:val="28"/>
          <w:szCs w:val="28"/>
          <w:lang w:val="uk-UA"/>
          <w:rPrChange w:id="445" w:author="ASD" w:date="2016-06-09T16:59:00Z">
            <w:rPr>
              <w:lang w:val="en-US"/>
            </w:rPr>
          </w:rPrChange>
        </w:rPr>
        <w:t>rn Recognition</w:t>
      </w:r>
      <w:r w:rsidRPr="00891248">
        <w:rPr>
          <w:sz w:val="28"/>
          <w:szCs w:val="28"/>
          <w:lang w:val="uk-UA"/>
          <w:rPrChange w:id="446" w:author="ASD" w:date="2016-06-09T16:59:00Z">
            <w:rPr>
              <w:lang w:val="en-US"/>
            </w:rPr>
          </w:rPrChange>
        </w:rPr>
        <w:t xml:space="preserve">, 2000. </w:t>
      </w:r>
      <w:r w:rsidR="003E5891" w:rsidRPr="00891248">
        <w:rPr>
          <w:sz w:val="28"/>
          <w:szCs w:val="28"/>
          <w:lang w:val="uk-UA"/>
        </w:rPr>
        <w:t>-</w:t>
      </w:r>
      <w:r w:rsidR="003E5891" w:rsidRPr="00891248">
        <w:rPr>
          <w:sz w:val="28"/>
          <w:szCs w:val="28"/>
          <w:lang w:val="uk-UA"/>
          <w:rPrChange w:id="447" w:author="ASD" w:date="2016-06-09T16:59:00Z">
            <w:rPr>
              <w:lang w:val="uk-UA"/>
            </w:rPr>
          </w:rPrChange>
        </w:rPr>
        <w:t xml:space="preserve"> 142–149 </w:t>
      </w:r>
      <w:r w:rsidR="003E5891" w:rsidRPr="00891248">
        <w:rPr>
          <w:sz w:val="28"/>
          <w:szCs w:val="28"/>
          <w:lang w:val="uk-UA"/>
        </w:rPr>
        <w:t>с.</w:t>
      </w:r>
      <w:r w:rsidRPr="00891248">
        <w:rPr>
          <w:sz w:val="28"/>
          <w:szCs w:val="28"/>
          <w:lang w:val="uk-UA"/>
          <w:rPrChange w:id="448" w:author="ASD" w:date="2016-06-09T16:59:00Z">
            <w:rPr>
              <w:lang w:val="en-US"/>
            </w:rPr>
          </w:rPrChange>
        </w:rPr>
        <w:t xml:space="preserve"> </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449" w:author="ASD" w:date="2016-06-09T16:59:00Z">
            <w:rPr>
              <w:lang w:val="en-US"/>
            </w:rPr>
          </w:rPrChange>
        </w:rPr>
        <w:t xml:space="preserve">N. Dalal and B. Triggs. Histograms of oriented gradients for human detection. In IEEE Computer Society Conference on Computer </w:t>
      </w:r>
      <w:r w:rsidR="003E5891" w:rsidRPr="00891248">
        <w:rPr>
          <w:sz w:val="28"/>
          <w:szCs w:val="28"/>
          <w:lang w:val="uk-UA"/>
          <w:rPrChange w:id="450" w:author="ASD" w:date="2016-06-09T16:59:00Z">
            <w:rPr>
              <w:lang w:val="en-US"/>
            </w:rPr>
          </w:rPrChange>
        </w:rPr>
        <w:t>Vision and Pattern Recognition</w:t>
      </w:r>
      <w:r w:rsidRPr="00891248">
        <w:rPr>
          <w:sz w:val="28"/>
          <w:szCs w:val="28"/>
          <w:lang w:val="uk-UA"/>
          <w:rPrChange w:id="451" w:author="ASD" w:date="2016-06-09T16:59:00Z">
            <w:rPr>
              <w:lang w:val="en-US"/>
            </w:rPr>
          </w:rPrChange>
        </w:rPr>
        <w:t xml:space="preserve">, June 2005. </w:t>
      </w:r>
      <w:r w:rsidR="003E5891" w:rsidRPr="00891248">
        <w:rPr>
          <w:sz w:val="28"/>
          <w:szCs w:val="28"/>
          <w:lang w:val="uk-UA"/>
        </w:rPr>
        <w:t>-</w:t>
      </w:r>
      <w:r w:rsidR="003E5891" w:rsidRPr="00891248">
        <w:rPr>
          <w:sz w:val="28"/>
          <w:szCs w:val="28"/>
          <w:lang w:val="uk-UA"/>
          <w:rPrChange w:id="452" w:author="ASD" w:date="2016-06-09T16:59:00Z">
            <w:rPr>
              <w:lang w:val="en-US"/>
            </w:rPr>
          </w:rPrChange>
        </w:rPr>
        <w:t>12, 28, 886– 893</w:t>
      </w:r>
      <w:r w:rsidR="003E5891" w:rsidRPr="00891248">
        <w:rPr>
          <w:sz w:val="28"/>
          <w:szCs w:val="28"/>
          <w:lang w:val="uk-UA"/>
        </w:rPr>
        <w:t xml:space="preserve"> с.</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453" w:author="ASD" w:date="2016-06-09T16:59:00Z">
            <w:rPr>
              <w:lang w:val="en-US"/>
            </w:rPr>
          </w:rPrChange>
        </w:rPr>
        <w:t>J. Davis and M. Goadrich. The relationship between Precision-Recall and ROC curves. In Proceedings of the 23rd international conference</w:t>
      </w:r>
      <w:r w:rsidR="003E5891" w:rsidRPr="00891248">
        <w:rPr>
          <w:sz w:val="28"/>
          <w:szCs w:val="28"/>
          <w:lang w:val="uk-UA"/>
          <w:rPrChange w:id="454" w:author="ASD" w:date="2016-06-09T16:59:00Z">
            <w:rPr>
              <w:lang w:val="en-US"/>
            </w:rPr>
          </w:rPrChange>
        </w:rPr>
        <w:t xml:space="preserve"> on Machine learning, ICML ’06</w:t>
      </w:r>
      <w:r w:rsidRPr="00891248">
        <w:rPr>
          <w:sz w:val="28"/>
          <w:szCs w:val="28"/>
          <w:lang w:val="uk-UA"/>
          <w:rPrChange w:id="455" w:author="ASD" w:date="2016-06-09T16:59:00Z">
            <w:rPr>
              <w:lang w:val="en-US"/>
            </w:rPr>
          </w:rPrChange>
        </w:rPr>
        <w:t xml:space="preserve">, New York, NY, USA, 2006. </w:t>
      </w:r>
      <w:r w:rsidR="003E5891" w:rsidRPr="00891248">
        <w:rPr>
          <w:sz w:val="28"/>
          <w:szCs w:val="28"/>
          <w:lang w:val="uk-UA"/>
        </w:rPr>
        <w:t>-</w:t>
      </w:r>
      <w:r w:rsidR="003E5891" w:rsidRPr="00891248">
        <w:rPr>
          <w:sz w:val="28"/>
          <w:szCs w:val="28"/>
          <w:lang w:val="uk-UA"/>
          <w:rPrChange w:id="456" w:author="ASD" w:date="2016-06-09T16:59:00Z">
            <w:rPr>
              <w:lang w:val="uk-UA"/>
            </w:rPr>
          </w:rPrChange>
        </w:rPr>
        <w:t xml:space="preserve"> 233–240</w:t>
      </w:r>
      <w:r w:rsidR="003E5891" w:rsidRPr="00891248">
        <w:rPr>
          <w:sz w:val="28"/>
          <w:szCs w:val="28"/>
          <w:lang w:val="uk-UA"/>
        </w:rPr>
        <w:t xml:space="preserve"> с.</w:t>
      </w:r>
      <w:r w:rsidRPr="00891248">
        <w:rPr>
          <w:sz w:val="28"/>
          <w:szCs w:val="28"/>
          <w:lang w:val="uk-UA"/>
          <w:rPrChange w:id="457" w:author="ASD" w:date="2016-06-09T16:59:00Z">
            <w:rPr>
              <w:lang w:val="en-US"/>
            </w:rPr>
          </w:rPrChange>
        </w:rPr>
        <w:t xml:space="preserve"> </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458" w:author="ASD" w:date="2016-06-09T16:59:00Z">
            <w:rPr>
              <w:lang w:val="en-US"/>
            </w:rPr>
          </w:rPrChange>
        </w:rPr>
        <w:t>M. Everingham, L. Van Gool, C. Williams, J. Winn, and A. Zisserman. The pascal visual object classes (VOC) challenge. International Jo</w:t>
      </w:r>
      <w:r w:rsidR="003E5891" w:rsidRPr="00891248">
        <w:rPr>
          <w:sz w:val="28"/>
          <w:szCs w:val="28"/>
          <w:lang w:val="uk-UA"/>
          <w:rPrChange w:id="459" w:author="ASD" w:date="2016-06-09T16:59:00Z">
            <w:rPr>
              <w:lang w:val="en-US"/>
            </w:rPr>
          </w:rPrChange>
        </w:rPr>
        <w:t>urnal of Computer Vision, 88(2)</w:t>
      </w:r>
      <w:r w:rsidRPr="00891248">
        <w:rPr>
          <w:sz w:val="28"/>
          <w:szCs w:val="28"/>
          <w:lang w:val="uk-UA"/>
          <w:rPrChange w:id="460" w:author="ASD" w:date="2016-06-09T16:59:00Z">
            <w:rPr>
              <w:lang w:val="en-US"/>
            </w:rPr>
          </w:rPrChange>
        </w:rPr>
        <w:t xml:space="preserve">, June 2010. </w:t>
      </w:r>
      <w:r w:rsidR="003E5891" w:rsidRPr="00891248">
        <w:rPr>
          <w:sz w:val="28"/>
          <w:szCs w:val="28"/>
          <w:lang w:val="uk-UA"/>
        </w:rPr>
        <w:t>–</w:t>
      </w:r>
      <w:r w:rsidR="003E5891" w:rsidRPr="00891248">
        <w:rPr>
          <w:sz w:val="28"/>
          <w:szCs w:val="28"/>
          <w:lang w:val="uk-UA"/>
          <w:rPrChange w:id="461" w:author="ASD" w:date="2016-06-09T16:59:00Z">
            <w:rPr>
              <w:lang w:val="uk-UA"/>
            </w:rPr>
          </w:rPrChange>
        </w:rPr>
        <w:t xml:space="preserve"> </w:t>
      </w:r>
      <w:r w:rsidRPr="00891248">
        <w:rPr>
          <w:sz w:val="28"/>
          <w:szCs w:val="28"/>
          <w:lang w:val="uk-UA"/>
          <w:rPrChange w:id="462" w:author="ASD" w:date="2016-06-09T16:59:00Z">
            <w:rPr>
              <w:lang w:val="en-US"/>
            </w:rPr>
          </w:rPrChange>
        </w:rPr>
        <w:t>24</w:t>
      </w:r>
      <w:r w:rsidR="003E5891" w:rsidRPr="00891248">
        <w:rPr>
          <w:sz w:val="28"/>
          <w:szCs w:val="28"/>
          <w:lang w:val="uk-UA"/>
        </w:rPr>
        <w:t xml:space="preserve">, </w:t>
      </w:r>
      <w:r w:rsidR="003E5891" w:rsidRPr="00891248">
        <w:rPr>
          <w:sz w:val="28"/>
          <w:szCs w:val="28"/>
          <w:lang w:val="uk-UA"/>
          <w:rPrChange w:id="463" w:author="ASD" w:date="2016-06-09T16:59:00Z">
            <w:rPr>
              <w:lang w:val="en-US"/>
            </w:rPr>
          </w:rPrChange>
        </w:rPr>
        <w:t>303–338</w:t>
      </w:r>
      <w:r w:rsidR="003E5891" w:rsidRPr="00891248">
        <w:rPr>
          <w:sz w:val="28"/>
          <w:szCs w:val="28"/>
          <w:lang w:val="uk-UA"/>
        </w:rPr>
        <w:t xml:space="preserve"> с.</w:t>
      </w:r>
    </w:p>
    <w:p w:rsidR="002C28BA" w:rsidRPr="00891248" w:rsidRDefault="0013784E"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464" w:author="ASD" w:date="2016-06-09T16:59:00Z">
            <w:rPr>
              <w:lang w:val="en-US"/>
            </w:rPr>
          </w:rPrChange>
        </w:rPr>
        <w:t xml:space="preserve"> </w:t>
      </w:r>
      <w:r w:rsidR="002C28BA" w:rsidRPr="00891248">
        <w:rPr>
          <w:sz w:val="28"/>
          <w:szCs w:val="28"/>
          <w:lang w:val="uk-UA"/>
          <w:rPrChange w:id="465" w:author="ASD" w:date="2016-06-09T16:59:00Z">
            <w:rPr>
              <w:lang w:val="en-US"/>
            </w:rPr>
          </w:rPrChange>
        </w:rPr>
        <w:t>M. Godec, P. M. Roth, and H. Bischof. Hough-based tracking of non-rigid objects. In IEEE International Conf</w:t>
      </w:r>
      <w:r w:rsidR="003E5891" w:rsidRPr="00891248">
        <w:rPr>
          <w:sz w:val="28"/>
          <w:szCs w:val="28"/>
          <w:lang w:val="uk-UA"/>
          <w:rPrChange w:id="466" w:author="ASD" w:date="2016-06-09T16:59:00Z">
            <w:rPr>
              <w:lang w:val="en-US"/>
            </w:rPr>
          </w:rPrChange>
        </w:rPr>
        <w:t>erence on Computer Vision</w:t>
      </w:r>
      <w:r w:rsidR="002C28BA" w:rsidRPr="00891248">
        <w:rPr>
          <w:sz w:val="28"/>
          <w:szCs w:val="28"/>
          <w:lang w:val="uk-UA"/>
          <w:rPrChange w:id="467" w:author="ASD" w:date="2016-06-09T16:59:00Z">
            <w:rPr>
              <w:lang w:val="en-US"/>
            </w:rPr>
          </w:rPrChange>
        </w:rPr>
        <w:t xml:space="preserve"> IEEE, Nov. 2011. </w:t>
      </w:r>
      <w:r w:rsidR="003E5891" w:rsidRPr="00891248">
        <w:rPr>
          <w:sz w:val="28"/>
          <w:szCs w:val="28"/>
          <w:lang w:val="uk-UA"/>
        </w:rPr>
        <w:t>-</w:t>
      </w:r>
      <w:r w:rsidR="003E5891" w:rsidRPr="00891248">
        <w:rPr>
          <w:sz w:val="28"/>
          <w:szCs w:val="28"/>
          <w:lang w:val="uk-UA"/>
          <w:rPrChange w:id="468" w:author="ASD" w:date="2016-06-09T16:59:00Z">
            <w:rPr>
              <w:lang w:val="uk-UA"/>
            </w:rPr>
          </w:rPrChange>
        </w:rPr>
        <w:t xml:space="preserve"> 81–88</w:t>
      </w:r>
      <w:r w:rsidR="003E5891" w:rsidRPr="00891248">
        <w:rPr>
          <w:sz w:val="28"/>
          <w:szCs w:val="28"/>
          <w:lang w:val="uk-UA"/>
        </w:rPr>
        <w:t xml:space="preserve"> с.</w:t>
      </w:r>
      <w:r w:rsidR="002C28BA" w:rsidRPr="00891248">
        <w:rPr>
          <w:sz w:val="28"/>
          <w:szCs w:val="28"/>
          <w:lang w:val="uk-UA"/>
          <w:rPrChange w:id="469" w:author="ASD" w:date="2016-06-09T16:59:00Z">
            <w:rPr>
              <w:lang w:val="en-US"/>
            </w:rPr>
          </w:rPrChange>
        </w:rPr>
        <w:t xml:space="preserve"> </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470" w:author="ASD" w:date="2016-06-09T16:59:00Z">
            <w:rPr>
              <w:lang w:val="en-US"/>
            </w:rPr>
          </w:rPrChange>
        </w:rPr>
        <w:t>E. B. Goldstein. Sensation and Perception. Wadsworth Publ</w:t>
      </w:r>
      <w:r w:rsidR="003E5891" w:rsidRPr="00891248">
        <w:rPr>
          <w:sz w:val="28"/>
          <w:szCs w:val="28"/>
          <w:lang w:val="uk-UA"/>
          <w:rPrChange w:id="471" w:author="ASD" w:date="2016-06-09T16:59:00Z">
            <w:rPr>
              <w:lang w:val="en-US"/>
            </w:rPr>
          </w:rPrChange>
        </w:rPr>
        <w:t xml:space="preserve">ishing, 8 edition, Feb. 2009. </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472" w:author="ASD" w:date="2016-06-09T16:59:00Z">
            <w:rPr>
              <w:lang w:val="en-US"/>
            </w:rPr>
          </w:rPrChange>
        </w:rPr>
        <w:t xml:space="preserve">H. Grabner, C. Leistner, and H. Bischof. Semi-supervised On-Line boosting for </w:t>
      </w:r>
      <w:r w:rsidR="003E5891" w:rsidRPr="00891248">
        <w:rPr>
          <w:sz w:val="28"/>
          <w:szCs w:val="28"/>
          <w:lang w:val="uk-UA"/>
          <w:rPrChange w:id="473" w:author="ASD" w:date="2016-06-09T16:59:00Z">
            <w:rPr>
              <w:lang w:val="en-US"/>
            </w:rPr>
          </w:rPrChange>
        </w:rPr>
        <w:t>robust tracking. In D. Forsyth</w:t>
      </w:r>
      <w:r w:rsidRPr="00891248">
        <w:rPr>
          <w:sz w:val="28"/>
          <w:szCs w:val="28"/>
          <w:lang w:val="uk-UA"/>
          <w:rPrChange w:id="474" w:author="ASD" w:date="2016-06-09T16:59:00Z">
            <w:rPr>
              <w:lang w:val="en-US"/>
            </w:rPr>
          </w:rPrChange>
        </w:rPr>
        <w:t xml:space="preserve">, and A. Zisserman, editors, Proceedings of </w:t>
      </w:r>
      <w:r w:rsidRPr="00891248">
        <w:rPr>
          <w:sz w:val="28"/>
          <w:szCs w:val="28"/>
          <w:lang w:val="uk-UA"/>
          <w:rPrChange w:id="475" w:author="ASD" w:date="2016-06-09T16:59:00Z">
            <w:rPr>
              <w:lang w:val="en-US"/>
            </w:rPr>
          </w:rPrChange>
        </w:rPr>
        <w:lastRenderedPageBreak/>
        <w:t>the 10th European Conference on Com</w:t>
      </w:r>
      <w:r w:rsidR="003E5891" w:rsidRPr="00891248">
        <w:rPr>
          <w:sz w:val="28"/>
          <w:szCs w:val="28"/>
          <w:lang w:val="uk-UA"/>
          <w:rPrChange w:id="476" w:author="ASD" w:date="2016-06-09T16:59:00Z">
            <w:rPr>
              <w:lang w:val="en-US"/>
            </w:rPr>
          </w:rPrChange>
        </w:rPr>
        <w:t>puter Vision, volume 5302</w:t>
      </w:r>
      <w:r w:rsidRPr="00891248">
        <w:rPr>
          <w:sz w:val="28"/>
          <w:szCs w:val="28"/>
          <w:lang w:val="uk-UA"/>
          <w:rPrChange w:id="477" w:author="ASD" w:date="2016-06-09T16:59:00Z">
            <w:rPr>
              <w:lang w:val="en-US"/>
            </w:rPr>
          </w:rPrChange>
        </w:rPr>
        <w:t xml:space="preserve">, Berlin, Heidelberg, 2008. </w:t>
      </w:r>
      <w:r w:rsidR="003E5891" w:rsidRPr="00891248">
        <w:rPr>
          <w:sz w:val="28"/>
          <w:szCs w:val="28"/>
          <w:lang w:val="uk-UA"/>
        </w:rPr>
        <w:t>-</w:t>
      </w:r>
      <w:r w:rsidR="003E5891" w:rsidRPr="00891248">
        <w:rPr>
          <w:sz w:val="28"/>
          <w:szCs w:val="28"/>
          <w:lang w:val="uk-UA"/>
          <w:rPrChange w:id="478" w:author="ASD" w:date="2016-06-09T16:59:00Z">
            <w:rPr>
              <w:lang w:val="uk-UA"/>
            </w:rPr>
          </w:rPrChange>
        </w:rPr>
        <w:t xml:space="preserve"> 234–247</w:t>
      </w:r>
      <w:r w:rsidR="003E5891" w:rsidRPr="00891248">
        <w:rPr>
          <w:sz w:val="28"/>
          <w:szCs w:val="28"/>
          <w:lang w:val="uk-UA"/>
        </w:rPr>
        <w:t xml:space="preserve"> с.</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479" w:author="ASD" w:date="2016-06-09T16:59:00Z">
            <w:rPr>
              <w:lang w:val="en-US"/>
            </w:rPr>
          </w:rPrChange>
        </w:rPr>
        <w:t>S. Grossberg. Competitive learning: From interactive activation to adaptive reso</w:t>
      </w:r>
      <w:r w:rsidR="003E5891" w:rsidRPr="00891248">
        <w:rPr>
          <w:sz w:val="28"/>
          <w:szCs w:val="28"/>
          <w:lang w:val="uk-UA"/>
          <w:rPrChange w:id="480" w:author="ASD" w:date="2016-06-09T16:59:00Z">
            <w:rPr>
              <w:lang w:val="en-US"/>
            </w:rPr>
          </w:rPrChange>
        </w:rPr>
        <w:t>nance. Cognitive Science, 11(1)</w:t>
      </w:r>
      <w:r w:rsidRPr="00891248">
        <w:rPr>
          <w:sz w:val="28"/>
          <w:szCs w:val="28"/>
          <w:lang w:val="uk-UA"/>
          <w:rPrChange w:id="481" w:author="ASD" w:date="2016-06-09T16:59:00Z">
            <w:rPr>
              <w:lang w:val="en-US"/>
            </w:rPr>
          </w:rPrChange>
        </w:rPr>
        <w:t xml:space="preserve">, Jan. 1987. </w:t>
      </w:r>
      <w:r w:rsidR="003E5891" w:rsidRPr="00891248">
        <w:rPr>
          <w:sz w:val="28"/>
          <w:szCs w:val="28"/>
          <w:lang w:val="uk-UA"/>
        </w:rPr>
        <w:t>–</w:t>
      </w:r>
      <w:r w:rsidR="003E5891" w:rsidRPr="00891248">
        <w:rPr>
          <w:sz w:val="28"/>
          <w:szCs w:val="28"/>
          <w:lang w:val="uk-UA"/>
          <w:rPrChange w:id="482" w:author="ASD" w:date="2016-06-09T16:59:00Z">
            <w:rPr>
              <w:lang w:val="uk-UA"/>
            </w:rPr>
          </w:rPrChange>
        </w:rPr>
        <w:t xml:space="preserve"> </w:t>
      </w:r>
      <w:r w:rsidRPr="00891248">
        <w:rPr>
          <w:sz w:val="28"/>
          <w:szCs w:val="28"/>
          <w:lang w:val="uk-UA"/>
          <w:rPrChange w:id="483" w:author="ASD" w:date="2016-06-09T16:59:00Z">
            <w:rPr>
              <w:lang w:val="en-US"/>
            </w:rPr>
          </w:rPrChange>
        </w:rPr>
        <w:t>2</w:t>
      </w:r>
      <w:r w:rsidR="003E5891" w:rsidRPr="00891248">
        <w:rPr>
          <w:sz w:val="28"/>
          <w:szCs w:val="28"/>
          <w:lang w:val="uk-UA"/>
        </w:rPr>
        <w:t>,</w:t>
      </w:r>
      <w:r w:rsidR="003E5891" w:rsidRPr="00891248">
        <w:rPr>
          <w:sz w:val="28"/>
          <w:szCs w:val="28"/>
          <w:lang w:val="uk-UA"/>
          <w:rPrChange w:id="484" w:author="ASD" w:date="2016-06-09T16:59:00Z">
            <w:rPr>
              <w:lang w:val="uk-UA"/>
            </w:rPr>
          </w:rPrChange>
        </w:rPr>
        <w:t xml:space="preserve"> 23–63</w:t>
      </w:r>
      <w:r w:rsidRPr="00891248">
        <w:rPr>
          <w:sz w:val="28"/>
          <w:szCs w:val="28"/>
          <w:lang w:val="uk-UA"/>
          <w:rPrChange w:id="485" w:author="ASD" w:date="2016-06-09T16:59:00Z">
            <w:rPr>
              <w:lang w:val="en-US"/>
            </w:rPr>
          </w:rPrChange>
        </w:rPr>
        <w:t xml:space="preserve"> </w:t>
      </w:r>
      <w:r w:rsidR="003E5891" w:rsidRPr="00891248">
        <w:rPr>
          <w:sz w:val="28"/>
          <w:szCs w:val="28"/>
          <w:lang w:val="uk-UA"/>
        </w:rPr>
        <w:t>с.</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486" w:author="ASD" w:date="2016-06-09T16:59:00Z">
            <w:rPr>
              <w:lang w:val="en-US"/>
            </w:rPr>
          </w:rPrChange>
        </w:rPr>
        <w:t xml:space="preserve">S. Hare, A. Saffari, and P. H. S. Torr. Struck: Structured output tracking with kernels. In IEEE International Conference on </w:t>
      </w:r>
      <w:r w:rsidR="003E5891" w:rsidRPr="00891248">
        <w:rPr>
          <w:sz w:val="28"/>
          <w:szCs w:val="28"/>
          <w:lang w:val="uk-UA"/>
          <w:rPrChange w:id="487" w:author="ASD" w:date="2016-06-09T16:59:00Z">
            <w:rPr>
              <w:lang w:val="en-US"/>
            </w:rPr>
          </w:rPrChange>
        </w:rPr>
        <w:t>Computer Vision,</w:t>
      </w:r>
      <w:r w:rsidRPr="00891248">
        <w:rPr>
          <w:sz w:val="28"/>
          <w:szCs w:val="28"/>
          <w:lang w:val="uk-UA"/>
          <w:rPrChange w:id="488" w:author="ASD" w:date="2016-06-09T16:59:00Z">
            <w:rPr>
              <w:lang w:val="en-US"/>
            </w:rPr>
          </w:rPrChange>
        </w:rPr>
        <w:t xml:space="preserve"> IEEE, Nov. 2011. </w:t>
      </w:r>
      <w:r w:rsidR="003E5891" w:rsidRPr="00891248">
        <w:rPr>
          <w:sz w:val="28"/>
          <w:szCs w:val="28"/>
          <w:lang w:val="uk-UA"/>
        </w:rPr>
        <w:t>-</w:t>
      </w:r>
      <w:r w:rsidR="003E5891" w:rsidRPr="00891248">
        <w:rPr>
          <w:sz w:val="28"/>
          <w:szCs w:val="28"/>
          <w:lang w:val="uk-UA"/>
          <w:rPrChange w:id="489" w:author="ASD" w:date="2016-06-09T16:59:00Z">
            <w:rPr>
              <w:lang w:val="uk-UA"/>
            </w:rPr>
          </w:rPrChange>
        </w:rPr>
        <w:t xml:space="preserve"> </w:t>
      </w:r>
      <w:r w:rsidRPr="00891248">
        <w:rPr>
          <w:sz w:val="28"/>
          <w:szCs w:val="28"/>
          <w:lang w:val="uk-UA"/>
          <w:rPrChange w:id="490" w:author="ASD" w:date="2016-06-09T16:59:00Z">
            <w:rPr>
              <w:lang w:val="en-US"/>
            </w:rPr>
          </w:rPrChange>
        </w:rPr>
        <w:t>4, 43, 44</w:t>
      </w:r>
      <w:r w:rsidR="003E5891" w:rsidRPr="00891248">
        <w:rPr>
          <w:sz w:val="28"/>
          <w:szCs w:val="28"/>
          <w:lang w:val="uk-UA"/>
        </w:rPr>
        <w:t>,</w:t>
      </w:r>
      <w:r w:rsidR="003E5891" w:rsidRPr="00891248">
        <w:rPr>
          <w:sz w:val="28"/>
          <w:szCs w:val="28"/>
          <w:lang w:val="uk-UA"/>
          <w:rPrChange w:id="491" w:author="ASD" w:date="2016-06-09T16:59:00Z">
            <w:rPr>
              <w:lang w:val="uk-UA"/>
            </w:rPr>
          </w:rPrChange>
        </w:rPr>
        <w:t xml:space="preserve"> 263–270</w:t>
      </w:r>
      <w:r w:rsidR="003E5891" w:rsidRPr="00891248">
        <w:rPr>
          <w:sz w:val="28"/>
          <w:szCs w:val="28"/>
          <w:lang w:val="uk-UA"/>
        </w:rPr>
        <w:t xml:space="preserve"> с.</w:t>
      </w:r>
      <w:r w:rsidR="003E5891" w:rsidRPr="00891248">
        <w:rPr>
          <w:sz w:val="28"/>
          <w:szCs w:val="28"/>
          <w:lang w:val="uk-UA"/>
          <w:rPrChange w:id="492" w:author="ASD" w:date="2016-06-09T16:59:00Z">
            <w:rPr>
              <w:lang w:val="uk-UA"/>
            </w:rPr>
          </w:rPrChange>
        </w:rPr>
        <w:t xml:space="preserve"> </w:t>
      </w:r>
    </w:p>
    <w:p w:rsidR="002C28BA" w:rsidRPr="00891248" w:rsidRDefault="0013784E"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493" w:author="ASD" w:date="2016-06-09T16:59:00Z">
            <w:rPr>
              <w:lang w:val="en-US"/>
            </w:rPr>
          </w:rPrChange>
        </w:rPr>
        <w:t xml:space="preserve"> </w:t>
      </w:r>
      <w:r w:rsidR="002C28BA" w:rsidRPr="00891248">
        <w:rPr>
          <w:sz w:val="28"/>
          <w:szCs w:val="28"/>
          <w:lang w:val="uk-UA"/>
          <w:rPrChange w:id="494" w:author="ASD" w:date="2016-06-09T16:59:00Z">
            <w:rPr>
              <w:lang w:val="en-US"/>
            </w:rPr>
          </w:rPrChange>
        </w:rPr>
        <w:t>B. Hemery, H. Laurent, and C. Rosenberger. Comparative study of metrics for evaluation of object localisation by bounding boxes. In International Confere</w:t>
      </w:r>
      <w:r w:rsidR="003E5891" w:rsidRPr="00891248">
        <w:rPr>
          <w:sz w:val="28"/>
          <w:szCs w:val="28"/>
          <w:lang w:val="uk-UA"/>
          <w:rPrChange w:id="495" w:author="ASD" w:date="2016-06-09T16:59:00Z">
            <w:rPr>
              <w:lang w:val="en-US"/>
            </w:rPr>
          </w:rPrChange>
        </w:rPr>
        <w:t>nce on Image and Graphics</w:t>
      </w:r>
      <w:r w:rsidR="002C28BA" w:rsidRPr="00891248">
        <w:rPr>
          <w:sz w:val="28"/>
          <w:szCs w:val="28"/>
          <w:lang w:val="uk-UA"/>
          <w:rPrChange w:id="496" w:author="ASD" w:date="2016-06-09T16:59:00Z">
            <w:rPr>
              <w:lang w:val="en-US"/>
            </w:rPr>
          </w:rPrChange>
        </w:rPr>
        <w:t>. IEEE, Aug. 2007.</w:t>
      </w:r>
      <w:r w:rsidR="003E5891" w:rsidRPr="00891248">
        <w:rPr>
          <w:sz w:val="28"/>
          <w:szCs w:val="28"/>
          <w:lang w:val="uk-UA"/>
        </w:rPr>
        <w:t xml:space="preserve"> </w:t>
      </w:r>
      <w:r w:rsidR="003E5891" w:rsidRPr="00891248">
        <w:rPr>
          <w:sz w:val="28"/>
          <w:szCs w:val="28"/>
          <w:lang w:val="uk-UA"/>
          <w:rPrChange w:id="497" w:author="ASD" w:date="2016-06-09T16:59:00Z">
            <w:rPr>
              <w:lang w:val="uk-UA"/>
            </w:rPr>
          </w:rPrChange>
        </w:rPr>
        <w:t xml:space="preserve">– </w:t>
      </w:r>
      <w:r w:rsidR="002C28BA" w:rsidRPr="00891248">
        <w:rPr>
          <w:sz w:val="28"/>
          <w:szCs w:val="28"/>
          <w:lang w:val="uk-UA"/>
          <w:rPrChange w:id="498" w:author="ASD" w:date="2016-06-09T16:59:00Z">
            <w:rPr>
              <w:lang w:val="en-US"/>
            </w:rPr>
          </w:rPrChange>
        </w:rPr>
        <w:t>33</w:t>
      </w:r>
      <w:r w:rsidR="003E5891" w:rsidRPr="00891248">
        <w:rPr>
          <w:sz w:val="28"/>
          <w:szCs w:val="28"/>
          <w:lang w:val="uk-UA"/>
        </w:rPr>
        <w:t>,</w:t>
      </w:r>
      <w:r w:rsidR="003E5891" w:rsidRPr="00891248">
        <w:rPr>
          <w:sz w:val="28"/>
          <w:szCs w:val="28"/>
          <w:lang w:val="uk-UA"/>
          <w:rPrChange w:id="499" w:author="ASD" w:date="2016-06-09T16:59:00Z">
            <w:rPr>
              <w:lang w:val="uk-UA"/>
            </w:rPr>
          </w:rPrChange>
        </w:rPr>
        <w:t xml:space="preserve"> 459–464</w:t>
      </w:r>
      <w:r w:rsidR="003E5891" w:rsidRPr="00891248">
        <w:rPr>
          <w:sz w:val="28"/>
          <w:szCs w:val="28"/>
          <w:lang w:val="uk-UA"/>
        </w:rPr>
        <w:t xml:space="preserve"> с.</w:t>
      </w:r>
    </w:p>
    <w:p w:rsidR="002C28BA" w:rsidRPr="00891248" w:rsidRDefault="0013784E"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500" w:author="ASD" w:date="2016-06-09T16:59:00Z">
            <w:rPr>
              <w:lang w:val="en-US"/>
            </w:rPr>
          </w:rPrChange>
        </w:rPr>
        <w:t xml:space="preserve"> </w:t>
      </w:r>
      <w:r w:rsidR="002C28BA" w:rsidRPr="00891248">
        <w:rPr>
          <w:sz w:val="28"/>
          <w:szCs w:val="28"/>
          <w:lang w:val="uk-UA"/>
          <w:rPrChange w:id="501" w:author="ASD" w:date="2016-06-09T16:59:00Z">
            <w:rPr>
              <w:lang w:val="en-US"/>
            </w:rPr>
          </w:rPrChange>
        </w:rPr>
        <w:t>O. Javed, S. Ali, and Mubarak Shah. Online detection and classification of moving objects using progressively improving detectors. In 2005 IEEE Computer Society Conference on Computer Vision and Pattern Recognition (CVPR’05), vo</w:t>
      </w:r>
      <w:r w:rsidR="003E5891" w:rsidRPr="00891248">
        <w:rPr>
          <w:sz w:val="28"/>
          <w:szCs w:val="28"/>
          <w:lang w:val="uk-UA"/>
          <w:rPrChange w:id="502" w:author="ASD" w:date="2016-06-09T16:59:00Z">
            <w:rPr>
              <w:lang w:val="en-US"/>
            </w:rPr>
          </w:rPrChange>
        </w:rPr>
        <w:t>lume 1</w:t>
      </w:r>
      <w:r w:rsidR="002C28BA" w:rsidRPr="00891248">
        <w:rPr>
          <w:sz w:val="28"/>
          <w:szCs w:val="28"/>
          <w:lang w:val="uk-UA"/>
          <w:rPrChange w:id="503" w:author="ASD" w:date="2016-06-09T16:59:00Z">
            <w:rPr>
              <w:lang w:val="en-US"/>
            </w:rPr>
          </w:rPrChange>
        </w:rPr>
        <w:t>. IEEE, 2005.</w:t>
      </w:r>
      <w:r w:rsidR="003E5891" w:rsidRPr="00891248">
        <w:rPr>
          <w:sz w:val="28"/>
          <w:szCs w:val="28"/>
          <w:lang w:val="uk-UA"/>
        </w:rPr>
        <w:t xml:space="preserve"> </w:t>
      </w:r>
      <w:r w:rsidR="003E5891" w:rsidRPr="00891248">
        <w:rPr>
          <w:sz w:val="28"/>
          <w:szCs w:val="28"/>
          <w:lang w:val="uk-UA"/>
          <w:rPrChange w:id="504" w:author="ASD" w:date="2016-06-09T16:59:00Z">
            <w:rPr>
              <w:lang w:val="uk-UA"/>
            </w:rPr>
          </w:rPrChange>
        </w:rPr>
        <w:t>–</w:t>
      </w:r>
      <w:r w:rsidR="002C28BA" w:rsidRPr="00891248">
        <w:rPr>
          <w:sz w:val="28"/>
          <w:szCs w:val="28"/>
          <w:lang w:val="uk-UA"/>
          <w:rPrChange w:id="505" w:author="ASD" w:date="2016-06-09T16:59:00Z">
            <w:rPr>
              <w:lang w:val="en-US"/>
            </w:rPr>
          </w:rPrChange>
        </w:rPr>
        <w:t xml:space="preserve"> 3</w:t>
      </w:r>
      <w:r w:rsidR="003E5891" w:rsidRPr="00891248">
        <w:rPr>
          <w:sz w:val="28"/>
          <w:szCs w:val="28"/>
          <w:lang w:val="uk-UA"/>
        </w:rPr>
        <w:t>,</w:t>
      </w:r>
      <w:r w:rsidR="002C28BA" w:rsidRPr="00891248">
        <w:rPr>
          <w:sz w:val="28"/>
          <w:szCs w:val="28"/>
          <w:lang w:val="uk-UA"/>
          <w:rPrChange w:id="506" w:author="ASD" w:date="2016-06-09T16:59:00Z">
            <w:rPr>
              <w:lang w:val="en-US"/>
            </w:rPr>
          </w:rPrChange>
        </w:rPr>
        <w:t xml:space="preserve"> 52</w:t>
      </w:r>
      <w:r w:rsidR="003E5891" w:rsidRPr="00891248">
        <w:rPr>
          <w:sz w:val="28"/>
          <w:szCs w:val="28"/>
          <w:lang w:val="uk-UA"/>
        </w:rPr>
        <w:t xml:space="preserve">, </w:t>
      </w:r>
      <w:r w:rsidR="003E5891" w:rsidRPr="00891248">
        <w:rPr>
          <w:sz w:val="28"/>
          <w:szCs w:val="28"/>
          <w:lang w:val="uk-UA"/>
          <w:rPrChange w:id="507" w:author="ASD" w:date="2016-06-09T16:59:00Z">
            <w:rPr>
              <w:lang w:val="en-US"/>
            </w:rPr>
          </w:rPrChange>
        </w:rPr>
        <w:t>696–701</w:t>
      </w:r>
      <w:r w:rsidR="003E5891" w:rsidRPr="00891248">
        <w:rPr>
          <w:sz w:val="28"/>
          <w:szCs w:val="28"/>
          <w:lang w:val="uk-UA"/>
        </w:rPr>
        <w:t xml:space="preserve"> с.</w:t>
      </w:r>
      <w:r w:rsidR="002C28BA" w:rsidRPr="00891248">
        <w:rPr>
          <w:sz w:val="28"/>
          <w:szCs w:val="28"/>
          <w:lang w:val="uk-UA"/>
          <w:rPrChange w:id="508" w:author="ASD" w:date="2016-06-09T16:59:00Z">
            <w:rPr>
              <w:lang w:val="en-US"/>
            </w:rPr>
          </w:rPrChange>
        </w:rPr>
        <w:t xml:space="preserve"> </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509" w:author="ASD" w:date="2016-06-09T16:59:00Z">
            <w:rPr>
              <w:lang w:val="en-US"/>
            </w:rPr>
          </w:rPrChange>
        </w:rPr>
        <w:t>Z. Kalal, J. Matas, and K. Mikolajczyk. Online learning of robust object detectors during unstable tracking. In Proceedings of the IEEE On-line Learning for</w:t>
      </w:r>
      <w:r w:rsidR="003E5891" w:rsidRPr="00891248">
        <w:rPr>
          <w:sz w:val="28"/>
          <w:szCs w:val="28"/>
          <w:lang w:val="uk-UA"/>
          <w:rPrChange w:id="510" w:author="ASD" w:date="2016-06-09T16:59:00Z">
            <w:rPr>
              <w:lang w:val="en-US"/>
            </w:rPr>
          </w:rPrChange>
        </w:rPr>
        <w:t xml:space="preserve"> Computer Vision Workshop</w:t>
      </w:r>
      <w:r w:rsidRPr="00891248">
        <w:rPr>
          <w:sz w:val="28"/>
          <w:szCs w:val="28"/>
          <w:lang w:val="uk-UA"/>
          <w:rPrChange w:id="511" w:author="ASD" w:date="2016-06-09T16:59:00Z">
            <w:rPr>
              <w:lang w:val="en-US"/>
            </w:rPr>
          </w:rPrChange>
        </w:rPr>
        <w:t xml:space="preserve">, 2009. </w:t>
      </w:r>
      <w:r w:rsidR="003E5891" w:rsidRPr="00891248">
        <w:rPr>
          <w:sz w:val="28"/>
          <w:szCs w:val="28"/>
          <w:lang w:val="uk-UA"/>
        </w:rPr>
        <w:t>–</w:t>
      </w:r>
      <w:r w:rsidR="003E5891" w:rsidRPr="00891248">
        <w:rPr>
          <w:sz w:val="28"/>
          <w:szCs w:val="28"/>
          <w:lang w:val="uk-UA"/>
          <w:rPrChange w:id="512" w:author="ASD" w:date="2016-06-09T16:59:00Z">
            <w:rPr>
              <w:lang w:val="uk-UA"/>
            </w:rPr>
          </w:rPrChange>
        </w:rPr>
        <w:t xml:space="preserve"> </w:t>
      </w:r>
      <w:r w:rsidRPr="00891248">
        <w:rPr>
          <w:sz w:val="28"/>
          <w:szCs w:val="28"/>
          <w:lang w:val="uk-UA"/>
          <w:rPrChange w:id="513" w:author="ASD" w:date="2016-06-09T16:59:00Z">
            <w:rPr>
              <w:lang w:val="en-US"/>
            </w:rPr>
          </w:rPrChange>
        </w:rPr>
        <w:t>4</w:t>
      </w:r>
      <w:r w:rsidR="003E5891" w:rsidRPr="00891248">
        <w:rPr>
          <w:sz w:val="28"/>
          <w:szCs w:val="28"/>
          <w:lang w:val="uk-UA"/>
        </w:rPr>
        <w:t>,</w:t>
      </w:r>
      <w:r w:rsidR="003E5891" w:rsidRPr="00891248">
        <w:rPr>
          <w:sz w:val="28"/>
          <w:szCs w:val="28"/>
          <w:lang w:val="uk-UA"/>
          <w:rPrChange w:id="514" w:author="ASD" w:date="2016-06-09T16:59:00Z">
            <w:rPr>
              <w:lang w:val="uk-UA"/>
            </w:rPr>
          </w:rPrChange>
        </w:rPr>
        <w:t xml:space="preserve"> 1417–1424</w:t>
      </w:r>
      <w:r w:rsidR="003E5891" w:rsidRPr="00891248">
        <w:rPr>
          <w:sz w:val="28"/>
          <w:szCs w:val="28"/>
          <w:lang w:val="uk-UA"/>
        </w:rPr>
        <w:t xml:space="preserve"> с.</w:t>
      </w:r>
      <w:r w:rsidRPr="00891248">
        <w:rPr>
          <w:sz w:val="28"/>
          <w:szCs w:val="28"/>
          <w:lang w:val="uk-UA"/>
          <w:rPrChange w:id="515" w:author="ASD" w:date="2016-06-09T16:59:00Z">
            <w:rPr>
              <w:lang w:val="en-US"/>
            </w:rPr>
          </w:rPrChange>
        </w:rPr>
        <w:t xml:space="preserve"> </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516" w:author="ASD" w:date="2016-06-09T16:59:00Z">
            <w:rPr>
              <w:lang w:val="en-US"/>
            </w:rPr>
          </w:rPrChange>
        </w:rPr>
        <w:t>Z. Kalal, J. Matas, and K. Mikolajczyk. P-N learning: Bootstrapping binary classifiers by structural constraints. In 2010 IEEE Conference on Computer Vision and P</w:t>
      </w:r>
      <w:r w:rsidR="003E5891" w:rsidRPr="00891248">
        <w:rPr>
          <w:sz w:val="28"/>
          <w:szCs w:val="28"/>
          <w:lang w:val="uk-UA"/>
          <w:rPrChange w:id="517" w:author="ASD" w:date="2016-06-09T16:59:00Z">
            <w:rPr>
              <w:lang w:val="en-US"/>
            </w:rPr>
          </w:rPrChange>
        </w:rPr>
        <w:t>attern Recognition (CVPR)</w:t>
      </w:r>
      <w:r w:rsidRPr="00891248">
        <w:rPr>
          <w:sz w:val="28"/>
          <w:szCs w:val="28"/>
          <w:lang w:val="uk-UA"/>
          <w:rPrChange w:id="518" w:author="ASD" w:date="2016-06-09T16:59:00Z">
            <w:rPr>
              <w:lang w:val="en-US"/>
            </w:rPr>
          </w:rPrChange>
        </w:rPr>
        <w:t>. IEEE, June 2010.</w:t>
      </w:r>
      <w:r w:rsidR="003E5891" w:rsidRPr="00891248">
        <w:rPr>
          <w:sz w:val="28"/>
          <w:szCs w:val="28"/>
          <w:lang w:val="uk-UA"/>
        </w:rPr>
        <w:t xml:space="preserve"> -</w:t>
      </w:r>
      <w:r w:rsidR="003E5891" w:rsidRPr="00891248">
        <w:rPr>
          <w:sz w:val="28"/>
          <w:szCs w:val="28"/>
          <w:lang w:val="uk-UA"/>
          <w:rPrChange w:id="519" w:author="ASD" w:date="2016-06-09T16:59:00Z">
            <w:rPr>
              <w:lang w:val="uk-UA"/>
            </w:rPr>
          </w:rPrChange>
        </w:rPr>
        <w:t xml:space="preserve"> </w:t>
      </w:r>
      <w:r w:rsidRPr="00891248">
        <w:rPr>
          <w:sz w:val="28"/>
          <w:szCs w:val="28"/>
          <w:lang w:val="uk-UA"/>
          <w:rPrChange w:id="520" w:author="ASD" w:date="2016-06-09T16:59:00Z">
            <w:rPr>
              <w:lang w:val="en-US"/>
            </w:rPr>
          </w:rPrChange>
        </w:rPr>
        <w:t>3, 4, 5, 27, 29, 36, 43, 44</w:t>
      </w:r>
      <w:r w:rsidR="003E5891" w:rsidRPr="00891248">
        <w:rPr>
          <w:sz w:val="28"/>
          <w:szCs w:val="28"/>
          <w:lang w:val="uk-UA"/>
        </w:rPr>
        <w:t xml:space="preserve">, </w:t>
      </w:r>
      <w:r w:rsidR="003E5891" w:rsidRPr="00891248">
        <w:rPr>
          <w:sz w:val="28"/>
          <w:szCs w:val="28"/>
          <w:lang w:val="uk-UA"/>
          <w:rPrChange w:id="521" w:author="ASD" w:date="2016-06-09T16:59:00Z">
            <w:rPr>
              <w:lang w:val="en-US"/>
            </w:rPr>
          </w:rPrChange>
        </w:rPr>
        <w:t>49–56</w:t>
      </w:r>
      <w:r w:rsidR="003E5891" w:rsidRPr="00891248">
        <w:rPr>
          <w:sz w:val="28"/>
          <w:szCs w:val="28"/>
          <w:lang w:val="uk-UA"/>
        </w:rPr>
        <w:t xml:space="preserve"> с.</w:t>
      </w:r>
      <w:r w:rsidRPr="00891248">
        <w:rPr>
          <w:sz w:val="28"/>
          <w:szCs w:val="28"/>
          <w:lang w:val="uk-UA"/>
          <w:rPrChange w:id="522" w:author="ASD" w:date="2016-06-09T16:59:00Z">
            <w:rPr>
              <w:lang w:val="en-US"/>
            </w:rPr>
          </w:rPrChange>
        </w:rPr>
        <w:t xml:space="preserve"> </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523" w:author="ASD" w:date="2016-06-09T16:59:00Z">
            <w:rPr>
              <w:lang w:val="en-US"/>
            </w:rPr>
          </w:rPrChange>
        </w:rPr>
        <w:t>Z. Kalal, K. Mikolajczyk, and J. Matas. Forward-Backward Error: Automatic Detection of Tracking Failures. In International Conference on Pattern Recognition, 2010.</w:t>
      </w:r>
      <w:r w:rsidR="003E5891" w:rsidRPr="00891248">
        <w:rPr>
          <w:sz w:val="28"/>
          <w:szCs w:val="28"/>
          <w:lang w:val="uk-UA"/>
        </w:rPr>
        <w:t xml:space="preserve"> -</w:t>
      </w:r>
      <w:r w:rsidRPr="00891248">
        <w:rPr>
          <w:sz w:val="28"/>
          <w:szCs w:val="28"/>
          <w:lang w:val="uk-UA"/>
          <w:rPrChange w:id="524" w:author="ASD" w:date="2016-06-09T16:59:00Z">
            <w:rPr>
              <w:lang w:val="en-US"/>
            </w:rPr>
          </w:rPrChange>
        </w:rPr>
        <w:t xml:space="preserve"> 4, 7, 8, 9, 10</w:t>
      </w:r>
      <w:r w:rsidR="003E5891" w:rsidRPr="00891248">
        <w:rPr>
          <w:sz w:val="28"/>
          <w:szCs w:val="28"/>
          <w:lang w:val="uk-UA"/>
          <w:rPrChange w:id="525" w:author="ASD" w:date="2016-06-09T16:59:00Z">
            <w:rPr>
              <w:lang w:val="en-US"/>
            </w:rPr>
          </w:rPrChange>
        </w:rPr>
        <w:t>, 23–26</w:t>
      </w:r>
      <w:r w:rsidR="003E5891" w:rsidRPr="00891248">
        <w:rPr>
          <w:sz w:val="28"/>
          <w:szCs w:val="28"/>
          <w:lang w:val="uk-UA"/>
        </w:rPr>
        <w:t xml:space="preserve"> с.</w:t>
      </w:r>
      <w:r w:rsidRPr="00891248">
        <w:rPr>
          <w:sz w:val="28"/>
          <w:szCs w:val="28"/>
          <w:lang w:val="uk-UA"/>
          <w:rPrChange w:id="526" w:author="ASD" w:date="2016-06-09T16:59:00Z">
            <w:rPr>
              <w:lang w:val="en-US"/>
            </w:rPr>
          </w:rPrChange>
        </w:rPr>
        <w:t xml:space="preserve"> </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527" w:author="ASD" w:date="2016-06-09T16:59:00Z">
            <w:rPr>
              <w:lang w:val="en-US"/>
            </w:rPr>
          </w:rPrChange>
        </w:rPr>
        <w:t>C. H. Lampert, M. B. Blaschko, and T. Hofmann. Beyond sliding windows: Object localization by efficient subwindow search. In IEEE Conference on Computer Visio</w:t>
      </w:r>
      <w:r w:rsidR="003E5891" w:rsidRPr="00891248">
        <w:rPr>
          <w:sz w:val="28"/>
          <w:szCs w:val="28"/>
          <w:lang w:val="uk-UA"/>
          <w:rPrChange w:id="528" w:author="ASD" w:date="2016-06-09T16:59:00Z">
            <w:rPr>
              <w:lang w:val="en-US"/>
            </w:rPr>
          </w:rPrChange>
        </w:rPr>
        <w:t>n and Pattern Recognition</w:t>
      </w:r>
      <w:r w:rsidRPr="00891248">
        <w:rPr>
          <w:sz w:val="28"/>
          <w:szCs w:val="28"/>
          <w:lang w:val="uk-UA"/>
          <w:rPrChange w:id="529" w:author="ASD" w:date="2016-06-09T16:59:00Z">
            <w:rPr>
              <w:lang w:val="en-US"/>
            </w:rPr>
          </w:rPrChange>
        </w:rPr>
        <w:t xml:space="preserve">, 2008. </w:t>
      </w:r>
      <w:r w:rsidR="003E5891" w:rsidRPr="00891248">
        <w:rPr>
          <w:sz w:val="28"/>
          <w:szCs w:val="28"/>
          <w:lang w:val="uk-UA"/>
        </w:rPr>
        <w:t>–</w:t>
      </w:r>
      <w:r w:rsidR="003E5891" w:rsidRPr="00891248">
        <w:rPr>
          <w:sz w:val="28"/>
          <w:szCs w:val="28"/>
          <w:lang w:val="uk-UA"/>
          <w:rPrChange w:id="530" w:author="ASD" w:date="2016-06-09T16:59:00Z">
            <w:rPr>
              <w:lang w:val="uk-UA"/>
            </w:rPr>
          </w:rPrChange>
        </w:rPr>
        <w:t xml:space="preserve"> </w:t>
      </w:r>
      <w:r w:rsidRPr="00891248">
        <w:rPr>
          <w:sz w:val="28"/>
          <w:szCs w:val="28"/>
          <w:lang w:val="uk-UA"/>
          <w:rPrChange w:id="531" w:author="ASD" w:date="2016-06-09T16:59:00Z">
            <w:rPr>
              <w:lang w:val="en-US"/>
            </w:rPr>
          </w:rPrChange>
        </w:rPr>
        <w:t>14</w:t>
      </w:r>
      <w:r w:rsidR="003E5891" w:rsidRPr="00891248">
        <w:rPr>
          <w:sz w:val="28"/>
          <w:szCs w:val="28"/>
          <w:lang w:val="uk-UA"/>
        </w:rPr>
        <w:t>,</w:t>
      </w:r>
      <w:r w:rsidR="003E5891" w:rsidRPr="00891248">
        <w:rPr>
          <w:sz w:val="28"/>
          <w:szCs w:val="28"/>
          <w:lang w:val="uk-UA"/>
          <w:rPrChange w:id="532" w:author="ASD" w:date="2016-06-09T16:59:00Z">
            <w:rPr>
              <w:lang w:val="uk-UA"/>
            </w:rPr>
          </w:rPrChange>
        </w:rPr>
        <w:t xml:space="preserve"> 1–8</w:t>
      </w:r>
      <w:r w:rsidR="003E5891" w:rsidRPr="00891248">
        <w:rPr>
          <w:sz w:val="28"/>
          <w:szCs w:val="28"/>
          <w:lang w:val="uk-UA"/>
        </w:rPr>
        <w:t xml:space="preserve"> с.</w:t>
      </w:r>
      <w:r w:rsidRPr="00891248">
        <w:rPr>
          <w:sz w:val="28"/>
          <w:szCs w:val="28"/>
          <w:lang w:val="uk-UA"/>
          <w:rPrChange w:id="533" w:author="ASD" w:date="2016-06-09T16:59:00Z">
            <w:rPr>
              <w:lang w:val="en-US"/>
            </w:rPr>
          </w:rPrChange>
        </w:rPr>
        <w:t xml:space="preserve"> </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534" w:author="ASD" w:date="2016-06-09T16:59:00Z">
            <w:rPr>
              <w:lang w:val="en-US"/>
            </w:rPr>
          </w:rPrChange>
        </w:rPr>
        <w:t>V. Lepetit and P. Fua. Monocular model-based 3D tracking of rigid objects. Found. Trends. Comput. Graph. Vi</w:t>
      </w:r>
      <w:r w:rsidR="003E5891" w:rsidRPr="00891248">
        <w:rPr>
          <w:sz w:val="28"/>
          <w:szCs w:val="28"/>
          <w:lang w:val="uk-UA"/>
          <w:rPrChange w:id="535" w:author="ASD" w:date="2016-06-09T16:59:00Z">
            <w:rPr>
              <w:lang w:val="en-US"/>
            </w:rPr>
          </w:rPrChange>
        </w:rPr>
        <w:t>s.</w:t>
      </w:r>
      <w:r w:rsidRPr="00891248">
        <w:rPr>
          <w:sz w:val="28"/>
          <w:szCs w:val="28"/>
          <w:lang w:val="uk-UA"/>
          <w:rPrChange w:id="536" w:author="ASD" w:date="2016-06-09T16:59:00Z">
            <w:rPr>
              <w:lang w:val="en-US"/>
            </w:rPr>
          </w:rPrChange>
        </w:rPr>
        <w:t xml:space="preserve">, 2005. </w:t>
      </w:r>
      <w:r w:rsidR="003E5891" w:rsidRPr="00891248">
        <w:rPr>
          <w:sz w:val="28"/>
          <w:szCs w:val="28"/>
          <w:lang w:val="uk-UA"/>
        </w:rPr>
        <w:t>–</w:t>
      </w:r>
      <w:r w:rsidR="003E5891" w:rsidRPr="00891248">
        <w:rPr>
          <w:sz w:val="28"/>
          <w:szCs w:val="28"/>
          <w:lang w:val="uk-UA"/>
          <w:rPrChange w:id="537" w:author="ASD" w:date="2016-06-09T16:59:00Z">
            <w:rPr>
              <w:lang w:val="uk-UA"/>
            </w:rPr>
          </w:rPrChange>
        </w:rPr>
        <w:t xml:space="preserve"> </w:t>
      </w:r>
      <w:r w:rsidRPr="00891248">
        <w:rPr>
          <w:sz w:val="28"/>
          <w:szCs w:val="28"/>
          <w:lang w:val="uk-UA"/>
          <w:rPrChange w:id="538" w:author="ASD" w:date="2016-06-09T16:59:00Z">
            <w:rPr>
              <w:lang w:val="en-US"/>
            </w:rPr>
          </w:rPrChange>
        </w:rPr>
        <w:t>2</w:t>
      </w:r>
      <w:r w:rsidR="003E5891" w:rsidRPr="00891248">
        <w:rPr>
          <w:sz w:val="28"/>
          <w:szCs w:val="28"/>
          <w:lang w:val="uk-UA"/>
        </w:rPr>
        <w:t>,</w:t>
      </w:r>
      <w:r w:rsidR="003E5891" w:rsidRPr="00891248">
        <w:rPr>
          <w:sz w:val="28"/>
          <w:szCs w:val="28"/>
          <w:lang w:val="uk-UA"/>
          <w:rPrChange w:id="539" w:author="ASD" w:date="2016-06-09T16:59:00Z">
            <w:rPr>
              <w:lang w:val="uk-UA"/>
            </w:rPr>
          </w:rPrChange>
        </w:rPr>
        <w:t xml:space="preserve"> 1–89</w:t>
      </w:r>
      <w:r w:rsidR="003E5891" w:rsidRPr="00891248">
        <w:rPr>
          <w:sz w:val="28"/>
          <w:szCs w:val="28"/>
          <w:lang w:val="uk-UA"/>
        </w:rPr>
        <w:t xml:space="preserve"> с.</w:t>
      </w:r>
      <w:r w:rsidRPr="00891248">
        <w:rPr>
          <w:sz w:val="28"/>
          <w:szCs w:val="28"/>
          <w:lang w:val="uk-UA"/>
          <w:rPrChange w:id="540" w:author="ASD" w:date="2016-06-09T16:59:00Z">
            <w:rPr>
              <w:lang w:val="en-US"/>
            </w:rPr>
          </w:rPrChange>
        </w:rPr>
        <w:t xml:space="preserve"> </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541" w:author="ASD" w:date="2016-06-09T16:59:00Z">
            <w:rPr>
              <w:lang w:val="en-US"/>
            </w:rPr>
          </w:rPrChange>
        </w:rPr>
        <w:lastRenderedPageBreak/>
        <w:t>V. Lepetit, P. Lagger, and P. Fua. Randomized trees for Real-Time keypoint recognition. In IEEE Computer Society Conference on Computer Vision and Patt</w:t>
      </w:r>
      <w:r w:rsidR="003E5891" w:rsidRPr="00891248">
        <w:rPr>
          <w:sz w:val="28"/>
          <w:szCs w:val="28"/>
          <w:lang w:val="uk-UA"/>
          <w:rPrChange w:id="542" w:author="ASD" w:date="2016-06-09T16:59:00Z">
            <w:rPr>
              <w:lang w:val="en-US"/>
            </w:rPr>
          </w:rPrChange>
        </w:rPr>
        <w:t>ern Recognition, volume 2</w:t>
      </w:r>
      <w:r w:rsidRPr="00891248">
        <w:rPr>
          <w:sz w:val="28"/>
          <w:szCs w:val="28"/>
          <w:lang w:val="uk-UA"/>
          <w:rPrChange w:id="543" w:author="ASD" w:date="2016-06-09T16:59:00Z">
            <w:rPr>
              <w:lang w:val="en-US"/>
            </w:rPr>
          </w:rPrChange>
        </w:rPr>
        <w:t xml:space="preserve">, Los Alamitos, CA, USA, 2005. </w:t>
      </w:r>
      <w:r w:rsidR="003E5891" w:rsidRPr="00891248">
        <w:rPr>
          <w:sz w:val="28"/>
          <w:szCs w:val="28"/>
          <w:lang w:val="uk-UA"/>
        </w:rPr>
        <w:t>-</w:t>
      </w:r>
      <w:r w:rsidR="003E5891" w:rsidRPr="00891248">
        <w:rPr>
          <w:sz w:val="28"/>
          <w:szCs w:val="28"/>
          <w:lang w:val="uk-UA"/>
          <w:rPrChange w:id="544" w:author="ASD" w:date="2016-06-09T16:59:00Z">
            <w:rPr>
              <w:lang w:val="uk-UA"/>
            </w:rPr>
          </w:rPrChange>
        </w:rPr>
        <w:t xml:space="preserve"> 775–781</w:t>
      </w:r>
      <w:r w:rsidR="003E5891" w:rsidRPr="00891248">
        <w:rPr>
          <w:sz w:val="28"/>
          <w:szCs w:val="28"/>
          <w:lang w:val="uk-UA"/>
        </w:rPr>
        <w:t xml:space="preserve"> </w:t>
      </w:r>
      <w:r w:rsidR="003E5891" w:rsidRPr="00891248">
        <w:rPr>
          <w:sz w:val="28"/>
          <w:szCs w:val="28"/>
          <w:lang w:val="uk-UA"/>
          <w:rPrChange w:id="545" w:author="ASD" w:date="2016-06-09T16:59:00Z">
            <w:rPr>
              <w:lang w:val="uk-UA"/>
            </w:rPr>
          </w:rPrChange>
        </w:rPr>
        <w:t>с.</w:t>
      </w:r>
      <w:r w:rsidRPr="00891248">
        <w:rPr>
          <w:sz w:val="28"/>
          <w:szCs w:val="28"/>
          <w:lang w:val="uk-UA"/>
          <w:rPrChange w:id="546" w:author="ASD" w:date="2016-06-09T16:59:00Z">
            <w:rPr>
              <w:lang w:val="en-US"/>
            </w:rPr>
          </w:rPrChange>
        </w:rPr>
        <w:t xml:space="preserve"> </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547" w:author="ASD" w:date="2016-06-09T16:59:00Z">
            <w:rPr>
              <w:lang w:val="en-US"/>
            </w:rPr>
          </w:rPrChange>
        </w:rPr>
        <w:t>J. P. Lewis. Fast normalized cross-correla</w:t>
      </w:r>
      <w:r w:rsidR="00410E76" w:rsidRPr="00891248">
        <w:rPr>
          <w:sz w:val="28"/>
          <w:szCs w:val="28"/>
          <w:lang w:val="uk-UA"/>
          <w:rPrChange w:id="548" w:author="ASD" w:date="2016-06-09T16:59:00Z">
            <w:rPr>
              <w:lang w:val="en-US"/>
            </w:rPr>
          </w:rPrChange>
        </w:rPr>
        <w:t>tion. In Vision Interface</w:t>
      </w:r>
      <w:r w:rsidRPr="00891248">
        <w:rPr>
          <w:sz w:val="28"/>
          <w:szCs w:val="28"/>
          <w:lang w:val="uk-UA"/>
          <w:rPrChange w:id="549" w:author="ASD" w:date="2016-06-09T16:59:00Z">
            <w:rPr>
              <w:lang w:val="en-US"/>
            </w:rPr>
          </w:rPrChange>
        </w:rPr>
        <w:t>. Canadian Image Processing and Pattern Recognition Society, 1995.</w:t>
      </w:r>
      <w:r w:rsidR="003E5891" w:rsidRPr="00891248">
        <w:rPr>
          <w:sz w:val="28"/>
          <w:szCs w:val="28"/>
          <w:lang w:val="uk-UA"/>
        </w:rPr>
        <w:t xml:space="preserve"> </w:t>
      </w:r>
      <w:r w:rsidR="003E5891" w:rsidRPr="00891248">
        <w:rPr>
          <w:sz w:val="28"/>
          <w:szCs w:val="28"/>
          <w:lang w:val="uk-UA"/>
          <w:rPrChange w:id="550" w:author="ASD" w:date="2016-06-09T16:59:00Z">
            <w:rPr>
              <w:lang w:val="uk-UA"/>
            </w:rPr>
          </w:rPrChange>
        </w:rPr>
        <w:t>–</w:t>
      </w:r>
      <w:r w:rsidR="00410E76" w:rsidRPr="00891248">
        <w:rPr>
          <w:sz w:val="28"/>
          <w:szCs w:val="28"/>
          <w:lang w:val="uk-UA"/>
          <w:rPrChange w:id="551" w:author="ASD" w:date="2016-06-09T16:59:00Z">
            <w:rPr>
              <w:lang w:val="en-US"/>
            </w:rPr>
          </w:rPrChange>
        </w:rPr>
        <w:t xml:space="preserve"> 9, 120–123</w:t>
      </w:r>
      <w:r w:rsidR="003E5891" w:rsidRPr="00891248">
        <w:rPr>
          <w:sz w:val="28"/>
          <w:szCs w:val="28"/>
          <w:lang w:val="uk-UA"/>
        </w:rPr>
        <w:t xml:space="preserve"> </w:t>
      </w:r>
      <w:r w:rsidR="003E5891" w:rsidRPr="00891248">
        <w:rPr>
          <w:sz w:val="28"/>
          <w:szCs w:val="28"/>
          <w:lang w:val="uk-UA"/>
          <w:rPrChange w:id="552" w:author="ASD" w:date="2016-06-09T16:59:00Z">
            <w:rPr>
              <w:lang w:val="uk-UA"/>
            </w:rPr>
          </w:rPrChange>
        </w:rPr>
        <w:t>с.</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553" w:author="ASD" w:date="2016-06-09T16:59:00Z">
            <w:rPr>
              <w:lang w:val="en-US"/>
            </w:rPr>
          </w:rPrChange>
        </w:rPr>
        <w:t xml:space="preserve"> B. D. Lucas and T. Kanade. An iterative image registration technique with an application to stereo vision. In Proceedings of the International Joint Conference o</w:t>
      </w:r>
      <w:r w:rsidR="003E5891" w:rsidRPr="00891248">
        <w:rPr>
          <w:sz w:val="28"/>
          <w:szCs w:val="28"/>
          <w:lang w:val="uk-UA"/>
          <w:rPrChange w:id="554" w:author="ASD" w:date="2016-06-09T16:59:00Z">
            <w:rPr>
              <w:lang w:val="en-US"/>
            </w:rPr>
          </w:rPrChange>
        </w:rPr>
        <w:t>n Artificial Intelligence</w:t>
      </w:r>
      <w:r w:rsidRPr="00891248">
        <w:rPr>
          <w:sz w:val="28"/>
          <w:szCs w:val="28"/>
          <w:lang w:val="uk-UA"/>
          <w:rPrChange w:id="555" w:author="ASD" w:date="2016-06-09T16:59:00Z">
            <w:rPr>
              <w:lang w:val="en-US"/>
            </w:rPr>
          </w:rPrChange>
        </w:rPr>
        <w:t xml:space="preserve">, 1981. </w:t>
      </w:r>
      <w:r w:rsidR="003E5891" w:rsidRPr="00891248">
        <w:rPr>
          <w:sz w:val="28"/>
          <w:szCs w:val="28"/>
          <w:lang w:val="uk-UA"/>
        </w:rPr>
        <w:t xml:space="preserve">- </w:t>
      </w:r>
      <w:r w:rsidRPr="00891248">
        <w:rPr>
          <w:sz w:val="28"/>
          <w:szCs w:val="28"/>
          <w:lang w:val="uk-UA"/>
          <w:rPrChange w:id="556" w:author="ASD" w:date="2016-06-09T16:59:00Z">
            <w:rPr>
              <w:lang w:val="en-US"/>
            </w:rPr>
          </w:rPrChange>
        </w:rPr>
        <w:t>2, 4, 7</w:t>
      </w:r>
      <w:r w:rsidR="003E5891" w:rsidRPr="00891248">
        <w:rPr>
          <w:sz w:val="28"/>
          <w:szCs w:val="28"/>
          <w:lang w:val="uk-UA"/>
        </w:rPr>
        <w:t xml:space="preserve">, </w:t>
      </w:r>
      <w:r w:rsidR="003E5891" w:rsidRPr="00891248">
        <w:rPr>
          <w:sz w:val="28"/>
          <w:szCs w:val="28"/>
          <w:lang w:val="uk-UA"/>
          <w:rPrChange w:id="557" w:author="ASD" w:date="2016-06-09T16:59:00Z">
            <w:rPr>
              <w:lang w:val="en-US"/>
            </w:rPr>
          </w:rPrChange>
        </w:rPr>
        <w:t>674–679</w:t>
      </w:r>
      <w:r w:rsidR="003E5891" w:rsidRPr="00891248">
        <w:rPr>
          <w:sz w:val="28"/>
          <w:szCs w:val="28"/>
          <w:lang w:val="uk-UA"/>
        </w:rPr>
        <w:t xml:space="preserve"> с.</w:t>
      </w:r>
      <w:r w:rsidRPr="00891248">
        <w:rPr>
          <w:sz w:val="28"/>
          <w:szCs w:val="28"/>
          <w:lang w:val="uk-UA"/>
          <w:rPrChange w:id="558" w:author="ASD" w:date="2016-06-09T16:59:00Z">
            <w:rPr>
              <w:lang w:val="en-US"/>
            </w:rPr>
          </w:rPrChange>
        </w:rPr>
        <w:t xml:space="preserve"> </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559" w:author="ASD" w:date="2016-06-09T16:59:00Z">
            <w:rPr>
              <w:lang w:val="en-US"/>
            </w:rPr>
          </w:rPrChange>
        </w:rPr>
        <w:t xml:space="preserve">E. Maggio and A. Cavallaro. Video Tracking: Theory and Practice. Wiley, 2011. </w:t>
      </w:r>
      <w:r w:rsidR="003E5891" w:rsidRPr="00891248">
        <w:rPr>
          <w:sz w:val="28"/>
          <w:szCs w:val="28"/>
          <w:lang w:val="uk-UA"/>
        </w:rPr>
        <w:t>–</w:t>
      </w:r>
      <w:r w:rsidR="003E5891" w:rsidRPr="00891248">
        <w:rPr>
          <w:sz w:val="28"/>
          <w:szCs w:val="28"/>
          <w:lang w:val="uk-UA"/>
          <w:rPrChange w:id="560" w:author="ASD" w:date="2016-06-09T16:59:00Z">
            <w:rPr>
              <w:lang w:val="uk-UA"/>
            </w:rPr>
          </w:rPrChange>
        </w:rPr>
        <w:t xml:space="preserve"> </w:t>
      </w:r>
      <w:r w:rsidRPr="00891248">
        <w:rPr>
          <w:sz w:val="28"/>
          <w:szCs w:val="28"/>
          <w:lang w:val="uk-UA"/>
          <w:rPrChange w:id="561" w:author="ASD" w:date="2016-06-09T16:59:00Z">
            <w:rPr>
              <w:lang w:val="en-US"/>
            </w:rPr>
          </w:rPrChange>
        </w:rPr>
        <w:t>1</w:t>
      </w:r>
      <w:r w:rsidR="003E5891" w:rsidRPr="00891248">
        <w:rPr>
          <w:sz w:val="28"/>
          <w:szCs w:val="28"/>
          <w:lang w:val="uk-UA"/>
        </w:rPr>
        <w:t xml:space="preserve"> </w:t>
      </w:r>
      <w:r w:rsidR="003E5891" w:rsidRPr="00891248">
        <w:rPr>
          <w:sz w:val="28"/>
          <w:szCs w:val="28"/>
          <w:lang w:val="uk-UA"/>
          <w:rPrChange w:id="562" w:author="ASD" w:date="2016-06-09T16:59:00Z">
            <w:rPr>
              <w:lang w:val="uk-UA"/>
            </w:rPr>
          </w:rPrChange>
        </w:rPr>
        <w:t>с.</w:t>
      </w:r>
      <w:r w:rsidRPr="00891248">
        <w:rPr>
          <w:sz w:val="28"/>
          <w:szCs w:val="28"/>
          <w:lang w:val="uk-UA"/>
          <w:rPrChange w:id="563" w:author="ASD" w:date="2016-06-09T16:59:00Z">
            <w:rPr>
              <w:lang w:val="en-US"/>
            </w:rPr>
          </w:rPrChange>
        </w:rPr>
        <w:t xml:space="preserve"> </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564" w:author="ASD" w:date="2016-06-09T16:59:00Z">
            <w:rPr>
              <w:lang w:val="en-US"/>
            </w:rPr>
          </w:rPrChange>
        </w:rPr>
        <w:t xml:space="preserve">L. Matthews, T. Ishikawa, and S. Baker. The template update problem. IEEE Transactions on Pattern Analysis </w:t>
      </w:r>
      <w:r w:rsidR="003E5891" w:rsidRPr="00891248">
        <w:rPr>
          <w:sz w:val="28"/>
          <w:szCs w:val="28"/>
          <w:lang w:val="uk-UA"/>
          <w:rPrChange w:id="565" w:author="ASD" w:date="2016-06-09T16:59:00Z">
            <w:rPr>
              <w:lang w:val="en-US"/>
            </w:rPr>
          </w:rPrChange>
        </w:rPr>
        <w:t>and Machine Intelligence,</w:t>
      </w:r>
      <w:r w:rsidRPr="00891248">
        <w:rPr>
          <w:sz w:val="28"/>
          <w:szCs w:val="28"/>
          <w:lang w:val="uk-UA"/>
          <w:rPrChange w:id="566" w:author="ASD" w:date="2016-06-09T16:59:00Z">
            <w:rPr>
              <w:lang w:val="en-US"/>
            </w:rPr>
          </w:rPrChange>
        </w:rPr>
        <w:t xml:space="preserve"> 2004. </w:t>
      </w:r>
      <w:r w:rsidR="003E5891" w:rsidRPr="00891248">
        <w:rPr>
          <w:sz w:val="28"/>
          <w:szCs w:val="28"/>
          <w:lang w:val="uk-UA"/>
        </w:rPr>
        <w:t>-</w:t>
      </w:r>
      <w:r w:rsidR="003E5891" w:rsidRPr="00891248">
        <w:rPr>
          <w:sz w:val="28"/>
          <w:szCs w:val="28"/>
          <w:lang w:val="uk-UA"/>
          <w:rPrChange w:id="567" w:author="ASD" w:date="2016-06-09T16:59:00Z">
            <w:rPr>
              <w:lang w:val="uk-UA"/>
            </w:rPr>
          </w:rPrChange>
        </w:rPr>
        <w:t xml:space="preserve"> 810–815</w:t>
      </w:r>
      <w:r w:rsidR="003E5891" w:rsidRPr="00891248">
        <w:rPr>
          <w:sz w:val="28"/>
          <w:szCs w:val="28"/>
          <w:lang w:val="uk-UA"/>
        </w:rPr>
        <w:t xml:space="preserve"> с.</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568" w:author="ASD" w:date="2016-06-09T16:59:00Z">
            <w:rPr>
              <w:lang w:val="en-US"/>
            </w:rPr>
          </w:rPrChange>
        </w:rPr>
        <w:t xml:space="preserve">T. M. Mitchell. Machine Learning. McGraw-Hill Science/Engineering/Math, 1 edition, Mar. 1997. </w:t>
      </w:r>
      <w:r w:rsidR="003E5891" w:rsidRPr="00891248">
        <w:rPr>
          <w:sz w:val="28"/>
          <w:szCs w:val="28"/>
          <w:lang w:val="uk-UA"/>
        </w:rPr>
        <w:t xml:space="preserve">- </w:t>
      </w:r>
      <w:r w:rsidRPr="00891248">
        <w:rPr>
          <w:sz w:val="28"/>
          <w:szCs w:val="28"/>
          <w:lang w:val="uk-UA"/>
          <w:rPrChange w:id="569" w:author="ASD" w:date="2016-06-09T16:59:00Z">
            <w:rPr>
              <w:lang w:val="en-US"/>
            </w:rPr>
          </w:rPrChange>
        </w:rPr>
        <w:t xml:space="preserve">21 </w:t>
      </w:r>
      <w:r w:rsidR="003E5891" w:rsidRPr="00891248">
        <w:rPr>
          <w:sz w:val="28"/>
          <w:szCs w:val="28"/>
          <w:lang w:val="uk-UA"/>
        </w:rPr>
        <w:t>с.</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570" w:author="ASD" w:date="2016-06-09T16:59:00Z">
            <w:rPr>
              <w:lang w:val="en-US"/>
            </w:rPr>
          </w:rPrChange>
        </w:rPr>
        <w:t>F. Murtagh. A survey of recent advances in hierarchical clustering algorithms. The Computer Journal, 26(4):354–359, Nov. 1983.</w:t>
      </w:r>
      <w:r w:rsidR="003E5891" w:rsidRPr="00891248">
        <w:rPr>
          <w:sz w:val="28"/>
          <w:szCs w:val="28"/>
          <w:lang w:val="uk-UA"/>
        </w:rPr>
        <w:t xml:space="preserve"> -</w:t>
      </w:r>
      <w:r w:rsidRPr="00891248">
        <w:rPr>
          <w:sz w:val="28"/>
          <w:szCs w:val="28"/>
          <w:lang w:val="uk-UA"/>
          <w:rPrChange w:id="571" w:author="ASD" w:date="2016-06-09T16:59:00Z">
            <w:rPr>
              <w:lang w:val="en-US"/>
            </w:rPr>
          </w:rPrChange>
        </w:rPr>
        <w:t xml:space="preserve"> 24 </w:t>
      </w:r>
      <w:r w:rsidR="003E5891" w:rsidRPr="00891248">
        <w:rPr>
          <w:sz w:val="28"/>
          <w:szCs w:val="28"/>
          <w:lang w:val="uk-UA"/>
        </w:rPr>
        <w:t>с.</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572" w:author="ASD" w:date="2016-06-09T16:59:00Z">
            <w:rPr>
              <w:lang w:val="en-US"/>
            </w:rPr>
          </w:rPrChange>
        </w:rPr>
        <w:t xml:space="preserve">M. Ozuysal, P. Fua, and V. Lepetit. Fast keypoint recognition in ten lines of code. In IEEE Conference on Computer Vision and Pattern Recognition, Los Alamitos, CA, USA, June 2007. </w:t>
      </w:r>
      <w:r w:rsidR="003E5891" w:rsidRPr="00891248">
        <w:rPr>
          <w:sz w:val="28"/>
          <w:szCs w:val="28"/>
          <w:lang w:val="uk-UA"/>
        </w:rPr>
        <w:t>-</w:t>
      </w:r>
      <w:r w:rsidRPr="00891248">
        <w:rPr>
          <w:sz w:val="28"/>
          <w:szCs w:val="28"/>
          <w:lang w:val="uk-UA"/>
          <w:rPrChange w:id="573" w:author="ASD" w:date="2016-06-09T16:59:00Z">
            <w:rPr>
              <w:lang w:val="en-US"/>
            </w:rPr>
          </w:rPrChange>
        </w:rPr>
        <w:t xml:space="preserve"> 3, 4, 12, 19, 21, 37, 38, 48 </w:t>
      </w:r>
      <w:r w:rsidR="003E5891" w:rsidRPr="00891248">
        <w:rPr>
          <w:sz w:val="28"/>
          <w:szCs w:val="28"/>
          <w:lang w:val="uk-UA"/>
        </w:rPr>
        <w:t>с.</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574" w:author="ASD" w:date="2016-06-09T16:59:00Z">
            <w:rPr>
              <w:lang w:val="en-US"/>
            </w:rPr>
          </w:rPrChange>
        </w:rPr>
        <w:t>R. J. Radke, S. Andra, O. Al-Kofahi, and B. Roysam. Image change detection algorithms: a systematic survey. IEEE Transact</w:t>
      </w:r>
      <w:r w:rsidR="003E5891" w:rsidRPr="00891248">
        <w:rPr>
          <w:sz w:val="28"/>
          <w:szCs w:val="28"/>
          <w:lang w:val="uk-UA"/>
          <w:rPrChange w:id="575" w:author="ASD" w:date="2016-06-09T16:59:00Z">
            <w:rPr>
              <w:lang w:val="en-US"/>
            </w:rPr>
          </w:rPrChange>
        </w:rPr>
        <w:t>ions on Image Processing</w:t>
      </w:r>
      <w:r w:rsidRPr="00891248">
        <w:rPr>
          <w:sz w:val="28"/>
          <w:szCs w:val="28"/>
          <w:lang w:val="uk-UA"/>
          <w:rPrChange w:id="576" w:author="ASD" w:date="2016-06-09T16:59:00Z">
            <w:rPr>
              <w:lang w:val="en-US"/>
            </w:rPr>
          </w:rPrChange>
        </w:rPr>
        <w:t xml:space="preserve">, Mar. 2005. </w:t>
      </w:r>
      <w:r w:rsidR="003E5891" w:rsidRPr="00891248">
        <w:rPr>
          <w:sz w:val="28"/>
          <w:szCs w:val="28"/>
          <w:lang w:val="uk-UA"/>
        </w:rPr>
        <w:t>-</w:t>
      </w:r>
      <w:r w:rsidRPr="00891248">
        <w:rPr>
          <w:sz w:val="28"/>
          <w:szCs w:val="28"/>
          <w:lang w:val="uk-UA"/>
          <w:rPrChange w:id="577" w:author="ASD" w:date="2016-06-09T16:59:00Z">
            <w:rPr>
              <w:lang w:val="en-US"/>
            </w:rPr>
          </w:rPrChange>
        </w:rPr>
        <w:t>14 53</w:t>
      </w:r>
      <w:r w:rsidR="003E5891" w:rsidRPr="00891248">
        <w:rPr>
          <w:sz w:val="28"/>
          <w:szCs w:val="28"/>
          <w:lang w:val="uk-UA"/>
        </w:rPr>
        <w:t xml:space="preserve">, </w:t>
      </w:r>
      <w:r w:rsidR="003E5891" w:rsidRPr="00891248">
        <w:rPr>
          <w:sz w:val="28"/>
          <w:szCs w:val="28"/>
          <w:lang w:val="uk-UA"/>
          <w:rPrChange w:id="578" w:author="ASD" w:date="2016-06-09T16:59:00Z">
            <w:rPr>
              <w:lang w:val="en-US"/>
            </w:rPr>
          </w:rPrChange>
        </w:rPr>
        <w:t>810–815</w:t>
      </w:r>
      <w:r w:rsidR="003E5891" w:rsidRPr="00891248">
        <w:rPr>
          <w:sz w:val="28"/>
          <w:szCs w:val="28"/>
          <w:lang w:val="uk-UA"/>
        </w:rPr>
        <w:t xml:space="preserve"> с.</w:t>
      </w:r>
      <w:r w:rsidRPr="00891248">
        <w:rPr>
          <w:sz w:val="28"/>
          <w:szCs w:val="28"/>
          <w:lang w:val="uk-UA"/>
          <w:rPrChange w:id="579" w:author="ASD" w:date="2016-06-09T16:59:00Z">
            <w:rPr>
              <w:lang w:val="en-US"/>
            </w:rPr>
          </w:rPrChange>
        </w:rPr>
        <w:t xml:space="preserve"> </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580" w:author="ASD" w:date="2016-06-09T16:59:00Z">
            <w:rPr>
              <w:lang w:val="en-US"/>
            </w:rPr>
          </w:rPrChange>
        </w:rPr>
        <w:t>J. L. Rodgers and W. A. Nicewander. Thirteen ways to look at the correlation coefficient. T</w:t>
      </w:r>
      <w:r w:rsidR="003E5891" w:rsidRPr="00891248">
        <w:rPr>
          <w:sz w:val="28"/>
          <w:szCs w:val="28"/>
          <w:lang w:val="uk-UA"/>
          <w:rPrChange w:id="581" w:author="ASD" w:date="2016-06-09T16:59:00Z">
            <w:rPr>
              <w:lang w:val="en-US"/>
            </w:rPr>
          </w:rPrChange>
        </w:rPr>
        <w:t>he American Statistician</w:t>
      </w:r>
      <w:r w:rsidRPr="00891248">
        <w:rPr>
          <w:sz w:val="28"/>
          <w:szCs w:val="28"/>
          <w:lang w:val="uk-UA"/>
          <w:rPrChange w:id="582" w:author="ASD" w:date="2016-06-09T16:59:00Z">
            <w:rPr>
              <w:lang w:val="en-US"/>
            </w:rPr>
          </w:rPrChange>
        </w:rPr>
        <w:t xml:space="preserve">, 1988. </w:t>
      </w:r>
      <w:r w:rsidR="003E5891" w:rsidRPr="00891248">
        <w:rPr>
          <w:sz w:val="28"/>
          <w:szCs w:val="28"/>
          <w:lang w:val="uk-UA"/>
        </w:rPr>
        <w:t xml:space="preserve">- </w:t>
      </w:r>
      <w:r w:rsidRPr="00891248">
        <w:rPr>
          <w:sz w:val="28"/>
          <w:szCs w:val="28"/>
          <w:lang w:val="uk-UA"/>
          <w:rPrChange w:id="583" w:author="ASD" w:date="2016-06-09T16:59:00Z">
            <w:rPr>
              <w:lang w:val="en-US"/>
            </w:rPr>
          </w:rPrChange>
        </w:rPr>
        <w:t>22</w:t>
      </w:r>
      <w:r w:rsidR="003E5891" w:rsidRPr="00891248">
        <w:rPr>
          <w:sz w:val="28"/>
          <w:szCs w:val="28"/>
          <w:lang w:val="uk-UA"/>
        </w:rPr>
        <w:t xml:space="preserve">, </w:t>
      </w:r>
      <w:r w:rsidR="003E5891" w:rsidRPr="00891248">
        <w:rPr>
          <w:sz w:val="28"/>
          <w:szCs w:val="28"/>
          <w:lang w:val="uk-UA"/>
          <w:rPrChange w:id="584" w:author="ASD" w:date="2016-06-09T16:59:00Z">
            <w:rPr>
              <w:lang w:val="en-US"/>
            </w:rPr>
          </w:rPrChange>
        </w:rPr>
        <w:t>59–66</w:t>
      </w:r>
      <w:r w:rsidR="003E5891" w:rsidRPr="00891248">
        <w:rPr>
          <w:sz w:val="28"/>
          <w:szCs w:val="28"/>
          <w:lang w:val="uk-UA"/>
        </w:rPr>
        <w:t xml:space="preserve"> с.</w:t>
      </w:r>
    </w:p>
    <w:p w:rsidR="002C28BA" w:rsidRPr="00891248" w:rsidRDefault="0013784E"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585" w:author="ASD" w:date="2016-06-09T16:59:00Z">
            <w:rPr>
              <w:lang w:val="en-US"/>
            </w:rPr>
          </w:rPrChange>
        </w:rPr>
        <w:t xml:space="preserve"> </w:t>
      </w:r>
      <w:r w:rsidR="002C28BA" w:rsidRPr="00891248">
        <w:rPr>
          <w:sz w:val="28"/>
          <w:szCs w:val="28"/>
          <w:lang w:val="uk-UA"/>
          <w:rPrChange w:id="586" w:author="ASD" w:date="2016-06-09T16:59:00Z">
            <w:rPr>
              <w:lang w:val="en-US"/>
            </w:rPr>
          </w:rPrChange>
        </w:rPr>
        <w:t>D. Ross, J. Lim, R.-S. Lin, and M.-H. Yang. Incremental learning for robust visual tracking. International Jo</w:t>
      </w:r>
      <w:r w:rsidR="003E5891" w:rsidRPr="00891248">
        <w:rPr>
          <w:sz w:val="28"/>
          <w:szCs w:val="28"/>
          <w:lang w:val="uk-UA"/>
          <w:rPrChange w:id="587" w:author="ASD" w:date="2016-06-09T16:59:00Z">
            <w:rPr>
              <w:lang w:val="en-US"/>
            </w:rPr>
          </w:rPrChange>
        </w:rPr>
        <w:t>urnal of Computer Vision</w:t>
      </w:r>
      <w:r w:rsidR="002C28BA" w:rsidRPr="00891248">
        <w:rPr>
          <w:sz w:val="28"/>
          <w:szCs w:val="28"/>
          <w:lang w:val="uk-UA"/>
          <w:rPrChange w:id="588" w:author="ASD" w:date="2016-06-09T16:59:00Z">
            <w:rPr>
              <w:lang w:val="en-US"/>
            </w:rPr>
          </w:rPrChange>
        </w:rPr>
        <w:t xml:space="preserve">, May 2008. </w:t>
      </w:r>
      <w:r w:rsidR="003E5891" w:rsidRPr="00891248">
        <w:rPr>
          <w:sz w:val="28"/>
          <w:szCs w:val="28"/>
          <w:lang w:val="uk-UA"/>
        </w:rPr>
        <w:t xml:space="preserve">- </w:t>
      </w:r>
      <w:r w:rsidR="002C28BA" w:rsidRPr="00891248">
        <w:rPr>
          <w:sz w:val="28"/>
          <w:szCs w:val="28"/>
          <w:lang w:val="uk-UA"/>
          <w:rPrChange w:id="589" w:author="ASD" w:date="2016-06-09T16:59:00Z">
            <w:rPr>
              <w:lang w:val="en-US"/>
            </w:rPr>
          </w:rPrChange>
        </w:rPr>
        <w:t>2, 3, 25</w:t>
      </w:r>
      <w:r w:rsidR="003E5891" w:rsidRPr="00891248">
        <w:rPr>
          <w:sz w:val="28"/>
          <w:szCs w:val="28"/>
          <w:lang w:val="uk-UA"/>
        </w:rPr>
        <w:t xml:space="preserve">, </w:t>
      </w:r>
      <w:r w:rsidR="003E5891" w:rsidRPr="00891248">
        <w:rPr>
          <w:sz w:val="28"/>
          <w:szCs w:val="28"/>
          <w:lang w:val="uk-UA"/>
          <w:rPrChange w:id="590" w:author="ASD" w:date="2016-06-09T16:59:00Z">
            <w:rPr>
              <w:lang w:val="en-US"/>
            </w:rPr>
          </w:rPrChange>
        </w:rPr>
        <w:t>125–141</w:t>
      </w:r>
      <w:r w:rsidR="003E5891" w:rsidRPr="00891248">
        <w:rPr>
          <w:sz w:val="28"/>
          <w:szCs w:val="28"/>
          <w:lang w:val="uk-UA"/>
        </w:rPr>
        <w:t xml:space="preserve"> </w:t>
      </w:r>
      <w:r w:rsidR="003E5891" w:rsidRPr="00891248">
        <w:rPr>
          <w:sz w:val="28"/>
          <w:szCs w:val="28"/>
          <w:lang w:val="uk-UA"/>
          <w:rPrChange w:id="591" w:author="ASD" w:date="2016-06-09T16:59:00Z">
            <w:rPr>
              <w:lang w:val="uk-UA"/>
            </w:rPr>
          </w:rPrChange>
        </w:rPr>
        <w:t>с.</w:t>
      </w:r>
    </w:p>
    <w:p w:rsidR="002C28BA" w:rsidRPr="00891248" w:rsidRDefault="0013784E"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592" w:author="ASD" w:date="2016-06-09T16:59:00Z">
            <w:rPr>
              <w:lang w:val="en-US"/>
            </w:rPr>
          </w:rPrChange>
        </w:rPr>
        <w:lastRenderedPageBreak/>
        <w:t xml:space="preserve"> </w:t>
      </w:r>
      <w:r w:rsidR="002C28BA" w:rsidRPr="00891248">
        <w:rPr>
          <w:sz w:val="28"/>
          <w:szCs w:val="28"/>
          <w:lang w:val="uk-UA"/>
          <w:rPrChange w:id="593" w:author="ASD" w:date="2016-06-09T16:59:00Z">
            <w:rPr>
              <w:lang w:val="en-US"/>
            </w:rPr>
          </w:rPrChange>
        </w:rPr>
        <w:t>J. Santner, C. Leistner, A. Saffari, T. Pock, and H. Bischof. PROST: Parallel robust online simple tracking. In IEEE Conference on Computer Visio</w:t>
      </w:r>
      <w:r w:rsidR="003E5891" w:rsidRPr="00891248">
        <w:rPr>
          <w:sz w:val="28"/>
          <w:szCs w:val="28"/>
          <w:lang w:val="uk-UA"/>
          <w:rPrChange w:id="594" w:author="ASD" w:date="2016-06-09T16:59:00Z">
            <w:rPr>
              <w:lang w:val="en-US"/>
            </w:rPr>
          </w:rPrChange>
        </w:rPr>
        <w:t>n and Pattern Recognition. IEEE, June 2010. -</w:t>
      </w:r>
      <w:r w:rsidR="003E5891" w:rsidRPr="00891248">
        <w:rPr>
          <w:sz w:val="28"/>
          <w:szCs w:val="28"/>
          <w:lang w:val="uk-UA"/>
        </w:rPr>
        <w:t xml:space="preserve"> </w:t>
      </w:r>
      <w:r w:rsidR="003E5891" w:rsidRPr="00891248">
        <w:rPr>
          <w:sz w:val="28"/>
          <w:szCs w:val="28"/>
          <w:lang w:val="uk-UA"/>
          <w:rPrChange w:id="595" w:author="ASD" w:date="2016-06-09T16:59:00Z">
            <w:rPr>
              <w:lang w:val="en-US"/>
            </w:rPr>
          </w:rPrChange>
        </w:rPr>
        <w:t>723–730</w:t>
      </w:r>
      <w:r w:rsidR="003E5891" w:rsidRPr="00891248">
        <w:rPr>
          <w:sz w:val="28"/>
          <w:szCs w:val="28"/>
          <w:lang w:val="uk-UA"/>
        </w:rPr>
        <w:t xml:space="preserve"> с.</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596" w:author="ASD" w:date="2016-06-09T16:59:00Z">
            <w:rPr>
              <w:lang w:val="en-US"/>
            </w:rPr>
          </w:rPrChange>
        </w:rPr>
        <w:t xml:space="preserve">H. Schneiderman. Feature-centric evaluation for efficient cascaded object detection. In IEEE Computer Society Conference on Computer Vision and Pattern Recognition, volume 2. IEEE, June 2004. </w:t>
      </w:r>
      <w:r w:rsidR="003E5891" w:rsidRPr="00891248">
        <w:rPr>
          <w:sz w:val="28"/>
          <w:szCs w:val="28"/>
          <w:lang w:val="uk-UA"/>
        </w:rPr>
        <w:t xml:space="preserve"> - </w:t>
      </w:r>
      <w:r w:rsidRPr="00891248">
        <w:rPr>
          <w:sz w:val="28"/>
          <w:szCs w:val="28"/>
          <w:lang w:val="uk-UA"/>
          <w:rPrChange w:id="597" w:author="ASD" w:date="2016-06-09T16:59:00Z">
            <w:rPr>
              <w:lang w:val="en-US"/>
            </w:rPr>
          </w:rPrChange>
        </w:rPr>
        <w:t xml:space="preserve">12 </w:t>
      </w:r>
      <w:r w:rsidR="003E5891" w:rsidRPr="00891248">
        <w:rPr>
          <w:sz w:val="28"/>
          <w:szCs w:val="28"/>
          <w:lang w:val="uk-UA"/>
        </w:rPr>
        <w:t>с.</w:t>
      </w:r>
    </w:p>
    <w:p w:rsidR="00AF4175"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598" w:author="ASD" w:date="2016-06-09T16:59:00Z">
            <w:rPr>
              <w:lang w:val="en-US"/>
            </w:rPr>
          </w:rPrChange>
        </w:rPr>
        <w:t>L. G. Shapiro and G. C. Stockman. Computer Visi</w:t>
      </w:r>
      <w:r w:rsidR="00AF4175" w:rsidRPr="00891248">
        <w:rPr>
          <w:sz w:val="28"/>
          <w:szCs w:val="28"/>
          <w:lang w:val="uk-UA"/>
          <w:rPrChange w:id="599" w:author="ASD" w:date="2016-06-09T16:59:00Z">
            <w:rPr>
              <w:lang w:val="en-US"/>
            </w:rPr>
          </w:rPrChange>
        </w:rPr>
        <w:t xml:space="preserve">on. Prentice Hall, Jan. 2001. </w:t>
      </w:r>
      <w:r w:rsidR="003E5891" w:rsidRPr="00891248">
        <w:rPr>
          <w:sz w:val="28"/>
          <w:szCs w:val="28"/>
          <w:lang w:val="uk-UA"/>
        </w:rPr>
        <w:t>–</w:t>
      </w:r>
      <w:r w:rsidR="003E5891" w:rsidRPr="00891248">
        <w:rPr>
          <w:sz w:val="28"/>
          <w:szCs w:val="28"/>
          <w:lang w:val="uk-UA"/>
          <w:rPrChange w:id="600" w:author="ASD" w:date="2016-06-09T16:59:00Z">
            <w:rPr>
              <w:lang w:val="uk-UA"/>
            </w:rPr>
          </w:rPrChange>
        </w:rPr>
        <w:t xml:space="preserve"> </w:t>
      </w:r>
      <w:r w:rsidR="00AF4175" w:rsidRPr="00891248">
        <w:rPr>
          <w:sz w:val="28"/>
          <w:szCs w:val="28"/>
          <w:lang w:val="uk-UA"/>
          <w:rPrChange w:id="601" w:author="ASD" w:date="2016-06-09T16:59:00Z">
            <w:rPr>
              <w:lang w:val="en-US"/>
            </w:rPr>
          </w:rPrChange>
        </w:rPr>
        <w:t>1</w:t>
      </w:r>
      <w:r w:rsidR="003E5891" w:rsidRPr="00891248">
        <w:rPr>
          <w:sz w:val="28"/>
          <w:szCs w:val="28"/>
          <w:lang w:val="uk-UA"/>
        </w:rPr>
        <w:t xml:space="preserve"> </w:t>
      </w:r>
      <w:r w:rsidR="003E5891" w:rsidRPr="00891248">
        <w:rPr>
          <w:sz w:val="28"/>
          <w:szCs w:val="28"/>
          <w:lang w:val="uk-UA"/>
          <w:rPrChange w:id="602" w:author="ASD" w:date="2016-06-09T16:59:00Z">
            <w:rPr>
              <w:lang w:val="uk-UA"/>
            </w:rPr>
          </w:rPrChange>
        </w:rPr>
        <w:t>с.</w:t>
      </w:r>
    </w:p>
    <w:p w:rsidR="00AF4175"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603" w:author="ASD" w:date="2016-06-09T16:59:00Z">
            <w:rPr>
              <w:lang w:val="en-US"/>
            </w:rPr>
          </w:rPrChange>
        </w:rPr>
        <w:t xml:space="preserve">J. Shi and C. Tomasi. Good features to track. In IEEE Conference on Computer Vision and Pattern Recognition (CVPR’94), Seattle, June 1994. </w:t>
      </w:r>
      <w:r w:rsidR="003E5891" w:rsidRPr="00891248">
        <w:rPr>
          <w:sz w:val="28"/>
          <w:szCs w:val="28"/>
          <w:lang w:val="uk-UA"/>
        </w:rPr>
        <w:t xml:space="preserve">- </w:t>
      </w:r>
      <w:r w:rsidRPr="00891248">
        <w:rPr>
          <w:sz w:val="28"/>
          <w:szCs w:val="28"/>
          <w:lang w:val="uk-UA"/>
          <w:rPrChange w:id="604" w:author="ASD" w:date="2016-06-09T16:59:00Z">
            <w:rPr>
              <w:lang w:val="en-US"/>
            </w:rPr>
          </w:rPrChange>
        </w:rPr>
        <w:t xml:space="preserve">7, 9 </w:t>
      </w:r>
      <w:r w:rsidR="003E5891" w:rsidRPr="00891248">
        <w:rPr>
          <w:sz w:val="28"/>
          <w:szCs w:val="28"/>
          <w:lang w:val="uk-UA"/>
        </w:rPr>
        <w:t>с.</w:t>
      </w:r>
    </w:p>
    <w:p w:rsidR="00AF4175"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605" w:author="ASD" w:date="2016-06-09T16:59:00Z">
            <w:rPr>
              <w:lang w:val="en-US"/>
            </w:rPr>
          </w:rPrChange>
        </w:rPr>
        <w:t xml:space="preserve">S. Stalder, H. Grabner, and L. van Gool. Beyond semi-supervised tracking: Tracking should be as simple as detection, but not simpler than recognition. In IEEE International Conference on </w:t>
      </w:r>
      <w:r w:rsidR="003E5891" w:rsidRPr="00891248">
        <w:rPr>
          <w:sz w:val="28"/>
          <w:szCs w:val="28"/>
          <w:lang w:val="uk-UA"/>
          <w:rPrChange w:id="606" w:author="ASD" w:date="2016-06-09T16:59:00Z">
            <w:rPr>
              <w:lang w:val="en-US"/>
            </w:rPr>
          </w:rPrChange>
        </w:rPr>
        <w:t>Computer Vision Workshops,</w:t>
      </w:r>
      <w:r w:rsidRPr="00891248">
        <w:rPr>
          <w:sz w:val="28"/>
          <w:szCs w:val="28"/>
          <w:lang w:val="uk-UA"/>
          <w:rPrChange w:id="607" w:author="ASD" w:date="2016-06-09T16:59:00Z">
            <w:rPr>
              <w:lang w:val="en-US"/>
            </w:rPr>
          </w:rPrChange>
        </w:rPr>
        <w:t xml:space="preserve"> IEEE, 2009.</w:t>
      </w:r>
      <w:r w:rsidR="00410E76" w:rsidRPr="00891248">
        <w:rPr>
          <w:sz w:val="28"/>
          <w:szCs w:val="28"/>
          <w:lang w:val="uk-UA"/>
        </w:rPr>
        <w:t xml:space="preserve"> </w:t>
      </w:r>
      <w:r w:rsidR="00410E76" w:rsidRPr="00891248">
        <w:rPr>
          <w:sz w:val="28"/>
          <w:szCs w:val="28"/>
          <w:lang w:val="uk-UA"/>
          <w:rPrChange w:id="608" w:author="ASD" w:date="2016-06-09T16:59:00Z">
            <w:rPr>
              <w:lang w:val="uk-UA"/>
            </w:rPr>
          </w:rPrChange>
        </w:rPr>
        <w:t xml:space="preserve">- </w:t>
      </w:r>
      <w:r w:rsidRPr="00891248">
        <w:rPr>
          <w:sz w:val="28"/>
          <w:szCs w:val="28"/>
          <w:lang w:val="uk-UA"/>
          <w:rPrChange w:id="609" w:author="ASD" w:date="2016-06-09T16:59:00Z">
            <w:rPr>
              <w:lang w:val="en-US"/>
            </w:rPr>
          </w:rPrChange>
        </w:rPr>
        <w:t xml:space="preserve"> 4</w:t>
      </w:r>
      <w:r w:rsidR="00410E76" w:rsidRPr="00891248">
        <w:rPr>
          <w:sz w:val="28"/>
          <w:szCs w:val="28"/>
          <w:lang w:val="uk-UA"/>
        </w:rPr>
        <w:t xml:space="preserve">, </w:t>
      </w:r>
      <w:r w:rsidR="00410E76" w:rsidRPr="00891248">
        <w:rPr>
          <w:sz w:val="28"/>
          <w:szCs w:val="28"/>
          <w:lang w:val="uk-UA"/>
          <w:rPrChange w:id="610" w:author="ASD" w:date="2016-06-09T16:59:00Z">
            <w:rPr>
              <w:lang w:val="en-US"/>
            </w:rPr>
          </w:rPrChange>
        </w:rPr>
        <w:t>1409–1416</w:t>
      </w:r>
      <w:r w:rsidR="00410E76" w:rsidRPr="00891248">
        <w:rPr>
          <w:sz w:val="28"/>
          <w:szCs w:val="28"/>
          <w:lang w:val="uk-UA"/>
        </w:rPr>
        <w:t xml:space="preserve"> с.</w:t>
      </w:r>
      <w:r w:rsidRPr="00891248">
        <w:rPr>
          <w:sz w:val="28"/>
          <w:szCs w:val="28"/>
          <w:lang w:val="uk-UA"/>
          <w:rPrChange w:id="611" w:author="ASD" w:date="2016-06-09T16:59:00Z">
            <w:rPr>
              <w:lang w:val="en-US"/>
            </w:rPr>
          </w:rPrChange>
        </w:rPr>
        <w:t xml:space="preserve"> </w:t>
      </w:r>
    </w:p>
    <w:p w:rsidR="00AF4175"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612" w:author="ASD" w:date="2016-06-09T16:59:00Z">
            <w:rPr>
              <w:lang w:val="en-US"/>
            </w:rPr>
          </w:rPrChange>
        </w:rPr>
        <w:t xml:space="preserve">R. Szeliski. Computer Vision: Algorithms and Applications. Springer, 2010. </w:t>
      </w:r>
      <w:r w:rsidR="00410E76" w:rsidRPr="00891248">
        <w:rPr>
          <w:sz w:val="28"/>
          <w:szCs w:val="28"/>
          <w:lang w:val="uk-UA"/>
        </w:rPr>
        <w:t>–</w:t>
      </w:r>
      <w:r w:rsidR="00410E76" w:rsidRPr="00891248">
        <w:rPr>
          <w:sz w:val="28"/>
          <w:szCs w:val="28"/>
          <w:lang w:val="uk-UA"/>
          <w:rPrChange w:id="613" w:author="ASD" w:date="2016-06-09T16:59:00Z">
            <w:rPr>
              <w:lang w:val="uk-UA"/>
            </w:rPr>
          </w:rPrChange>
        </w:rPr>
        <w:t xml:space="preserve"> </w:t>
      </w:r>
      <w:r w:rsidRPr="00891248">
        <w:rPr>
          <w:sz w:val="28"/>
          <w:szCs w:val="28"/>
          <w:lang w:val="uk-UA"/>
          <w:rPrChange w:id="614" w:author="ASD" w:date="2016-06-09T16:59:00Z">
            <w:rPr>
              <w:lang w:val="en-US"/>
            </w:rPr>
          </w:rPrChange>
        </w:rPr>
        <w:t>1</w:t>
      </w:r>
      <w:r w:rsidR="00410E76" w:rsidRPr="00891248">
        <w:rPr>
          <w:sz w:val="28"/>
          <w:szCs w:val="28"/>
          <w:lang w:val="uk-UA"/>
        </w:rPr>
        <w:t xml:space="preserve"> </w:t>
      </w:r>
      <w:r w:rsidR="00410E76" w:rsidRPr="00891248">
        <w:rPr>
          <w:sz w:val="28"/>
          <w:szCs w:val="28"/>
          <w:lang w:val="uk-UA"/>
          <w:rPrChange w:id="615" w:author="ASD" w:date="2016-06-09T16:59:00Z">
            <w:rPr>
              <w:lang w:val="uk-UA"/>
            </w:rPr>
          </w:rPrChange>
        </w:rPr>
        <w:t>с.</w:t>
      </w:r>
      <w:r w:rsidRPr="00891248">
        <w:rPr>
          <w:sz w:val="28"/>
          <w:szCs w:val="28"/>
          <w:lang w:val="uk-UA"/>
          <w:rPrChange w:id="616" w:author="ASD" w:date="2016-06-09T16:59:00Z">
            <w:rPr>
              <w:lang w:val="en-US"/>
            </w:rPr>
          </w:rPrChange>
        </w:rPr>
        <w:t xml:space="preserve"> </w:t>
      </w:r>
    </w:p>
    <w:p w:rsidR="00AF4175"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617" w:author="ASD" w:date="2016-06-09T16:59:00Z">
            <w:rPr>
              <w:lang w:val="en-US"/>
            </w:rPr>
          </w:rPrChange>
        </w:rPr>
        <w:t>C. Tomasi and T. Kanade. Detection and tracking of point features. Technical Report CMU-CS-91-132, Carnegie Mellon University, Apr. 1991.</w:t>
      </w:r>
      <w:r w:rsidR="00410E76" w:rsidRPr="00891248">
        <w:rPr>
          <w:sz w:val="28"/>
          <w:szCs w:val="28"/>
          <w:lang w:val="uk-UA"/>
        </w:rPr>
        <w:t xml:space="preserve"> -</w:t>
      </w:r>
      <w:r w:rsidRPr="00891248">
        <w:rPr>
          <w:sz w:val="28"/>
          <w:szCs w:val="28"/>
          <w:lang w:val="uk-UA"/>
          <w:rPrChange w:id="618" w:author="ASD" w:date="2016-06-09T16:59:00Z">
            <w:rPr>
              <w:lang w:val="en-US"/>
            </w:rPr>
          </w:rPrChange>
        </w:rPr>
        <w:t xml:space="preserve"> 8 </w:t>
      </w:r>
      <w:r w:rsidR="00410E76" w:rsidRPr="00891248">
        <w:rPr>
          <w:sz w:val="28"/>
          <w:szCs w:val="28"/>
          <w:lang w:val="uk-UA"/>
        </w:rPr>
        <w:t>с.</w:t>
      </w:r>
    </w:p>
    <w:p w:rsidR="00AF4175"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619" w:author="ASD" w:date="2016-06-09T16:59:00Z">
            <w:rPr>
              <w:lang w:val="en-US"/>
            </w:rPr>
          </w:rPrChange>
        </w:rPr>
        <w:t>P. Viola and M. Jones. Rapid object detection using a boosted cascade of simple features. In 2001 IEEE Computer Society Conference on Computer Vision and Pattern Re</w:t>
      </w:r>
      <w:r w:rsidR="00410E76" w:rsidRPr="00891248">
        <w:rPr>
          <w:sz w:val="28"/>
          <w:szCs w:val="28"/>
          <w:lang w:val="uk-UA"/>
          <w:rPrChange w:id="620" w:author="ASD" w:date="2016-06-09T16:59:00Z">
            <w:rPr>
              <w:lang w:val="en-US"/>
            </w:rPr>
          </w:rPrChange>
        </w:rPr>
        <w:t>cognition. CVPR 2001, volume 1</w:t>
      </w:r>
      <w:r w:rsidRPr="00891248">
        <w:rPr>
          <w:sz w:val="28"/>
          <w:szCs w:val="28"/>
          <w:lang w:val="uk-UA"/>
          <w:rPrChange w:id="621" w:author="ASD" w:date="2016-06-09T16:59:00Z">
            <w:rPr>
              <w:lang w:val="en-US"/>
            </w:rPr>
          </w:rPrChange>
        </w:rPr>
        <w:t xml:space="preserve">, Los Alamitos, CA, USA, Apr. 2001. IEEE Comput. Soc. </w:t>
      </w:r>
      <w:r w:rsidR="00410E76" w:rsidRPr="00891248">
        <w:rPr>
          <w:sz w:val="28"/>
          <w:szCs w:val="28"/>
          <w:lang w:val="uk-UA"/>
        </w:rPr>
        <w:t xml:space="preserve">- </w:t>
      </w:r>
      <w:r w:rsidRPr="00891248">
        <w:rPr>
          <w:sz w:val="28"/>
          <w:szCs w:val="28"/>
          <w:lang w:val="uk-UA"/>
          <w:rPrChange w:id="622" w:author="ASD" w:date="2016-06-09T16:59:00Z">
            <w:rPr>
              <w:lang w:val="en-US"/>
            </w:rPr>
          </w:rPrChange>
        </w:rPr>
        <w:t xml:space="preserve">12, 16, 24, 28, 50 </w:t>
      </w:r>
      <w:r w:rsidR="00410E76" w:rsidRPr="00891248">
        <w:rPr>
          <w:sz w:val="28"/>
          <w:szCs w:val="28"/>
          <w:lang w:val="uk-UA"/>
        </w:rPr>
        <w:t>с.</w:t>
      </w:r>
    </w:p>
    <w:p w:rsidR="00AF4175"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623" w:author="ASD" w:date="2016-06-09T16:59:00Z">
            <w:rPr>
              <w:lang w:val="en-US"/>
            </w:rPr>
          </w:rPrChange>
        </w:rPr>
        <w:t xml:space="preserve">A. Yilmaz, O. Javed, and M. Shah. Object tracking: A survey. ACM Computing Surveys, 38(4), Dec. 2006. </w:t>
      </w:r>
      <w:r w:rsidR="00410E76" w:rsidRPr="00891248">
        <w:rPr>
          <w:sz w:val="28"/>
          <w:szCs w:val="28"/>
          <w:lang w:val="uk-UA"/>
        </w:rPr>
        <w:t xml:space="preserve">- </w:t>
      </w:r>
      <w:r w:rsidRPr="00891248">
        <w:rPr>
          <w:sz w:val="28"/>
          <w:szCs w:val="28"/>
          <w:lang w:val="uk-UA"/>
          <w:rPrChange w:id="624" w:author="ASD" w:date="2016-06-09T16:59:00Z">
            <w:rPr>
              <w:lang w:val="en-US"/>
            </w:rPr>
          </w:rPrChange>
        </w:rPr>
        <w:t>1, 2</w:t>
      </w:r>
      <w:r w:rsidR="00410E76" w:rsidRPr="00891248">
        <w:rPr>
          <w:sz w:val="28"/>
          <w:szCs w:val="28"/>
          <w:lang w:val="uk-UA"/>
        </w:rPr>
        <w:t xml:space="preserve"> с.</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625" w:author="ASD" w:date="2016-06-09T16:59:00Z">
            <w:rPr>
              <w:lang w:val="en-US"/>
            </w:rPr>
          </w:rPrChange>
        </w:rPr>
        <w:t xml:space="preserve">Q. Yu, T. B. Dinh, and G. Medioni. Online tracking and reacquisition using co-trained generative and discriminative trackers. In European Conference on Computer Vision, volume 5303 of Lecture </w:t>
      </w:r>
      <w:r w:rsidR="00410E76" w:rsidRPr="00891248">
        <w:rPr>
          <w:sz w:val="28"/>
          <w:szCs w:val="28"/>
          <w:lang w:val="uk-UA"/>
          <w:rPrChange w:id="626" w:author="ASD" w:date="2016-06-09T16:59:00Z">
            <w:rPr>
              <w:lang w:val="en-US"/>
            </w:rPr>
          </w:rPrChange>
        </w:rPr>
        <w:t>Notes in Computer Science</w:t>
      </w:r>
      <w:r w:rsidRPr="00891248">
        <w:rPr>
          <w:sz w:val="28"/>
          <w:szCs w:val="28"/>
          <w:lang w:val="uk-UA"/>
          <w:rPrChange w:id="627" w:author="ASD" w:date="2016-06-09T16:59:00Z">
            <w:rPr>
              <w:lang w:val="en-US"/>
            </w:rPr>
          </w:rPrChange>
        </w:rPr>
        <w:t xml:space="preserve">, Berlin, Heidelberg, 2008. </w:t>
      </w:r>
      <w:r w:rsidR="00410E76" w:rsidRPr="00891248">
        <w:rPr>
          <w:sz w:val="28"/>
          <w:szCs w:val="28"/>
          <w:lang w:val="uk-UA"/>
        </w:rPr>
        <w:t xml:space="preserve">- </w:t>
      </w:r>
      <w:r w:rsidRPr="00891248">
        <w:rPr>
          <w:sz w:val="28"/>
          <w:szCs w:val="28"/>
          <w:lang w:val="uk-UA"/>
          <w:rPrChange w:id="628" w:author="ASD" w:date="2016-06-09T16:59:00Z">
            <w:rPr>
              <w:lang w:val="en-US"/>
            </w:rPr>
          </w:rPrChange>
        </w:rPr>
        <w:t>36, 43</w:t>
      </w:r>
      <w:r w:rsidR="00410E76" w:rsidRPr="00891248">
        <w:rPr>
          <w:sz w:val="28"/>
          <w:szCs w:val="28"/>
          <w:lang w:val="uk-UA"/>
        </w:rPr>
        <w:t xml:space="preserve">, </w:t>
      </w:r>
      <w:r w:rsidR="00410E76" w:rsidRPr="00891248">
        <w:rPr>
          <w:sz w:val="28"/>
          <w:szCs w:val="28"/>
          <w:lang w:val="uk-UA"/>
          <w:rPrChange w:id="629" w:author="ASD" w:date="2016-06-09T16:59:00Z">
            <w:rPr>
              <w:lang w:val="en-US"/>
            </w:rPr>
          </w:rPrChange>
        </w:rPr>
        <w:t>678–691</w:t>
      </w:r>
      <w:r w:rsidR="00410E76" w:rsidRPr="00891248">
        <w:rPr>
          <w:sz w:val="28"/>
          <w:szCs w:val="28"/>
          <w:lang w:val="uk-UA"/>
        </w:rPr>
        <w:t xml:space="preserve"> с.</w:t>
      </w:r>
    </w:p>
    <w:p w:rsidR="00EE658F" w:rsidRPr="00891248" w:rsidRDefault="00EE658F" w:rsidP="0075355C">
      <w:pPr>
        <w:numPr>
          <w:ilvl w:val="0"/>
          <w:numId w:val="45"/>
        </w:numPr>
        <w:tabs>
          <w:tab w:val="left" w:pos="810"/>
        </w:tabs>
        <w:spacing w:line="360" w:lineRule="auto"/>
        <w:ind w:left="810" w:hanging="630"/>
        <w:rPr>
          <w:sz w:val="28"/>
          <w:szCs w:val="28"/>
          <w:lang w:val="uk-UA"/>
        </w:rPr>
      </w:pPr>
      <w:r w:rsidRPr="00891248">
        <w:rPr>
          <w:sz w:val="28"/>
          <w:szCs w:val="28"/>
          <w:lang w:val="uk-UA"/>
        </w:rPr>
        <w:lastRenderedPageBreak/>
        <w:t xml:space="preserve">Ендоскопія [Електроний ресурс] – 2016. – Режим доступу: </w:t>
      </w:r>
      <w:r w:rsidR="00F2513E" w:rsidRPr="00A12D06">
        <w:rPr>
          <w:sz w:val="28"/>
          <w:szCs w:val="28"/>
          <w:lang w:val="uk-UA"/>
        </w:rPr>
        <w:fldChar w:fldCharType="begin"/>
      </w:r>
      <w:r w:rsidR="00F2513E" w:rsidRPr="00891248">
        <w:rPr>
          <w:sz w:val="28"/>
          <w:szCs w:val="28"/>
          <w:lang w:val="uk-UA"/>
        </w:rPr>
        <w:instrText xml:space="preserve"> HYPERLINK "</w:instrText>
      </w:r>
      <w:r w:rsidR="00F2513E" w:rsidRPr="00891248">
        <w:rPr>
          <w:sz w:val="28"/>
          <w:szCs w:val="28"/>
          <w:lang w:val="uk-UA"/>
          <w:rPrChange w:id="630" w:author="ASD" w:date="2016-06-09T16:59:00Z">
            <w:rPr>
              <w:rFonts w:eastAsiaTheme="majorEastAsia"/>
              <w:lang w:val="uk-UA"/>
            </w:rPr>
          </w:rPrChange>
        </w:rPr>
        <w:instrText>https://uk.wikipedia.org/wiki/Ендоскопія</w:instrText>
      </w:r>
      <w:r w:rsidR="00F2513E" w:rsidRPr="00891248">
        <w:rPr>
          <w:sz w:val="28"/>
          <w:szCs w:val="28"/>
          <w:lang w:val="uk-UA"/>
        </w:rPr>
        <w:instrText xml:space="preserve">" </w:instrText>
      </w:r>
      <w:r w:rsidR="00F2513E" w:rsidRPr="00A12D06">
        <w:rPr>
          <w:sz w:val="28"/>
          <w:szCs w:val="28"/>
          <w:lang w:val="uk-UA"/>
          <w:rPrChange w:id="631" w:author="ASD" w:date="2016-06-09T16:59:00Z">
            <w:rPr>
              <w:sz w:val="28"/>
              <w:szCs w:val="28"/>
              <w:lang w:val="uk-UA"/>
            </w:rPr>
          </w:rPrChange>
        </w:rPr>
        <w:fldChar w:fldCharType="separate"/>
      </w:r>
      <w:r w:rsidR="00F2513E" w:rsidRPr="00891248">
        <w:rPr>
          <w:sz w:val="28"/>
          <w:szCs w:val="28"/>
          <w:lang w:val="uk-UA"/>
          <w:rPrChange w:id="632" w:author="ASD" w:date="2016-06-09T16:59:00Z">
            <w:rPr>
              <w:rFonts w:eastAsiaTheme="majorEastAsia"/>
              <w:lang w:val="uk-UA"/>
            </w:rPr>
          </w:rPrChange>
        </w:rPr>
        <w:t>https://uk.wikipedia.org/wiki/Ендоскопія</w:t>
      </w:r>
      <w:r w:rsidR="00F2513E" w:rsidRPr="00A12D06">
        <w:rPr>
          <w:sz w:val="28"/>
          <w:szCs w:val="28"/>
          <w:lang w:val="uk-UA"/>
        </w:rPr>
        <w:fldChar w:fldCharType="end"/>
      </w:r>
    </w:p>
    <w:p w:rsidR="00F12510" w:rsidRDefault="00EE658F" w:rsidP="0075355C">
      <w:pPr>
        <w:numPr>
          <w:ilvl w:val="0"/>
          <w:numId w:val="45"/>
        </w:numPr>
        <w:tabs>
          <w:tab w:val="left" w:pos="810"/>
        </w:tabs>
        <w:spacing w:line="360" w:lineRule="auto"/>
        <w:ind w:left="810" w:hanging="630"/>
        <w:rPr>
          <w:sz w:val="28"/>
          <w:szCs w:val="28"/>
          <w:lang w:val="uk-UA"/>
        </w:rPr>
      </w:pPr>
      <w:r w:rsidRPr="00891248">
        <w:rPr>
          <w:sz w:val="28"/>
          <w:szCs w:val="28"/>
          <w:lang w:val="uk-UA"/>
        </w:rPr>
        <w:t xml:space="preserve">Технічна документація по LG P700  [Електроний ресурс] – 2016. – Режим доступу: </w:t>
      </w:r>
      <w:hyperlink r:id="rId55" w:history="1">
        <w:r w:rsidR="00F12510" w:rsidRPr="009C77C6">
          <w:rPr>
            <w:rStyle w:val="Hyperlink"/>
            <w:sz w:val="28"/>
            <w:szCs w:val="28"/>
            <w:lang w:val="uk-UA"/>
          </w:rPr>
          <w:t>http://www.gsm71.ru/_ld/0/36_LG_P700_Optimus.pdf</w:t>
        </w:r>
      </w:hyperlink>
    </w:p>
    <w:p w:rsidR="00F12510" w:rsidRDefault="00F12510" w:rsidP="0075355C">
      <w:pPr>
        <w:jc w:val="left"/>
        <w:rPr>
          <w:sz w:val="28"/>
          <w:szCs w:val="28"/>
          <w:lang w:val="uk-UA"/>
        </w:rPr>
        <w:sectPr w:rsidR="00F12510" w:rsidSect="00EF637C">
          <w:headerReference w:type="default" r:id="rId56"/>
          <w:footerReference w:type="default" r:id="rId57"/>
          <w:headerReference w:type="first" r:id="rId58"/>
          <w:footerReference w:type="first" r:id="rId59"/>
          <w:pgSz w:w="11906" w:h="16838"/>
          <w:pgMar w:top="1080" w:right="851" w:bottom="1890" w:left="1701" w:header="709" w:footer="709" w:gutter="0"/>
          <w:pgNumType w:start="1"/>
          <w:cols w:space="708"/>
          <w:titlePg/>
          <w:docGrid w:linePitch="360"/>
        </w:sectPr>
      </w:pPr>
    </w:p>
    <w:p w:rsidR="00F12510" w:rsidRDefault="00F12510" w:rsidP="0075355C">
      <w:pPr>
        <w:pStyle w:val="Heading1"/>
        <w:spacing w:after="240"/>
        <w:rPr>
          <w:sz w:val="32"/>
        </w:rPr>
      </w:pPr>
    </w:p>
    <w:p w:rsidR="00F12510" w:rsidRDefault="00F12510" w:rsidP="0075355C">
      <w:pPr>
        <w:pStyle w:val="Heading1"/>
        <w:spacing w:after="240"/>
        <w:rPr>
          <w:sz w:val="32"/>
        </w:rPr>
      </w:pPr>
    </w:p>
    <w:p w:rsidR="00F12510" w:rsidRDefault="00F12510" w:rsidP="0075355C">
      <w:pPr>
        <w:pStyle w:val="Heading1"/>
        <w:spacing w:after="240"/>
        <w:rPr>
          <w:sz w:val="32"/>
        </w:rPr>
      </w:pPr>
    </w:p>
    <w:p w:rsidR="00F12510" w:rsidRDefault="00F12510" w:rsidP="0075355C">
      <w:pPr>
        <w:pStyle w:val="Heading1"/>
        <w:spacing w:after="240"/>
        <w:rPr>
          <w:sz w:val="32"/>
        </w:rPr>
      </w:pPr>
    </w:p>
    <w:p w:rsidR="00F12510" w:rsidRDefault="00F12510" w:rsidP="0075355C">
      <w:pPr>
        <w:pStyle w:val="Heading1"/>
        <w:spacing w:after="240"/>
        <w:rPr>
          <w:sz w:val="32"/>
        </w:rPr>
      </w:pPr>
    </w:p>
    <w:p w:rsidR="00F12510" w:rsidRDefault="00F12510" w:rsidP="0075355C">
      <w:pPr>
        <w:pStyle w:val="Heading1"/>
        <w:spacing w:after="240"/>
        <w:rPr>
          <w:sz w:val="32"/>
        </w:rPr>
      </w:pPr>
    </w:p>
    <w:p w:rsidR="00F12510" w:rsidRDefault="00F12510" w:rsidP="0075355C">
      <w:pPr>
        <w:pStyle w:val="Heading1"/>
        <w:spacing w:after="240"/>
        <w:rPr>
          <w:sz w:val="32"/>
        </w:rPr>
      </w:pPr>
    </w:p>
    <w:p w:rsidR="00F12510" w:rsidRDefault="00F12510" w:rsidP="0075355C">
      <w:pPr>
        <w:pStyle w:val="Heading1"/>
        <w:spacing w:after="240"/>
        <w:rPr>
          <w:sz w:val="32"/>
        </w:rPr>
      </w:pPr>
    </w:p>
    <w:p w:rsidR="00F12510" w:rsidRDefault="00F12510" w:rsidP="0075355C">
      <w:pPr>
        <w:pStyle w:val="Heading1"/>
        <w:spacing w:after="240"/>
        <w:rPr>
          <w:sz w:val="32"/>
        </w:rPr>
      </w:pPr>
    </w:p>
    <w:p w:rsidR="00F12510" w:rsidRDefault="00F12510" w:rsidP="0075355C">
      <w:pPr>
        <w:pStyle w:val="Heading1"/>
        <w:spacing w:after="240"/>
        <w:rPr>
          <w:sz w:val="32"/>
        </w:rPr>
      </w:pPr>
    </w:p>
    <w:p w:rsidR="00F12510" w:rsidRDefault="00F12510" w:rsidP="0075355C">
      <w:pPr>
        <w:pStyle w:val="Heading1"/>
        <w:spacing w:after="240"/>
        <w:rPr>
          <w:sz w:val="32"/>
        </w:rPr>
      </w:pPr>
    </w:p>
    <w:p w:rsidR="00F12510" w:rsidRPr="004F0439" w:rsidRDefault="00F12510" w:rsidP="0075355C">
      <w:pPr>
        <w:tabs>
          <w:tab w:val="right" w:leader="underscore" w:pos="8903"/>
        </w:tabs>
        <w:spacing w:after="240"/>
        <w:jc w:val="center"/>
        <w:rPr>
          <w:b/>
          <w:sz w:val="40"/>
          <w:szCs w:val="40"/>
        </w:rPr>
      </w:pPr>
      <w:bookmarkStart w:id="633" w:name="_Toc453247202"/>
      <w:bookmarkStart w:id="634" w:name="_Toc453446577"/>
      <w:r w:rsidRPr="00804B75">
        <w:rPr>
          <w:rStyle w:val="Heading1Char"/>
          <w:sz w:val="36"/>
          <w:szCs w:val="36"/>
        </w:rPr>
        <w:t>ДОДАТКИ</w:t>
      </w:r>
      <w:bookmarkEnd w:id="633"/>
      <w:bookmarkEnd w:id="634"/>
      <w:r>
        <w:rPr>
          <w:b/>
          <w:sz w:val="40"/>
          <w:szCs w:val="40"/>
        </w:rPr>
        <w:br/>
        <w:t>до дипломного проекту</w:t>
      </w:r>
    </w:p>
    <w:p w:rsidR="00F12510" w:rsidRDefault="00F12510" w:rsidP="0075355C">
      <w:pPr>
        <w:tabs>
          <w:tab w:val="left" w:leader="underscore" w:pos="8903"/>
        </w:tabs>
        <w:spacing w:before="120"/>
      </w:pPr>
    </w:p>
    <w:p w:rsidR="00F12510" w:rsidRDefault="00F12510" w:rsidP="0075355C">
      <w:pPr>
        <w:tabs>
          <w:tab w:val="left" w:leader="underscore" w:pos="8903"/>
        </w:tabs>
        <w:spacing w:before="120"/>
      </w:pPr>
    </w:p>
    <w:p w:rsidR="00F12510" w:rsidRPr="00312003" w:rsidRDefault="00F12510" w:rsidP="0075355C">
      <w:pPr>
        <w:tabs>
          <w:tab w:val="left" w:leader="underscore" w:pos="8903"/>
        </w:tabs>
        <w:spacing w:before="120"/>
        <w:jc w:val="center"/>
        <w:rPr>
          <w:sz w:val="28"/>
          <w:szCs w:val="28"/>
          <w:lang w:val="uk-UA"/>
        </w:rPr>
      </w:pPr>
      <w:r w:rsidRPr="004F0439">
        <w:rPr>
          <w:sz w:val="28"/>
          <w:szCs w:val="28"/>
        </w:rPr>
        <w:t>на тему:</w:t>
      </w:r>
      <w:r w:rsidRPr="0088380E">
        <w:rPr>
          <w:sz w:val="28"/>
          <w:szCs w:val="28"/>
          <w:u w:val="single"/>
        </w:rPr>
        <w:t xml:space="preserve"> </w:t>
      </w:r>
      <w:r w:rsidRPr="0088380E">
        <w:rPr>
          <w:sz w:val="28"/>
          <w:szCs w:val="28"/>
          <w:u w:val="single"/>
          <w:lang w:val="uk-UA"/>
        </w:rPr>
        <w:t>«</w:t>
      </w:r>
      <w:r w:rsidR="0088380E" w:rsidRPr="0088380E">
        <w:rPr>
          <w:color w:val="000000"/>
          <w:sz w:val="28"/>
          <w:szCs w:val="28"/>
          <w:u w:val="single"/>
        </w:rPr>
        <w:t>Розробка системи діагностики важкодоступних середовищ</w:t>
      </w:r>
      <w:r w:rsidRPr="0088380E">
        <w:rPr>
          <w:sz w:val="28"/>
          <w:szCs w:val="28"/>
          <w:u w:val="single"/>
          <w:lang w:val="uk-UA"/>
        </w:rPr>
        <w:t>»</w:t>
      </w:r>
    </w:p>
    <w:p w:rsidR="00F12510" w:rsidRDefault="00F12510" w:rsidP="0075355C">
      <w:pPr>
        <w:spacing w:after="160" w:line="259" w:lineRule="auto"/>
        <w:rPr>
          <w:bCs/>
          <w:sz w:val="28"/>
          <w:lang w:val="uk-UA"/>
        </w:rPr>
      </w:pPr>
      <w:r>
        <w:rPr>
          <w:b/>
        </w:rPr>
        <w:br w:type="page"/>
      </w:r>
    </w:p>
    <w:p w:rsidR="00F12510" w:rsidRPr="009128C5" w:rsidRDefault="00F12510" w:rsidP="0075355C">
      <w:pPr>
        <w:pStyle w:val="Heading1"/>
        <w:spacing w:after="240"/>
        <w:rPr>
          <w:b w:val="0"/>
        </w:rPr>
      </w:pPr>
      <w:bookmarkStart w:id="635" w:name="_Toc453247203"/>
      <w:bookmarkStart w:id="636" w:name="_Toc453446578"/>
      <w:r w:rsidRPr="009128C5">
        <w:rPr>
          <w:b w:val="0"/>
        </w:rPr>
        <w:lastRenderedPageBreak/>
        <w:t>ДОДАТОК А</w:t>
      </w:r>
      <w:bookmarkEnd w:id="635"/>
      <w:bookmarkEnd w:id="636"/>
    </w:p>
    <w:p w:rsidR="00F12510" w:rsidRPr="0088380E" w:rsidRDefault="0088380E" w:rsidP="0075355C">
      <w:pPr>
        <w:spacing w:line="360" w:lineRule="auto"/>
        <w:jc w:val="center"/>
        <w:rPr>
          <w:sz w:val="28"/>
          <w:szCs w:val="28"/>
          <w:lang w:val="uk-UA"/>
        </w:rPr>
      </w:pPr>
      <w:r w:rsidRPr="0088380E">
        <w:rPr>
          <w:color w:val="000000"/>
          <w:sz w:val="28"/>
          <w:szCs w:val="28"/>
        </w:rPr>
        <w:t>РОЗРОБКА СИСТЕМИ ДІАГНОСТИКИ ВАЖКОДОСТУПНИХ СЕРЕДОВИЩ</w:t>
      </w:r>
    </w:p>
    <w:p w:rsidR="00F12510" w:rsidRDefault="00F12510" w:rsidP="0075355C">
      <w:pPr>
        <w:spacing w:line="360" w:lineRule="auto"/>
        <w:jc w:val="center"/>
        <w:rPr>
          <w:sz w:val="28"/>
          <w:szCs w:val="28"/>
          <w:lang w:val="uk-UA"/>
        </w:rPr>
      </w:pPr>
    </w:p>
    <w:p w:rsidR="00F12510" w:rsidRDefault="00F12510" w:rsidP="0075355C">
      <w:pPr>
        <w:spacing w:line="360" w:lineRule="auto"/>
        <w:jc w:val="center"/>
        <w:rPr>
          <w:sz w:val="28"/>
          <w:szCs w:val="28"/>
          <w:lang w:val="uk-UA"/>
        </w:rPr>
      </w:pPr>
    </w:p>
    <w:p w:rsidR="00F12510" w:rsidRDefault="00F12510" w:rsidP="0075355C">
      <w:pPr>
        <w:spacing w:line="360" w:lineRule="auto"/>
        <w:jc w:val="center"/>
        <w:rPr>
          <w:sz w:val="28"/>
          <w:szCs w:val="28"/>
          <w:lang w:val="uk-UA"/>
        </w:rPr>
      </w:pPr>
    </w:p>
    <w:p w:rsidR="00F12510" w:rsidRDefault="00F12510" w:rsidP="0075355C">
      <w:pPr>
        <w:spacing w:line="360" w:lineRule="auto"/>
        <w:jc w:val="center"/>
        <w:rPr>
          <w:sz w:val="28"/>
          <w:szCs w:val="28"/>
          <w:lang w:val="uk-UA"/>
        </w:rPr>
      </w:pPr>
    </w:p>
    <w:p w:rsidR="00F12510" w:rsidRDefault="00F12510" w:rsidP="0075355C">
      <w:pPr>
        <w:spacing w:line="360" w:lineRule="auto"/>
        <w:jc w:val="center"/>
        <w:rPr>
          <w:sz w:val="28"/>
          <w:szCs w:val="28"/>
          <w:lang w:val="uk-UA"/>
        </w:rPr>
      </w:pPr>
    </w:p>
    <w:p w:rsidR="00F12510" w:rsidRDefault="00F12510" w:rsidP="0075355C">
      <w:pPr>
        <w:spacing w:line="360" w:lineRule="auto"/>
        <w:jc w:val="center"/>
        <w:rPr>
          <w:sz w:val="28"/>
          <w:szCs w:val="28"/>
          <w:lang w:val="uk-UA"/>
        </w:rPr>
      </w:pPr>
    </w:p>
    <w:p w:rsidR="00F12510" w:rsidRDefault="00F12510" w:rsidP="0075355C">
      <w:pPr>
        <w:spacing w:line="360" w:lineRule="auto"/>
        <w:jc w:val="center"/>
        <w:rPr>
          <w:sz w:val="28"/>
          <w:szCs w:val="28"/>
          <w:lang w:val="uk-UA"/>
        </w:rPr>
      </w:pPr>
    </w:p>
    <w:p w:rsidR="00F12510" w:rsidRDefault="00F12510" w:rsidP="0075355C">
      <w:pPr>
        <w:spacing w:line="360" w:lineRule="auto"/>
        <w:rPr>
          <w:sz w:val="28"/>
          <w:szCs w:val="28"/>
          <w:lang w:val="uk-UA"/>
        </w:rPr>
      </w:pPr>
    </w:p>
    <w:p w:rsidR="00F12510" w:rsidRDefault="00F12510" w:rsidP="0075355C">
      <w:pPr>
        <w:spacing w:line="360" w:lineRule="auto"/>
        <w:jc w:val="center"/>
        <w:rPr>
          <w:sz w:val="28"/>
          <w:szCs w:val="28"/>
          <w:lang w:val="uk-UA"/>
        </w:rPr>
      </w:pPr>
    </w:p>
    <w:p w:rsidR="00F12510" w:rsidRDefault="00F12510" w:rsidP="0075355C">
      <w:pPr>
        <w:spacing w:line="360" w:lineRule="auto"/>
        <w:jc w:val="center"/>
        <w:rPr>
          <w:sz w:val="28"/>
          <w:szCs w:val="28"/>
          <w:lang w:val="uk-UA"/>
        </w:rPr>
      </w:pPr>
    </w:p>
    <w:p w:rsidR="00F12510" w:rsidRPr="009128C5" w:rsidRDefault="00F12510" w:rsidP="0075355C">
      <w:pPr>
        <w:pStyle w:val="Heading1"/>
        <w:spacing w:after="240"/>
      </w:pPr>
      <w:bookmarkStart w:id="637" w:name="_Toc453247204"/>
      <w:bookmarkStart w:id="638" w:name="_Toc453446579"/>
      <w:r w:rsidRPr="009128C5">
        <w:t>КОПІЇ ГРАФІЧНИХ МАТЕРІАЛІВ</w:t>
      </w:r>
      <w:bookmarkEnd w:id="637"/>
      <w:bookmarkEnd w:id="638"/>
    </w:p>
    <w:p w:rsidR="00F12510" w:rsidRDefault="00F12510" w:rsidP="0075355C">
      <w:pPr>
        <w:spacing w:line="360" w:lineRule="auto"/>
        <w:jc w:val="center"/>
        <w:rPr>
          <w:sz w:val="28"/>
          <w:szCs w:val="28"/>
          <w:lang w:val="uk-UA"/>
        </w:rPr>
      </w:pPr>
      <w:r>
        <w:rPr>
          <w:sz w:val="28"/>
          <w:szCs w:val="28"/>
          <w:lang w:val="uk-UA"/>
        </w:rPr>
        <w:t>Аркушів 3</w:t>
      </w:r>
    </w:p>
    <w:p w:rsidR="00F12510" w:rsidRDefault="00F12510" w:rsidP="0075355C">
      <w:pPr>
        <w:spacing w:line="360" w:lineRule="auto"/>
        <w:jc w:val="center"/>
        <w:rPr>
          <w:sz w:val="28"/>
          <w:szCs w:val="28"/>
          <w:lang w:val="uk-UA"/>
        </w:rPr>
      </w:pPr>
    </w:p>
    <w:p w:rsidR="00F12510" w:rsidRDefault="00F12510" w:rsidP="0075355C">
      <w:pPr>
        <w:spacing w:line="360" w:lineRule="auto"/>
        <w:jc w:val="center"/>
        <w:rPr>
          <w:sz w:val="28"/>
          <w:szCs w:val="28"/>
          <w:lang w:val="uk-UA"/>
        </w:rPr>
      </w:pPr>
    </w:p>
    <w:p w:rsidR="00F12510" w:rsidRDefault="00F12510" w:rsidP="0075355C">
      <w:pPr>
        <w:spacing w:line="360" w:lineRule="auto"/>
        <w:jc w:val="center"/>
        <w:rPr>
          <w:sz w:val="28"/>
          <w:szCs w:val="28"/>
          <w:lang w:val="uk-UA"/>
        </w:rPr>
      </w:pPr>
    </w:p>
    <w:p w:rsidR="00F12510" w:rsidRDefault="00F12510" w:rsidP="0075355C">
      <w:pPr>
        <w:spacing w:line="360" w:lineRule="auto"/>
        <w:jc w:val="center"/>
        <w:rPr>
          <w:sz w:val="28"/>
          <w:szCs w:val="28"/>
          <w:lang w:val="uk-UA"/>
        </w:rPr>
      </w:pPr>
    </w:p>
    <w:p w:rsidR="00F12510" w:rsidRDefault="00F12510" w:rsidP="0075355C">
      <w:pPr>
        <w:spacing w:line="360" w:lineRule="auto"/>
        <w:jc w:val="center"/>
        <w:rPr>
          <w:sz w:val="28"/>
          <w:szCs w:val="28"/>
          <w:lang w:val="uk-UA"/>
        </w:rPr>
      </w:pPr>
    </w:p>
    <w:p w:rsidR="00F12510" w:rsidRDefault="00F12510" w:rsidP="0075355C">
      <w:pPr>
        <w:spacing w:line="360" w:lineRule="auto"/>
        <w:jc w:val="center"/>
        <w:rPr>
          <w:sz w:val="28"/>
          <w:szCs w:val="28"/>
          <w:lang w:val="uk-UA"/>
        </w:rPr>
      </w:pPr>
    </w:p>
    <w:p w:rsidR="00F12510" w:rsidRDefault="00F12510" w:rsidP="0075355C">
      <w:pPr>
        <w:spacing w:line="360" w:lineRule="auto"/>
        <w:jc w:val="center"/>
        <w:rPr>
          <w:sz w:val="28"/>
          <w:szCs w:val="28"/>
          <w:lang w:val="uk-UA"/>
        </w:rPr>
      </w:pPr>
    </w:p>
    <w:p w:rsidR="00F12510" w:rsidRDefault="00F12510" w:rsidP="0075355C">
      <w:pPr>
        <w:spacing w:line="360" w:lineRule="auto"/>
        <w:rPr>
          <w:sz w:val="28"/>
          <w:szCs w:val="28"/>
          <w:lang w:val="uk-UA"/>
        </w:rPr>
      </w:pPr>
    </w:p>
    <w:p w:rsidR="00F12510" w:rsidRDefault="00F12510" w:rsidP="0075355C">
      <w:pPr>
        <w:spacing w:line="360" w:lineRule="auto"/>
        <w:rPr>
          <w:sz w:val="28"/>
          <w:szCs w:val="28"/>
          <w:lang w:val="uk-UA"/>
        </w:rPr>
      </w:pPr>
    </w:p>
    <w:p w:rsidR="00F12510" w:rsidRDefault="00F12510" w:rsidP="0075355C">
      <w:pPr>
        <w:spacing w:line="360" w:lineRule="auto"/>
        <w:rPr>
          <w:sz w:val="28"/>
          <w:szCs w:val="28"/>
          <w:lang w:val="uk-UA"/>
        </w:rPr>
      </w:pPr>
    </w:p>
    <w:p w:rsidR="0088380E" w:rsidRDefault="0088380E" w:rsidP="0075355C">
      <w:pPr>
        <w:spacing w:line="360" w:lineRule="auto"/>
        <w:rPr>
          <w:sz w:val="28"/>
          <w:szCs w:val="28"/>
          <w:lang w:val="uk-UA"/>
        </w:rPr>
      </w:pPr>
    </w:p>
    <w:p w:rsidR="0088380E" w:rsidRDefault="0088380E" w:rsidP="0075355C">
      <w:pPr>
        <w:spacing w:line="360" w:lineRule="auto"/>
        <w:rPr>
          <w:sz w:val="28"/>
          <w:szCs w:val="28"/>
          <w:lang w:val="uk-UA"/>
        </w:rPr>
      </w:pPr>
    </w:p>
    <w:p w:rsidR="00F12510" w:rsidRDefault="00F12510" w:rsidP="0075355C">
      <w:pPr>
        <w:spacing w:line="360" w:lineRule="auto"/>
        <w:jc w:val="center"/>
        <w:rPr>
          <w:sz w:val="28"/>
          <w:szCs w:val="28"/>
          <w:lang w:val="uk-UA"/>
        </w:rPr>
      </w:pPr>
    </w:p>
    <w:p w:rsidR="0088380E" w:rsidRDefault="00F12510" w:rsidP="0075355C">
      <w:pPr>
        <w:spacing w:line="360" w:lineRule="auto"/>
        <w:jc w:val="center"/>
        <w:rPr>
          <w:sz w:val="28"/>
          <w:szCs w:val="28"/>
          <w:lang w:val="uk-UA"/>
        </w:rPr>
        <w:sectPr w:rsidR="0088380E" w:rsidSect="0088380E">
          <w:headerReference w:type="default" r:id="rId60"/>
          <w:footerReference w:type="default" r:id="rId61"/>
          <w:headerReference w:type="first" r:id="rId62"/>
          <w:footerReference w:type="first" r:id="rId63"/>
          <w:pgSz w:w="11906" w:h="16838"/>
          <w:pgMar w:top="1080" w:right="851" w:bottom="180" w:left="1701" w:header="709" w:footer="709" w:gutter="0"/>
          <w:pgNumType w:start="1"/>
          <w:cols w:space="708"/>
          <w:titlePg/>
          <w:docGrid w:linePitch="360"/>
        </w:sectPr>
      </w:pPr>
      <w:r>
        <w:rPr>
          <w:sz w:val="28"/>
          <w:szCs w:val="28"/>
          <w:lang w:val="uk-UA"/>
        </w:rPr>
        <w:t>Київ – 2016</w:t>
      </w:r>
    </w:p>
    <w:p w:rsidR="00F12510" w:rsidRDefault="005775CE" w:rsidP="0075355C">
      <w:pPr>
        <w:spacing w:line="360" w:lineRule="auto"/>
        <w:jc w:val="center"/>
        <w:rPr>
          <w:sz w:val="28"/>
          <w:szCs w:val="28"/>
          <w:lang w:val="uk-UA"/>
        </w:rPr>
      </w:pPr>
      <w:r>
        <w:rPr>
          <w:noProof/>
          <w:sz w:val="28"/>
          <w:szCs w:val="28"/>
          <w:lang w:val="en-US" w:eastAsia="en-US"/>
        </w:rPr>
        <w:lastRenderedPageBreak/>
        <w:drawing>
          <wp:inline distT="0" distB="0" distL="0" distR="0">
            <wp:extent cx="7594600" cy="4824415"/>
            <wp:effectExtent l="0" t="5398" r="953" b="952"/>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16200000">
                      <a:off x="0" y="0"/>
                      <a:ext cx="7595633" cy="4825071"/>
                    </a:xfrm>
                    <a:prstGeom prst="rect">
                      <a:avLst/>
                    </a:prstGeom>
                    <a:noFill/>
                    <a:ln>
                      <a:noFill/>
                    </a:ln>
                  </pic:spPr>
                </pic:pic>
              </a:graphicData>
            </a:graphic>
          </wp:inline>
        </w:drawing>
      </w:r>
    </w:p>
    <w:p w:rsidR="0088380E" w:rsidRDefault="0088380E" w:rsidP="0075355C">
      <w:pPr>
        <w:widowControl w:val="0"/>
        <w:tabs>
          <w:tab w:val="left" w:pos="810"/>
        </w:tabs>
        <w:autoSpaceDE w:val="0"/>
        <w:autoSpaceDN w:val="0"/>
        <w:adjustRightInd w:val="0"/>
        <w:spacing w:line="360" w:lineRule="auto"/>
        <w:rPr>
          <w:sz w:val="28"/>
          <w:szCs w:val="28"/>
          <w:lang w:val="uk-UA"/>
        </w:rPr>
      </w:pPr>
    </w:p>
    <w:p w:rsidR="0088380E" w:rsidRPr="0088380E" w:rsidRDefault="0088380E" w:rsidP="0075355C">
      <w:pPr>
        <w:rPr>
          <w:sz w:val="28"/>
          <w:szCs w:val="28"/>
          <w:lang w:val="uk-UA"/>
        </w:rPr>
      </w:pPr>
    </w:p>
    <w:p w:rsidR="0088380E" w:rsidRPr="0088380E" w:rsidRDefault="0088380E" w:rsidP="0075355C">
      <w:pPr>
        <w:rPr>
          <w:sz w:val="28"/>
          <w:szCs w:val="28"/>
          <w:lang w:val="uk-UA"/>
        </w:rPr>
      </w:pPr>
    </w:p>
    <w:p w:rsidR="0088380E" w:rsidRPr="0088380E" w:rsidRDefault="0088380E" w:rsidP="0075355C">
      <w:pPr>
        <w:rPr>
          <w:sz w:val="28"/>
          <w:szCs w:val="28"/>
          <w:lang w:val="uk-UA"/>
        </w:rPr>
      </w:pPr>
    </w:p>
    <w:p w:rsidR="0088380E" w:rsidRPr="0088380E" w:rsidRDefault="0088380E" w:rsidP="0075355C">
      <w:pPr>
        <w:rPr>
          <w:sz w:val="28"/>
          <w:szCs w:val="28"/>
          <w:lang w:val="uk-UA"/>
        </w:rPr>
      </w:pPr>
    </w:p>
    <w:p w:rsidR="0088380E" w:rsidRPr="0088380E" w:rsidRDefault="00C6086C" w:rsidP="0075355C">
      <w:pPr>
        <w:jc w:val="center"/>
        <w:rPr>
          <w:sz w:val="28"/>
          <w:szCs w:val="28"/>
          <w:lang w:val="uk-UA"/>
        </w:rPr>
      </w:pPr>
      <w:r>
        <w:object w:dxaOrig="10365" w:dyaOrig="17820">
          <v:shape id="_x0000_i1026" type="#_x0000_t75" style="width:414.6pt;height:635.6pt" o:ole="">
            <v:imagedata r:id="rId65" o:title=""/>
          </v:shape>
          <o:OLEObject Type="Embed" ProgID="Visio.Drawing.15" ShapeID="_x0000_i1026" DrawAspect="Content" ObjectID="_1527347251" r:id="rId66"/>
        </w:object>
      </w:r>
      <w:r w:rsidR="00A0790F">
        <w:rPr>
          <w:sz w:val="28"/>
          <w:szCs w:val="28"/>
          <w:lang w:val="uk-UA"/>
        </w:rPr>
        <w:br w:type="textWrapping" w:clear="all"/>
      </w:r>
    </w:p>
    <w:p w:rsidR="0088380E" w:rsidRPr="0088380E" w:rsidRDefault="0088380E" w:rsidP="0075355C">
      <w:pPr>
        <w:rPr>
          <w:sz w:val="28"/>
          <w:szCs w:val="28"/>
          <w:lang w:val="uk-UA"/>
        </w:rPr>
      </w:pPr>
    </w:p>
    <w:p w:rsidR="0088380E" w:rsidRPr="0088380E" w:rsidRDefault="0088380E" w:rsidP="0075355C">
      <w:pPr>
        <w:rPr>
          <w:sz w:val="28"/>
          <w:szCs w:val="28"/>
          <w:lang w:val="uk-UA"/>
        </w:rPr>
      </w:pPr>
    </w:p>
    <w:p w:rsidR="0088380E" w:rsidRPr="0088380E" w:rsidRDefault="0088380E" w:rsidP="0075355C">
      <w:pPr>
        <w:rPr>
          <w:sz w:val="28"/>
          <w:szCs w:val="28"/>
          <w:lang w:val="uk-UA"/>
        </w:rPr>
      </w:pPr>
    </w:p>
    <w:p w:rsidR="008B1DBA" w:rsidRPr="006D658B" w:rsidRDefault="006D658B" w:rsidP="0075355C">
      <w:pPr>
        <w:tabs>
          <w:tab w:val="left" w:pos="3998"/>
        </w:tabs>
        <w:rPr>
          <w:sz w:val="28"/>
          <w:szCs w:val="28"/>
          <w:lang w:val="uk-UA"/>
        </w:rPr>
        <w:sectPr w:rsidR="008B1DBA" w:rsidRPr="006D658B" w:rsidSect="0088380E">
          <w:headerReference w:type="default" r:id="rId67"/>
          <w:headerReference w:type="first" r:id="rId68"/>
          <w:pgSz w:w="11906" w:h="16838"/>
          <w:pgMar w:top="1080" w:right="851" w:bottom="180" w:left="1701" w:header="709" w:footer="709" w:gutter="0"/>
          <w:pgNumType w:start="1"/>
          <w:cols w:space="708"/>
          <w:titlePg/>
          <w:docGrid w:linePitch="360"/>
        </w:sectPr>
      </w:pPr>
      <w:r>
        <w:rPr>
          <w:sz w:val="28"/>
          <w:szCs w:val="28"/>
          <w:lang w:val="uk-UA"/>
        </w:rPr>
        <w:tab/>
      </w:r>
    </w:p>
    <w:p w:rsidR="008B1DBA" w:rsidRDefault="005775CE" w:rsidP="0075355C">
      <w:pPr>
        <w:tabs>
          <w:tab w:val="left" w:pos="5352"/>
        </w:tabs>
        <w:jc w:val="center"/>
        <w:rPr>
          <w:sz w:val="28"/>
          <w:szCs w:val="28"/>
          <w:lang w:val="uk-UA"/>
        </w:rPr>
      </w:pPr>
      <w:r>
        <w:rPr>
          <w:noProof/>
          <w:sz w:val="28"/>
          <w:szCs w:val="28"/>
          <w:lang w:val="en-US" w:eastAsia="en-US"/>
        </w:rPr>
        <w:lastRenderedPageBreak/>
        <w:drawing>
          <wp:inline distT="0" distB="0" distL="0" distR="0">
            <wp:extent cx="7936319" cy="5731501"/>
            <wp:effectExtent l="0" t="2223" r="5398" b="5397"/>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rot="16200000">
                      <a:off x="0" y="0"/>
                      <a:ext cx="7947676" cy="5739703"/>
                    </a:xfrm>
                    <a:prstGeom prst="rect">
                      <a:avLst/>
                    </a:prstGeom>
                    <a:noFill/>
                    <a:ln>
                      <a:noFill/>
                    </a:ln>
                  </pic:spPr>
                </pic:pic>
              </a:graphicData>
            </a:graphic>
          </wp:inline>
        </w:drawing>
      </w:r>
    </w:p>
    <w:p w:rsidR="00AF78CF" w:rsidRDefault="00AF78CF" w:rsidP="0075355C">
      <w:pPr>
        <w:tabs>
          <w:tab w:val="left" w:pos="5352"/>
        </w:tabs>
        <w:rPr>
          <w:sz w:val="28"/>
          <w:szCs w:val="28"/>
          <w:lang w:val="uk-UA"/>
        </w:rPr>
      </w:pPr>
    </w:p>
    <w:p w:rsidR="00AF78CF" w:rsidRDefault="00AF78CF" w:rsidP="0075355C">
      <w:pPr>
        <w:rPr>
          <w:sz w:val="28"/>
          <w:szCs w:val="28"/>
          <w:lang w:val="uk-UA"/>
        </w:rPr>
      </w:pPr>
    </w:p>
    <w:p w:rsidR="00AF78CF" w:rsidRPr="00AF78CF" w:rsidRDefault="00AF78CF" w:rsidP="0075355C">
      <w:pPr>
        <w:rPr>
          <w:sz w:val="28"/>
          <w:szCs w:val="28"/>
          <w:lang w:val="uk-UA"/>
        </w:rPr>
      </w:pPr>
    </w:p>
    <w:p w:rsidR="00AF78CF" w:rsidRPr="00AF78CF" w:rsidRDefault="00AF78CF" w:rsidP="0075355C">
      <w:pPr>
        <w:rPr>
          <w:sz w:val="28"/>
          <w:szCs w:val="28"/>
          <w:lang w:val="uk-UA"/>
        </w:rPr>
      </w:pPr>
    </w:p>
    <w:p w:rsidR="00AF78CF" w:rsidRDefault="00AF78CF" w:rsidP="0075355C">
      <w:pPr>
        <w:rPr>
          <w:sz w:val="28"/>
          <w:szCs w:val="28"/>
          <w:lang w:val="uk-UA"/>
        </w:rPr>
      </w:pPr>
    </w:p>
    <w:p w:rsidR="00AF78CF" w:rsidRDefault="00AF78CF" w:rsidP="0075355C">
      <w:pPr>
        <w:tabs>
          <w:tab w:val="left" w:pos="1396"/>
        </w:tabs>
        <w:rPr>
          <w:sz w:val="28"/>
          <w:szCs w:val="28"/>
          <w:lang w:val="uk-UA"/>
        </w:rPr>
      </w:pPr>
      <w:r>
        <w:rPr>
          <w:sz w:val="28"/>
          <w:szCs w:val="28"/>
          <w:lang w:val="uk-UA"/>
        </w:rPr>
        <w:tab/>
      </w:r>
    </w:p>
    <w:p w:rsidR="006D658B" w:rsidRPr="00AF78CF" w:rsidRDefault="00AF78CF" w:rsidP="0075355C">
      <w:pPr>
        <w:tabs>
          <w:tab w:val="left" w:pos="1396"/>
        </w:tabs>
        <w:rPr>
          <w:sz w:val="28"/>
          <w:szCs w:val="28"/>
          <w:lang w:val="uk-UA"/>
        </w:rPr>
        <w:sectPr w:rsidR="006D658B" w:rsidRPr="00AF78CF" w:rsidSect="0088380E">
          <w:headerReference w:type="first" r:id="rId70"/>
          <w:pgSz w:w="11906" w:h="16838"/>
          <w:pgMar w:top="1080" w:right="851" w:bottom="180" w:left="1701" w:header="709" w:footer="709" w:gutter="0"/>
          <w:pgNumType w:start="1"/>
          <w:cols w:space="708"/>
          <w:titlePg/>
          <w:docGrid w:linePitch="360"/>
        </w:sectPr>
      </w:pPr>
      <w:r>
        <w:rPr>
          <w:sz w:val="28"/>
          <w:szCs w:val="28"/>
          <w:lang w:val="uk-UA"/>
        </w:rPr>
        <w:tab/>
      </w:r>
    </w:p>
    <w:p w:rsidR="006D658B" w:rsidRPr="006D658B" w:rsidRDefault="006D658B" w:rsidP="0075355C">
      <w:pPr>
        <w:pStyle w:val="Heading1"/>
        <w:spacing w:after="240"/>
        <w:rPr>
          <w:b w:val="0"/>
          <w:lang w:val="uk-UA"/>
        </w:rPr>
      </w:pPr>
      <w:bookmarkStart w:id="639" w:name="_Toc453247205"/>
      <w:bookmarkStart w:id="640" w:name="_Toc453446580"/>
      <w:r w:rsidRPr="006D658B">
        <w:rPr>
          <w:b w:val="0"/>
          <w:lang w:val="uk-UA"/>
        </w:rPr>
        <w:lastRenderedPageBreak/>
        <w:t>ДОДАТОК Б</w:t>
      </w:r>
      <w:bookmarkEnd w:id="639"/>
      <w:bookmarkEnd w:id="640"/>
    </w:p>
    <w:p w:rsidR="006D658B" w:rsidRPr="0088380E" w:rsidRDefault="006D658B" w:rsidP="0075355C">
      <w:pPr>
        <w:spacing w:line="360" w:lineRule="auto"/>
        <w:jc w:val="center"/>
        <w:rPr>
          <w:sz w:val="28"/>
          <w:szCs w:val="28"/>
          <w:lang w:val="uk-UA"/>
        </w:rPr>
      </w:pPr>
      <w:r w:rsidRPr="0088380E">
        <w:rPr>
          <w:color w:val="000000"/>
          <w:sz w:val="28"/>
          <w:szCs w:val="28"/>
        </w:rPr>
        <w:t>РОЗРОБКА СИСТЕМИ ДІАГНОСТИКИ ВАЖКОДОСТУПНИХ СЕРЕДОВИЩ</w:t>
      </w:r>
    </w:p>
    <w:p w:rsidR="006D658B" w:rsidRDefault="00AD6590" w:rsidP="0075355C">
      <w:pPr>
        <w:tabs>
          <w:tab w:val="left" w:pos="6735"/>
        </w:tabs>
        <w:spacing w:line="360" w:lineRule="auto"/>
        <w:jc w:val="left"/>
        <w:rPr>
          <w:sz w:val="28"/>
          <w:szCs w:val="28"/>
          <w:lang w:val="uk-UA"/>
        </w:rPr>
      </w:pPr>
      <w:r>
        <w:rPr>
          <w:sz w:val="28"/>
          <w:szCs w:val="28"/>
          <w:lang w:val="uk-UA"/>
        </w:rPr>
        <w:tab/>
      </w:r>
    </w:p>
    <w:p w:rsidR="006D658B" w:rsidRDefault="006D658B" w:rsidP="0075355C">
      <w:pPr>
        <w:spacing w:line="360" w:lineRule="auto"/>
        <w:jc w:val="center"/>
        <w:rPr>
          <w:sz w:val="28"/>
          <w:szCs w:val="28"/>
          <w:lang w:val="uk-UA"/>
        </w:rPr>
      </w:pPr>
    </w:p>
    <w:p w:rsidR="006D658B" w:rsidRDefault="006D658B" w:rsidP="0075355C">
      <w:pPr>
        <w:spacing w:line="360" w:lineRule="auto"/>
        <w:jc w:val="center"/>
        <w:rPr>
          <w:sz w:val="28"/>
          <w:szCs w:val="28"/>
          <w:lang w:val="uk-UA"/>
        </w:rPr>
      </w:pPr>
    </w:p>
    <w:p w:rsidR="006D658B" w:rsidRDefault="006D658B" w:rsidP="0075355C">
      <w:pPr>
        <w:spacing w:line="360" w:lineRule="auto"/>
        <w:jc w:val="center"/>
        <w:rPr>
          <w:sz w:val="28"/>
          <w:szCs w:val="28"/>
          <w:lang w:val="uk-UA"/>
        </w:rPr>
      </w:pPr>
    </w:p>
    <w:p w:rsidR="006D658B" w:rsidRDefault="006D658B" w:rsidP="0075355C">
      <w:pPr>
        <w:spacing w:line="360" w:lineRule="auto"/>
        <w:jc w:val="center"/>
        <w:rPr>
          <w:sz w:val="28"/>
          <w:szCs w:val="28"/>
          <w:lang w:val="uk-UA"/>
        </w:rPr>
      </w:pPr>
    </w:p>
    <w:p w:rsidR="006D658B" w:rsidRDefault="006D658B" w:rsidP="0075355C">
      <w:pPr>
        <w:spacing w:line="360" w:lineRule="auto"/>
        <w:jc w:val="center"/>
        <w:rPr>
          <w:sz w:val="28"/>
          <w:szCs w:val="28"/>
          <w:lang w:val="uk-UA"/>
        </w:rPr>
      </w:pPr>
    </w:p>
    <w:p w:rsidR="006D658B" w:rsidRDefault="006D658B" w:rsidP="0075355C">
      <w:pPr>
        <w:spacing w:line="360" w:lineRule="auto"/>
        <w:jc w:val="center"/>
        <w:rPr>
          <w:sz w:val="28"/>
          <w:szCs w:val="28"/>
          <w:lang w:val="uk-UA"/>
        </w:rPr>
      </w:pPr>
    </w:p>
    <w:p w:rsidR="006D658B" w:rsidRDefault="006D658B" w:rsidP="0075355C">
      <w:pPr>
        <w:spacing w:line="360" w:lineRule="auto"/>
        <w:jc w:val="center"/>
        <w:rPr>
          <w:sz w:val="28"/>
          <w:szCs w:val="28"/>
          <w:lang w:val="uk-UA"/>
        </w:rPr>
      </w:pPr>
    </w:p>
    <w:p w:rsidR="006D658B" w:rsidRDefault="006D658B" w:rsidP="0075355C">
      <w:pPr>
        <w:spacing w:line="360" w:lineRule="auto"/>
        <w:rPr>
          <w:sz w:val="28"/>
          <w:szCs w:val="28"/>
          <w:lang w:val="uk-UA"/>
        </w:rPr>
      </w:pPr>
    </w:p>
    <w:p w:rsidR="006D658B" w:rsidRDefault="006D658B" w:rsidP="0075355C">
      <w:pPr>
        <w:spacing w:line="360" w:lineRule="auto"/>
        <w:jc w:val="center"/>
        <w:rPr>
          <w:sz w:val="28"/>
          <w:szCs w:val="28"/>
          <w:lang w:val="uk-UA"/>
        </w:rPr>
      </w:pPr>
    </w:p>
    <w:p w:rsidR="006D658B" w:rsidRPr="006D658B" w:rsidRDefault="006D658B" w:rsidP="0075355C">
      <w:pPr>
        <w:pStyle w:val="Heading1"/>
        <w:spacing w:after="240"/>
        <w:ind w:left="1068"/>
        <w:jc w:val="left"/>
        <w:rPr>
          <w:szCs w:val="28"/>
          <w:lang w:val="uk-UA"/>
        </w:rPr>
      </w:pPr>
    </w:p>
    <w:p w:rsidR="006D658B" w:rsidRPr="00691E0F" w:rsidRDefault="006D658B" w:rsidP="0075355C">
      <w:pPr>
        <w:pStyle w:val="Heading1"/>
        <w:spacing w:after="240"/>
        <w:rPr>
          <w:szCs w:val="28"/>
          <w:lang w:val="uk-UA"/>
        </w:rPr>
      </w:pPr>
      <w:bookmarkStart w:id="641" w:name="_Toc453247206"/>
      <w:bookmarkStart w:id="642" w:name="_Toc453446581"/>
      <w:r w:rsidRPr="00691E0F">
        <w:rPr>
          <w:szCs w:val="28"/>
          <w:lang w:val="uk-UA"/>
        </w:rPr>
        <w:t>ЛІСТИНГ ПРОГРАМИ</w:t>
      </w:r>
      <w:bookmarkEnd w:id="641"/>
      <w:bookmarkEnd w:id="642"/>
    </w:p>
    <w:p w:rsidR="006D658B" w:rsidRPr="00691E0F" w:rsidRDefault="006D658B" w:rsidP="0075355C">
      <w:pPr>
        <w:spacing w:line="360" w:lineRule="auto"/>
        <w:jc w:val="center"/>
        <w:rPr>
          <w:sz w:val="28"/>
          <w:szCs w:val="28"/>
          <w:lang w:val="uk-UA"/>
        </w:rPr>
      </w:pPr>
      <w:r>
        <w:rPr>
          <w:sz w:val="28"/>
          <w:szCs w:val="28"/>
          <w:lang w:val="uk-UA"/>
        </w:rPr>
        <w:t xml:space="preserve">Аркушів </w:t>
      </w:r>
      <w:r w:rsidR="00E516DB" w:rsidRPr="00691E0F">
        <w:rPr>
          <w:sz w:val="28"/>
          <w:szCs w:val="28"/>
          <w:lang w:val="uk-UA"/>
        </w:rPr>
        <w:t>51</w:t>
      </w:r>
    </w:p>
    <w:p w:rsidR="006D658B" w:rsidRDefault="006D658B" w:rsidP="0075355C">
      <w:pPr>
        <w:spacing w:line="360" w:lineRule="auto"/>
        <w:jc w:val="center"/>
        <w:rPr>
          <w:sz w:val="28"/>
          <w:szCs w:val="28"/>
          <w:lang w:val="uk-UA"/>
        </w:rPr>
      </w:pPr>
    </w:p>
    <w:p w:rsidR="006D658B" w:rsidRDefault="006D658B" w:rsidP="0075355C">
      <w:pPr>
        <w:spacing w:line="360" w:lineRule="auto"/>
        <w:jc w:val="center"/>
        <w:rPr>
          <w:sz w:val="28"/>
          <w:szCs w:val="28"/>
          <w:lang w:val="uk-UA"/>
        </w:rPr>
      </w:pPr>
    </w:p>
    <w:p w:rsidR="006D658B" w:rsidRDefault="006D658B" w:rsidP="0075355C">
      <w:pPr>
        <w:spacing w:line="360" w:lineRule="auto"/>
        <w:jc w:val="center"/>
        <w:rPr>
          <w:sz w:val="28"/>
          <w:szCs w:val="28"/>
          <w:lang w:val="uk-UA"/>
        </w:rPr>
      </w:pPr>
    </w:p>
    <w:p w:rsidR="006D658B" w:rsidRDefault="006D658B" w:rsidP="0075355C">
      <w:pPr>
        <w:spacing w:line="360" w:lineRule="auto"/>
        <w:jc w:val="center"/>
        <w:rPr>
          <w:sz w:val="28"/>
          <w:szCs w:val="28"/>
          <w:lang w:val="uk-UA"/>
        </w:rPr>
      </w:pPr>
    </w:p>
    <w:p w:rsidR="006D658B" w:rsidRDefault="006D658B" w:rsidP="0075355C">
      <w:pPr>
        <w:spacing w:line="360" w:lineRule="auto"/>
        <w:jc w:val="center"/>
        <w:rPr>
          <w:sz w:val="28"/>
          <w:szCs w:val="28"/>
          <w:lang w:val="uk-UA"/>
        </w:rPr>
      </w:pPr>
    </w:p>
    <w:p w:rsidR="006D658B" w:rsidRDefault="006D658B" w:rsidP="0075355C">
      <w:pPr>
        <w:spacing w:line="360" w:lineRule="auto"/>
        <w:jc w:val="center"/>
        <w:rPr>
          <w:sz w:val="28"/>
          <w:szCs w:val="28"/>
          <w:lang w:val="uk-UA"/>
        </w:rPr>
      </w:pPr>
    </w:p>
    <w:p w:rsidR="006D658B" w:rsidRDefault="006D658B" w:rsidP="0075355C">
      <w:pPr>
        <w:spacing w:line="360" w:lineRule="auto"/>
        <w:jc w:val="center"/>
        <w:rPr>
          <w:sz w:val="28"/>
          <w:szCs w:val="28"/>
          <w:lang w:val="uk-UA"/>
        </w:rPr>
      </w:pPr>
    </w:p>
    <w:p w:rsidR="006D658B" w:rsidRDefault="006D658B" w:rsidP="0075355C">
      <w:pPr>
        <w:spacing w:line="360" w:lineRule="auto"/>
        <w:jc w:val="center"/>
        <w:rPr>
          <w:sz w:val="28"/>
          <w:szCs w:val="28"/>
          <w:lang w:val="uk-UA"/>
        </w:rPr>
      </w:pPr>
    </w:p>
    <w:p w:rsidR="006D658B" w:rsidRDefault="006D658B" w:rsidP="0075355C">
      <w:pPr>
        <w:spacing w:line="360" w:lineRule="auto"/>
        <w:jc w:val="center"/>
        <w:rPr>
          <w:sz w:val="28"/>
          <w:szCs w:val="28"/>
          <w:lang w:val="uk-UA"/>
        </w:rPr>
      </w:pPr>
    </w:p>
    <w:p w:rsidR="006D658B" w:rsidRDefault="006D658B" w:rsidP="0075355C">
      <w:pPr>
        <w:spacing w:line="360" w:lineRule="auto"/>
        <w:rPr>
          <w:sz w:val="28"/>
          <w:szCs w:val="28"/>
          <w:lang w:val="uk-UA"/>
        </w:rPr>
      </w:pPr>
    </w:p>
    <w:p w:rsidR="006D658B" w:rsidRDefault="006D658B" w:rsidP="0075355C">
      <w:pPr>
        <w:spacing w:line="360" w:lineRule="auto"/>
        <w:rPr>
          <w:sz w:val="28"/>
          <w:szCs w:val="28"/>
          <w:lang w:val="uk-UA"/>
        </w:rPr>
      </w:pPr>
    </w:p>
    <w:p w:rsidR="006D658B" w:rsidRDefault="006D658B" w:rsidP="0075355C">
      <w:pPr>
        <w:spacing w:line="360" w:lineRule="auto"/>
        <w:jc w:val="center"/>
        <w:rPr>
          <w:sz w:val="28"/>
          <w:szCs w:val="28"/>
          <w:lang w:val="uk-UA"/>
        </w:rPr>
      </w:pPr>
    </w:p>
    <w:p w:rsidR="006D658B" w:rsidRDefault="006D658B" w:rsidP="0075355C">
      <w:pPr>
        <w:spacing w:line="360" w:lineRule="auto"/>
        <w:jc w:val="center"/>
        <w:rPr>
          <w:sz w:val="28"/>
          <w:szCs w:val="28"/>
          <w:lang w:val="uk-UA"/>
        </w:rPr>
      </w:pPr>
      <w:r>
        <w:rPr>
          <w:sz w:val="28"/>
          <w:szCs w:val="28"/>
          <w:lang w:val="uk-UA"/>
        </w:rPr>
        <w:t>Київ – 2016</w:t>
      </w:r>
    </w:p>
    <w:p w:rsidR="00F554EC" w:rsidRPr="00691E0F" w:rsidRDefault="00F554EC" w:rsidP="0075355C">
      <w:pPr>
        <w:autoSpaceDE w:val="0"/>
        <w:autoSpaceDN w:val="0"/>
        <w:adjustRightInd w:val="0"/>
        <w:jc w:val="left"/>
        <w:rPr>
          <w:b/>
          <w:lang w:val="uk-UA"/>
        </w:rPr>
      </w:pPr>
      <w:r w:rsidRPr="00ED3BA4">
        <w:rPr>
          <w:b/>
          <w:lang w:val="en-US"/>
        </w:rPr>
        <w:lastRenderedPageBreak/>
        <w:t>MainActivity</w:t>
      </w:r>
      <w:r w:rsidRPr="00691E0F">
        <w:rPr>
          <w:b/>
          <w:lang w:val="uk-UA"/>
        </w:rPr>
        <w:t>.</w:t>
      </w:r>
      <w:r w:rsidRPr="00ED3BA4">
        <w:rPr>
          <w:b/>
          <w:lang w:val="en-US"/>
        </w:rPr>
        <w:t>java</w:t>
      </w:r>
    </w:p>
    <w:p w:rsidR="00F554EC" w:rsidRPr="00ED3BA4" w:rsidRDefault="00F554EC" w:rsidP="0075355C">
      <w:pPr>
        <w:autoSpaceDE w:val="0"/>
        <w:autoSpaceDN w:val="0"/>
        <w:adjustRightInd w:val="0"/>
        <w:jc w:val="left"/>
        <w:rPr>
          <w:lang w:val="en-US"/>
        </w:rPr>
      </w:pPr>
      <w:r w:rsidRPr="00ED3BA4">
        <w:rPr>
          <w:lang w:val="en-US"/>
        </w:rPr>
        <w:t>package com.trandi.opentld;</w:t>
      </w:r>
    </w:p>
    <w:p w:rsidR="00F554EC" w:rsidRPr="00ED3BA4" w:rsidRDefault="00F554EC" w:rsidP="0075355C">
      <w:pPr>
        <w:autoSpaceDE w:val="0"/>
        <w:autoSpaceDN w:val="0"/>
        <w:adjustRightInd w:val="0"/>
        <w:jc w:val="left"/>
        <w:rPr>
          <w:lang w:val="en-US"/>
        </w:rPr>
      </w:pPr>
      <w:r w:rsidRPr="00ED3BA4">
        <w:rPr>
          <w:lang w:val="en-US"/>
        </w:rPr>
        <w:t>import org.opencv.android.BaseLoaderCallback;</w:t>
      </w:r>
    </w:p>
    <w:p w:rsidR="00F554EC" w:rsidRPr="00ED3BA4" w:rsidRDefault="00F554EC" w:rsidP="0075355C">
      <w:pPr>
        <w:autoSpaceDE w:val="0"/>
        <w:autoSpaceDN w:val="0"/>
        <w:adjustRightInd w:val="0"/>
        <w:jc w:val="left"/>
        <w:rPr>
          <w:lang w:val="en-US"/>
        </w:rPr>
      </w:pPr>
      <w:r w:rsidRPr="00ED3BA4">
        <w:rPr>
          <w:lang w:val="en-US"/>
        </w:rPr>
        <w:t>import org.opencv.android.LoaderCallbackInterface;</w:t>
      </w:r>
    </w:p>
    <w:p w:rsidR="00F554EC" w:rsidRPr="00ED3BA4" w:rsidRDefault="00F554EC" w:rsidP="0075355C">
      <w:pPr>
        <w:autoSpaceDE w:val="0"/>
        <w:autoSpaceDN w:val="0"/>
        <w:adjustRightInd w:val="0"/>
        <w:jc w:val="left"/>
        <w:rPr>
          <w:lang w:val="en-US"/>
        </w:rPr>
      </w:pPr>
      <w:r w:rsidRPr="00ED3BA4">
        <w:rPr>
          <w:lang w:val="en-US"/>
        </w:rPr>
        <w:t>import org.opencv.android.OpenCVLoader;</w:t>
      </w:r>
    </w:p>
    <w:p w:rsidR="00F554EC" w:rsidRPr="00ED3BA4" w:rsidRDefault="00F554EC" w:rsidP="0075355C">
      <w:pPr>
        <w:autoSpaceDE w:val="0"/>
        <w:autoSpaceDN w:val="0"/>
        <w:adjustRightInd w:val="0"/>
        <w:jc w:val="left"/>
        <w:rPr>
          <w:lang w:val="en-US"/>
        </w:rPr>
      </w:pPr>
      <w:r w:rsidRPr="00ED3BA4">
        <w:rPr>
          <w:lang w:val="en-US"/>
        </w:rPr>
        <w:t>import android.app.Activity;</w:t>
      </w:r>
    </w:p>
    <w:p w:rsidR="00F554EC" w:rsidRPr="00ED3BA4" w:rsidRDefault="00F554EC" w:rsidP="0075355C">
      <w:pPr>
        <w:autoSpaceDE w:val="0"/>
        <w:autoSpaceDN w:val="0"/>
        <w:adjustRightInd w:val="0"/>
        <w:jc w:val="left"/>
        <w:rPr>
          <w:lang w:val="en-US"/>
        </w:rPr>
      </w:pPr>
      <w:r w:rsidRPr="00ED3BA4">
        <w:rPr>
          <w:lang w:val="en-US"/>
        </w:rPr>
        <w:t>import android.os.Bundle;</w:t>
      </w:r>
    </w:p>
    <w:p w:rsidR="00F554EC" w:rsidRPr="00ED3BA4" w:rsidRDefault="00F554EC" w:rsidP="0075355C">
      <w:pPr>
        <w:autoSpaceDE w:val="0"/>
        <w:autoSpaceDN w:val="0"/>
        <w:adjustRightInd w:val="0"/>
        <w:jc w:val="left"/>
        <w:rPr>
          <w:lang w:val="en-US"/>
        </w:rPr>
      </w:pPr>
      <w:r w:rsidRPr="00ED3BA4">
        <w:rPr>
          <w:lang w:val="en-US"/>
        </w:rPr>
        <w:t>import android.util.Log;</w:t>
      </w:r>
    </w:p>
    <w:p w:rsidR="00F554EC" w:rsidRPr="00ED3BA4" w:rsidRDefault="00F554EC" w:rsidP="0075355C">
      <w:pPr>
        <w:autoSpaceDE w:val="0"/>
        <w:autoSpaceDN w:val="0"/>
        <w:adjustRightInd w:val="0"/>
        <w:jc w:val="left"/>
        <w:rPr>
          <w:lang w:val="en-US"/>
        </w:rPr>
      </w:pPr>
      <w:r w:rsidRPr="00ED3BA4">
        <w:rPr>
          <w:lang w:val="en-US"/>
        </w:rPr>
        <w:t>import android.view.Menu;</w:t>
      </w:r>
    </w:p>
    <w:p w:rsidR="00F554EC" w:rsidRPr="00ED3BA4" w:rsidRDefault="00F554EC" w:rsidP="0075355C">
      <w:pPr>
        <w:autoSpaceDE w:val="0"/>
        <w:autoSpaceDN w:val="0"/>
        <w:adjustRightInd w:val="0"/>
        <w:jc w:val="left"/>
        <w:rPr>
          <w:lang w:val="en-US"/>
        </w:rPr>
      </w:pPr>
      <w:r w:rsidRPr="00ED3BA4">
        <w:rPr>
          <w:lang w:val="en-US"/>
        </w:rPr>
        <w:t>import android.view.SurfaceView;</w:t>
      </w:r>
    </w:p>
    <w:p w:rsidR="00F554EC" w:rsidRPr="00ED3BA4" w:rsidRDefault="00F554EC" w:rsidP="0075355C">
      <w:pPr>
        <w:autoSpaceDE w:val="0"/>
        <w:autoSpaceDN w:val="0"/>
        <w:adjustRightInd w:val="0"/>
        <w:jc w:val="left"/>
        <w:rPr>
          <w:lang w:val="en-US"/>
        </w:rPr>
      </w:pPr>
      <w:r w:rsidRPr="00ED3BA4">
        <w:rPr>
          <w:lang w:val="en-US"/>
        </w:rPr>
        <w:t>import android.view.Window;</w:t>
      </w:r>
    </w:p>
    <w:p w:rsidR="00F554EC" w:rsidRPr="00ED3BA4" w:rsidRDefault="00F554EC" w:rsidP="0075355C">
      <w:pPr>
        <w:autoSpaceDE w:val="0"/>
        <w:autoSpaceDN w:val="0"/>
        <w:adjustRightInd w:val="0"/>
        <w:jc w:val="left"/>
        <w:rPr>
          <w:lang w:val="en-US"/>
        </w:rPr>
      </w:pPr>
      <w:r w:rsidRPr="00ED3BA4">
        <w:rPr>
          <w:lang w:val="en-US"/>
        </w:rPr>
        <w:t>import com.trandi.opentld.tld.Util;</w:t>
      </w:r>
    </w:p>
    <w:p w:rsidR="00F554EC" w:rsidRPr="00ED3BA4" w:rsidRDefault="00F554EC" w:rsidP="0075355C">
      <w:pPr>
        <w:autoSpaceDE w:val="0"/>
        <w:autoSpaceDN w:val="0"/>
        <w:adjustRightInd w:val="0"/>
        <w:jc w:val="left"/>
        <w:rPr>
          <w:lang w:val="en-US"/>
        </w:rPr>
      </w:pPr>
    </w:p>
    <w:p w:rsidR="00F554EC" w:rsidRPr="00ED3BA4" w:rsidRDefault="00F554EC" w:rsidP="0075355C">
      <w:pPr>
        <w:autoSpaceDE w:val="0"/>
        <w:autoSpaceDN w:val="0"/>
        <w:adjustRightInd w:val="0"/>
        <w:jc w:val="left"/>
        <w:rPr>
          <w:lang w:val="en-US"/>
        </w:rPr>
      </w:pPr>
      <w:r w:rsidRPr="00ED3BA4">
        <w:rPr>
          <w:lang w:val="en-US"/>
        </w:rPr>
        <w:t>public class MainActivity extends Activity {</w:t>
      </w:r>
    </w:p>
    <w:p w:rsidR="00F554EC" w:rsidRPr="00ED3BA4" w:rsidRDefault="00F554EC" w:rsidP="0075355C">
      <w:pPr>
        <w:autoSpaceDE w:val="0"/>
        <w:autoSpaceDN w:val="0"/>
        <w:adjustRightInd w:val="0"/>
        <w:jc w:val="left"/>
        <w:rPr>
          <w:lang w:val="en-US"/>
        </w:rPr>
      </w:pPr>
      <w:r w:rsidRPr="00ED3BA4">
        <w:rPr>
          <w:lang w:val="en-US"/>
        </w:rPr>
        <w:tab/>
        <w:t>private TLDView _tldView;</w:t>
      </w:r>
    </w:p>
    <w:p w:rsidR="00F554EC" w:rsidRPr="00ED3BA4" w:rsidRDefault="00F554EC" w:rsidP="0075355C">
      <w:pPr>
        <w:autoSpaceDE w:val="0"/>
        <w:autoSpaceDN w:val="0"/>
        <w:adjustRightInd w:val="0"/>
        <w:jc w:val="left"/>
        <w:rPr>
          <w:lang w:val="en-US"/>
        </w:rPr>
      </w:pPr>
      <w:r w:rsidRPr="00ED3BA4">
        <w:rPr>
          <w:lang w:val="en-US"/>
        </w:rPr>
        <w:t xml:space="preserve">    </w:t>
      </w:r>
    </w:p>
    <w:p w:rsidR="00F554EC" w:rsidRPr="00ED3BA4" w:rsidRDefault="00F554EC" w:rsidP="0075355C">
      <w:pPr>
        <w:autoSpaceDE w:val="0"/>
        <w:autoSpaceDN w:val="0"/>
        <w:adjustRightInd w:val="0"/>
        <w:jc w:val="left"/>
        <w:rPr>
          <w:lang w:val="en-US"/>
        </w:rPr>
      </w:pPr>
      <w:r w:rsidRPr="00ED3BA4">
        <w:rPr>
          <w:lang w:val="en-US"/>
        </w:rPr>
        <w:t xml:space="preserve">    private BaseLoaderCallback _openCVCallBack = new BaseLoaderCallback(this) {</w:t>
      </w:r>
    </w:p>
    <w:p w:rsidR="00F554EC" w:rsidRPr="00ED3BA4" w:rsidRDefault="00F554EC" w:rsidP="0075355C">
      <w:pPr>
        <w:autoSpaceDE w:val="0"/>
        <w:autoSpaceDN w:val="0"/>
        <w:adjustRightInd w:val="0"/>
        <w:jc w:val="left"/>
        <w:rPr>
          <w:lang w:val="en-US"/>
        </w:rPr>
      </w:pPr>
      <w:r w:rsidRPr="00ED3BA4">
        <w:rPr>
          <w:lang w:val="en-US"/>
        </w:rPr>
        <w:t xml:space="preserve">    </w:t>
      </w:r>
      <w:r w:rsidRPr="00ED3BA4">
        <w:rPr>
          <w:lang w:val="en-US"/>
        </w:rPr>
        <w:tab/>
        <w:t>@Override</w:t>
      </w:r>
    </w:p>
    <w:p w:rsidR="00F554EC" w:rsidRPr="00ED3BA4" w:rsidRDefault="00F554EC" w:rsidP="0075355C">
      <w:pPr>
        <w:autoSpaceDE w:val="0"/>
        <w:autoSpaceDN w:val="0"/>
        <w:adjustRightInd w:val="0"/>
        <w:jc w:val="left"/>
        <w:rPr>
          <w:lang w:val="en-US"/>
        </w:rPr>
      </w:pPr>
      <w:r w:rsidRPr="00ED3BA4">
        <w:rPr>
          <w:lang w:val="en-US"/>
        </w:rPr>
        <w:t xml:space="preserve">    </w:t>
      </w:r>
      <w:r w:rsidRPr="00ED3BA4">
        <w:rPr>
          <w:lang w:val="en-US"/>
        </w:rPr>
        <w:tab/>
        <w:t>public void onManagerConnected(int status) {</w:t>
      </w:r>
    </w:p>
    <w:p w:rsidR="00F554EC" w:rsidRPr="00ED3BA4" w:rsidRDefault="00F554EC" w:rsidP="0075355C">
      <w:pPr>
        <w:autoSpaceDE w:val="0"/>
        <w:autoSpaceDN w:val="0"/>
        <w:adjustRightInd w:val="0"/>
        <w:jc w:val="left"/>
        <w:rPr>
          <w:lang w:val="en-US"/>
        </w:rPr>
      </w:pPr>
      <w:r w:rsidRPr="00ED3BA4">
        <w:rPr>
          <w:lang w:val="en-US"/>
        </w:rPr>
        <w:t xml:space="preserve">    </w:t>
      </w:r>
      <w:r w:rsidRPr="00ED3BA4">
        <w:rPr>
          <w:lang w:val="en-US"/>
        </w:rPr>
        <w:tab/>
      </w:r>
      <w:r w:rsidRPr="00ED3BA4">
        <w:rPr>
          <w:lang w:val="en-US"/>
        </w:rPr>
        <w:tab/>
        <w:t>switch (status) {</w:t>
      </w:r>
    </w:p>
    <w:p w:rsidR="00F554EC" w:rsidRPr="00ED3BA4" w:rsidRDefault="00F554EC" w:rsidP="0075355C">
      <w:pPr>
        <w:autoSpaceDE w:val="0"/>
        <w:autoSpaceDN w:val="0"/>
        <w:adjustRightInd w:val="0"/>
        <w:jc w:val="left"/>
        <w:rPr>
          <w:lang w:val="en-US"/>
        </w:rPr>
      </w:pPr>
      <w:r w:rsidRPr="00ED3BA4">
        <w:rPr>
          <w:lang w:val="en-US"/>
        </w:rPr>
        <w:tab/>
      </w:r>
      <w:r w:rsidRPr="00ED3BA4">
        <w:rPr>
          <w:lang w:val="en-US"/>
        </w:rPr>
        <w:tab/>
      </w:r>
      <w:r w:rsidRPr="00ED3BA4">
        <w:rPr>
          <w:lang w:val="en-US"/>
        </w:rPr>
        <w:tab/>
      </w:r>
      <w:r w:rsidRPr="00ED3BA4">
        <w:rPr>
          <w:lang w:val="en-US"/>
        </w:rPr>
        <w:tab/>
        <w:t>case LoaderCallbackInterface.SUCCESS:</w:t>
      </w:r>
    </w:p>
    <w:p w:rsidR="00F554EC" w:rsidRPr="00ED3BA4" w:rsidRDefault="00F554EC" w:rsidP="0075355C">
      <w:pPr>
        <w:autoSpaceDE w:val="0"/>
        <w:autoSpaceDN w:val="0"/>
        <w:adjustRightInd w:val="0"/>
        <w:jc w:val="left"/>
        <w:rPr>
          <w:lang w:val="en-US"/>
        </w:rPr>
      </w:pPr>
      <w:r w:rsidRPr="00ED3BA4">
        <w:rPr>
          <w:lang w:val="en-US"/>
        </w:rPr>
        <w:tab/>
      </w:r>
      <w:r w:rsidRPr="00ED3BA4">
        <w:rPr>
          <w:lang w:val="en-US"/>
        </w:rPr>
        <w:tab/>
      </w:r>
      <w:r w:rsidRPr="00ED3BA4">
        <w:rPr>
          <w:lang w:val="en-US"/>
        </w:rPr>
        <w:tab/>
      </w:r>
      <w:r w:rsidRPr="00ED3BA4">
        <w:rPr>
          <w:lang w:val="en-US"/>
        </w:rPr>
        <w:tab/>
        <w:t>{</w:t>
      </w:r>
    </w:p>
    <w:p w:rsidR="00F554EC" w:rsidRPr="00ED3BA4" w:rsidRDefault="00F554EC" w:rsidP="0075355C">
      <w:pPr>
        <w:autoSpaceDE w:val="0"/>
        <w:autoSpaceDN w:val="0"/>
        <w:adjustRightInd w:val="0"/>
        <w:jc w:val="left"/>
        <w:rPr>
          <w:lang w:val="en-US"/>
        </w:rPr>
      </w:pPr>
      <w:r w:rsidRPr="00ED3BA4">
        <w:rPr>
          <w:lang w:val="en-US"/>
        </w:rPr>
        <w:tab/>
      </w:r>
      <w:r w:rsidRPr="00ED3BA4">
        <w:rPr>
          <w:lang w:val="en-US"/>
        </w:rPr>
        <w:tab/>
      </w:r>
      <w:r w:rsidRPr="00ED3BA4">
        <w:rPr>
          <w:lang w:val="en-US"/>
        </w:rPr>
        <w:tab/>
      </w:r>
      <w:r w:rsidRPr="00ED3BA4">
        <w:rPr>
          <w:lang w:val="en-US"/>
        </w:rPr>
        <w:tab/>
      </w:r>
      <w:r w:rsidRPr="00ED3BA4">
        <w:rPr>
          <w:lang w:val="en-US"/>
        </w:rPr>
        <w:tab/>
        <w:t>Log.i(Util.TAG, "OpenCV loaded successfully");</w:t>
      </w:r>
    </w:p>
    <w:p w:rsidR="00F554EC" w:rsidRPr="00ED3BA4" w:rsidRDefault="00F554EC" w:rsidP="0075355C">
      <w:pPr>
        <w:autoSpaceDE w:val="0"/>
        <w:autoSpaceDN w:val="0"/>
        <w:adjustRightInd w:val="0"/>
        <w:jc w:val="left"/>
        <w:rPr>
          <w:lang w:val="en-US"/>
        </w:rPr>
      </w:pPr>
      <w:r w:rsidRPr="00ED3BA4">
        <w:rPr>
          <w:lang w:val="en-US"/>
        </w:rPr>
        <w:tab/>
      </w:r>
      <w:r w:rsidRPr="00ED3BA4">
        <w:rPr>
          <w:lang w:val="en-US"/>
        </w:rPr>
        <w:tab/>
      </w:r>
      <w:r w:rsidRPr="00ED3BA4">
        <w:rPr>
          <w:lang w:val="en-US"/>
        </w:rPr>
        <w:tab/>
      </w:r>
      <w:r w:rsidRPr="00ED3BA4">
        <w:rPr>
          <w:lang w:val="en-US"/>
        </w:rPr>
        <w:tab/>
      </w:r>
      <w:r w:rsidRPr="00ED3BA4">
        <w:rPr>
          <w:lang w:val="en-US"/>
        </w:rPr>
        <w:tab/>
      </w:r>
    </w:p>
    <w:p w:rsidR="00F554EC" w:rsidRPr="00ED3BA4" w:rsidRDefault="00F554EC" w:rsidP="0075355C">
      <w:pPr>
        <w:autoSpaceDE w:val="0"/>
        <w:autoSpaceDN w:val="0"/>
        <w:adjustRightInd w:val="0"/>
        <w:jc w:val="left"/>
        <w:rPr>
          <w:lang w:val="en-US"/>
        </w:rPr>
      </w:pPr>
      <w:r w:rsidRPr="00ED3BA4">
        <w:rPr>
          <w:lang w:val="en-US"/>
        </w:rPr>
        <w:tab/>
      </w:r>
      <w:r w:rsidRPr="00ED3BA4">
        <w:rPr>
          <w:lang w:val="en-US"/>
        </w:rPr>
        <w:tab/>
      </w:r>
      <w:r w:rsidRPr="00ED3BA4">
        <w:rPr>
          <w:lang w:val="en-US"/>
        </w:rPr>
        <w:tab/>
        <w:t xml:space="preserve">        setContentView(R.layout.activity_main);</w:t>
      </w:r>
    </w:p>
    <w:p w:rsidR="00F554EC" w:rsidRPr="00ED3BA4" w:rsidRDefault="00F554EC" w:rsidP="0075355C">
      <w:pPr>
        <w:autoSpaceDE w:val="0"/>
        <w:autoSpaceDN w:val="0"/>
        <w:adjustRightInd w:val="0"/>
        <w:jc w:val="left"/>
        <w:rPr>
          <w:lang w:val="en-US"/>
        </w:rPr>
      </w:pPr>
      <w:r w:rsidRPr="00ED3BA4">
        <w:rPr>
          <w:lang w:val="en-US"/>
        </w:rPr>
        <w:tab/>
      </w:r>
      <w:r w:rsidRPr="00ED3BA4">
        <w:rPr>
          <w:lang w:val="en-US"/>
        </w:rPr>
        <w:tab/>
      </w:r>
      <w:r w:rsidRPr="00ED3BA4">
        <w:rPr>
          <w:lang w:val="en-US"/>
        </w:rPr>
        <w:tab/>
        <w:t xml:space="preserve">        </w:t>
      </w:r>
    </w:p>
    <w:p w:rsidR="00F554EC" w:rsidRPr="00ED3BA4" w:rsidRDefault="00F554EC" w:rsidP="0075355C">
      <w:pPr>
        <w:autoSpaceDE w:val="0"/>
        <w:autoSpaceDN w:val="0"/>
        <w:adjustRightInd w:val="0"/>
        <w:jc w:val="left"/>
        <w:rPr>
          <w:lang w:val="en-US"/>
        </w:rPr>
      </w:pPr>
      <w:r w:rsidRPr="00ED3BA4">
        <w:rPr>
          <w:lang w:val="en-US"/>
        </w:rPr>
        <w:tab/>
      </w:r>
      <w:r w:rsidRPr="00ED3BA4">
        <w:rPr>
          <w:lang w:val="en-US"/>
        </w:rPr>
        <w:tab/>
      </w:r>
      <w:r w:rsidRPr="00ED3BA4">
        <w:rPr>
          <w:lang w:val="en-US"/>
        </w:rPr>
        <w:tab/>
      </w:r>
      <w:r w:rsidRPr="00ED3BA4">
        <w:rPr>
          <w:lang w:val="en-US"/>
        </w:rPr>
        <w:tab/>
      </w:r>
      <w:r w:rsidRPr="00ED3BA4">
        <w:rPr>
          <w:lang w:val="en-US"/>
        </w:rPr>
        <w:tab/>
        <w:t>_tldView = (TLDView) findViewById(R.id.tld_view);</w:t>
      </w:r>
    </w:p>
    <w:p w:rsidR="00F554EC" w:rsidRPr="00ED3BA4" w:rsidRDefault="00F554EC" w:rsidP="0075355C">
      <w:pPr>
        <w:autoSpaceDE w:val="0"/>
        <w:autoSpaceDN w:val="0"/>
        <w:adjustRightInd w:val="0"/>
        <w:jc w:val="left"/>
        <w:rPr>
          <w:lang w:val="en-US"/>
        </w:rPr>
      </w:pPr>
      <w:r w:rsidRPr="00ED3BA4">
        <w:rPr>
          <w:lang w:val="en-US"/>
        </w:rPr>
        <w:tab/>
      </w:r>
      <w:r w:rsidRPr="00ED3BA4">
        <w:rPr>
          <w:lang w:val="en-US"/>
        </w:rPr>
        <w:tab/>
      </w:r>
      <w:r w:rsidRPr="00ED3BA4">
        <w:rPr>
          <w:lang w:val="en-US"/>
        </w:rPr>
        <w:tab/>
      </w:r>
      <w:r w:rsidRPr="00ED3BA4">
        <w:rPr>
          <w:lang w:val="en-US"/>
        </w:rPr>
        <w:tab/>
      </w:r>
      <w:r w:rsidRPr="00ED3BA4">
        <w:rPr>
          <w:lang w:val="en-US"/>
        </w:rPr>
        <w:tab/>
        <w:t>_tldView.setVisibility(SurfaceView.VISIBLE);</w:t>
      </w:r>
    </w:p>
    <w:p w:rsidR="00F554EC" w:rsidRPr="00ED3BA4" w:rsidRDefault="00F554EC" w:rsidP="0075355C">
      <w:pPr>
        <w:autoSpaceDE w:val="0"/>
        <w:autoSpaceDN w:val="0"/>
        <w:adjustRightInd w:val="0"/>
        <w:jc w:val="left"/>
        <w:rPr>
          <w:lang w:val="en-US"/>
        </w:rPr>
      </w:pPr>
      <w:r w:rsidRPr="00ED3BA4">
        <w:rPr>
          <w:lang w:val="en-US"/>
        </w:rPr>
        <w:tab/>
      </w:r>
      <w:r w:rsidRPr="00ED3BA4">
        <w:rPr>
          <w:lang w:val="en-US"/>
        </w:rPr>
        <w:tab/>
      </w:r>
      <w:r w:rsidRPr="00ED3BA4">
        <w:rPr>
          <w:lang w:val="en-US"/>
        </w:rPr>
        <w:tab/>
      </w:r>
      <w:r w:rsidRPr="00ED3BA4">
        <w:rPr>
          <w:lang w:val="en-US"/>
        </w:rPr>
        <w:tab/>
      </w:r>
      <w:r w:rsidRPr="00ED3BA4">
        <w:rPr>
          <w:lang w:val="en-US"/>
        </w:rPr>
        <w:tab/>
        <w:t>_tldView.enableView();</w:t>
      </w:r>
    </w:p>
    <w:p w:rsidR="00F554EC" w:rsidRPr="00ED3BA4" w:rsidRDefault="00F554EC" w:rsidP="0075355C">
      <w:pPr>
        <w:autoSpaceDE w:val="0"/>
        <w:autoSpaceDN w:val="0"/>
        <w:adjustRightInd w:val="0"/>
        <w:jc w:val="left"/>
        <w:rPr>
          <w:lang w:val="en-US"/>
        </w:rPr>
      </w:pPr>
      <w:r w:rsidRPr="00ED3BA4">
        <w:rPr>
          <w:lang w:val="en-US"/>
        </w:rPr>
        <w:tab/>
      </w:r>
      <w:r w:rsidRPr="00ED3BA4">
        <w:rPr>
          <w:lang w:val="en-US"/>
        </w:rPr>
        <w:tab/>
      </w:r>
      <w:r w:rsidRPr="00ED3BA4">
        <w:rPr>
          <w:lang w:val="en-US"/>
        </w:rPr>
        <w:tab/>
      </w:r>
      <w:r w:rsidRPr="00ED3BA4">
        <w:rPr>
          <w:lang w:val="en-US"/>
        </w:rPr>
        <w:tab/>
        <w:t>} break;</w:t>
      </w:r>
    </w:p>
    <w:p w:rsidR="00F554EC" w:rsidRPr="00ED3BA4" w:rsidRDefault="00F554EC" w:rsidP="0075355C">
      <w:pPr>
        <w:autoSpaceDE w:val="0"/>
        <w:autoSpaceDN w:val="0"/>
        <w:adjustRightInd w:val="0"/>
        <w:jc w:val="left"/>
        <w:rPr>
          <w:lang w:val="en-US"/>
        </w:rPr>
      </w:pPr>
      <w:r w:rsidRPr="00ED3BA4">
        <w:rPr>
          <w:lang w:val="en-US"/>
        </w:rPr>
        <w:tab/>
      </w:r>
      <w:r w:rsidRPr="00ED3BA4">
        <w:rPr>
          <w:lang w:val="en-US"/>
        </w:rPr>
        <w:tab/>
      </w:r>
      <w:r w:rsidRPr="00ED3BA4">
        <w:rPr>
          <w:lang w:val="en-US"/>
        </w:rPr>
        <w:tab/>
      </w:r>
      <w:r w:rsidRPr="00ED3BA4">
        <w:rPr>
          <w:lang w:val="en-US"/>
        </w:rPr>
        <w:tab/>
        <w:t>default:</w:t>
      </w:r>
    </w:p>
    <w:p w:rsidR="00F554EC" w:rsidRPr="00ED3BA4" w:rsidRDefault="00F554EC" w:rsidP="0075355C">
      <w:pPr>
        <w:autoSpaceDE w:val="0"/>
        <w:autoSpaceDN w:val="0"/>
        <w:adjustRightInd w:val="0"/>
        <w:jc w:val="left"/>
        <w:rPr>
          <w:lang w:val="en-US"/>
        </w:rPr>
      </w:pPr>
      <w:r w:rsidRPr="00ED3BA4">
        <w:rPr>
          <w:lang w:val="en-US"/>
        </w:rPr>
        <w:tab/>
      </w:r>
      <w:r w:rsidRPr="00ED3BA4">
        <w:rPr>
          <w:lang w:val="en-US"/>
        </w:rPr>
        <w:tab/>
      </w:r>
      <w:r w:rsidRPr="00ED3BA4">
        <w:rPr>
          <w:lang w:val="en-US"/>
        </w:rPr>
        <w:tab/>
      </w:r>
      <w:r w:rsidRPr="00ED3BA4">
        <w:rPr>
          <w:lang w:val="en-US"/>
        </w:rPr>
        <w:tab/>
        <w:t>{</w:t>
      </w:r>
    </w:p>
    <w:p w:rsidR="00F554EC" w:rsidRPr="00ED3BA4" w:rsidRDefault="00F554EC" w:rsidP="0075355C">
      <w:pPr>
        <w:autoSpaceDE w:val="0"/>
        <w:autoSpaceDN w:val="0"/>
        <w:adjustRightInd w:val="0"/>
        <w:jc w:val="left"/>
        <w:rPr>
          <w:lang w:val="en-US"/>
        </w:rPr>
      </w:pPr>
      <w:r w:rsidRPr="00ED3BA4">
        <w:rPr>
          <w:lang w:val="en-US"/>
        </w:rPr>
        <w:tab/>
      </w:r>
      <w:r w:rsidRPr="00ED3BA4">
        <w:rPr>
          <w:lang w:val="en-US"/>
        </w:rPr>
        <w:tab/>
      </w:r>
      <w:r w:rsidRPr="00ED3BA4">
        <w:rPr>
          <w:lang w:val="en-US"/>
        </w:rPr>
        <w:tab/>
      </w:r>
      <w:r w:rsidRPr="00ED3BA4">
        <w:rPr>
          <w:lang w:val="en-US"/>
        </w:rPr>
        <w:tab/>
      </w:r>
      <w:r w:rsidRPr="00ED3BA4">
        <w:rPr>
          <w:lang w:val="en-US"/>
        </w:rPr>
        <w:tab/>
        <w:t>Log.e(Util.TAG, "OpenCV can NOT be loaded");</w:t>
      </w:r>
    </w:p>
    <w:p w:rsidR="00F554EC" w:rsidRPr="00ED3BA4" w:rsidRDefault="00F554EC" w:rsidP="0075355C">
      <w:pPr>
        <w:autoSpaceDE w:val="0"/>
        <w:autoSpaceDN w:val="0"/>
        <w:adjustRightInd w:val="0"/>
        <w:jc w:val="left"/>
        <w:rPr>
          <w:lang w:val="en-US"/>
        </w:rPr>
      </w:pPr>
      <w:r w:rsidRPr="00ED3BA4">
        <w:rPr>
          <w:lang w:val="en-US"/>
        </w:rPr>
        <w:tab/>
      </w:r>
      <w:r w:rsidRPr="00ED3BA4">
        <w:rPr>
          <w:lang w:val="en-US"/>
        </w:rPr>
        <w:tab/>
      </w:r>
      <w:r w:rsidRPr="00ED3BA4">
        <w:rPr>
          <w:lang w:val="en-US"/>
        </w:rPr>
        <w:tab/>
      </w:r>
      <w:r w:rsidRPr="00ED3BA4">
        <w:rPr>
          <w:lang w:val="en-US"/>
        </w:rPr>
        <w:tab/>
      </w:r>
      <w:r w:rsidRPr="00ED3BA4">
        <w:rPr>
          <w:lang w:val="en-US"/>
        </w:rPr>
        <w:tab/>
        <w:t>super.onManagerConnected(status);</w:t>
      </w:r>
    </w:p>
    <w:p w:rsidR="00F554EC" w:rsidRPr="00ED3BA4" w:rsidRDefault="00F554EC" w:rsidP="0075355C">
      <w:pPr>
        <w:autoSpaceDE w:val="0"/>
        <w:autoSpaceDN w:val="0"/>
        <w:adjustRightInd w:val="0"/>
        <w:jc w:val="left"/>
        <w:rPr>
          <w:lang w:val="en-US"/>
        </w:rPr>
      </w:pPr>
      <w:r w:rsidRPr="00ED3BA4">
        <w:rPr>
          <w:lang w:val="en-US"/>
        </w:rPr>
        <w:tab/>
      </w:r>
      <w:r w:rsidRPr="00ED3BA4">
        <w:rPr>
          <w:lang w:val="en-US"/>
        </w:rPr>
        <w:tab/>
      </w:r>
      <w:r w:rsidRPr="00ED3BA4">
        <w:rPr>
          <w:lang w:val="en-US"/>
        </w:rPr>
        <w:tab/>
      </w:r>
      <w:r w:rsidRPr="00ED3BA4">
        <w:rPr>
          <w:lang w:val="en-US"/>
        </w:rPr>
        <w:tab/>
        <w:t>} break;</w:t>
      </w:r>
    </w:p>
    <w:p w:rsidR="00F554EC" w:rsidRPr="00ED3BA4" w:rsidRDefault="00F554EC" w:rsidP="0075355C">
      <w:pPr>
        <w:autoSpaceDE w:val="0"/>
        <w:autoSpaceDN w:val="0"/>
        <w:adjustRightInd w:val="0"/>
        <w:jc w:val="left"/>
        <w:rPr>
          <w:lang w:val="en-US"/>
        </w:rPr>
      </w:pPr>
      <w:r w:rsidRPr="00ED3BA4">
        <w:rPr>
          <w:lang w:val="en-US"/>
        </w:rPr>
        <w:tab/>
      </w:r>
      <w:r w:rsidRPr="00ED3BA4">
        <w:rPr>
          <w:lang w:val="en-US"/>
        </w:rPr>
        <w:tab/>
      </w:r>
      <w:r w:rsidRPr="00ED3BA4">
        <w:rPr>
          <w:lang w:val="en-US"/>
        </w:rPr>
        <w:tab/>
        <w:t>}</w:t>
      </w:r>
    </w:p>
    <w:p w:rsidR="00F554EC" w:rsidRPr="00ED3BA4" w:rsidRDefault="00F554EC" w:rsidP="0075355C">
      <w:pPr>
        <w:autoSpaceDE w:val="0"/>
        <w:autoSpaceDN w:val="0"/>
        <w:adjustRightInd w:val="0"/>
        <w:jc w:val="left"/>
        <w:rPr>
          <w:lang w:val="en-US"/>
        </w:rPr>
      </w:pPr>
      <w:r w:rsidRPr="00ED3BA4">
        <w:rPr>
          <w:lang w:val="en-US"/>
        </w:rPr>
        <w:t xml:space="preserve">    </w:t>
      </w:r>
      <w:r w:rsidRPr="00ED3BA4">
        <w:rPr>
          <w:lang w:val="en-US"/>
        </w:rPr>
        <w:tab/>
        <w:t>}</w:t>
      </w:r>
    </w:p>
    <w:p w:rsidR="00F554EC" w:rsidRPr="00ED3BA4" w:rsidRDefault="00F554EC" w:rsidP="0075355C">
      <w:pPr>
        <w:autoSpaceDE w:val="0"/>
        <w:autoSpaceDN w:val="0"/>
        <w:adjustRightInd w:val="0"/>
        <w:jc w:val="left"/>
        <w:rPr>
          <w:lang w:val="en-US"/>
        </w:rPr>
      </w:pPr>
      <w:r w:rsidRPr="00ED3BA4">
        <w:rPr>
          <w:lang w:val="en-US"/>
        </w:rPr>
        <w:t xml:space="preserve">    };</w:t>
      </w:r>
      <w:r w:rsidRPr="00ED3BA4">
        <w:rPr>
          <w:lang w:val="en-US"/>
        </w:rPr>
        <w:tab/>
      </w:r>
    </w:p>
    <w:p w:rsidR="00F554EC" w:rsidRPr="00ED3BA4" w:rsidRDefault="00F554EC" w:rsidP="0075355C">
      <w:pPr>
        <w:autoSpaceDE w:val="0"/>
        <w:autoSpaceDN w:val="0"/>
        <w:adjustRightInd w:val="0"/>
        <w:jc w:val="left"/>
        <w:rPr>
          <w:lang w:val="en-US"/>
        </w:rPr>
      </w:pPr>
      <w:r w:rsidRPr="00ED3BA4">
        <w:rPr>
          <w:lang w:val="en-US"/>
        </w:rPr>
        <w:t xml:space="preserve">    </w:t>
      </w:r>
    </w:p>
    <w:p w:rsidR="00F554EC" w:rsidRPr="00ED3BA4" w:rsidRDefault="00F554EC" w:rsidP="0075355C">
      <w:pPr>
        <w:autoSpaceDE w:val="0"/>
        <w:autoSpaceDN w:val="0"/>
        <w:adjustRightInd w:val="0"/>
        <w:jc w:val="left"/>
        <w:rPr>
          <w:lang w:val="en-US"/>
        </w:rPr>
      </w:pPr>
      <w:r w:rsidRPr="00ED3BA4">
        <w:rPr>
          <w:lang w:val="en-US"/>
        </w:rPr>
        <w:t xml:space="preserve">    /** Called when the activity is first created. */</w:t>
      </w:r>
    </w:p>
    <w:p w:rsidR="00F554EC" w:rsidRPr="00ED3BA4" w:rsidRDefault="00F554EC" w:rsidP="0075355C">
      <w:pPr>
        <w:autoSpaceDE w:val="0"/>
        <w:autoSpaceDN w:val="0"/>
        <w:adjustRightInd w:val="0"/>
        <w:jc w:val="left"/>
        <w:rPr>
          <w:lang w:val="en-US"/>
        </w:rPr>
      </w:pPr>
      <w:r w:rsidRPr="00ED3BA4">
        <w:rPr>
          <w:lang w:val="en-US"/>
        </w:rPr>
        <w:t xml:space="preserve">    @Override</w:t>
      </w:r>
    </w:p>
    <w:p w:rsidR="00F554EC" w:rsidRPr="00ED3BA4" w:rsidRDefault="00F554EC" w:rsidP="0075355C">
      <w:pPr>
        <w:autoSpaceDE w:val="0"/>
        <w:autoSpaceDN w:val="0"/>
        <w:adjustRightInd w:val="0"/>
        <w:jc w:val="left"/>
        <w:rPr>
          <w:lang w:val="en-US"/>
        </w:rPr>
      </w:pPr>
      <w:r w:rsidRPr="00ED3BA4">
        <w:rPr>
          <w:lang w:val="en-US"/>
        </w:rPr>
        <w:t xml:space="preserve">    public void onCreate(Bundle savedInstanceState) {</w:t>
      </w:r>
    </w:p>
    <w:p w:rsidR="00F554EC" w:rsidRPr="00ED3BA4" w:rsidRDefault="00F554EC" w:rsidP="0075355C">
      <w:pPr>
        <w:autoSpaceDE w:val="0"/>
        <w:autoSpaceDN w:val="0"/>
        <w:adjustRightInd w:val="0"/>
        <w:jc w:val="left"/>
        <w:rPr>
          <w:lang w:val="en-US"/>
        </w:rPr>
      </w:pPr>
      <w:r w:rsidRPr="00ED3BA4">
        <w:rPr>
          <w:lang w:val="en-US"/>
        </w:rPr>
        <w:t xml:space="preserve">        super.onCreate(savedInstanceState);</w:t>
      </w:r>
    </w:p>
    <w:p w:rsidR="00F554EC" w:rsidRPr="00ED3BA4" w:rsidRDefault="00F554EC" w:rsidP="0075355C">
      <w:pPr>
        <w:autoSpaceDE w:val="0"/>
        <w:autoSpaceDN w:val="0"/>
        <w:adjustRightInd w:val="0"/>
        <w:jc w:val="left"/>
        <w:rPr>
          <w:lang w:val="en-US"/>
        </w:rPr>
      </w:pPr>
      <w:r w:rsidRPr="00ED3BA4">
        <w:rPr>
          <w:lang w:val="en-US"/>
        </w:rPr>
        <w:t xml:space="preserve">        requestWindowFeature(Window.FEATURE_NO_TITLE);</w:t>
      </w:r>
    </w:p>
    <w:p w:rsidR="00F554EC" w:rsidRPr="00ED3BA4" w:rsidRDefault="00F554EC" w:rsidP="0075355C">
      <w:pPr>
        <w:autoSpaceDE w:val="0"/>
        <w:autoSpaceDN w:val="0"/>
        <w:adjustRightInd w:val="0"/>
        <w:jc w:val="left"/>
        <w:rPr>
          <w:lang w:val="en-US"/>
        </w:rPr>
      </w:pPr>
    </w:p>
    <w:p w:rsidR="007C59DD" w:rsidRPr="00ED3BA4" w:rsidRDefault="007C59DD" w:rsidP="0075355C">
      <w:pPr>
        <w:rPr>
          <w:lang w:val="uk-UA"/>
        </w:rPr>
      </w:pPr>
    </w:p>
    <w:p w:rsidR="007C59DD" w:rsidRPr="00ED3BA4" w:rsidRDefault="007C59DD" w:rsidP="0075355C">
      <w:pPr>
        <w:rPr>
          <w:lang w:val="uk-UA"/>
        </w:rPr>
      </w:pPr>
    </w:p>
    <w:p w:rsidR="007C59DD" w:rsidRPr="00ED3BA4" w:rsidRDefault="007C59DD" w:rsidP="0075355C">
      <w:pPr>
        <w:rPr>
          <w:lang w:val="uk-UA"/>
        </w:rPr>
      </w:pPr>
    </w:p>
    <w:p w:rsidR="007C59DD" w:rsidRPr="00ED3BA4" w:rsidRDefault="007C59DD" w:rsidP="0075355C">
      <w:pPr>
        <w:rPr>
          <w:lang w:val="uk-UA"/>
        </w:rPr>
      </w:pPr>
    </w:p>
    <w:p w:rsidR="007C59DD" w:rsidRPr="00ED3BA4" w:rsidRDefault="007C59DD" w:rsidP="0075355C">
      <w:pPr>
        <w:rPr>
          <w:lang w:val="uk-UA"/>
        </w:rPr>
        <w:sectPr w:rsidR="007C59DD" w:rsidRPr="00ED3BA4" w:rsidSect="0088380E">
          <w:headerReference w:type="default" r:id="rId71"/>
          <w:headerReference w:type="first" r:id="rId72"/>
          <w:pgSz w:w="11906" w:h="16838"/>
          <w:pgMar w:top="1080" w:right="851" w:bottom="180" w:left="1701" w:header="709" w:footer="709" w:gutter="0"/>
          <w:pgNumType w:start="1"/>
          <w:cols w:space="708"/>
          <w:titlePg/>
          <w:docGrid w:linePitch="360"/>
        </w:sectPr>
      </w:pPr>
    </w:p>
    <w:p w:rsidR="00F554EC" w:rsidRPr="00ED3BA4" w:rsidRDefault="00F554EC" w:rsidP="0075355C">
      <w:pPr>
        <w:autoSpaceDE w:val="0"/>
        <w:autoSpaceDN w:val="0"/>
        <w:adjustRightInd w:val="0"/>
        <w:jc w:val="left"/>
        <w:rPr>
          <w:lang w:val="en-US"/>
        </w:rPr>
      </w:pPr>
    </w:p>
    <w:p w:rsidR="00F554EC" w:rsidRPr="00ED3BA4" w:rsidRDefault="00F554EC" w:rsidP="0075355C">
      <w:pPr>
        <w:autoSpaceDE w:val="0"/>
        <w:autoSpaceDN w:val="0"/>
        <w:adjustRightInd w:val="0"/>
        <w:jc w:val="left"/>
        <w:rPr>
          <w:lang w:val="en-US"/>
        </w:rPr>
      </w:pPr>
      <w:r w:rsidRPr="00ED3BA4">
        <w:rPr>
          <w:lang w:val="en-US"/>
        </w:rPr>
        <w:t xml:space="preserve">    </w:t>
      </w:r>
    </w:p>
    <w:p w:rsidR="00F554EC" w:rsidRPr="00ED3BA4" w:rsidRDefault="00F554EC" w:rsidP="0075355C">
      <w:pPr>
        <w:autoSpaceDE w:val="0"/>
        <w:autoSpaceDN w:val="0"/>
        <w:adjustRightInd w:val="0"/>
        <w:jc w:val="left"/>
        <w:rPr>
          <w:lang w:val="en-US"/>
        </w:rPr>
      </w:pPr>
      <w:r w:rsidRPr="00ED3BA4">
        <w:rPr>
          <w:lang w:val="en-US"/>
        </w:rPr>
        <w:t xml:space="preserve">    /** Called when the activity is first created. */</w:t>
      </w:r>
    </w:p>
    <w:p w:rsidR="00F554EC" w:rsidRPr="00ED3BA4" w:rsidRDefault="00F554EC" w:rsidP="0075355C">
      <w:pPr>
        <w:autoSpaceDE w:val="0"/>
        <w:autoSpaceDN w:val="0"/>
        <w:adjustRightInd w:val="0"/>
        <w:jc w:val="left"/>
        <w:rPr>
          <w:lang w:val="en-US"/>
        </w:rPr>
      </w:pPr>
      <w:r w:rsidRPr="00ED3BA4">
        <w:rPr>
          <w:lang w:val="en-US"/>
        </w:rPr>
        <w:t xml:space="preserve">    @Override</w:t>
      </w:r>
    </w:p>
    <w:p w:rsidR="00F554EC" w:rsidRPr="00ED3BA4" w:rsidRDefault="00F554EC" w:rsidP="0075355C">
      <w:pPr>
        <w:autoSpaceDE w:val="0"/>
        <w:autoSpaceDN w:val="0"/>
        <w:adjustRightInd w:val="0"/>
        <w:jc w:val="left"/>
        <w:rPr>
          <w:lang w:val="en-US"/>
        </w:rPr>
      </w:pPr>
      <w:r w:rsidRPr="00ED3BA4">
        <w:rPr>
          <w:lang w:val="en-US"/>
        </w:rPr>
        <w:t xml:space="preserve">    public void onCreate(Bundle savedInstanceState) {</w:t>
      </w:r>
    </w:p>
    <w:p w:rsidR="00F554EC" w:rsidRPr="00ED3BA4" w:rsidRDefault="00F554EC" w:rsidP="0075355C">
      <w:pPr>
        <w:autoSpaceDE w:val="0"/>
        <w:autoSpaceDN w:val="0"/>
        <w:adjustRightInd w:val="0"/>
        <w:jc w:val="left"/>
        <w:rPr>
          <w:lang w:val="en-US"/>
        </w:rPr>
      </w:pPr>
      <w:r w:rsidRPr="00ED3BA4">
        <w:rPr>
          <w:lang w:val="en-US"/>
        </w:rPr>
        <w:t xml:space="preserve">        super.onCreate(savedInstanceState);</w:t>
      </w:r>
    </w:p>
    <w:p w:rsidR="00F554EC" w:rsidRPr="00ED3BA4" w:rsidRDefault="00F554EC" w:rsidP="0075355C">
      <w:pPr>
        <w:autoSpaceDE w:val="0"/>
        <w:autoSpaceDN w:val="0"/>
        <w:adjustRightInd w:val="0"/>
        <w:jc w:val="left"/>
        <w:rPr>
          <w:lang w:val="en-US"/>
        </w:rPr>
      </w:pPr>
      <w:r w:rsidRPr="00ED3BA4">
        <w:rPr>
          <w:lang w:val="en-US"/>
        </w:rPr>
        <w:t xml:space="preserve">        requestWindowFeature(Window.FEATURE_NO_TITLE);</w:t>
      </w:r>
    </w:p>
    <w:p w:rsidR="00F554EC" w:rsidRPr="00ED3BA4" w:rsidRDefault="00F554EC" w:rsidP="0075355C">
      <w:pPr>
        <w:autoSpaceDE w:val="0"/>
        <w:autoSpaceDN w:val="0"/>
        <w:adjustRightInd w:val="0"/>
        <w:jc w:val="left"/>
        <w:rPr>
          <w:lang w:val="en-US"/>
        </w:rPr>
      </w:pPr>
    </w:p>
    <w:p w:rsidR="00F554EC" w:rsidRPr="00ED3BA4" w:rsidRDefault="00F554EC" w:rsidP="0075355C">
      <w:pPr>
        <w:autoSpaceDE w:val="0"/>
        <w:autoSpaceDN w:val="0"/>
        <w:adjustRightInd w:val="0"/>
        <w:jc w:val="left"/>
        <w:rPr>
          <w:lang w:val="en-US"/>
        </w:rPr>
      </w:pPr>
      <w:r w:rsidRPr="00ED3BA4">
        <w:rPr>
          <w:lang w:val="en-US"/>
        </w:rPr>
        <w:t xml:space="preserve">        Log.i(Util.TAG, "Trying to load OpenCV library");</w:t>
      </w:r>
    </w:p>
    <w:p w:rsidR="00F554EC" w:rsidRPr="00ED3BA4" w:rsidRDefault="00F554EC" w:rsidP="0075355C">
      <w:pPr>
        <w:autoSpaceDE w:val="0"/>
        <w:autoSpaceDN w:val="0"/>
        <w:adjustRightInd w:val="0"/>
        <w:jc w:val="left"/>
        <w:rPr>
          <w:lang w:val="en-US"/>
        </w:rPr>
      </w:pPr>
      <w:r w:rsidRPr="00ED3BA4">
        <w:rPr>
          <w:lang w:val="en-US"/>
        </w:rPr>
        <w:t xml:space="preserve">        if (!OpenCVLoader.initAsync(OpenCVLoader.OPENCV_VERSION_2_4_6, this, _openCVCallBack)) {</w:t>
      </w:r>
    </w:p>
    <w:p w:rsidR="00F554EC" w:rsidRPr="00ED3BA4" w:rsidRDefault="00F554EC" w:rsidP="0075355C">
      <w:pPr>
        <w:autoSpaceDE w:val="0"/>
        <w:autoSpaceDN w:val="0"/>
        <w:adjustRightInd w:val="0"/>
        <w:jc w:val="left"/>
        <w:rPr>
          <w:lang w:val="en-US"/>
        </w:rPr>
      </w:pPr>
      <w:r w:rsidRPr="00ED3BA4">
        <w:rPr>
          <w:lang w:val="en-US"/>
        </w:rPr>
        <w:t xml:space="preserve">        </w:t>
      </w:r>
      <w:r w:rsidRPr="00ED3BA4">
        <w:rPr>
          <w:lang w:val="en-US"/>
        </w:rPr>
        <w:tab/>
        <w:t>Log.e(Util.TAG, "Cannot connect to OpenCV Manager");</w:t>
      </w:r>
    </w:p>
    <w:p w:rsidR="00F554EC" w:rsidRPr="00ED3BA4" w:rsidRDefault="00F554EC" w:rsidP="0075355C">
      <w:pPr>
        <w:autoSpaceDE w:val="0"/>
        <w:autoSpaceDN w:val="0"/>
        <w:adjustRightInd w:val="0"/>
        <w:jc w:val="left"/>
        <w:rPr>
          <w:lang w:val="en-US"/>
        </w:rPr>
      </w:pPr>
      <w:r w:rsidRPr="00ED3BA4">
        <w:rPr>
          <w:lang w:val="en-US"/>
        </w:rPr>
        <w:t xml:space="preserve">        }</w:t>
      </w:r>
    </w:p>
    <w:p w:rsidR="00F554EC" w:rsidRPr="00ED3BA4" w:rsidRDefault="00F554EC" w:rsidP="0075355C">
      <w:pPr>
        <w:autoSpaceDE w:val="0"/>
        <w:autoSpaceDN w:val="0"/>
        <w:adjustRightInd w:val="0"/>
        <w:jc w:val="left"/>
        <w:rPr>
          <w:lang w:val="en-US"/>
        </w:rPr>
      </w:pPr>
      <w:r w:rsidRPr="00ED3BA4">
        <w:rPr>
          <w:lang w:val="en-US"/>
        </w:rPr>
        <w:t xml:space="preserve">    }    </w:t>
      </w:r>
    </w:p>
    <w:p w:rsidR="00F554EC" w:rsidRPr="00ED3BA4" w:rsidRDefault="00F554EC" w:rsidP="0075355C">
      <w:pPr>
        <w:autoSpaceDE w:val="0"/>
        <w:autoSpaceDN w:val="0"/>
        <w:adjustRightInd w:val="0"/>
        <w:jc w:val="left"/>
        <w:rPr>
          <w:lang w:val="en-US"/>
        </w:rPr>
      </w:pPr>
    </w:p>
    <w:p w:rsidR="00F554EC" w:rsidRPr="00ED3BA4" w:rsidRDefault="00F554EC" w:rsidP="0075355C">
      <w:pPr>
        <w:autoSpaceDE w:val="0"/>
        <w:autoSpaceDN w:val="0"/>
        <w:adjustRightInd w:val="0"/>
        <w:jc w:val="left"/>
        <w:rPr>
          <w:lang w:val="en-US"/>
        </w:rPr>
      </w:pPr>
      <w:r w:rsidRPr="00ED3BA4">
        <w:rPr>
          <w:lang w:val="en-US"/>
        </w:rPr>
        <w:t xml:space="preserve">    @Override</w:t>
      </w:r>
    </w:p>
    <w:p w:rsidR="00F554EC" w:rsidRPr="00ED3BA4" w:rsidRDefault="00F554EC" w:rsidP="0075355C">
      <w:pPr>
        <w:autoSpaceDE w:val="0"/>
        <w:autoSpaceDN w:val="0"/>
        <w:adjustRightInd w:val="0"/>
        <w:jc w:val="left"/>
        <w:rPr>
          <w:lang w:val="en-US"/>
        </w:rPr>
      </w:pPr>
      <w:r w:rsidRPr="00ED3BA4">
        <w:rPr>
          <w:lang w:val="en-US"/>
        </w:rPr>
        <w:t xml:space="preserve">    public boolean onCreateOptionsMenu(Menu menu) {</w:t>
      </w:r>
    </w:p>
    <w:p w:rsidR="00F554EC" w:rsidRPr="00ED3BA4" w:rsidRDefault="00F554EC" w:rsidP="0075355C">
      <w:pPr>
        <w:autoSpaceDE w:val="0"/>
        <w:autoSpaceDN w:val="0"/>
        <w:adjustRightInd w:val="0"/>
        <w:jc w:val="left"/>
        <w:rPr>
          <w:lang w:val="en-US"/>
        </w:rPr>
      </w:pPr>
      <w:r w:rsidRPr="00ED3BA4">
        <w:rPr>
          <w:lang w:val="en-US"/>
        </w:rPr>
        <w:t xml:space="preserve">        getMenuInflater().inflate(R.menu.activity_main, menu);</w:t>
      </w:r>
    </w:p>
    <w:p w:rsidR="00F554EC" w:rsidRPr="00ED3BA4" w:rsidRDefault="00F554EC" w:rsidP="0075355C">
      <w:pPr>
        <w:autoSpaceDE w:val="0"/>
        <w:autoSpaceDN w:val="0"/>
        <w:adjustRightInd w:val="0"/>
        <w:jc w:val="left"/>
        <w:rPr>
          <w:lang w:val="en-US"/>
        </w:rPr>
      </w:pPr>
      <w:r w:rsidRPr="00ED3BA4">
        <w:rPr>
          <w:lang w:val="en-US"/>
        </w:rPr>
        <w:t xml:space="preserve">        return true;</w:t>
      </w:r>
    </w:p>
    <w:p w:rsidR="00F554EC" w:rsidRPr="00ED3BA4" w:rsidRDefault="00F554EC" w:rsidP="0075355C">
      <w:pPr>
        <w:autoSpaceDE w:val="0"/>
        <w:autoSpaceDN w:val="0"/>
        <w:adjustRightInd w:val="0"/>
        <w:jc w:val="left"/>
        <w:rPr>
          <w:lang w:val="en-US"/>
        </w:rPr>
      </w:pPr>
      <w:r w:rsidRPr="00ED3BA4">
        <w:rPr>
          <w:lang w:val="en-US"/>
        </w:rPr>
        <w:t xml:space="preserve">    }</w:t>
      </w:r>
    </w:p>
    <w:p w:rsidR="00F554EC" w:rsidRPr="00ED3BA4" w:rsidRDefault="00F554EC" w:rsidP="0075355C">
      <w:pPr>
        <w:autoSpaceDE w:val="0"/>
        <w:autoSpaceDN w:val="0"/>
        <w:adjustRightInd w:val="0"/>
        <w:jc w:val="left"/>
        <w:rPr>
          <w:lang w:val="en-US"/>
        </w:rPr>
      </w:pPr>
      <w:r w:rsidRPr="00ED3BA4">
        <w:rPr>
          <w:lang w:val="en-US"/>
        </w:rPr>
        <w:t>}</w:t>
      </w:r>
    </w:p>
    <w:p w:rsidR="00F554EC" w:rsidRPr="00ED3BA4" w:rsidRDefault="00F554EC" w:rsidP="0075355C">
      <w:pPr>
        <w:autoSpaceDE w:val="0"/>
        <w:autoSpaceDN w:val="0"/>
        <w:adjustRightInd w:val="0"/>
        <w:jc w:val="left"/>
        <w:rPr>
          <w:lang w:val="en-US"/>
        </w:rPr>
      </w:pPr>
    </w:p>
    <w:p w:rsidR="007C59DD" w:rsidRPr="00ED3BA4" w:rsidRDefault="00ED3BA4" w:rsidP="0075355C">
      <w:pPr>
        <w:rPr>
          <w:b/>
          <w:lang w:val="uk-UA"/>
        </w:rPr>
      </w:pPr>
      <w:r w:rsidRPr="00ED3BA4">
        <w:rPr>
          <w:b/>
          <w:lang w:val="en-US"/>
        </w:rPr>
        <w:t>TLDView.java</w:t>
      </w:r>
    </w:p>
    <w:p w:rsidR="00ED3BA4" w:rsidRPr="00ED3BA4" w:rsidRDefault="00ED3BA4" w:rsidP="0075355C">
      <w:pPr>
        <w:autoSpaceDE w:val="0"/>
        <w:autoSpaceDN w:val="0"/>
        <w:adjustRightInd w:val="0"/>
        <w:jc w:val="left"/>
        <w:rPr>
          <w:lang w:val="en-US"/>
        </w:rPr>
      </w:pPr>
      <w:r w:rsidRPr="00ED3BA4">
        <w:rPr>
          <w:lang w:val="en-US"/>
        </w:rPr>
        <w:t>package com.trandi.opentld;</w:t>
      </w:r>
    </w:p>
    <w:p w:rsidR="00ED3BA4" w:rsidRPr="00ED3BA4" w:rsidRDefault="00ED3BA4" w:rsidP="0075355C">
      <w:pPr>
        <w:autoSpaceDE w:val="0"/>
        <w:autoSpaceDN w:val="0"/>
        <w:adjustRightInd w:val="0"/>
        <w:jc w:val="left"/>
        <w:rPr>
          <w:lang w:val="en-US"/>
        </w:rPr>
      </w:pPr>
      <w:r w:rsidRPr="00ED3BA4">
        <w:rPr>
          <w:lang w:val="en-US"/>
        </w:rPr>
        <w:t>import java.io.IOException;</w:t>
      </w:r>
    </w:p>
    <w:p w:rsidR="00ED3BA4" w:rsidRPr="00ED3BA4" w:rsidRDefault="00ED3BA4" w:rsidP="0075355C">
      <w:pPr>
        <w:autoSpaceDE w:val="0"/>
        <w:autoSpaceDN w:val="0"/>
        <w:adjustRightInd w:val="0"/>
        <w:jc w:val="left"/>
        <w:rPr>
          <w:lang w:val="en-US"/>
        </w:rPr>
      </w:pPr>
      <w:r w:rsidRPr="00ED3BA4">
        <w:rPr>
          <w:lang w:val="en-US"/>
        </w:rPr>
        <w:t>import java.io.InputStream;</w:t>
      </w:r>
    </w:p>
    <w:p w:rsidR="00ED3BA4" w:rsidRPr="00ED3BA4" w:rsidRDefault="00ED3BA4" w:rsidP="0075355C">
      <w:pPr>
        <w:autoSpaceDE w:val="0"/>
        <w:autoSpaceDN w:val="0"/>
        <w:adjustRightInd w:val="0"/>
        <w:jc w:val="left"/>
        <w:rPr>
          <w:lang w:val="en-US"/>
        </w:rPr>
      </w:pPr>
      <w:r w:rsidRPr="00ED3BA4">
        <w:rPr>
          <w:lang w:val="en-US"/>
        </w:rPr>
        <w:t>import java.util.List;</w:t>
      </w:r>
    </w:p>
    <w:p w:rsidR="00ED3BA4" w:rsidRPr="00ED3BA4" w:rsidRDefault="00ED3BA4" w:rsidP="0075355C">
      <w:pPr>
        <w:autoSpaceDE w:val="0"/>
        <w:autoSpaceDN w:val="0"/>
        <w:adjustRightInd w:val="0"/>
        <w:jc w:val="left"/>
        <w:rPr>
          <w:lang w:val="en-US"/>
        </w:rPr>
      </w:pPr>
      <w:r w:rsidRPr="00ED3BA4">
        <w:rPr>
          <w:lang w:val="en-US"/>
        </w:rPr>
        <w:t>import java.util.Properties;</w:t>
      </w:r>
    </w:p>
    <w:p w:rsidR="00ED3BA4" w:rsidRPr="00ED3BA4" w:rsidRDefault="00ED3BA4" w:rsidP="0075355C">
      <w:pPr>
        <w:autoSpaceDE w:val="0"/>
        <w:autoSpaceDN w:val="0"/>
        <w:adjustRightInd w:val="0"/>
        <w:jc w:val="left"/>
        <w:rPr>
          <w:lang w:val="en-US"/>
        </w:rPr>
      </w:pPr>
      <w:r w:rsidRPr="00ED3BA4">
        <w:rPr>
          <w:lang w:val="en-US"/>
        </w:rPr>
        <w:t>import java.util.concurrent.atomic.AtomicReference;</w:t>
      </w:r>
    </w:p>
    <w:p w:rsidR="00ED3BA4" w:rsidRPr="00ED3BA4" w:rsidRDefault="00ED3BA4" w:rsidP="0075355C">
      <w:pPr>
        <w:autoSpaceDE w:val="0"/>
        <w:autoSpaceDN w:val="0"/>
        <w:adjustRightInd w:val="0"/>
        <w:jc w:val="left"/>
        <w:rPr>
          <w:lang w:val="en-US"/>
        </w:rPr>
      </w:pPr>
    </w:p>
    <w:p w:rsidR="00ED3BA4" w:rsidRPr="00ED3BA4" w:rsidRDefault="00ED3BA4" w:rsidP="0075355C">
      <w:pPr>
        <w:autoSpaceDE w:val="0"/>
        <w:autoSpaceDN w:val="0"/>
        <w:adjustRightInd w:val="0"/>
        <w:jc w:val="left"/>
        <w:rPr>
          <w:lang w:val="en-US"/>
        </w:rPr>
      </w:pPr>
      <w:r w:rsidRPr="00ED3BA4">
        <w:rPr>
          <w:lang w:val="en-US"/>
        </w:rPr>
        <w:t>import org.opencv.android.CameraBridgeViewBase;</w:t>
      </w:r>
    </w:p>
    <w:p w:rsidR="00ED3BA4" w:rsidRPr="00ED3BA4" w:rsidRDefault="00ED3BA4" w:rsidP="0075355C">
      <w:pPr>
        <w:autoSpaceDE w:val="0"/>
        <w:autoSpaceDN w:val="0"/>
        <w:adjustRightInd w:val="0"/>
        <w:jc w:val="left"/>
        <w:rPr>
          <w:lang w:val="en-US"/>
        </w:rPr>
      </w:pPr>
      <w:r w:rsidRPr="00ED3BA4">
        <w:rPr>
          <w:lang w:val="en-US"/>
        </w:rPr>
        <w:t>import org.opencv.android.JavaCameraView;</w:t>
      </w:r>
    </w:p>
    <w:p w:rsidR="00ED3BA4" w:rsidRPr="00ED3BA4" w:rsidRDefault="00ED3BA4" w:rsidP="0075355C">
      <w:pPr>
        <w:autoSpaceDE w:val="0"/>
        <w:autoSpaceDN w:val="0"/>
        <w:adjustRightInd w:val="0"/>
        <w:jc w:val="left"/>
        <w:rPr>
          <w:lang w:val="en-US"/>
        </w:rPr>
      </w:pPr>
      <w:r w:rsidRPr="00ED3BA4">
        <w:rPr>
          <w:lang w:val="en-US"/>
        </w:rPr>
        <w:t>import org.opencv.core.Core;</w:t>
      </w:r>
    </w:p>
    <w:p w:rsidR="00ED3BA4" w:rsidRPr="00ED3BA4" w:rsidRDefault="00ED3BA4" w:rsidP="0075355C">
      <w:pPr>
        <w:autoSpaceDE w:val="0"/>
        <w:autoSpaceDN w:val="0"/>
        <w:adjustRightInd w:val="0"/>
        <w:jc w:val="left"/>
        <w:rPr>
          <w:lang w:val="en-US"/>
        </w:rPr>
      </w:pPr>
      <w:r w:rsidRPr="00ED3BA4">
        <w:rPr>
          <w:lang w:val="en-US"/>
        </w:rPr>
        <w:t>import org.opencv.core.Mat;</w:t>
      </w:r>
    </w:p>
    <w:p w:rsidR="00ED3BA4" w:rsidRPr="00ED3BA4" w:rsidRDefault="00ED3BA4" w:rsidP="0075355C">
      <w:pPr>
        <w:autoSpaceDE w:val="0"/>
        <w:autoSpaceDN w:val="0"/>
        <w:adjustRightInd w:val="0"/>
        <w:jc w:val="left"/>
        <w:rPr>
          <w:lang w:val="en-US"/>
        </w:rPr>
      </w:pPr>
      <w:r w:rsidRPr="00ED3BA4">
        <w:rPr>
          <w:lang w:val="en-US"/>
        </w:rPr>
        <w:t>import org.opencv.core.Point;</w:t>
      </w:r>
    </w:p>
    <w:p w:rsidR="00ED3BA4" w:rsidRPr="00ED3BA4" w:rsidRDefault="00ED3BA4" w:rsidP="0075355C">
      <w:pPr>
        <w:autoSpaceDE w:val="0"/>
        <w:autoSpaceDN w:val="0"/>
        <w:adjustRightInd w:val="0"/>
        <w:jc w:val="left"/>
        <w:rPr>
          <w:lang w:val="en-US"/>
        </w:rPr>
      </w:pPr>
      <w:r w:rsidRPr="00ED3BA4">
        <w:rPr>
          <w:lang w:val="en-US"/>
        </w:rPr>
        <w:t>import org.opencv.core.Rect;</w:t>
      </w:r>
    </w:p>
    <w:p w:rsidR="00ED3BA4" w:rsidRPr="00ED3BA4" w:rsidRDefault="00ED3BA4" w:rsidP="0075355C">
      <w:pPr>
        <w:autoSpaceDE w:val="0"/>
        <w:autoSpaceDN w:val="0"/>
        <w:adjustRightInd w:val="0"/>
        <w:jc w:val="left"/>
        <w:rPr>
          <w:lang w:val="en-US"/>
        </w:rPr>
      </w:pPr>
      <w:r w:rsidRPr="00ED3BA4">
        <w:rPr>
          <w:lang w:val="en-US"/>
        </w:rPr>
        <w:t>import org.opencv.core.Scalar;</w:t>
      </w:r>
    </w:p>
    <w:p w:rsidR="00ED3BA4" w:rsidRPr="00ED3BA4" w:rsidRDefault="00ED3BA4" w:rsidP="0075355C">
      <w:pPr>
        <w:autoSpaceDE w:val="0"/>
        <w:autoSpaceDN w:val="0"/>
        <w:adjustRightInd w:val="0"/>
        <w:jc w:val="left"/>
        <w:rPr>
          <w:lang w:val="en-US"/>
        </w:rPr>
      </w:pPr>
      <w:r w:rsidRPr="00ED3BA4">
        <w:rPr>
          <w:lang w:val="en-US"/>
        </w:rPr>
        <w:t>import org.opencv.core.Size;</w:t>
      </w:r>
    </w:p>
    <w:p w:rsidR="00ED3BA4" w:rsidRPr="00ED3BA4" w:rsidRDefault="00ED3BA4" w:rsidP="0075355C">
      <w:pPr>
        <w:autoSpaceDE w:val="0"/>
        <w:autoSpaceDN w:val="0"/>
        <w:adjustRightInd w:val="0"/>
        <w:jc w:val="left"/>
        <w:rPr>
          <w:lang w:val="en-US"/>
        </w:rPr>
      </w:pPr>
      <w:r w:rsidRPr="00ED3BA4">
        <w:rPr>
          <w:lang w:val="en-US"/>
        </w:rPr>
        <w:t>import org.opencv.imgproc.Imgproc;</w:t>
      </w:r>
    </w:p>
    <w:p w:rsidR="00ED3BA4" w:rsidRPr="00ED3BA4" w:rsidRDefault="00ED3BA4" w:rsidP="0075355C">
      <w:pPr>
        <w:autoSpaceDE w:val="0"/>
        <w:autoSpaceDN w:val="0"/>
        <w:adjustRightInd w:val="0"/>
        <w:jc w:val="left"/>
        <w:rPr>
          <w:lang w:val="en-US"/>
        </w:rPr>
      </w:pPr>
    </w:p>
    <w:p w:rsidR="00ED3BA4" w:rsidRPr="00ED3BA4" w:rsidRDefault="00ED3BA4" w:rsidP="0075355C">
      <w:pPr>
        <w:autoSpaceDE w:val="0"/>
        <w:autoSpaceDN w:val="0"/>
        <w:adjustRightInd w:val="0"/>
        <w:jc w:val="left"/>
        <w:rPr>
          <w:lang w:val="en-US"/>
        </w:rPr>
      </w:pPr>
      <w:r w:rsidRPr="00ED3BA4">
        <w:rPr>
          <w:lang w:val="en-US"/>
        </w:rPr>
        <w:t>import android.content.Context;</w:t>
      </w:r>
    </w:p>
    <w:p w:rsidR="00ED3BA4" w:rsidRPr="00ED3BA4" w:rsidRDefault="00ED3BA4" w:rsidP="0075355C">
      <w:pPr>
        <w:autoSpaceDE w:val="0"/>
        <w:autoSpaceDN w:val="0"/>
        <w:adjustRightInd w:val="0"/>
        <w:jc w:val="left"/>
        <w:rPr>
          <w:lang w:val="en-US"/>
        </w:rPr>
      </w:pPr>
      <w:r w:rsidRPr="00ED3BA4">
        <w:rPr>
          <w:lang w:val="en-US"/>
        </w:rPr>
        <w:t>import android.graphics.Canvas;</w:t>
      </w:r>
    </w:p>
    <w:p w:rsidR="00ED3BA4" w:rsidRPr="00ED3BA4" w:rsidRDefault="00ED3BA4" w:rsidP="0075355C">
      <w:pPr>
        <w:autoSpaceDE w:val="0"/>
        <w:autoSpaceDN w:val="0"/>
        <w:adjustRightInd w:val="0"/>
        <w:jc w:val="left"/>
        <w:rPr>
          <w:lang w:val="en-US"/>
        </w:rPr>
      </w:pPr>
      <w:r w:rsidRPr="00ED3BA4">
        <w:rPr>
          <w:lang w:val="en-US"/>
        </w:rPr>
        <w:t>import android.graphics.Color;</w:t>
      </w:r>
    </w:p>
    <w:p w:rsidR="00ED3BA4" w:rsidRDefault="00ED3BA4" w:rsidP="0075355C">
      <w:pPr>
        <w:autoSpaceDE w:val="0"/>
        <w:autoSpaceDN w:val="0"/>
        <w:adjustRightInd w:val="0"/>
        <w:jc w:val="left"/>
        <w:rPr>
          <w:lang w:val="en-US"/>
        </w:rPr>
      </w:pPr>
      <w:r w:rsidRPr="00ED3BA4">
        <w:rPr>
          <w:lang w:val="en-US"/>
        </w:rPr>
        <w:t>import android.graphics.Paint;</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import android.graphics.Paint.Style;</w:t>
      </w:r>
    </w:p>
    <w:p w:rsidR="00E516DB" w:rsidRDefault="00E516DB" w:rsidP="0075355C">
      <w:pPr>
        <w:autoSpaceDE w:val="0"/>
        <w:autoSpaceDN w:val="0"/>
        <w:adjustRightInd w:val="0"/>
        <w:jc w:val="left"/>
        <w:rPr>
          <w:lang w:val="en-US"/>
        </w:rPr>
      </w:pPr>
      <w:r>
        <w:rPr>
          <w:lang w:val="en-US"/>
        </w:rPr>
        <w:t>import android.graphics.PorterDuff;</w:t>
      </w:r>
    </w:p>
    <w:p w:rsidR="00E516DB" w:rsidRDefault="00E516DB" w:rsidP="0075355C">
      <w:pPr>
        <w:autoSpaceDE w:val="0"/>
        <w:autoSpaceDN w:val="0"/>
        <w:adjustRightInd w:val="0"/>
        <w:jc w:val="left"/>
        <w:rPr>
          <w:lang w:val="en-US"/>
        </w:rPr>
      </w:pPr>
      <w:r>
        <w:rPr>
          <w:lang w:val="en-US"/>
        </w:rPr>
        <w:t>import android.util.AttributeSet;</w:t>
      </w:r>
    </w:p>
    <w:p w:rsidR="00E516DB" w:rsidRDefault="00E516DB" w:rsidP="0075355C">
      <w:pPr>
        <w:autoSpaceDE w:val="0"/>
        <w:autoSpaceDN w:val="0"/>
        <w:adjustRightInd w:val="0"/>
        <w:jc w:val="left"/>
        <w:rPr>
          <w:lang w:val="en-US"/>
        </w:rPr>
      </w:pPr>
      <w:r>
        <w:rPr>
          <w:lang w:val="en-US"/>
        </w:rPr>
        <w:t>import android.util.Log;</w:t>
      </w:r>
    </w:p>
    <w:p w:rsidR="00E516DB" w:rsidRDefault="00E516DB" w:rsidP="0075355C">
      <w:pPr>
        <w:autoSpaceDE w:val="0"/>
        <w:autoSpaceDN w:val="0"/>
        <w:adjustRightInd w:val="0"/>
        <w:jc w:val="left"/>
        <w:rPr>
          <w:lang w:val="en-US"/>
        </w:rPr>
      </w:pPr>
      <w:r>
        <w:rPr>
          <w:lang w:val="en-US"/>
        </w:rPr>
        <w:t>import android.view.MotionEvent;</w:t>
      </w:r>
    </w:p>
    <w:p w:rsidR="00E516DB" w:rsidRDefault="00E516DB" w:rsidP="0075355C">
      <w:pPr>
        <w:autoSpaceDE w:val="0"/>
        <w:autoSpaceDN w:val="0"/>
        <w:adjustRightInd w:val="0"/>
        <w:jc w:val="left"/>
        <w:rPr>
          <w:lang w:val="en-US"/>
        </w:rPr>
      </w:pPr>
      <w:r>
        <w:rPr>
          <w:lang w:val="en-US"/>
        </w:rPr>
        <w:t>import android.view.SurfaceHolder;</w:t>
      </w:r>
    </w:p>
    <w:p w:rsidR="00E516DB" w:rsidRDefault="00E516DB" w:rsidP="0075355C">
      <w:pPr>
        <w:autoSpaceDE w:val="0"/>
        <w:autoSpaceDN w:val="0"/>
        <w:adjustRightInd w:val="0"/>
        <w:jc w:val="left"/>
        <w:rPr>
          <w:lang w:val="en-US"/>
        </w:rPr>
      </w:pPr>
      <w:r>
        <w:rPr>
          <w:lang w:val="en-US"/>
        </w:rPr>
        <w:t>import android.view.View;</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lastRenderedPageBreak/>
        <w:t>import com.trandi.opentld.tld.Tld;</w:t>
      </w:r>
    </w:p>
    <w:p w:rsidR="00E516DB" w:rsidRDefault="00E516DB" w:rsidP="0075355C">
      <w:pPr>
        <w:autoSpaceDE w:val="0"/>
        <w:autoSpaceDN w:val="0"/>
        <w:adjustRightInd w:val="0"/>
        <w:jc w:val="left"/>
        <w:rPr>
          <w:lang w:val="en-US"/>
        </w:rPr>
      </w:pPr>
      <w:r>
        <w:rPr>
          <w:lang w:val="en-US"/>
        </w:rPr>
        <w:t>import com.trandi.opentld.tld.Tld.ProcessFrameStruct;</w:t>
      </w:r>
    </w:p>
    <w:p w:rsidR="00E516DB" w:rsidRDefault="00E516DB" w:rsidP="0075355C">
      <w:pPr>
        <w:autoSpaceDE w:val="0"/>
        <w:autoSpaceDN w:val="0"/>
        <w:adjustRightInd w:val="0"/>
        <w:jc w:val="left"/>
        <w:rPr>
          <w:lang w:val="en-US"/>
        </w:rPr>
      </w:pPr>
      <w:r>
        <w:rPr>
          <w:lang w:val="en-US"/>
        </w:rPr>
        <w:t>import com.trandi.opentld.tld.Util;</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public class TLDView extends JavaCameraView implements CameraBridgeViewBase.CvCameraViewListener {</w:t>
      </w:r>
    </w:p>
    <w:p w:rsidR="00E516DB" w:rsidRDefault="00E516DB" w:rsidP="0075355C">
      <w:pPr>
        <w:autoSpaceDE w:val="0"/>
        <w:autoSpaceDN w:val="0"/>
        <w:adjustRightInd w:val="0"/>
        <w:jc w:val="left"/>
        <w:rPr>
          <w:lang w:val="en-US"/>
        </w:rPr>
      </w:pPr>
      <w:r>
        <w:rPr>
          <w:lang w:val="en-US"/>
        </w:rPr>
        <w:tab/>
        <w:t>final private SurfaceHolder _holder;</w:t>
      </w:r>
    </w:p>
    <w:p w:rsidR="00E516DB" w:rsidRDefault="00E516DB" w:rsidP="0075355C">
      <w:pPr>
        <w:autoSpaceDE w:val="0"/>
        <w:autoSpaceDN w:val="0"/>
        <w:adjustRightInd w:val="0"/>
        <w:jc w:val="left"/>
        <w:rPr>
          <w:lang w:val="en-US"/>
        </w:rPr>
      </w:pPr>
      <w:r>
        <w:rPr>
          <w:lang w:val="en-US"/>
        </w:rPr>
        <w:t xml:space="preserve">    private int _canvasImgYOffset;</w:t>
      </w:r>
    </w:p>
    <w:p w:rsidR="00E516DB" w:rsidRDefault="00E516DB" w:rsidP="0075355C">
      <w:pPr>
        <w:autoSpaceDE w:val="0"/>
        <w:autoSpaceDN w:val="0"/>
        <w:adjustRightInd w:val="0"/>
        <w:jc w:val="left"/>
        <w:rPr>
          <w:lang w:val="en-US"/>
        </w:rPr>
      </w:pPr>
      <w:r>
        <w:rPr>
          <w:lang w:val="en-US"/>
        </w:rPr>
        <w:t xml:space="preserve">    private int _canvasImgXOffset;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private Mat _currentGray = new Mat();</w:t>
      </w:r>
    </w:p>
    <w:p w:rsidR="00E516DB" w:rsidRDefault="00E516DB" w:rsidP="0075355C">
      <w:pPr>
        <w:autoSpaceDE w:val="0"/>
        <w:autoSpaceDN w:val="0"/>
        <w:adjustRightInd w:val="0"/>
        <w:jc w:val="left"/>
        <w:rPr>
          <w:lang w:val="en-US"/>
        </w:rPr>
      </w:pPr>
      <w:r>
        <w:rPr>
          <w:lang w:val="en-US"/>
        </w:rPr>
        <w:tab/>
        <w:t>private Mat _lastGray = new Mat();</w:t>
      </w:r>
    </w:p>
    <w:p w:rsidR="00E516DB" w:rsidRDefault="00E516DB" w:rsidP="0075355C">
      <w:pPr>
        <w:autoSpaceDE w:val="0"/>
        <w:autoSpaceDN w:val="0"/>
        <w:adjustRightInd w:val="0"/>
        <w:jc w:val="left"/>
        <w:rPr>
          <w:lang w:val="en-US"/>
        </w:rPr>
      </w:pPr>
      <w:r>
        <w:rPr>
          <w:lang w:val="en-US"/>
        </w:rPr>
        <w:tab/>
        <w:t>private Tld _tld = null;</w:t>
      </w:r>
    </w:p>
    <w:p w:rsidR="00E516DB" w:rsidRDefault="00E516DB" w:rsidP="0075355C">
      <w:pPr>
        <w:autoSpaceDE w:val="0"/>
        <w:autoSpaceDN w:val="0"/>
        <w:adjustRightInd w:val="0"/>
        <w:jc w:val="left"/>
        <w:rPr>
          <w:lang w:val="en-US"/>
        </w:rPr>
      </w:pPr>
      <w:r>
        <w:rPr>
          <w:lang w:val="en-US"/>
        </w:rPr>
        <w:tab/>
        <w:t>private Rect _trackedBox = null;</w:t>
      </w:r>
    </w:p>
    <w:p w:rsidR="00E516DB" w:rsidRDefault="00E516DB" w:rsidP="0075355C">
      <w:pPr>
        <w:autoSpaceDE w:val="0"/>
        <w:autoSpaceDN w:val="0"/>
        <w:adjustRightInd w:val="0"/>
        <w:jc w:val="left"/>
        <w:rPr>
          <w:lang w:val="en-US"/>
        </w:rPr>
      </w:pPr>
      <w:r>
        <w:rPr>
          <w:lang w:val="en-US"/>
        </w:rPr>
        <w:tab/>
        <w:t>private ProcessFrameStruct _processFrameStruct = null;</w:t>
      </w:r>
    </w:p>
    <w:p w:rsidR="00E516DB" w:rsidRDefault="00E516DB" w:rsidP="0075355C">
      <w:pPr>
        <w:autoSpaceDE w:val="0"/>
        <w:autoSpaceDN w:val="0"/>
        <w:adjustRightInd w:val="0"/>
        <w:jc w:val="left"/>
        <w:rPr>
          <w:lang w:val="en-US"/>
        </w:rPr>
      </w:pPr>
      <w:r>
        <w:rPr>
          <w:lang w:val="en-US"/>
        </w:rPr>
        <w:tab/>
        <w:t>private Properties _tldProperties;</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private static final Size WORKING_FRAME_SIZE = new Size(144, 80);</w:t>
      </w:r>
    </w:p>
    <w:p w:rsidR="00E516DB" w:rsidRDefault="00E516DB" w:rsidP="0075355C">
      <w:pPr>
        <w:autoSpaceDE w:val="0"/>
        <w:autoSpaceDN w:val="0"/>
        <w:adjustRightInd w:val="0"/>
        <w:jc w:val="left"/>
        <w:rPr>
          <w:lang w:val="en-US"/>
        </w:rPr>
      </w:pPr>
      <w:r>
        <w:rPr>
          <w:lang w:val="en-US"/>
        </w:rPr>
        <w:tab/>
        <w:t>private Mat _workingFrame = new Mat();</w:t>
      </w:r>
    </w:p>
    <w:p w:rsidR="00E516DB" w:rsidRDefault="00E516DB" w:rsidP="0075355C">
      <w:pPr>
        <w:autoSpaceDE w:val="0"/>
        <w:autoSpaceDN w:val="0"/>
        <w:adjustRightInd w:val="0"/>
        <w:jc w:val="left"/>
        <w:rPr>
          <w:lang w:val="en-US"/>
        </w:rPr>
      </w:pPr>
      <w:r>
        <w:rPr>
          <w:lang w:val="en-US"/>
        </w:rPr>
        <w:tab/>
        <w:t>private String _errMessage;</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public TLDView(Context context, AttributeSet attrs) {</w:t>
      </w:r>
    </w:p>
    <w:p w:rsidR="00E516DB" w:rsidRDefault="00E516DB" w:rsidP="0075355C">
      <w:pPr>
        <w:autoSpaceDE w:val="0"/>
        <w:autoSpaceDN w:val="0"/>
        <w:adjustRightInd w:val="0"/>
        <w:jc w:val="left"/>
        <w:rPr>
          <w:lang w:val="en-US"/>
        </w:rPr>
      </w:pPr>
      <w:r>
        <w:rPr>
          <w:lang w:val="en-US"/>
        </w:rPr>
        <w:tab/>
      </w:r>
      <w:r>
        <w:rPr>
          <w:lang w:val="en-US"/>
        </w:rPr>
        <w:tab/>
        <w:t>super(context, attrs);</w:t>
      </w:r>
    </w:p>
    <w:p w:rsidR="00E516DB" w:rsidRDefault="00E516DB" w:rsidP="0075355C">
      <w:pPr>
        <w:autoSpaceDE w:val="0"/>
        <w:autoSpaceDN w:val="0"/>
        <w:adjustRightInd w:val="0"/>
        <w:jc w:val="left"/>
        <w:rPr>
          <w:lang w:val="en-US"/>
        </w:rPr>
      </w:pPr>
      <w:r>
        <w:rPr>
          <w:lang w:val="en-US"/>
        </w:rPr>
        <w:tab/>
      </w:r>
      <w:r>
        <w:rPr>
          <w:lang w:val="en-US"/>
        </w:rPr>
        <w:tab/>
        <w:t>_holder = getHolder();</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Init the PROPERTIES</w:t>
      </w:r>
    </w:p>
    <w:p w:rsidR="00E516DB" w:rsidRDefault="00E516DB" w:rsidP="0075355C">
      <w:pPr>
        <w:autoSpaceDE w:val="0"/>
        <w:autoSpaceDN w:val="0"/>
        <w:adjustRightInd w:val="0"/>
        <w:jc w:val="left"/>
        <w:rPr>
          <w:lang w:val="en-US"/>
        </w:rPr>
      </w:pPr>
      <w:r>
        <w:rPr>
          <w:lang w:val="en-US"/>
        </w:rPr>
        <w:tab/>
      </w:r>
      <w:r>
        <w:rPr>
          <w:lang w:val="en-US"/>
        </w:rPr>
        <w:tab/>
        <w:t>InputStream propsIS = null;</w:t>
      </w:r>
    </w:p>
    <w:p w:rsidR="00E516DB" w:rsidRDefault="00E516DB" w:rsidP="0075355C">
      <w:pPr>
        <w:autoSpaceDE w:val="0"/>
        <w:autoSpaceDN w:val="0"/>
        <w:adjustRightInd w:val="0"/>
        <w:jc w:val="left"/>
        <w:rPr>
          <w:lang w:val="en-US"/>
        </w:rPr>
      </w:pPr>
      <w:r>
        <w:rPr>
          <w:lang w:val="en-US"/>
        </w:rPr>
        <w:tab/>
      </w:r>
      <w:r>
        <w:rPr>
          <w:lang w:val="en-US"/>
        </w:rPr>
        <w:tab/>
        <w:t>try{</w:t>
      </w:r>
    </w:p>
    <w:p w:rsidR="00E516DB" w:rsidRDefault="00E516DB" w:rsidP="0075355C">
      <w:pPr>
        <w:autoSpaceDE w:val="0"/>
        <w:autoSpaceDN w:val="0"/>
        <w:adjustRightInd w:val="0"/>
        <w:jc w:val="left"/>
        <w:rPr>
          <w:lang w:val="en-US"/>
        </w:rPr>
      </w:pPr>
      <w:r>
        <w:rPr>
          <w:lang w:val="en-US"/>
        </w:rPr>
        <w:tab/>
      </w:r>
      <w:r>
        <w:rPr>
          <w:lang w:val="en-US"/>
        </w:rPr>
        <w:tab/>
      </w:r>
      <w:r>
        <w:rPr>
          <w:lang w:val="en-US"/>
        </w:rPr>
        <w:tab/>
        <w:t>propsIS = context.getResources().openRawResource(R.raw.parameters);</w:t>
      </w:r>
    </w:p>
    <w:p w:rsidR="00E516DB" w:rsidRDefault="00E516DB" w:rsidP="0075355C">
      <w:pPr>
        <w:autoSpaceDE w:val="0"/>
        <w:autoSpaceDN w:val="0"/>
        <w:adjustRightInd w:val="0"/>
        <w:jc w:val="left"/>
        <w:rPr>
          <w:lang w:val="en-US"/>
        </w:rPr>
      </w:pPr>
      <w:r>
        <w:rPr>
          <w:lang w:val="en-US"/>
        </w:rPr>
        <w:tab/>
      </w:r>
      <w:r>
        <w:rPr>
          <w:lang w:val="en-US"/>
        </w:rPr>
        <w:tab/>
      </w:r>
      <w:r>
        <w:rPr>
          <w:lang w:val="en-US"/>
        </w:rPr>
        <w:tab/>
        <w:t>_tldProperties = new Properties();</w:t>
      </w:r>
    </w:p>
    <w:p w:rsidR="00E516DB" w:rsidRDefault="00E516DB" w:rsidP="0075355C">
      <w:pPr>
        <w:autoSpaceDE w:val="0"/>
        <w:autoSpaceDN w:val="0"/>
        <w:adjustRightInd w:val="0"/>
        <w:jc w:val="left"/>
        <w:rPr>
          <w:lang w:val="en-US"/>
        </w:rPr>
      </w:pPr>
      <w:r>
        <w:rPr>
          <w:lang w:val="en-US"/>
        </w:rPr>
        <w:tab/>
      </w:r>
      <w:r>
        <w:rPr>
          <w:lang w:val="en-US"/>
        </w:rPr>
        <w:tab/>
      </w:r>
      <w:r>
        <w:rPr>
          <w:lang w:val="en-US"/>
        </w:rPr>
        <w:tab/>
        <w:t>_tldProperties.load(propsIS);</w:t>
      </w:r>
    </w:p>
    <w:p w:rsidR="00E516DB" w:rsidRDefault="00E516DB" w:rsidP="0075355C">
      <w:pPr>
        <w:autoSpaceDE w:val="0"/>
        <w:autoSpaceDN w:val="0"/>
        <w:adjustRightInd w:val="0"/>
        <w:jc w:val="left"/>
        <w:rPr>
          <w:lang w:val="en-US"/>
        </w:rPr>
      </w:pPr>
      <w:r>
        <w:rPr>
          <w:lang w:val="en-US"/>
        </w:rPr>
        <w:tab/>
      </w:r>
      <w:r>
        <w:rPr>
          <w:lang w:val="en-US"/>
        </w:rPr>
        <w:tab/>
        <w:t>} catch (IOException e) {</w:t>
      </w:r>
    </w:p>
    <w:p w:rsidR="00E516DB" w:rsidRDefault="00E516DB" w:rsidP="0075355C">
      <w:pPr>
        <w:autoSpaceDE w:val="0"/>
        <w:autoSpaceDN w:val="0"/>
        <w:adjustRightInd w:val="0"/>
        <w:jc w:val="left"/>
        <w:rPr>
          <w:lang w:val="en-US"/>
        </w:rPr>
      </w:pPr>
      <w:r>
        <w:rPr>
          <w:lang w:val="en-US"/>
        </w:rPr>
        <w:tab/>
      </w:r>
      <w:r>
        <w:rPr>
          <w:lang w:val="en-US"/>
        </w:rPr>
        <w:tab/>
      </w:r>
      <w:r>
        <w:rPr>
          <w:lang w:val="en-US"/>
        </w:rPr>
        <w:tab/>
        <w:t>Log.e(Util.TAG, "Can't load properties", e);</w:t>
      </w:r>
    </w:p>
    <w:p w:rsidR="00E516DB" w:rsidRDefault="00E516DB" w:rsidP="0075355C">
      <w:pPr>
        <w:autoSpaceDE w:val="0"/>
        <w:autoSpaceDN w:val="0"/>
        <w:adjustRightInd w:val="0"/>
        <w:jc w:val="left"/>
        <w:rPr>
          <w:lang w:val="en-US"/>
        </w:rPr>
      </w:pPr>
      <w:r>
        <w:rPr>
          <w:lang w:val="en-US"/>
        </w:rPr>
        <w:tab/>
      </w:r>
      <w:r>
        <w:rPr>
          <w:lang w:val="en-US"/>
        </w:rPr>
        <w:tab/>
        <w:t>}finally{</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if(propsIS != null){</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try {</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propsIS.close();</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 catch (IOException e) {</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Log.e(Util.TAG, "Can't close props", e);</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listens to its own events</w:t>
      </w:r>
    </w:p>
    <w:p w:rsidR="00E516DB" w:rsidRDefault="00E516DB" w:rsidP="0075355C">
      <w:pPr>
        <w:autoSpaceDE w:val="0"/>
        <w:autoSpaceDN w:val="0"/>
        <w:adjustRightInd w:val="0"/>
        <w:jc w:val="left"/>
        <w:rPr>
          <w:lang w:val="en-US"/>
        </w:rPr>
      </w:pPr>
      <w:r>
        <w:rPr>
          <w:lang w:val="en-US"/>
        </w:rPr>
        <w:tab/>
      </w:r>
      <w:r>
        <w:rPr>
          <w:lang w:val="en-US"/>
        </w:rPr>
        <w:tab/>
        <w:t>setCvCameraViewListener(this);</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DEBUG</w:t>
      </w:r>
    </w:p>
    <w:p w:rsidR="00E516DB" w:rsidRDefault="00E516DB" w:rsidP="0075355C">
      <w:pPr>
        <w:autoSpaceDE w:val="0"/>
        <w:autoSpaceDN w:val="0"/>
        <w:adjustRightInd w:val="0"/>
        <w:jc w:val="left"/>
        <w:rPr>
          <w:lang w:val="en-US"/>
        </w:rPr>
      </w:pPr>
      <w:r>
        <w:rPr>
          <w:lang w:val="en-US"/>
        </w:rPr>
        <w:tab/>
      </w:r>
      <w:r>
        <w:rPr>
          <w:lang w:val="en-US"/>
        </w:rPr>
        <w:tab/>
        <w:t>//_trackedBox = new BoundingBox(165,93,51,54, 0, 0);</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LISTEN for touches of the screen, to define the BOX to be tracked</w:t>
      </w:r>
    </w:p>
    <w:p w:rsidR="00E516DB" w:rsidRDefault="00E516DB" w:rsidP="0075355C">
      <w:pPr>
        <w:autoSpaceDE w:val="0"/>
        <w:autoSpaceDN w:val="0"/>
        <w:adjustRightInd w:val="0"/>
        <w:jc w:val="left"/>
        <w:rPr>
          <w:lang w:val="en-US"/>
        </w:rPr>
      </w:pPr>
      <w:r>
        <w:rPr>
          <w:lang w:val="en-US"/>
        </w:rPr>
        <w:lastRenderedPageBreak/>
        <w:tab/>
      </w:r>
      <w:r>
        <w:rPr>
          <w:lang w:val="en-US"/>
        </w:rPr>
        <w:tab/>
        <w:t>final AtomicReference&lt;Point&gt; trackedBox1stCorner = new AtomicReference&lt;Point&gt;();</w:t>
      </w:r>
    </w:p>
    <w:p w:rsidR="00E516DB" w:rsidRDefault="00E516DB" w:rsidP="0075355C">
      <w:pPr>
        <w:autoSpaceDE w:val="0"/>
        <w:autoSpaceDN w:val="0"/>
        <w:adjustRightInd w:val="0"/>
        <w:jc w:val="left"/>
        <w:rPr>
          <w:lang w:val="en-US"/>
        </w:rPr>
      </w:pPr>
      <w:r>
        <w:rPr>
          <w:lang w:val="en-US"/>
        </w:rPr>
        <w:tab/>
      </w:r>
      <w:r>
        <w:rPr>
          <w:lang w:val="en-US"/>
        </w:rPr>
        <w:tab/>
        <w:t>final Paint rectPaint = new Paint();</w:t>
      </w:r>
    </w:p>
    <w:p w:rsidR="00E516DB" w:rsidRDefault="00E516DB" w:rsidP="0075355C">
      <w:pPr>
        <w:autoSpaceDE w:val="0"/>
        <w:autoSpaceDN w:val="0"/>
        <w:adjustRightInd w:val="0"/>
        <w:jc w:val="left"/>
        <w:rPr>
          <w:lang w:val="en-US"/>
        </w:rPr>
      </w:pPr>
      <w:r>
        <w:rPr>
          <w:lang w:val="en-US"/>
        </w:rPr>
        <w:tab/>
      </w:r>
      <w:r>
        <w:rPr>
          <w:lang w:val="en-US"/>
        </w:rPr>
        <w:tab/>
        <w:t>rectPaint.setColor(Color.rgb(0, 255, 0));</w:t>
      </w:r>
    </w:p>
    <w:p w:rsidR="00E516DB" w:rsidRDefault="00E516DB" w:rsidP="0075355C">
      <w:pPr>
        <w:autoSpaceDE w:val="0"/>
        <w:autoSpaceDN w:val="0"/>
        <w:adjustRightInd w:val="0"/>
        <w:jc w:val="left"/>
        <w:rPr>
          <w:lang w:val="en-US"/>
        </w:rPr>
      </w:pPr>
      <w:r>
        <w:rPr>
          <w:lang w:val="en-US"/>
        </w:rPr>
        <w:tab/>
      </w:r>
      <w:r>
        <w:rPr>
          <w:lang w:val="en-US"/>
        </w:rPr>
        <w:tab/>
        <w:t>rectPaint.setStrokeWidth(5);</w:t>
      </w:r>
    </w:p>
    <w:p w:rsidR="00E516DB" w:rsidRDefault="00E516DB" w:rsidP="0075355C">
      <w:pPr>
        <w:autoSpaceDE w:val="0"/>
        <w:autoSpaceDN w:val="0"/>
        <w:adjustRightInd w:val="0"/>
        <w:jc w:val="left"/>
        <w:rPr>
          <w:lang w:val="en-US"/>
        </w:rPr>
      </w:pPr>
      <w:r>
        <w:rPr>
          <w:lang w:val="en-US"/>
        </w:rPr>
        <w:tab/>
      </w:r>
      <w:r>
        <w:rPr>
          <w:lang w:val="en-US"/>
        </w:rPr>
        <w:tab/>
        <w:t>rectPaint.setStyle(Style.STROKE);</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setOnTouchListener(new OnTouchListener() {</w:t>
      </w:r>
    </w:p>
    <w:p w:rsidR="00E516DB" w:rsidRDefault="00E516DB" w:rsidP="0075355C">
      <w:pPr>
        <w:autoSpaceDE w:val="0"/>
        <w:autoSpaceDN w:val="0"/>
        <w:adjustRightInd w:val="0"/>
        <w:jc w:val="left"/>
        <w:rPr>
          <w:lang w:val="en-US"/>
        </w:rPr>
      </w:pPr>
      <w:r>
        <w:rPr>
          <w:lang w:val="en-US"/>
        </w:rPr>
        <w:tab/>
      </w:r>
      <w:r>
        <w:rPr>
          <w:lang w:val="en-US"/>
        </w:rPr>
        <w:tab/>
      </w:r>
      <w:r>
        <w:rPr>
          <w:lang w:val="en-US"/>
        </w:rPr>
        <w:tab/>
        <w:t>@Override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public boolean onTouch(View v, MotionEvent event) {</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 re-init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_errMessage = null;</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_tld = null;</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final Point corner = new Point(event.getX() - _canvasImgXOffset, event.getY() - _canvasImgYOffset);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switch(event.getAction()){</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case MotionEvent.ACTION_DOWN:</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trackedBox1stCorner.set(corner);</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Log.i(Util.TAG, "1st corner: " + corner);</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break;</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case MotionEvent.ACTION_UP:</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_trackedBox = new Rect(trackedBox1stCorner.get(), corner);</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Log.i(Util.TAG, "Tracked box DEFINED: " + _trackedBox);</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break;</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case MotionEvent.ACTION_MOVE:</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final android.graphics.Rect rect = new android.graphics.Rect(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 xml:space="preserve">(int)trackedBox1stCorner.get().x + _canvasImgXOffset, (int)trackedBox1stCorner.get().y + _canvasImgYOffset, </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(int)corner.x + _canvasImgXOffset, (int)corner.y + _canvasImgYOffset);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final Canvas canvas =_holder.lockCanvas(rect);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canvas.drawColor(Color.TRANSPARENT, PorterDuff.Mode.CLEAR); // remove old rectangle</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canvas.drawRect(rect, rectPaint);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_holder.unlockCanvasAndPost(canvas);</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break;</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return true;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t>@Override</w:t>
      </w:r>
    </w:p>
    <w:p w:rsidR="00E516DB" w:rsidRDefault="00E516DB" w:rsidP="0075355C">
      <w:pPr>
        <w:autoSpaceDE w:val="0"/>
        <w:autoSpaceDN w:val="0"/>
        <w:adjustRightInd w:val="0"/>
        <w:jc w:val="left"/>
        <w:rPr>
          <w:lang w:val="en-US"/>
        </w:rPr>
      </w:pPr>
      <w:r>
        <w:rPr>
          <w:lang w:val="en-US"/>
        </w:rPr>
        <w:tab/>
        <w:t>public Mat onCameraFrame(Mat originalFrame) {</w:t>
      </w:r>
    </w:p>
    <w:p w:rsidR="00E516DB" w:rsidRDefault="00E516DB" w:rsidP="0075355C">
      <w:pPr>
        <w:autoSpaceDE w:val="0"/>
        <w:autoSpaceDN w:val="0"/>
        <w:adjustRightInd w:val="0"/>
        <w:jc w:val="left"/>
        <w:rPr>
          <w:lang w:val="en-US"/>
        </w:rPr>
      </w:pPr>
      <w:r>
        <w:rPr>
          <w:lang w:val="en-US"/>
        </w:rPr>
        <w:tab/>
      </w:r>
      <w:r>
        <w:rPr>
          <w:lang w:val="en-US"/>
        </w:rPr>
        <w:tab/>
        <w:t>try{</w:t>
      </w:r>
    </w:p>
    <w:p w:rsidR="00E516DB" w:rsidRDefault="00E516DB" w:rsidP="0075355C">
      <w:pPr>
        <w:autoSpaceDE w:val="0"/>
        <w:autoSpaceDN w:val="0"/>
        <w:adjustRightInd w:val="0"/>
        <w:jc w:val="left"/>
        <w:rPr>
          <w:lang w:val="en-US"/>
        </w:rPr>
      </w:pPr>
      <w:r>
        <w:rPr>
          <w:lang w:val="en-US"/>
        </w:rPr>
        <w:lastRenderedPageBreak/>
        <w:tab/>
      </w:r>
      <w:r>
        <w:rPr>
          <w:lang w:val="en-US"/>
        </w:rPr>
        <w:tab/>
      </w:r>
      <w:r>
        <w:rPr>
          <w:lang w:val="en-US"/>
        </w:rPr>
        <w:tab/>
        <w:t>// Image is too big and this requires too much CPU for a phone, so scale everything down...</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Imgproc.resize(originalFrame, _workingFrame, WORKING_FRAME_SIZE);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final Size workingRatio = new Size(originalFrame.width() / WORKING_FRAME_SIZE.width, originalFrame.height() / WORKING_FRAME_SIZE.height);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 usefull to see what we're actually working with...</w:t>
      </w:r>
    </w:p>
    <w:p w:rsidR="00E516DB" w:rsidRDefault="00E516DB" w:rsidP="0075355C">
      <w:pPr>
        <w:autoSpaceDE w:val="0"/>
        <w:autoSpaceDN w:val="0"/>
        <w:adjustRightInd w:val="0"/>
        <w:jc w:val="left"/>
        <w:rPr>
          <w:lang w:val="en-US"/>
        </w:rPr>
      </w:pPr>
      <w:r>
        <w:rPr>
          <w:lang w:val="en-US"/>
        </w:rPr>
        <w:tab/>
      </w:r>
      <w:r>
        <w:rPr>
          <w:lang w:val="en-US"/>
        </w:rPr>
        <w:tab/>
      </w:r>
      <w:r>
        <w:rPr>
          <w:lang w:val="en-US"/>
        </w:rPr>
        <w:tab/>
        <w:t>_workingFrame.copyTo(originalFrame.submat(originalFrame.rows() - _workingFrame.rows(), originalFrame.rows(), 0, _workingFrame.cols()));</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t>if(_trackedBox != null){</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if(_tld == null){ // run the 1st time only</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Imgproc.cvtColor(_workingFrame, _lastGray, Imgproc.COLOR_RGB2GRAY);</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_tld = new Tld(_tldProperties);</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final Rect scaledDownTrackedBox = scaleDown(_trackedBox, workingRatio);</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Log.i(Util.TAG, "Working Ration: " + workingRatio + " / Tracking Box: " + _trackedBox + " / Scaled down to: " + scaledDownTrackedBox);</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try {</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_tld.init(_lastGray, scaledDownTrackedBox);</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}catch(Exception eInit){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 xml:space="preserve">        // start from scratch, you have to select an init box again !</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_trackedBox = null;</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_tld = null;</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throw eInit; // re-throw it as it will be dealt with later</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}else{</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Imgproc.cvtColor(_workingFrame, _currentGray, Imgproc.COLOR_RGB2GRAY);</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_processFrameStruct = _tld.processFrame(_lastGray, _currentGray);</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drawPoints(originalFrame, _processFrameStruct.lastPoints, workingRatio, new Scalar(255, 0, 0));</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drawPoints(originalFrame, _processFrameStruct.currentPoints, workingRatio, new Scalar(0, 255, 0));</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drawBox(originalFrame, scaleUp(_processFrameStruct.currentBBox, workingRatio), new Scalar(0, 0, 255));</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_currentGray.copyTo(_lastGray);</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 overlay the current positive examples on the real image(needs converting at the same time !)</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//copyTo(_tld.getPPatterns(), originalFrame);</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 catch(Exception e) {</w:t>
      </w:r>
    </w:p>
    <w:p w:rsidR="00E516DB" w:rsidRDefault="00E516DB" w:rsidP="0075355C">
      <w:pPr>
        <w:autoSpaceDE w:val="0"/>
        <w:autoSpaceDN w:val="0"/>
        <w:adjustRightInd w:val="0"/>
        <w:jc w:val="left"/>
        <w:rPr>
          <w:lang w:val="en-US"/>
        </w:rPr>
      </w:pPr>
      <w:r>
        <w:rPr>
          <w:lang w:val="en-US"/>
        </w:rPr>
        <w:tab/>
        <w:t xml:space="preserve">        _errMessage = e.getClass().getSimpleName() + " / " + e.getMessage();</w:t>
      </w:r>
    </w:p>
    <w:p w:rsidR="00E516DB" w:rsidRDefault="00E516DB" w:rsidP="0075355C">
      <w:pPr>
        <w:autoSpaceDE w:val="0"/>
        <w:autoSpaceDN w:val="0"/>
        <w:adjustRightInd w:val="0"/>
        <w:jc w:val="left"/>
        <w:rPr>
          <w:lang w:val="en-US"/>
        </w:rPr>
      </w:pPr>
      <w:r>
        <w:rPr>
          <w:lang w:val="en-US"/>
        </w:rPr>
        <w:tab/>
        <w:t xml:space="preserve">        Log.e(Util.TAG, "TLDView PROBLEM", e);</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lastRenderedPageBreak/>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if(_errMessage !=  null){</w:t>
      </w:r>
    </w:p>
    <w:p w:rsidR="00E516DB" w:rsidRDefault="00E516DB" w:rsidP="0075355C">
      <w:pPr>
        <w:autoSpaceDE w:val="0"/>
        <w:autoSpaceDN w:val="0"/>
        <w:adjustRightInd w:val="0"/>
        <w:jc w:val="left"/>
        <w:rPr>
          <w:lang w:val="en-US"/>
        </w:rPr>
      </w:pPr>
      <w:r>
        <w:rPr>
          <w:lang w:val="en-US"/>
        </w:rPr>
        <w:tab/>
      </w:r>
      <w:r>
        <w:rPr>
          <w:lang w:val="en-US"/>
        </w:rPr>
        <w:tab/>
      </w:r>
      <w:r>
        <w:rPr>
          <w:lang w:val="en-US"/>
        </w:rPr>
        <w:tab/>
        <w:t>Core.putText(originalFrame, _errMessage, new Point(0, 300), Core.FONT_HERSHEY_PLAIN, 1.3d, new Scalar(255, 0, 0), 2);</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 xml:space="preserve">        return originalFrame;</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t>private static void copyTo(List&lt;Mat&gt; patterns, Mat dest) {</w:t>
      </w:r>
    </w:p>
    <w:p w:rsidR="00E516DB" w:rsidRDefault="00E516DB" w:rsidP="0075355C">
      <w:pPr>
        <w:autoSpaceDE w:val="0"/>
        <w:autoSpaceDN w:val="0"/>
        <w:adjustRightInd w:val="0"/>
        <w:jc w:val="left"/>
        <w:rPr>
          <w:lang w:val="en-US"/>
        </w:rPr>
      </w:pPr>
      <w:r>
        <w:rPr>
          <w:lang w:val="en-US"/>
        </w:rPr>
        <w:tab/>
      </w:r>
      <w:r>
        <w:rPr>
          <w:lang w:val="en-US"/>
        </w:rPr>
        <w:tab/>
        <w:t>if(patterns == null || patterns.isEmpty() || dest == null) return;</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final int patternRows = patterns.get(0).rows();</w:t>
      </w:r>
    </w:p>
    <w:p w:rsidR="00E516DB" w:rsidRDefault="00E516DB" w:rsidP="0075355C">
      <w:pPr>
        <w:autoSpaceDE w:val="0"/>
        <w:autoSpaceDN w:val="0"/>
        <w:adjustRightInd w:val="0"/>
        <w:jc w:val="left"/>
        <w:rPr>
          <w:lang w:val="en-US"/>
        </w:rPr>
      </w:pPr>
      <w:r>
        <w:rPr>
          <w:lang w:val="en-US"/>
        </w:rPr>
        <w:tab/>
      </w:r>
      <w:r>
        <w:rPr>
          <w:lang w:val="en-US"/>
        </w:rPr>
        <w:tab/>
        <w:t>final int patternCols = patterns.get(0).cols();</w:t>
      </w:r>
    </w:p>
    <w:p w:rsidR="00E516DB" w:rsidRDefault="00E516DB" w:rsidP="0075355C">
      <w:pPr>
        <w:autoSpaceDE w:val="0"/>
        <w:autoSpaceDN w:val="0"/>
        <w:adjustRightInd w:val="0"/>
        <w:jc w:val="left"/>
        <w:rPr>
          <w:lang w:val="en-US"/>
        </w:rPr>
      </w:pPr>
      <w:r>
        <w:rPr>
          <w:lang w:val="en-US"/>
        </w:rPr>
        <w:tab/>
      </w:r>
      <w:r>
        <w:rPr>
          <w:lang w:val="en-US"/>
        </w:rPr>
        <w:tab/>
        <w:t>final int vertCount = dest.rows() / patternRows;</w:t>
      </w:r>
    </w:p>
    <w:p w:rsidR="00E516DB" w:rsidRDefault="00E516DB" w:rsidP="0075355C">
      <w:pPr>
        <w:autoSpaceDE w:val="0"/>
        <w:autoSpaceDN w:val="0"/>
        <w:adjustRightInd w:val="0"/>
        <w:jc w:val="left"/>
        <w:rPr>
          <w:lang w:val="en-US"/>
        </w:rPr>
      </w:pPr>
      <w:r>
        <w:rPr>
          <w:lang w:val="en-US"/>
        </w:rPr>
        <w:tab/>
      </w:r>
      <w:r>
        <w:rPr>
          <w:lang w:val="en-US"/>
        </w:rPr>
        <w:tab/>
        <w:t>final int horizCount = patterns.size() / vertCount + 1;</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int patchIdx = 0;</w:t>
      </w:r>
    </w:p>
    <w:p w:rsidR="00E516DB" w:rsidRDefault="00E516DB" w:rsidP="0075355C">
      <w:pPr>
        <w:autoSpaceDE w:val="0"/>
        <w:autoSpaceDN w:val="0"/>
        <w:adjustRightInd w:val="0"/>
        <w:jc w:val="left"/>
        <w:rPr>
          <w:lang w:val="en-US"/>
        </w:rPr>
      </w:pPr>
      <w:r>
        <w:rPr>
          <w:lang w:val="en-US"/>
        </w:rPr>
        <w:tab/>
      </w:r>
      <w:r>
        <w:rPr>
          <w:lang w:val="en-US"/>
        </w:rPr>
        <w:tab/>
        <w:t>for(int col = dest.cols() - horizCount * patternCols - 1; col &lt; dest.cols()  &amp;&amp; patchIdx &lt; patterns.size(); col += patternCols){</w:t>
      </w:r>
    </w:p>
    <w:p w:rsidR="00E516DB" w:rsidRDefault="00E516DB" w:rsidP="0075355C">
      <w:pPr>
        <w:autoSpaceDE w:val="0"/>
        <w:autoSpaceDN w:val="0"/>
        <w:adjustRightInd w:val="0"/>
        <w:jc w:val="left"/>
        <w:rPr>
          <w:lang w:val="en-US"/>
        </w:rPr>
      </w:pPr>
      <w:r>
        <w:rPr>
          <w:lang w:val="en-US"/>
        </w:rPr>
        <w:tab/>
      </w:r>
      <w:r>
        <w:rPr>
          <w:lang w:val="en-US"/>
        </w:rPr>
        <w:tab/>
      </w:r>
      <w:r>
        <w:rPr>
          <w:lang w:val="en-US"/>
        </w:rPr>
        <w:tab/>
        <w:t>for(int row = 0; row &lt; dest.rows() &amp;&amp; patchIdx &lt; patterns.size(); row += patternRows) {</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Imgproc.cvtColor(patterns.get(patchIdx), dest.submat(row, row + patternRows, col, col + patternCols), Imgproc.COLOR_GRAY2RGBA);</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patchIdx++;</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w:t>
      </w:r>
      <w:r>
        <w:rPr>
          <w:lang w:val="en-US"/>
        </w:rPr>
        <w:tab/>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@Override</w:t>
      </w:r>
    </w:p>
    <w:p w:rsidR="00E516DB" w:rsidRDefault="00E516DB" w:rsidP="0075355C">
      <w:pPr>
        <w:autoSpaceDE w:val="0"/>
        <w:autoSpaceDN w:val="0"/>
        <w:adjustRightInd w:val="0"/>
        <w:jc w:val="left"/>
        <w:rPr>
          <w:lang w:val="en-US"/>
        </w:rPr>
      </w:pPr>
      <w:r>
        <w:rPr>
          <w:lang w:val="en-US"/>
        </w:rPr>
        <w:tab/>
        <w:t>public void onCameraViewStarted(int width, int height) {</w:t>
      </w:r>
    </w:p>
    <w:p w:rsidR="00E516DB" w:rsidRDefault="00E516DB" w:rsidP="0075355C">
      <w:pPr>
        <w:autoSpaceDE w:val="0"/>
        <w:autoSpaceDN w:val="0"/>
        <w:adjustRightInd w:val="0"/>
        <w:jc w:val="left"/>
        <w:rPr>
          <w:lang w:val="en-US"/>
        </w:rPr>
      </w:pPr>
      <w:r>
        <w:rPr>
          <w:lang w:val="en-US"/>
        </w:rPr>
        <w:t xml:space="preserve">    </w:t>
      </w:r>
      <w:r>
        <w:rPr>
          <w:lang w:val="en-US"/>
        </w:rPr>
        <w:tab/>
        <w:t>_canvasImgXOffset = (getWidth() - width) / 2;</w:t>
      </w:r>
    </w:p>
    <w:p w:rsidR="00E516DB" w:rsidRDefault="00E516DB" w:rsidP="0075355C">
      <w:pPr>
        <w:autoSpaceDE w:val="0"/>
        <w:autoSpaceDN w:val="0"/>
        <w:adjustRightInd w:val="0"/>
        <w:jc w:val="left"/>
        <w:rPr>
          <w:lang w:val="en-US"/>
        </w:rPr>
      </w:pPr>
      <w:r>
        <w:rPr>
          <w:lang w:val="en-US"/>
        </w:rPr>
        <w:t xml:space="preserve">    </w:t>
      </w:r>
      <w:r>
        <w:rPr>
          <w:lang w:val="en-US"/>
        </w:rPr>
        <w:tab/>
        <w:t>_canvasImgYOffset = (getHeight() - height) / 2;</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t>@Override</w:t>
      </w:r>
    </w:p>
    <w:p w:rsidR="00E516DB" w:rsidRDefault="00E516DB" w:rsidP="0075355C">
      <w:pPr>
        <w:autoSpaceDE w:val="0"/>
        <w:autoSpaceDN w:val="0"/>
        <w:adjustRightInd w:val="0"/>
        <w:jc w:val="left"/>
        <w:rPr>
          <w:lang w:val="en-US"/>
        </w:rPr>
      </w:pPr>
      <w:r>
        <w:rPr>
          <w:lang w:val="en-US"/>
        </w:rPr>
        <w:tab/>
        <w:t>public void onCameraViewStopped() {</w:t>
      </w:r>
    </w:p>
    <w:p w:rsidR="00E516DB" w:rsidRDefault="00E516DB" w:rsidP="0075355C">
      <w:pPr>
        <w:autoSpaceDE w:val="0"/>
        <w:autoSpaceDN w:val="0"/>
        <w:adjustRightInd w:val="0"/>
        <w:jc w:val="left"/>
        <w:rPr>
          <w:lang w:val="en-US"/>
        </w:rPr>
      </w:pPr>
      <w:r>
        <w:rPr>
          <w:lang w:val="en-US"/>
        </w:rPr>
        <w:tab/>
      </w:r>
      <w:r>
        <w:rPr>
          <w:lang w:val="en-US"/>
        </w:rPr>
        <w:tab/>
        <w:t>// TODO Auto-generated method stub</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private static void drawPoints(Mat image, final Point[] points, final Size scale, final Scalar colour){</w:t>
      </w:r>
    </w:p>
    <w:p w:rsidR="00E516DB" w:rsidRDefault="00E516DB" w:rsidP="0075355C">
      <w:pPr>
        <w:autoSpaceDE w:val="0"/>
        <w:autoSpaceDN w:val="0"/>
        <w:adjustRightInd w:val="0"/>
        <w:jc w:val="left"/>
        <w:rPr>
          <w:lang w:val="en-US"/>
        </w:rPr>
      </w:pPr>
      <w:r>
        <w:rPr>
          <w:lang w:val="en-US"/>
        </w:rPr>
        <w:tab/>
      </w:r>
      <w:r>
        <w:rPr>
          <w:lang w:val="en-US"/>
        </w:rPr>
        <w:tab/>
        <w:t>if(points != null){</w:t>
      </w:r>
    </w:p>
    <w:p w:rsidR="00E516DB" w:rsidRDefault="00E516DB" w:rsidP="0075355C">
      <w:pPr>
        <w:autoSpaceDE w:val="0"/>
        <w:autoSpaceDN w:val="0"/>
        <w:adjustRightInd w:val="0"/>
        <w:jc w:val="left"/>
        <w:rPr>
          <w:lang w:val="en-US"/>
        </w:rPr>
      </w:pPr>
      <w:r>
        <w:rPr>
          <w:lang w:val="en-US"/>
        </w:rPr>
        <w:tab/>
      </w:r>
      <w:r>
        <w:rPr>
          <w:lang w:val="en-US"/>
        </w:rPr>
        <w:tab/>
      </w:r>
      <w:r>
        <w:rPr>
          <w:lang w:val="en-US"/>
        </w:rPr>
        <w:tab/>
        <w:t>for(Point point : points){</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Core.circle(image, scaleUp(point, scale), 2, colour);</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private static void drawBox(Mat image, final Rect box, final Scalar colour){</w:t>
      </w:r>
    </w:p>
    <w:p w:rsidR="00E516DB" w:rsidRDefault="00E516DB" w:rsidP="0075355C">
      <w:pPr>
        <w:autoSpaceDE w:val="0"/>
        <w:autoSpaceDN w:val="0"/>
        <w:adjustRightInd w:val="0"/>
        <w:jc w:val="left"/>
        <w:rPr>
          <w:lang w:val="en-US"/>
        </w:rPr>
      </w:pPr>
      <w:r>
        <w:rPr>
          <w:lang w:val="en-US"/>
        </w:rPr>
        <w:tab/>
      </w:r>
      <w:r>
        <w:rPr>
          <w:lang w:val="en-US"/>
        </w:rPr>
        <w:tab/>
        <w:t>if(box != null){</w:t>
      </w:r>
    </w:p>
    <w:p w:rsidR="00E516DB" w:rsidRDefault="00E516DB" w:rsidP="0075355C">
      <w:pPr>
        <w:autoSpaceDE w:val="0"/>
        <w:autoSpaceDN w:val="0"/>
        <w:adjustRightInd w:val="0"/>
        <w:jc w:val="left"/>
        <w:rPr>
          <w:lang w:val="en-US"/>
        </w:rPr>
      </w:pPr>
      <w:r>
        <w:rPr>
          <w:lang w:val="en-US"/>
        </w:rPr>
        <w:lastRenderedPageBreak/>
        <w:tab/>
      </w:r>
      <w:r>
        <w:rPr>
          <w:lang w:val="en-US"/>
        </w:rPr>
        <w:tab/>
      </w:r>
      <w:r>
        <w:rPr>
          <w:lang w:val="en-US"/>
        </w:rPr>
        <w:tab/>
        <w:t>Core.rectangle(image, box.tl(), box.br(), colour);</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 SCALING */</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private static Point scaleUp(Point point, Size scale){</w:t>
      </w:r>
    </w:p>
    <w:p w:rsidR="00E516DB" w:rsidRDefault="00E516DB" w:rsidP="0075355C">
      <w:pPr>
        <w:autoSpaceDE w:val="0"/>
        <w:autoSpaceDN w:val="0"/>
        <w:adjustRightInd w:val="0"/>
        <w:jc w:val="left"/>
        <w:rPr>
          <w:lang w:val="en-US"/>
        </w:rPr>
      </w:pPr>
      <w:r>
        <w:rPr>
          <w:lang w:val="en-US"/>
        </w:rPr>
        <w:tab/>
      </w:r>
      <w:r>
        <w:rPr>
          <w:lang w:val="en-US"/>
        </w:rPr>
        <w:tab/>
        <w:t>if(point == null || scale == null) return null;</w:t>
      </w:r>
    </w:p>
    <w:p w:rsidR="00E516DB" w:rsidRDefault="00E516DB" w:rsidP="0075355C">
      <w:pPr>
        <w:autoSpaceDE w:val="0"/>
        <w:autoSpaceDN w:val="0"/>
        <w:adjustRightInd w:val="0"/>
        <w:jc w:val="left"/>
        <w:rPr>
          <w:lang w:val="en-US"/>
        </w:rPr>
      </w:pPr>
      <w:r>
        <w:rPr>
          <w:lang w:val="en-US"/>
        </w:rPr>
        <w:tab/>
      </w:r>
      <w:r>
        <w:rPr>
          <w:lang w:val="en-US"/>
        </w:rPr>
        <w:tab/>
        <w:t>return new Point(point.x * scale.width, point.y * scale.height);</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private static Point scaleDown(Point point, Size scale){</w:t>
      </w:r>
    </w:p>
    <w:p w:rsidR="00E516DB" w:rsidRDefault="00E516DB" w:rsidP="0075355C">
      <w:pPr>
        <w:autoSpaceDE w:val="0"/>
        <w:autoSpaceDN w:val="0"/>
        <w:adjustRightInd w:val="0"/>
        <w:jc w:val="left"/>
        <w:rPr>
          <w:lang w:val="en-US"/>
        </w:rPr>
      </w:pPr>
      <w:r>
        <w:rPr>
          <w:lang w:val="en-US"/>
        </w:rPr>
        <w:tab/>
      </w:r>
      <w:r>
        <w:rPr>
          <w:lang w:val="en-US"/>
        </w:rPr>
        <w:tab/>
        <w:t>if(point == null || scale == null) return null;</w:t>
      </w:r>
    </w:p>
    <w:p w:rsidR="00E516DB" w:rsidRDefault="00E516DB" w:rsidP="0075355C">
      <w:pPr>
        <w:autoSpaceDE w:val="0"/>
        <w:autoSpaceDN w:val="0"/>
        <w:adjustRightInd w:val="0"/>
        <w:jc w:val="left"/>
        <w:rPr>
          <w:lang w:val="en-US"/>
        </w:rPr>
      </w:pPr>
      <w:r>
        <w:rPr>
          <w:lang w:val="en-US"/>
        </w:rPr>
        <w:tab/>
      </w:r>
      <w:r>
        <w:rPr>
          <w:lang w:val="en-US"/>
        </w:rPr>
        <w:tab/>
        <w:t>return new Point(point.x / scale.width, point.y / scale.height);</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private static Rect scaleUp(Rect rect, Size scale) {</w:t>
      </w:r>
    </w:p>
    <w:p w:rsidR="00E516DB" w:rsidRDefault="00E516DB" w:rsidP="0075355C">
      <w:pPr>
        <w:autoSpaceDE w:val="0"/>
        <w:autoSpaceDN w:val="0"/>
        <w:adjustRightInd w:val="0"/>
        <w:jc w:val="left"/>
        <w:rPr>
          <w:lang w:val="en-US"/>
        </w:rPr>
      </w:pPr>
      <w:r>
        <w:rPr>
          <w:lang w:val="en-US"/>
        </w:rPr>
        <w:tab/>
      </w:r>
      <w:r>
        <w:rPr>
          <w:lang w:val="en-US"/>
        </w:rPr>
        <w:tab/>
        <w:t>if(rect == null || scale == null) return null;</w:t>
      </w:r>
    </w:p>
    <w:p w:rsidR="00E516DB" w:rsidRDefault="00E516DB" w:rsidP="0075355C">
      <w:pPr>
        <w:autoSpaceDE w:val="0"/>
        <w:autoSpaceDN w:val="0"/>
        <w:adjustRightInd w:val="0"/>
        <w:jc w:val="left"/>
        <w:rPr>
          <w:lang w:val="en-US"/>
        </w:rPr>
      </w:pPr>
      <w:r>
        <w:rPr>
          <w:lang w:val="en-US"/>
        </w:rPr>
        <w:tab/>
      </w:r>
      <w:r>
        <w:rPr>
          <w:lang w:val="en-US"/>
        </w:rPr>
        <w:tab/>
        <w:t>return new Rect(scaleUp(rect.tl(), scale), scaleUp(rect.br(), scale));</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private static Rect scaleDown(Rect rect, Size scale) {</w:t>
      </w:r>
    </w:p>
    <w:p w:rsidR="00E516DB" w:rsidRDefault="00E516DB" w:rsidP="0075355C">
      <w:pPr>
        <w:autoSpaceDE w:val="0"/>
        <w:autoSpaceDN w:val="0"/>
        <w:adjustRightInd w:val="0"/>
        <w:jc w:val="left"/>
        <w:rPr>
          <w:lang w:val="en-US"/>
        </w:rPr>
      </w:pPr>
      <w:r>
        <w:rPr>
          <w:lang w:val="en-US"/>
        </w:rPr>
        <w:tab/>
      </w:r>
      <w:r>
        <w:rPr>
          <w:lang w:val="en-US"/>
        </w:rPr>
        <w:tab/>
        <w:t>if(rect == null || scale == null) return null;</w:t>
      </w:r>
    </w:p>
    <w:p w:rsidR="00E516DB" w:rsidRDefault="00E516DB" w:rsidP="0075355C">
      <w:pPr>
        <w:autoSpaceDE w:val="0"/>
        <w:autoSpaceDN w:val="0"/>
        <w:adjustRightInd w:val="0"/>
        <w:jc w:val="left"/>
        <w:rPr>
          <w:lang w:val="en-US"/>
        </w:rPr>
      </w:pPr>
      <w:r>
        <w:rPr>
          <w:lang w:val="en-US"/>
        </w:rPr>
        <w:tab/>
      </w:r>
      <w:r>
        <w:rPr>
          <w:lang w:val="en-US"/>
        </w:rPr>
        <w:tab/>
        <w:t>return new Rect(scaleDown(rect.tl(), scale), scaleDown(rect.br(), scale));</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w:t>
      </w:r>
    </w:p>
    <w:p w:rsidR="00E516DB" w:rsidRDefault="00E516DB" w:rsidP="0075355C">
      <w:pPr>
        <w:autoSpaceDE w:val="0"/>
        <w:autoSpaceDN w:val="0"/>
        <w:adjustRightInd w:val="0"/>
        <w:jc w:val="left"/>
        <w:rPr>
          <w:lang w:val="en-US"/>
        </w:rPr>
      </w:pPr>
    </w:p>
    <w:p w:rsidR="00E516DB" w:rsidRDefault="00E516DB" w:rsidP="0075355C">
      <w:pPr>
        <w:tabs>
          <w:tab w:val="left" w:pos="3611"/>
        </w:tabs>
        <w:autoSpaceDE w:val="0"/>
        <w:autoSpaceDN w:val="0"/>
        <w:adjustRightInd w:val="0"/>
        <w:rPr>
          <w:b/>
          <w:bCs/>
          <w:lang w:val="en-US"/>
        </w:rPr>
      </w:pPr>
      <w:r>
        <w:rPr>
          <w:b/>
          <w:bCs/>
          <w:lang w:val="en-US"/>
        </w:rPr>
        <w:t>BoundingBox.java</w:t>
      </w:r>
      <w:r>
        <w:rPr>
          <w:b/>
          <w:bCs/>
          <w:lang w:val="en-US"/>
        </w:rPr>
        <w:tab/>
      </w:r>
    </w:p>
    <w:p w:rsidR="00E516DB" w:rsidRDefault="00E516DB" w:rsidP="0075355C">
      <w:pPr>
        <w:autoSpaceDE w:val="0"/>
        <w:autoSpaceDN w:val="0"/>
        <w:adjustRightInd w:val="0"/>
        <w:jc w:val="left"/>
        <w:rPr>
          <w:lang w:val="en-US"/>
        </w:rPr>
      </w:pPr>
      <w:r>
        <w:rPr>
          <w:lang w:val="en-US"/>
        </w:rPr>
        <w:t>package com.trandi.opentld.tld;</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import java.util.ArrayList;</w:t>
      </w:r>
    </w:p>
    <w:p w:rsidR="00E516DB" w:rsidRDefault="00E516DB" w:rsidP="0075355C">
      <w:pPr>
        <w:autoSpaceDE w:val="0"/>
        <w:autoSpaceDN w:val="0"/>
        <w:adjustRightInd w:val="0"/>
        <w:jc w:val="left"/>
        <w:rPr>
          <w:lang w:val="en-US"/>
        </w:rPr>
      </w:pPr>
      <w:r>
        <w:rPr>
          <w:lang w:val="en-US"/>
        </w:rPr>
        <w:t>import java.util.List;</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import org.opencv.core.Mat;</w:t>
      </w:r>
    </w:p>
    <w:p w:rsidR="00E516DB" w:rsidRDefault="00E516DB" w:rsidP="0075355C">
      <w:pPr>
        <w:autoSpaceDE w:val="0"/>
        <w:autoSpaceDN w:val="0"/>
        <w:adjustRightInd w:val="0"/>
        <w:jc w:val="left"/>
        <w:rPr>
          <w:lang w:val="en-US"/>
        </w:rPr>
      </w:pPr>
      <w:r>
        <w:rPr>
          <w:lang w:val="en-US"/>
        </w:rPr>
        <w:t>import org.opencv.core.Point;</w:t>
      </w:r>
    </w:p>
    <w:p w:rsidR="00E516DB" w:rsidRDefault="00E516DB" w:rsidP="0075355C">
      <w:pPr>
        <w:autoSpaceDE w:val="0"/>
        <w:autoSpaceDN w:val="0"/>
        <w:adjustRightInd w:val="0"/>
        <w:jc w:val="left"/>
        <w:rPr>
          <w:lang w:val="en-US"/>
        </w:rPr>
      </w:pPr>
      <w:r>
        <w:rPr>
          <w:lang w:val="en-US"/>
        </w:rPr>
        <w:t>import org.opencv.core.Rect;</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import android.util.Log;</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public class BoundingBox extends Rect{</w:t>
      </w:r>
    </w:p>
    <w:p w:rsidR="00E516DB" w:rsidRDefault="00E516DB" w:rsidP="0075355C">
      <w:pPr>
        <w:autoSpaceDE w:val="0"/>
        <w:autoSpaceDN w:val="0"/>
        <w:adjustRightInd w:val="0"/>
        <w:jc w:val="left"/>
        <w:rPr>
          <w:lang w:val="en-US"/>
        </w:rPr>
      </w:pPr>
      <w:r>
        <w:rPr>
          <w:lang w:val="en-US"/>
        </w:rPr>
        <w:tab/>
        <w:t>private static final int POINTS_MAX_COUNT = 10;</w:t>
      </w:r>
    </w:p>
    <w:p w:rsidR="00E516DB" w:rsidRDefault="00E516DB" w:rsidP="0075355C">
      <w:pPr>
        <w:autoSpaceDE w:val="0"/>
        <w:autoSpaceDN w:val="0"/>
        <w:adjustRightInd w:val="0"/>
        <w:jc w:val="left"/>
        <w:rPr>
          <w:lang w:val="en-US"/>
        </w:rPr>
      </w:pPr>
      <w:r>
        <w:rPr>
          <w:lang w:val="en-US"/>
        </w:rPr>
        <w:tab/>
        <w:t>private static final int POINTS_MARGIN_H = 0;</w:t>
      </w:r>
    </w:p>
    <w:p w:rsidR="00E516DB" w:rsidRDefault="00E516DB" w:rsidP="0075355C">
      <w:pPr>
        <w:autoSpaceDE w:val="0"/>
        <w:autoSpaceDN w:val="0"/>
        <w:adjustRightInd w:val="0"/>
        <w:jc w:val="left"/>
        <w:rPr>
          <w:lang w:val="en-US"/>
        </w:rPr>
      </w:pPr>
      <w:r>
        <w:rPr>
          <w:lang w:val="en-US"/>
        </w:rPr>
        <w:tab/>
        <w:t>private static final int POINTS_MARGIN_V = 0;</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public float overlap = -1;</w:t>
      </w:r>
      <w:r>
        <w:rPr>
          <w:lang w:val="en-US"/>
        </w:rPr>
        <w:tab/>
        <w:t>// overlap with current(main) BoundingBox</w:t>
      </w:r>
    </w:p>
    <w:p w:rsidR="00E516DB" w:rsidRDefault="00E516DB" w:rsidP="0075355C">
      <w:pPr>
        <w:autoSpaceDE w:val="0"/>
        <w:autoSpaceDN w:val="0"/>
        <w:adjustRightInd w:val="0"/>
        <w:jc w:val="left"/>
        <w:rPr>
          <w:lang w:val="en-US"/>
        </w:rPr>
      </w:pPr>
      <w:r>
        <w:rPr>
          <w:lang w:val="en-US"/>
        </w:rPr>
        <w:tab/>
        <w:t>int scaleIdx = -1;</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public BoundingBox(){</w:t>
      </w:r>
    </w:p>
    <w:p w:rsidR="00E516DB" w:rsidRDefault="00E516DB" w:rsidP="0075355C">
      <w:pPr>
        <w:autoSpaceDE w:val="0"/>
        <w:autoSpaceDN w:val="0"/>
        <w:adjustRightInd w:val="0"/>
        <w:jc w:val="left"/>
        <w:rPr>
          <w:lang w:val="en-US"/>
        </w:rPr>
      </w:pPr>
      <w:r>
        <w:rPr>
          <w:lang w:val="en-US"/>
        </w:rPr>
        <w:tab/>
      </w:r>
      <w:r>
        <w:rPr>
          <w:lang w:val="en-US"/>
        </w:rPr>
        <w:tab/>
        <w:t>super();</w:t>
      </w:r>
    </w:p>
    <w:p w:rsidR="00E516DB" w:rsidRDefault="00E516DB" w:rsidP="0075355C">
      <w:pPr>
        <w:autoSpaceDE w:val="0"/>
        <w:autoSpaceDN w:val="0"/>
        <w:adjustRightInd w:val="0"/>
        <w:jc w:val="left"/>
        <w:rPr>
          <w:lang w:val="en-US"/>
        </w:rPr>
      </w:pPr>
      <w:r>
        <w:rPr>
          <w:lang w:val="en-US"/>
        </w:rPr>
        <w:lastRenderedPageBreak/>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public BoundingBox(final Point ul, final Point br){</w:t>
      </w:r>
    </w:p>
    <w:p w:rsidR="00E516DB" w:rsidRDefault="00E516DB" w:rsidP="0075355C">
      <w:pPr>
        <w:autoSpaceDE w:val="0"/>
        <w:autoSpaceDN w:val="0"/>
        <w:adjustRightInd w:val="0"/>
        <w:jc w:val="left"/>
        <w:rPr>
          <w:lang w:val="en-US"/>
        </w:rPr>
      </w:pPr>
      <w:r>
        <w:rPr>
          <w:lang w:val="en-US"/>
        </w:rPr>
        <w:tab/>
      </w:r>
      <w:r>
        <w:rPr>
          <w:lang w:val="en-US"/>
        </w:rPr>
        <w:tab/>
        <w:t>super(ul, br);</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public BoundingBox(int x, int y, int width, int height, float overlap, int scaleIdx){</w:t>
      </w:r>
    </w:p>
    <w:p w:rsidR="00E516DB" w:rsidRDefault="00E516DB" w:rsidP="0075355C">
      <w:pPr>
        <w:autoSpaceDE w:val="0"/>
        <w:autoSpaceDN w:val="0"/>
        <w:adjustRightInd w:val="0"/>
        <w:jc w:val="left"/>
        <w:rPr>
          <w:lang w:val="en-US"/>
        </w:rPr>
      </w:pPr>
      <w:r>
        <w:rPr>
          <w:lang w:val="en-US"/>
        </w:rPr>
        <w:tab/>
      </w:r>
      <w:r>
        <w:rPr>
          <w:lang w:val="en-US"/>
        </w:rPr>
        <w:tab/>
        <w:t>super(x, y, width, height);</w:t>
      </w:r>
    </w:p>
    <w:p w:rsidR="00E516DB" w:rsidRDefault="00E516DB" w:rsidP="0075355C">
      <w:pPr>
        <w:autoSpaceDE w:val="0"/>
        <w:autoSpaceDN w:val="0"/>
        <w:adjustRightInd w:val="0"/>
        <w:jc w:val="left"/>
        <w:rPr>
          <w:lang w:val="en-US"/>
        </w:rPr>
      </w:pPr>
      <w:r>
        <w:rPr>
          <w:lang w:val="en-US"/>
        </w:rPr>
        <w:tab/>
      </w:r>
      <w:r>
        <w:rPr>
          <w:lang w:val="en-US"/>
        </w:rPr>
        <w:tab/>
        <w:t>this.overlap = overlap;</w:t>
      </w:r>
    </w:p>
    <w:p w:rsidR="00E516DB" w:rsidRDefault="00E516DB" w:rsidP="0075355C">
      <w:pPr>
        <w:autoSpaceDE w:val="0"/>
        <w:autoSpaceDN w:val="0"/>
        <w:adjustRightInd w:val="0"/>
        <w:jc w:val="left"/>
        <w:rPr>
          <w:lang w:val="en-US"/>
        </w:rPr>
      </w:pPr>
      <w:r>
        <w:rPr>
          <w:lang w:val="en-US"/>
        </w:rPr>
        <w:tab/>
      </w:r>
      <w:r>
        <w:rPr>
          <w:lang w:val="en-US"/>
        </w:rPr>
        <w:tab/>
        <w:t>this.scaleIdx = scaleIdx;</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float calcOverlap(final Rect other){</w:t>
      </w:r>
    </w:p>
    <w:p w:rsidR="00E516DB" w:rsidRDefault="00E516DB" w:rsidP="0075355C">
      <w:pPr>
        <w:autoSpaceDE w:val="0"/>
        <w:autoSpaceDN w:val="0"/>
        <w:adjustRightInd w:val="0"/>
        <w:jc w:val="left"/>
        <w:rPr>
          <w:lang w:val="en-US"/>
        </w:rPr>
      </w:pPr>
      <w:r>
        <w:rPr>
          <w:lang w:val="en-US"/>
        </w:rPr>
        <w:tab/>
      </w:r>
      <w:r>
        <w:rPr>
          <w:lang w:val="en-US"/>
        </w:rPr>
        <w:tab/>
        <w:t>if(x &gt; other.x + other.width || y &gt; other.y + other.height || x + width &lt; other.x || y + height &lt; other.y){</w:t>
      </w:r>
    </w:p>
    <w:p w:rsidR="00E516DB" w:rsidRDefault="00E516DB" w:rsidP="0075355C">
      <w:pPr>
        <w:autoSpaceDE w:val="0"/>
        <w:autoSpaceDN w:val="0"/>
        <w:adjustRightInd w:val="0"/>
        <w:jc w:val="left"/>
        <w:rPr>
          <w:lang w:val="en-US"/>
        </w:rPr>
      </w:pPr>
      <w:r>
        <w:rPr>
          <w:lang w:val="en-US"/>
        </w:rPr>
        <w:tab/>
      </w:r>
      <w:r>
        <w:rPr>
          <w:lang w:val="en-US"/>
        </w:rPr>
        <w:tab/>
      </w:r>
      <w:r>
        <w:rPr>
          <w:lang w:val="en-US"/>
        </w:rPr>
        <w:tab/>
        <w:t>// obvious case where these 2 boxes do not overlap at all !</w:t>
      </w:r>
    </w:p>
    <w:p w:rsidR="00E516DB" w:rsidRDefault="00E516DB" w:rsidP="0075355C">
      <w:pPr>
        <w:autoSpaceDE w:val="0"/>
        <w:autoSpaceDN w:val="0"/>
        <w:adjustRightInd w:val="0"/>
        <w:jc w:val="left"/>
        <w:rPr>
          <w:lang w:val="en-US"/>
        </w:rPr>
      </w:pPr>
      <w:r>
        <w:rPr>
          <w:lang w:val="en-US"/>
        </w:rPr>
        <w:tab/>
      </w:r>
      <w:r>
        <w:rPr>
          <w:lang w:val="en-US"/>
        </w:rPr>
        <w:tab/>
      </w:r>
      <w:r>
        <w:rPr>
          <w:lang w:val="en-US"/>
        </w:rPr>
        <w:tab/>
        <w:t>return 0f;</w:t>
      </w:r>
    </w:p>
    <w:p w:rsidR="00E516DB" w:rsidRDefault="00E516DB" w:rsidP="0075355C">
      <w:pPr>
        <w:autoSpaceDE w:val="0"/>
        <w:autoSpaceDN w:val="0"/>
        <w:adjustRightInd w:val="0"/>
        <w:jc w:val="left"/>
        <w:rPr>
          <w:lang w:val="en-US"/>
        </w:rPr>
      </w:pPr>
      <w:r>
        <w:rPr>
          <w:lang w:val="en-US"/>
        </w:rPr>
        <w:tab/>
      </w:r>
      <w:r>
        <w:rPr>
          <w:lang w:val="en-US"/>
        </w:rPr>
        <w:tab/>
        <w:t>}else{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final float colIntersection =  Math.min(x + width, other.x + other.width) - Math.max(x, other.x);</w:t>
      </w:r>
    </w:p>
    <w:p w:rsidR="00E516DB" w:rsidRDefault="00E516DB" w:rsidP="0075355C">
      <w:pPr>
        <w:autoSpaceDE w:val="0"/>
        <w:autoSpaceDN w:val="0"/>
        <w:adjustRightInd w:val="0"/>
        <w:jc w:val="left"/>
        <w:rPr>
          <w:lang w:val="en-US"/>
        </w:rPr>
      </w:pPr>
      <w:r>
        <w:rPr>
          <w:lang w:val="en-US"/>
        </w:rPr>
        <w:tab/>
      </w:r>
      <w:r>
        <w:rPr>
          <w:lang w:val="en-US"/>
        </w:rPr>
        <w:tab/>
      </w:r>
      <w:r>
        <w:rPr>
          <w:lang w:val="en-US"/>
        </w:rPr>
        <w:tab/>
        <w:t>final float rowIntersection =  Math.min(y + height, other.y + other.height) - Math.max(y, other.y);</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t>final float intersection = colIntersection * rowIntersection;</w:t>
      </w:r>
    </w:p>
    <w:p w:rsidR="00E516DB" w:rsidRDefault="00E516DB" w:rsidP="0075355C">
      <w:pPr>
        <w:autoSpaceDE w:val="0"/>
        <w:autoSpaceDN w:val="0"/>
        <w:adjustRightInd w:val="0"/>
        <w:jc w:val="left"/>
        <w:rPr>
          <w:lang w:val="en-US"/>
        </w:rPr>
      </w:pPr>
      <w:r>
        <w:rPr>
          <w:lang w:val="en-US"/>
        </w:rPr>
        <w:tab/>
      </w:r>
      <w:r>
        <w:rPr>
          <w:lang w:val="en-US"/>
        </w:rPr>
        <w:tab/>
      </w:r>
      <w:r>
        <w:rPr>
          <w:lang w:val="en-US"/>
        </w:rPr>
        <w:tab/>
        <w:t>final float myArea = width * height;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final float otherArea = other.width * other.height;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t>return intersection / (myArea + otherArea - intersection);</w:t>
      </w: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Point[] points(){</w:t>
      </w:r>
    </w:p>
    <w:p w:rsidR="00E516DB" w:rsidRDefault="00E516DB" w:rsidP="0075355C">
      <w:pPr>
        <w:autoSpaceDE w:val="0"/>
        <w:autoSpaceDN w:val="0"/>
        <w:adjustRightInd w:val="0"/>
        <w:jc w:val="left"/>
        <w:rPr>
          <w:lang w:val="en-US"/>
        </w:rPr>
      </w:pPr>
      <w:r>
        <w:rPr>
          <w:lang w:val="en-US"/>
        </w:rPr>
        <w:tab/>
      </w:r>
      <w:r>
        <w:rPr>
          <w:lang w:val="en-US"/>
        </w:rPr>
        <w:tab/>
        <w:t>final List&lt;Point&gt; result = new ArrayList&lt;Point&gt;();</w:t>
      </w:r>
    </w:p>
    <w:p w:rsidR="00E516DB" w:rsidRDefault="00E516DB" w:rsidP="0075355C">
      <w:pPr>
        <w:autoSpaceDE w:val="0"/>
        <w:autoSpaceDN w:val="0"/>
        <w:adjustRightInd w:val="0"/>
        <w:jc w:val="left"/>
        <w:rPr>
          <w:lang w:val="en-US"/>
        </w:rPr>
      </w:pPr>
      <w:r>
        <w:rPr>
          <w:lang w:val="en-US"/>
        </w:rPr>
        <w:tab/>
      </w:r>
      <w:r>
        <w:rPr>
          <w:lang w:val="en-US"/>
        </w:rPr>
        <w:tab/>
        <w:t>final int stepx = (int) Math.ceil((width - 2 * POINTS_MARGIN_H) / POINTS_MAX_COUNT);</w:t>
      </w:r>
    </w:p>
    <w:p w:rsidR="00E516DB" w:rsidRDefault="00E516DB" w:rsidP="0075355C">
      <w:pPr>
        <w:autoSpaceDE w:val="0"/>
        <w:autoSpaceDN w:val="0"/>
        <w:adjustRightInd w:val="0"/>
        <w:jc w:val="left"/>
        <w:rPr>
          <w:lang w:val="en-US"/>
        </w:rPr>
      </w:pPr>
      <w:r>
        <w:rPr>
          <w:lang w:val="en-US"/>
        </w:rPr>
        <w:tab/>
      </w:r>
      <w:r>
        <w:rPr>
          <w:lang w:val="en-US"/>
        </w:rPr>
        <w:tab/>
        <w:t>final int stepy = (int) Math.ceil((height - 2 * POINTS_MARGIN_V) / POINTS_MAX_COUNT);</w:t>
      </w:r>
      <w:r>
        <w:rPr>
          <w:lang w:val="en-US"/>
        </w:rPr>
        <w:tab/>
      </w:r>
    </w:p>
    <w:p w:rsidR="00E516DB" w:rsidRDefault="00E516DB" w:rsidP="0075355C">
      <w:pPr>
        <w:autoSpaceDE w:val="0"/>
        <w:autoSpaceDN w:val="0"/>
        <w:adjustRightInd w:val="0"/>
        <w:jc w:val="left"/>
        <w:rPr>
          <w:lang w:val="en-US"/>
        </w:rPr>
      </w:pPr>
      <w:r>
        <w:rPr>
          <w:lang w:val="en-US"/>
        </w:rPr>
        <w:tab/>
      </w:r>
      <w:r>
        <w:rPr>
          <w:lang w:val="en-US"/>
        </w:rPr>
        <w:tab/>
        <w:t>for(int j = y + POINTS_MARGIN_V; j &lt; y + height - POINTS_MARGIN_V; j += stepy){</w:t>
      </w:r>
    </w:p>
    <w:p w:rsidR="00E516DB" w:rsidRDefault="00E516DB" w:rsidP="0075355C">
      <w:pPr>
        <w:autoSpaceDE w:val="0"/>
        <w:autoSpaceDN w:val="0"/>
        <w:adjustRightInd w:val="0"/>
        <w:jc w:val="left"/>
        <w:rPr>
          <w:lang w:val="en-US"/>
        </w:rPr>
      </w:pPr>
      <w:r>
        <w:rPr>
          <w:lang w:val="en-US"/>
        </w:rPr>
        <w:tab/>
      </w:r>
      <w:r>
        <w:rPr>
          <w:lang w:val="en-US"/>
        </w:rPr>
        <w:tab/>
      </w:r>
      <w:r>
        <w:rPr>
          <w:lang w:val="en-US"/>
        </w:rPr>
        <w:tab/>
        <w:t>for(int i = x + POINTS_MARGIN_H; i &lt; x + width - POINTS_MARGIN_H; i += stepx){</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result.add(new Point(i, j));</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Log.i(Util.TAG, "Points in BB: " + this + " stepx=" + stepx + " stepy=" + stepy + " RES size=" + result.size());</w:t>
      </w: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return result.toArray(new Point[result.size()]);</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BoundingBox predict(final Point[] points1, final Point[] points2){</w:t>
      </w:r>
    </w:p>
    <w:p w:rsidR="00E516DB" w:rsidRDefault="00E516DB" w:rsidP="0075355C">
      <w:pPr>
        <w:autoSpaceDE w:val="0"/>
        <w:autoSpaceDN w:val="0"/>
        <w:adjustRightInd w:val="0"/>
        <w:jc w:val="left"/>
        <w:rPr>
          <w:lang w:val="en-US"/>
        </w:rPr>
      </w:pPr>
      <w:r>
        <w:rPr>
          <w:lang w:val="en-US"/>
        </w:rPr>
        <w:lastRenderedPageBreak/>
        <w:tab/>
      </w:r>
      <w:r>
        <w:rPr>
          <w:lang w:val="en-US"/>
        </w:rPr>
        <w:tab/>
        <w:t>if(points1.length != points2.length) throw new IllegalArgumentException("The 2 arrays of points must be of the same lenght ! (" + points1.length + ", " + points2.length + ")");</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final int npoints = points1.length;</w:t>
      </w:r>
    </w:p>
    <w:p w:rsidR="00E516DB" w:rsidRDefault="00E516DB" w:rsidP="0075355C">
      <w:pPr>
        <w:autoSpaceDE w:val="0"/>
        <w:autoSpaceDN w:val="0"/>
        <w:adjustRightInd w:val="0"/>
        <w:jc w:val="left"/>
        <w:rPr>
          <w:lang w:val="en-US"/>
        </w:rPr>
      </w:pPr>
      <w:r>
        <w:rPr>
          <w:lang w:val="en-US"/>
        </w:rPr>
        <w:tab/>
      </w:r>
      <w:r>
        <w:rPr>
          <w:lang w:val="en-US"/>
        </w:rPr>
        <w:tab/>
        <w:t>Log.i(Util.TAG, "Tracked points: " + npoints);</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final float[] xoff = new float[npoints];</w:t>
      </w:r>
    </w:p>
    <w:p w:rsidR="00E516DB" w:rsidRDefault="00E516DB" w:rsidP="0075355C">
      <w:pPr>
        <w:autoSpaceDE w:val="0"/>
        <w:autoSpaceDN w:val="0"/>
        <w:adjustRightInd w:val="0"/>
        <w:jc w:val="left"/>
        <w:rPr>
          <w:lang w:val="en-US"/>
        </w:rPr>
      </w:pPr>
      <w:r>
        <w:rPr>
          <w:lang w:val="en-US"/>
        </w:rPr>
        <w:tab/>
      </w:r>
      <w:r>
        <w:rPr>
          <w:lang w:val="en-US"/>
        </w:rPr>
        <w:tab/>
        <w:t>final float[] yoff = new float[npoints];</w:t>
      </w:r>
    </w:p>
    <w:p w:rsidR="00E516DB" w:rsidRDefault="00E516DB" w:rsidP="0075355C">
      <w:pPr>
        <w:autoSpaceDE w:val="0"/>
        <w:autoSpaceDN w:val="0"/>
        <w:adjustRightInd w:val="0"/>
        <w:jc w:val="left"/>
        <w:rPr>
          <w:lang w:val="en-US"/>
        </w:rPr>
      </w:pPr>
      <w:r>
        <w:rPr>
          <w:lang w:val="en-US"/>
        </w:rPr>
        <w:tab/>
      </w:r>
      <w:r>
        <w:rPr>
          <w:lang w:val="en-US"/>
        </w:rPr>
        <w:tab/>
        <w:t>for(int i = 0; i &lt; npoints; i++){</w:t>
      </w:r>
    </w:p>
    <w:p w:rsidR="00E516DB" w:rsidRDefault="00E516DB" w:rsidP="0075355C">
      <w:pPr>
        <w:autoSpaceDE w:val="0"/>
        <w:autoSpaceDN w:val="0"/>
        <w:adjustRightInd w:val="0"/>
        <w:jc w:val="left"/>
        <w:rPr>
          <w:lang w:val="en-US"/>
        </w:rPr>
      </w:pPr>
      <w:r>
        <w:rPr>
          <w:lang w:val="en-US"/>
        </w:rPr>
        <w:tab/>
      </w:r>
      <w:r>
        <w:rPr>
          <w:lang w:val="en-US"/>
        </w:rPr>
        <w:tab/>
      </w:r>
      <w:r>
        <w:rPr>
          <w:lang w:val="en-US"/>
        </w:rPr>
        <w:tab/>
        <w:t>xoff[i] = (float) (points2[i].x - points1[i].x);</w:t>
      </w:r>
    </w:p>
    <w:p w:rsidR="00E516DB" w:rsidRDefault="00E516DB" w:rsidP="0075355C">
      <w:pPr>
        <w:autoSpaceDE w:val="0"/>
        <w:autoSpaceDN w:val="0"/>
        <w:adjustRightInd w:val="0"/>
        <w:jc w:val="left"/>
        <w:rPr>
          <w:lang w:val="en-US"/>
        </w:rPr>
      </w:pPr>
      <w:r>
        <w:rPr>
          <w:lang w:val="en-US"/>
        </w:rPr>
        <w:tab/>
      </w:r>
      <w:r>
        <w:rPr>
          <w:lang w:val="en-US"/>
        </w:rPr>
        <w:tab/>
      </w:r>
      <w:r>
        <w:rPr>
          <w:lang w:val="en-US"/>
        </w:rPr>
        <w:tab/>
        <w:t>yoff[i] = (float) (points2[i].y - points1[i].y);</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final float dx = Util.median(xoff);</w:t>
      </w:r>
    </w:p>
    <w:p w:rsidR="00E516DB" w:rsidRDefault="00E516DB" w:rsidP="0075355C">
      <w:pPr>
        <w:autoSpaceDE w:val="0"/>
        <w:autoSpaceDN w:val="0"/>
        <w:adjustRightInd w:val="0"/>
        <w:jc w:val="left"/>
        <w:rPr>
          <w:lang w:val="en-US"/>
        </w:rPr>
      </w:pPr>
      <w:r>
        <w:rPr>
          <w:lang w:val="en-US"/>
        </w:rPr>
        <w:tab/>
      </w:r>
      <w:r>
        <w:rPr>
          <w:lang w:val="en-US"/>
        </w:rPr>
        <w:tab/>
        <w:t>final float dy = Util.median(yoff);</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float s = 1f;</w:t>
      </w:r>
    </w:p>
    <w:p w:rsidR="00E516DB" w:rsidRDefault="00E516DB" w:rsidP="0075355C">
      <w:pPr>
        <w:autoSpaceDE w:val="0"/>
        <w:autoSpaceDN w:val="0"/>
        <w:adjustRightInd w:val="0"/>
        <w:jc w:val="left"/>
        <w:rPr>
          <w:lang w:val="en-US"/>
        </w:rPr>
      </w:pPr>
      <w:r>
        <w:rPr>
          <w:lang w:val="en-US"/>
        </w:rPr>
        <w:tab/>
      </w:r>
      <w:r>
        <w:rPr>
          <w:lang w:val="en-US"/>
        </w:rPr>
        <w:tab/>
        <w:t>if(npoints &gt; 1){</w:t>
      </w:r>
    </w:p>
    <w:p w:rsidR="00E516DB" w:rsidRDefault="00E516DB" w:rsidP="0075355C">
      <w:pPr>
        <w:autoSpaceDE w:val="0"/>
        <w:autoSpaceDN w:val="0"/>
        <w:adjustRightInd w:val="0"/>
        <w:jc w:val="left"/>
        <w:rPr>
          <w:lang w:val="en-US"/>
        </w:rPr>
      </w:pPr>
      <w:r>
        <w:rPr>
          <w:lang w:val="en-US"/>
        </w:rPr>
        <w:tab/>
      </w:r>
      <w:r>
        <w:rPr>
          <w:lang w:val="en-US"/>
        </w:rPr>
        <w:tab/>
      </w:r>
      <w:r>
        <w:rPr>
          <w:lang w:val="en-US"/>
        </w:rPr>
        <w:tab/>
        <w:t>final float[] d = new float[npoints * (npoints - 1) / 2];</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int idx = 0;</w:t>
      </w:r>
    </w:p>
    <w:p w:rsidR="00E516DB" w:rsidRDefault="00E516DB" w:rsidP="0075355C">
      <w:pPr>
        <w:autoSpaceDE w:val="0"/>
        <w:autoSpaceDN w:val="0"/>
        <w:adjustRightInd w:val="0"/>
        <w:jc w:val="left"/>
        <w:rPr>
          <w:lang w:val="en-US"/>
        </w:rPr>
      </w:pPr>
      <w:r>
        <w:rPr>
          <w:lang w:val="en-US"/>
        </w:rPr>
        <w:tab/>
      </w:r>
      <w:r>
        <w:rPr>
          <w:lang w:val="en-US"/>
        </w:rPr>
        <w:tab/>
      </w:r>
      <w:r>
        <w:rPr>
          <w:lang w:val="en-US"/>
        </w:rPr>
        <w:tab/>
        <w:t>for(int i = 0; i &lt; npoints; i++){</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for(int j = i + 1; j &lt; npoints; j++){</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d[idx++] = Util.norm(points2[i], points2[j]) / Util.norm(points1[i], points1[j]);</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s = Util.median(d);</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final float s1 = 0.5f * (s - 1) * width;</w:t>
      </w:r>
    </w:p>
    <w:p w:rsidR="00E516DB" w:rsidRDefault="00E516DB" w:rsidP="0075355C">
      <w:pPr>
        <w:autoSpaceDE w:val="0"/>
        <w:autoSpaceDN w:val="0"/>
        <w:adjustRightInd w:val="0"/>
        <w:jc w:val="left"/>
        <w:rPr>
          <w:lang w:val="en-US"/>
        </w:rPr>
      </w:pPr>
      <w:r>
        <w:rPr>
          <w:lang w:val="en-US"/>
        </w:rPr>
        <w:tab/>
      </w:r>
      <w:r>
        <w:rPr>
          <w:lang w:val="en-US"/>
        </w:rPr>
        <w:tab/>
        <w:t>final float s2 = 0.5f * (s - 1) * height;</w:t>
      </w:r>
    </w:p>
    <w:p w:rsidR="00E516DB" w:rsidRDefault="00E516DB" w:rsidP="0075355C">
      <w:pPr>
        <w:autoSpaceDE w:val="0"/>
        <w:autoSpaceDN w:val="0"/>
        <w:adjustRightInd w:val="0"/>
        <w:jc w:val="left"/>
        <w:rPr>
          <w:lang w:val="en-US"/>
        </w:rPr>
      </w:pPr>
      <w:r>
        <w:rPr>
          <w:lang w:val="en-US"/>
        </w:rPr>
        <w:tab/>
      </w:r>
      <w:r>
        <w:rPr>
          <w:lang w:val="en-US"/>
        </w:rPr>
        <w:tab/>
        <w:t>final BoundingBox result = new BoundingBox();</w:t>
      </w:r>
    </w:p>
    <w:p w:rsidR="00E516DB" w:rsidRDefault="00E516DB" w:rsidP="0075355C">
      <w:pPr>
        <w:autoSpaceDE w:val="0"/>
        <w:autoSpaceDN w:val="0"/>
        <w:adjustRightInd w:val="0"/>
        <w:jc w:val="left"/>
        <w:rPr>
          <w:lang w:val="en-US"/>
        </w:rPr>
      </w:pPr>
      <w:r>
        <w:rPr>
          <w:lang w:val="en-US"/>
        </w:rPr>
        <w:tab/>
      </w:r>
      <w:r>
        <w:rPr>
          <w:lang w:val="en-US"/>
        </w:rPr>
        <w:tab/>
        <w:t>result.x = Math.max(Math.round(x + dx - s1), 0);</w:t>
      </w:r>
    </w:p>
    <w:p w:rsidR="00E516DB" w:rsidRDefault="00E516DB" w:rsidP="0075355C">
      <w:pPr>
        <w:autoSpaceDE w:val="0"/>
        <w:autoSpaceDN w:val="0"/>
        <w:adjustRightInd w:val="0"/>
        <w:jc w:val="left"/>
        <w:rPr>
          <w:lang w:val="en-US"/>
        </w:rPr>
      </w:pPr>
      <w:r>
        <w:rPr>
          <w:lang w:val="en-US"/>
        </w:rPr>
        <w:tab/>
      </w:r>
      <w:r>
        <w:rPr>
          <w:lang w:val="en-US"/>
        </w:rPr>
        <w:tab/>
        <w:t>result.y = Math.max(Math.round(y + dy - s2), 0);</w:t>
      </w:r>
    </w:p>
    <w:p w:rsidR="00E516DB" w:rsidRDefault="00E516DB" w:rsidP="0075355C">
      <w:pPr>
        <w:autoSpaceDE w:val="0"/>
        <w:autoSpaceDN w:val="0"/>
        <w:adjustRightInd w:val="0"/>
        <w:jc w:val="left"/>
        <w:rPr>
          <w:lang w:val="en-US"/>
        </w:rPr>
      </w:pPr>
      <w:r>
        <w:rPr>
          <w:lang w:val="en-US"/>
        </w:rPr>
        <w:tab/>
      </w:r>
      <w:r>
        <w:rPr>
          <w:lang w:val="en-US"/>
        </w:rPr>
        <w:tab/>
        <w:t>result.width = Math.round(width * s);</w:t>
      </w:r>
    </w:p>
    <w:p w:rsidR="00E516DB" w:rsidRDefault="00E516DB" w:rsidP="0075355C">
      <w:pPr>
        <w:autoSpaceDE w:val="0"/>
        <w:autoSpaceDN w:val="0"/>
        <w:adjustRightInd w:val="0"/>
        <w:jc w:val="left"/>
        <w:rPr>
          <w:lang w:val="en-US"/>
        </w:rPr>
      </w:pPr>
      <w:r>
        <w:rPr>
          <w:lang w:val="en-US"/>
        </w:rPr>
        <w:tab/>
      </w:r>
      <w:r>
        <w:rPr>
          <w:lang w:val="en-US"/>
        </w:rPr>
        <w:tab/>
        <w:t>result.height = Math.round(height * s);</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Log.i(Util.TAG, "Current BB: " + this + ", Predicted BB: " + result);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return result;</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BoundingBox intersect(final Mat img){</w:t>
      </w:r>
    </w:p>
    <w:p w:rsidR="00E516DB" w:rsidRDefault="00E516DB" w:rsidP="0075355C">
      <w:pPr>
        <w:autoSpaceDE w:val="0"/>
        <w:autoSpaceDN w:val="0"/>
        <w:adjustRightInd w:val="0"/>
        <w:jc w:val="left"/>
        <w:rPr>
          <w:lang w:val="en-US"/>
        </w:rPr>
      </w:pPr>
      <w:r>
        <w:rPr>
          <w:lang w:val="en-US"/>
        </w:rPr>
        <w:tab/>
      </w:r>
      <w:r>
        <w:rPr>
          <w:lang w:val="en-US"/>
        </w:rPr>
        <w:tab/>
        <w:t>final BoundingBox result = new BoundingBox();</w:t>
      </w:r>
    </w:p>
    <w:p w:rsidR="00E516DB" w:rsidRDefault="00E516DB" w:rsidP="0075355C">
      <w:pPr>
        <w:autoSpaceDE w:val="0"/>
        <w:autoSpaceDN w:val="0"/>
        <w:adjustRightInd w:val="0"/>
        <w:jc w:val="left"/>
        <w:rPr>
          <w:lang w:val="en-US"/>
        </w:rPr>
      </w:pPr>
      <w:r>
        <w:rPr>
          <w:lang w:val="en-US"/>
        </w:rPr>
        <w:tab/>
      </w:r>
      <w:r>
        <w:rPr>
          <w:lang w:val="en-US"/>
        </w:rPr>
        <w:tab/>
        <w:t>result.x = Math.max(x, 0);</w:t>
      </w:r>
    </w:p>
    <w:p w:rsidR="00E516DB" w:rsidRDefault="00E516DB" w:rsidP="0075355C">
      <w:pPr>
        <w:autoSpaceDE w:val="0"/>
        <w:autoSpaceDN w:val="0"/>
        <w:adjustRightInd w:val="0"/>
        <w:jc w:val="left"/>
        <w:rPr>
          <w:lang w:val="en-US"/>
        </w:rPr>
      </w:pPr>
      <w:r>
        <w:rPr>
          <w:lang w:val="en-US"/>
        </w:rPr>
        <w:tab/>
      </w:r>
      <w:r>
        <w:rPr>
          <w:lang w:val="en-US"/>
        </w:rPr>
        <w:tab/>
        <w:t>result.y = Math.max(y, 0);</w:t>
      </w:r>
    </w:p>
    <w:p w:rsidR="00E516DB" w:rsidRDefault="00E516DB" w:rsidP="0075355C">
      <w:pPr>
        <w:autoSpaceDE w:val="0"/>
        <w:autoSpaceDN w:val="0"/>
        <w:adjustRightInd w:val="0"/>
        <w:jc w:val="left"/>
        <w:rPr>
          <w:lang w:val="en-US"/>
        </w:rPr>
      </w:pPr>
      <w:r>
        <w:rPr>
          <w:lang w:val="en-US"/>
        </w:rPr>
        <w:tab/>
      </w:r>
      <w:r>
        <w:rPr>
          <w:lang w:val="en-US"/>
        </w:rPr>
        <w:tab/>
        <w:t>result.width = (int) Math.min(Math.min(img.cols() - x, width), Math.min(width, br().x));</w:t>
      </w:r>
    </w:p>
    <w:p w:rsidR="00E516DB" w:rsidRDefault="00E516DB" w:rsidP="0075355C">
      <w:pPr>
        <w:autoSpaceDE w:val="0"/>
        <w:autoSpaceDN w:val="0"/>
        <w:adjustRightInd w:val="0"/>
        <w:jc w:val="left"/>
        <w:rPr>
          <w:lang w:val="en-US"/>
        </w:rPr>
      </w:pPr>
      <w:r>
        <w:rPr>
          <w:lang w:val="en-US"/>
        </w:rPr>
        <w:tab/>
      </w:r>
      <w:r>
        <w:rPr>
          <w:lang w:val="en-US"/>
        </w:rPr>
        <w:tab/>
        <w:t>result.height = (int) Math.min(Math.min(img.rows() - y, height), Math.min(height, br().y));</w:t>
      </w:r>
    </w:p>
    <w:p w:rsidR="00E516DB" w:rsidRDefault="00E516DB" w:rsidP="0075355C">
      <w:pPr>
        <w:autoSpaceDE w:val="0"/>
        <w:autoSpaceDN w:val="0"/>
        <w:adjustRightInd w:val="0"/>
        <w:jc w:val="left"/>
        <w:rPr>
          <w:lang w:val="en-US"/>
        </w:rPr>
      </w:pPr>
      <w:r>
        <w:rPr>
          <w:lang w:val="en-US"/>
        </w:rPr>
        <w:tab/>
      </w:r>
      <w:r>
        <w:rPr>
          <w:lang w:val="en-US"/>
        </w:rPr>
        <w:tab/>
        <w:t>return result;</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lastRenderedPageBreak/>
        <w:tab/>
      </w:r>
    </w:p>
    <w:p w:rsidR="00E516DB" w:rsidRDefault="00E516DB" w:rsidP="0075355C">
      <w:pPr>
        <w:autoSpaceDE w:val="0"/>
        <w:autoSpaceDN w:val="0"/>
        <w:adjustRightInd w:val="0"/>
        <w:jc w:val="left"/>
        <w:rPr>
          <w:lang w:val="en-US"/>
        </w:rPr>
      </w:pPr>
      <w:r>
        <w:rPr>
          <w:lang w:val="en-US"/>
        </w:rPr>
        <w:tab/>
        <w:t>@Override</w:t>
      </w:r>
    </w:p>
    <w:p w:rsidR="00E516DB" w:rsidRDefault="00E516DB" w:rsidP="0075355C">
      <w:pPr>
        <w:autoSpaceDE w:val="0"/>
        <w:autoSpaceDN w:val="0"/>
        <w:adjustRightInd w:val="0"/>
        <w:jc w:val="left"/>
        <w:rPr>
          <w:lang w:val="en-US"/>
        </w:rPr>
      </w:pPr>
      <w:r>
        <w:rPr>
          <w:lang w:val="en-US"/>
        </w:rPr>
        <w:tab/>
        <w:t>public String toString(){</w:t>
      </w:r>
    </w:p>
    <w:p w:rsidR="00E516DB" w:rsidRDefault="00E516DB" w:rsidP="0075355C">
      <w:pPr>
        <w:autoSpaceDE w:val="0"/>
        <w:autoSpaceDN w:val="0"/>
        <w:adjustRightInd w:val="0"/>
        <w:jc w:val="left"/>
        <w:rPr>
          <w:lang w:val="en-US"/>
        </w:rPr>
      </w:pPr>
      <w:r>
        <w:rPr>
          <w:lang w:val="en-US"/>
        </w:rPr>
        <w:tab/>
      </w:r>
      <w:r>
        <w:rPr>
          <w:lang w:val="en-US"/>
        </w:rPr>
        <w:tab/>
        <w:t>return "(" + x + ", " + y + ", " + width + ", " + height + " / " + overlap + ", " + scaleIdx + ")";</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t>@Override</w:t>
      </w:r>
    </w:p>
    <w:p w:rsidR="00E516DB" w:rsidRDefault="00E516DB" w:rsidP="0075355C">
      <w:pPr>
        <w:autoSpaceDE w:val="0"/>
        <w:autoSpaceDN w:val="0"/>
        <w:adjustRightInd w:val="0"/>
        <w:jc w:val="left"/>
        <w:rPr>
          <w:lang w:val="en-US"/>
        </w:rPr>
      </w:pPr>
      <w:r>
        <w:rPr>
          <w:lang w:val="en-US"/>
        </w:rPr>
        <w:tab/>
        <w:t>public int hashCode() {</w:t>
      </w:r>
    </w:p>
    <w:p w:rsidR="00E516DB" w:rsidRDefault="00E516DB" w:rsidP="0075355C">
      <w:pPr>
        <w:autoSpaceDE w:val="0"/>
        <w:autoSpaceDN w:val="0"/>
        <w:adjustRightInd w:val="0"/>
        <w:jc w:val="left"/>
        <w:rPr>
          <w:lang w:val="en-US"/>
        </w:rPr>
      </w:pPr>
      <w:r>
        <w:rPr>
          <w:lang w:val="en-US"/>
        </w:rPr>
        <w:tab/>
      </w:r>
      <w:r>
        <w:rPr>
          <w:lang w:val="en-US"/>
        </w:rPr>
        <w:tab/>
        <w:t>final int prime = 31;</w:t>
      </w:r>
    </w:p>
    <w:p w:rsidR="00E516DB" w:rsidRDefault="00E516DB" w:rsidP="0075355C">
      <w:pPr>
        <w:autoSpaceDE w:val="0"/>
        <w:autoSpaceDN w:val="0"/>
        <w:adjustRightInd w:val="0"/>
        <w:jc w:val="left"/>
        <w:rPr>
          <w:lang w:val="en-US"/>
        </w:rPr>
      </w:pPr>
      <w:r>
        <w:rPr>
          <w:lang w:val="en-US"/>
        </w:rPr>
        <w:tab/>
      </w:r>
      <w:r>
        <w:rPr>
          <w:lang w:val="en-US"/>
        </w:rPr>
        <w:tab/>
        <w:t>int result = super.hashCode();</w:t>
      </w:r>
    </w:p>
    <w:p w:rsidR="00E516DB" w:rsidRDefault="00E516DB" w:rsidP="0075355C">
      <w:pPr>
        <w:autoSpaceDE w:val="0"/>
        <w:autoSpaceDN w:val="0"/>
        <w:adjustRightInd w:val="0"/>
        <w:jc w:val="left"/>
        <w:rPr>
          <w:lang w:val="en-US"/>
        </w:rPr>
      </w:pPr>
      <w:r>
        <w:rPr>
          <w:lang w:val="en-US"/>
        </w:rPr>
        <w:tab/>
      </w:r>
      <w:r>
        <w:rPr>
          <w:lang w:val="en-US"/>
        </w:rPr>
        <w:tab/>
        <w:t>result = prime * result + Float.floatToIntBits(overlap);</w:t>
      </w:r>
    </w:p>
    <w:p w:rsidR="00E516DB" w:rsidRDefault="00E516DB" w:rsidP="0075355C">
      <w:pPr>
        <w:autoSpaceDE w:val="0"/>
        <w:autoSpaceDN w:val="0"/>
        <w:adjustRightInd w:val="0"/>
        <w:jc w:val="left"/>
        <w:rPr>
          <w:lang w:val="en-US"/>
        </w:rPr>
      </w:pPr>
      <w:r>
        <w:rPr>
          <w:lang w:val="en-US"/>
        </w:rPr>
        <w:tab/>
      </w:r>
      <w:r>
        <w:rPr>
          <w:lang w:val="en-US"/>
        </w:rPr>
        <w:tab/>
        <w:t>result = prime * result + scaleIdx;</w:t>
      </w:r>
    </w:p>
    <w:p w:rsidR="00E516DB" w:rsidRDefault="00E516DB" w:rsidP="0075355C">
      <w:pPr>
        <w:autoSpaceDE w:val="0"/>
        <w:autoSpaceDN w:val="0"/>
        <w:adjustRightInd w:val="0"/>
        <w:jc w:val="left"/>
        <w:rPr>
          <w:lang w:val="en-US"/>
        </w:rPr>
      </w:pPr>
      <w:r>
        <w:rPr>
          <w:lang w:val="en-US"/>
        </w:rPr>
        <w:tab/>
      </w:r>
      <w:r>
        <w:rPr>
          <w:lang w:val="en-US"/>
        </w:rPr>
        <w:tab/>
        <w:t>return result;</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t>@Override</w:t>
      </w:r>
    </w:p>
    <w:p w:rsidR="00E516DB" w:rsidRDefault="00E516DB" w:rsidP="0075355C">
      <w:pPr>
        <w:autoSpaceDE w:val="0"/>
        <w:autoSpaceDN w:val="0"/>
        <w:adjustRightInd w:val="0"/>
        <w:jc w:val="left"/>
        <w:rPr>
          <w:lang w:val="en-US"/>
        </w:rPr>
      </w:pPr>
      <w:r>
        <w:rPr>
          <w:lang w:val="en-US"/>
        </w:rPr>
        <w:tab/>
        <w:t>public boolean equals(Object obj) {</w:t>
      </w:r>
    </w:p>
    <w:p w:rsidR="00E516DB" w:rsidRDefault="00E516DB" w:rsidP="0075355C">
      <w:pPr>
        <w:autoSpaceDE w:val="0"/>
        <w:autoSpaceDN w:val="0"/>
        <w:adjustRightInd w:val="0"/>
        <w:jc w:val="left"/>
        <w:rPr>
          <w:lang w:val="en-US"/>
        </w:rPr>
      </w:pPr>
      <w:r>
        <w:rPr>
          <w:lang w:val="en-US"/>
        </w:rPr>
        <w:tab/>
      </w:r>
      <w:r>
        <w:rPr>
          <w:lang w:val="en-US"/>
        </w:rPr>
        <w:tab/>
        <w:t>if (this == obj)</w:t>
      </w:r>
    </w:p>
    <w:p w:rsidR="00E516DB" w:rsidRDefault="00E516DB" w:rsidP="0075355C">
      <w:pPr>
        <w:autoSpaceDE w:val="0"/>
        <w:autoSpaceDN w:val="0"/>
        <w:adjustRightInd w:val="0"/>
        <w:jc w:val="left"/>
        <w:rPr>
          <w:lang w:val="en-US"/>
        </w:rPr>
      </w:pPr>
      <w:r>
        <w:rPr>
          <w:lang w:val="en-US"/>
        </w:rPr>
        <w:tab/>
      </w:r>
      <w:r>
        <w:rPr>
          <w:lang w:val="en-US"/>
        </w:rPr>
        <w:tab/>
      </w:r>
      <w:r>
        <w:rPr>
          <w:lang w:val="en-US"/>
        </w:rPr>
        <w:tab/>
        <w:t>return true;</w:t>
      </w:r>
    </w:p>
    <w:p w:rsidR="00E516DB" w:rsidRDefault="00E516DB" w:rsidP="0075355C">
      <w:pPr>
        <w:autoSpaceDE w:val="0"/>
        <w:autoSpaceDN w:val="0"/>
        <w:adjustRightInd w:val="0"/>
        <w:jc w:val="left"/>
        <w:rPr>
          <w:lang w:val="en-US"/>
        </w:rPr>
      </w:pPr>
      <w:r>
        <w:rPr>
          <w:lang w:val="en-US"/>
        </w:rPr>
        <w:tab/>
      </w:r>
      <w:r>
        <w:rPr>
          <w:lang w:val="en-US"/>
        </w:rPr>
        <w:tab/>
        <w:t>if (!super.equals(obj))</w:t>
      </w:r>
    </w:p>
    <w:p w:rsidR="00E516DB" w:rsidRDefault="00E516DB" w:rsidP="0075355C">
      <w:pPr>
        <w:autoSpaceDE w:val="0"/>
        <w:autoSpaceDN w:val="0"/>
        <w:adjustRightInd w:val="0"/>
        <w:jc w:val="left"/>
        <w:rPr>
          <w:lang w:val="en-US"/>
        </w:rPr>
      </w:pPr>
      <w:r>
        <w:rPr>
          <w:lang w:val="en-US"/>
        </w:rPr>
        <w:tab/>
      </w:r>
      <w:r>
        <w:rPr>
          <w:lang w:val="en-US"/>
        </w:rPr>
        <w:tab/>
      </w:r>
      <w:r>
        <w:rPr>
          <w:lang w:val="en-US"/>
        </w:rPr>
        <w:tab/>
        <w:t>return false;</w:t>
      </w:r>
    </w:p>
    <w:p w:rsidR="00E516DB" w:rsidRDefault="00E516DB" w:rsidP="0075355C">
      <w:pPr>
        <w:autoSpaceDE w:val="0"/>
        <w:autoSpaceDN w:val="0"/>
        <w:adjustRightInd w:val="0"/>
        <w:jc w:val="left"/>
        <w:rPr>
          <w:lang w:val="en-US"/>
        </w:rPr>
      </w:pPr>
      <w:r>
        <w:rPr>
          <w:lang w:val="en-US"/>
        </w:rPr>
        <w:tab/>
      </w:r>
      <w:r>
        <w:rPr>
          <w:lang w:val="en-US"/>
        </w:rPr>
        <w:tab/>
        <w:t>if (getClass() != obj.getClass())</w:t>
      </w:r>
    </w:p>
    <w:p w:rsidR="00E516DB" w:rsidRDefault="00E516DB" w:rsidP="0075355C">
      <w:pPr>
        <w:autoSpaceDE w:val="0"/>
        <w:autoSpaceDN w:val="0"/>
        <w:adjustRightInd w:val="0"/>
        <w:jc w:val="left"/>
        <w:rPr>
          <w:lang w:val="en-US"/>
        </w:rPr>
      </w:pPr>
      <w:r>
        <w:rPr>
          <w:lang w:val="en-US"/>
        </w:rPr>
        <w:tab/>
      </w:r>
      <w:r>
        <w:rPr>
          <w:lang w:val="en-US"/>
        </w:rPr>
        <w:tab/>
      </w:r>
      <w:r>
        <w:rPr>
          <w:lang w:val="en-US"/>
        </w:rPr>
        <w:tab/>
        <w:t>return false;</w:t>
      </w:r>
    </w:p>
    <w:p w:rsidR="00E516DB" w:rsidRDefault="00E516DB" w:rsidP="0075355C">
      <w:pPr>
        <w:autoSpaceDE w:val="0"/>
        <w:autoSpaceDN w:val="0"/>
        <w:adjustRightInd w:val="0"/>
        <w:jc w:val="left"/>
        <w:rPr>
          <w:lang w:val="en-US"/>
        </w:rPr>
      </w:pPr>
      <w:r>
        <w:rPr>
          <w:lang w:val="en-US"/>
        </w:rPr>
        <w:tab/>
      </w:r>
      <w:r>
        <w:rPr>
          <w:lang w:val="en-US"/>
        </w:rPr>
        <w:tab/>
        <w:t>BoundingBox other = (BoundingBox) obj;</w:t>
      </w:r>
    </w:p>
    <w:p w:rsidR="00E516DB" w:rsidRDefault="00E516DB" w:rsidP="0075355C">
      <w:pPr>
        <w:autoSpaceDE w:val="0"/>
        <w:autoSpaceDN w:val="0"/>
        <w:adjustRightInd w:val="0"/>
        <w:jc w:val="left"/>
        <w:rPr>
          <w:lang w:val="en-US"/>
        </w:rPr>
      </w:pPr>
      <w:r>
        <w:rPr>
          <w:lang w:val="en-US"/>
        </w:rPr>
        <w:tab/>
      </w:r>
      <w:r>
        <w:rPr>
          <w:lang w:val="en-US"/>
        </w:rPr>
        <w:tab/>
        <w:t>if (Float.floatToIntBits(overlap) != Float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.floatToIntBits(other.overlap))</w:t>
      </w:r>
    </w:p>
    <w:p w:rsidR="00E516DB" w:rsidRDefault="00E516DB" w:rsidP="0075355C">
      <w:pPr>
        <w:autoSpaceDE w:val="0"/>
        <w:autoSpaceDN w:val="0"/>
        <w:adjustRightInd w:val="0"/>
        <w:jc w:val="left"/>
        <w:rPr>
          <w:lang w:val="en-US"/>
        </w:rPr>
      </w:pPr>
      <w:r>
        <w:rPr>
          <w:lang w:val="en-US"/>
        </w:rPr>
        <w:tab/>
      </w:r>
      <w:r>
        <w:rPr>
          <w:lang w:val="en-US"/>
        </w:rPr>
        <w:tab/>
      </w:r>
      <w:r>
        <w:rPr>
          <w:lang w:val="en-US"/>
        </w:rPr>
        <w:tab/>
        <w:t>return false;</w:t>
      </w:r>
    </w:p>
    <w:p w:rsidR="00E516DB" w:rsidRDefault="00E516DB" w:rsidP="0075355C">
      <w:pPr>
        <w:autoSpaceDE w:val="0"/>
        <w:autoSpaceDN w:val="0"/>
        <w:adjustRightInd w:val="0"/>
        <w:jc w:val="left"/>
        <w:rPr>
          <w:lang w:val="en-US"/>
        </w:rPr>
      </w:pPr>
      <w:r>
        <w:rPr>
          <w:lang w:val="en-US"/>
        </w:rPr>
        <w:tab/>
      </w:r>
      <w:r>
        <w:rPr>
          <w:lang w:val="en-US"/>
        </w:rPr>
        <w:tab/>
        <w:t>if (scaleIdx != other.scaleIdx)</w:t>
      </w:r>
    </w:p>
    <w:p w:rsidR="00E516DB" w:rsidRDefault="00E516DB" w:rsidP="0075355C">
      <w:pPr>
        <w:autoSpaceDE w:val="0"/>
        <w:autoSpaceDN w:val="0"/>
        <w:adjustRightInd w:val="0"/>
        <w:jc w:val="left"/>
        <w:rPr>
          <w:lang w:val="en-US"/>
        </w:rPr>
      </w:pPr>
      <w:r>
        <w:rPr>
          <w:lang w:val="en-US"/>
        </w:rPr>
        <w:tab/>
      </w:r>
      <w:r>
        <w:rPr>
          <w:lang w:val="en-US"/>
        </w:rPr>
        <w:tab/>
      </w:r>
      <w:r>
        <w:rPr>
          <w:lang w:val="en-US"/>
        </w:rPr>
        <w:tab/>
        <w:t>return false;</w:t>
      </w:r>
    </w:p>
    <w:p w:rsidR="00E516DB" w:rsidRDefault="00E516DB" w:rsidP="0075355C">
      <w:pPr>
        <w:autoSpaceDE w:val="0"/>
        <w:autoSpaceDN w:val="0"/>
        <w:adjustRightInd w:val="0"/>
        <w:jc w:val="left"/>
        <w:rPr>
          <w:lang w:val="en-US"/>
        </w:rPr>
      </w:pPr>
      <w:r>
        <w:rPr>
          <w:lang w:val="en-US"/>
        </w:rPr>
        <w:tab/>
      </w:r>
      <w:r>
        <w:rPr>
          <w:lang w:val="en-US"/>
        </w:rPr>
        <w:tab/>
        <w:t>return true;</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w:t>
      </w:r>
    </w:p>
    <w:p w:rsidR="00E516DB" w:rsidRDefault="00E516DB" w:rsidP="0075355C">
      <w:pPr>
        <w:autoSpaceDE w:val="0"/>
        <w:autoSpaceDN w:val="0"/>
        <w:adjustRightInd w:val="0"/>
        <w:jc w:val="left"/>
        <w:rPr>
          <w:lang w:val="en-US"/>
        </w:rPr>
      </w:pPr>
    </w:p>
    <w:p w:rsidR="00E516DB" w:rsidRDefault="00E516DB" w:rsidP="0075355C">
      <w:pPr>
        <w:tabs>
          <w:tab w:val="left" w:pos="3611"/>
        </w:tabs>
        <w:autoSpaceDE w:val="0"/>
        <w:autoSpaceDN w:val="0"/>
        <w:adjustRightInd w:val="0"/>
        <w:rPr>
          <w:b/>
          <w:bCs/>
          <w:lang w:val="en-US"/>
        </w:rPr>
      </w:pPr>
      <w:r>
        <w:rPr>
          <w:b/>
          <w:bCs/>
          <w:lang w:val="en-US"/>
        </w:rPr>
        <w:t>FernEnsembleClassifier.java</w:t>
      </w:r>
    </w:p>
    <w:p w:rsidR="00E516DB" w:rsidRDefault="00E516DB" w:rsidP="0075355C">
      <w:pPr>
        <w:autoSpaceDE w:val="0"/>
        <w:autoSpaceDN w:val="0"/>
        <w:adjustRightInd w:val="0"/>
        <w:jc w:val="left"/>
        <w:rPr>
          <w:lang w:val="en-US"/>
        </w:rPr>
      </w:pPr>
      <w:r>
        <w:rPr>
          <w:lang w:val="en-US"/>
        </w:rPr>
        <w:t>package com.trandi.opentld.tld;</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import java.util.List;</w:t>
      </w:r>
    </w:p>
    <w:p w:rsidR="00E516DB" w:rsidRDefault="00E516DB" w:rsidP="0075355C">
      <w:pPr>
        <w:autoSpaceDE w:val="0"/>
        <w:autoSpaceDN w:val="0"/>
        <w:adjustRightInd w:val="0"/>
        <w:jc w:val="left"/>
        <w:rPr>
          <w:lang w:val="en-US"/>
        </w:rPr>
      </w:pPr>
      <w:r>
        <w:rPr>
          <w:lang w:val="en-US"/>
        </w:rPr>
        <w:t>import java.util.Properties;</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import org.opencv.core.Mat;</w:t>
      </w:r>
    </w:p>
    <w:p w:rsidR="00E516DB" w:rsidRDefault="00E516DB" w:rsidP="0075355C">
      <w:pPr>
        <w:autoSpaceDE w:val="0"/>
        <w:autoSpaceDN w:val="0"/>
        <w:adjustRightInd w:val="0"/>
        <w:jc w:val="left"/>
        <w:rPr>
          <w:lang w:val="en-US"/>
        </w:rPr>
      </w:pPr>
      <w:r>
        <w:rPr>
          <w:lang w:val="en-US"/>
        </w:rPr>
        <w:t>import org.opencv.core.Size;</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import android.util.Log;</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import com.trandi.opentld.tld.Parameters.ParamsClassifiers;</w:t>
      </w:r>
    </w:p>
    <w:p w:rsidR="00E516DB" w:rsidRDefault="00E516DB" w:rsidP="0075355C">
      <w:pPr>
        <w:autoSpaceDE w:val="0"/>
        <w:autoSpaceDN w:val="0"/>
        <w:adjustRightInd w:val="0"/>
        <w:jc w:val="left"/>
        <w:rPr>
          <w:lang w:val="en-US"/>
        </w:rPr>
      </w:pPr>
      <w:r>
        <w:rPr>
          <w:lang w:val="en-US"/>
        </w:rPr>
        <w:t>import com.trandi.opentld.tld.Util.Pair;</w:t>
      </w:r>
    </w:p>
    <w:p w:rsidR="00E516DB" w:rsidRDefault="00E516DB" w:rsidP="0075355C">
      <w:pPr>
        <w:autoSpaceDE w:val="0"/>
        <w:autoSpaceDN w:val="0"/>
        <w:adjustRightInd w:val="0"/>
        <w:jc w:val="left"/>
        <w:rPr>
          <w:lang w:val="en-US"/>
        </w:rPr>
      </w:pPr>
      <w:r>
        <w:rPr>
          <w:lang w:val="en-US"/>
        </w:rPr>
        <w:t>import com.trandi.opentld.tld.Util.RNG;</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class FernEnsembleClassifier {</w:t>
      </w:r>
    </w:p>
    <w:p w:rsidR="00E516DB" w:rsidRDefault="00E516DB" w:rsidP="0075355C">
      <w:pPr>
        <w:autoSpaceDE w:val="0"/>
        <w:autoSpaceDN w:val="0"/>
        <w:adjustRightInd w:val="0"/>
        <w:jc w:val="left"/>
        <w:rPr>
          <w:lang w:val="en-US"/>
        </w:rPr>
      </w:pPr>
      <w:r>
        <w:rPr>
          <w:lang w:val="en-US"/>
        </w:rPr>
        <w:tab/>
        <w:t>ParamsClassifiers params;</w:t>
      </w:r>
    </w:p>
    <w:p w:rsidR="00E516DB" w:rsidRDefault="00E516DB" w:rsidP="0075355C">
      <w:pPr>
        <w:autoSpaceDE w:val="0"/>
        <w:autoSpaceDN w:val="0"/>
        <w:adjustRightInd w:val="0"/>
        <w:jc w:val="left"/>
        <w:rPr>
          <w:lang w:val="en-US"/>
        </w:rPr>
      </w:pPr>
      <w:r>
        <w:rPr>
          <w:lang w:val="en-US"/>
        </w:rPr>
        <w:lastRenderedPageBreak/>
        <w:tab/>
        <w:t>private Fern[] ferns;</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w:t>
      </w:r>
      <w:r>
        <w:rPr>
          <w:lang w:val="en-US"/>
        </w:rPr>
        <w:tab/>
        <w:t>final List&lt;Mat&gt; pExamples = new ArrayList&lt;Mat&gt;();</w:t>
      </w:r>
    </w:p>
    <w:p w:rsidR="00E516DB" w:rsidRDefault="00E516DB" w:rsidP="0075355C">
      <w:pPr>
        <w:autoSpaceDE w:val="0"/>
        <w:autoSpaceDN w:val="0"/>
        <w:adjustRightInd w:val="0"/>
        <w:jc w:val="left"/>
        <w:rPr>
          <w:lang w:val="en-US"/>
        </w:rPr>
      </w:pPr>
      <w:r>
        <w:rPr>
          <w:lang w:val="en-US"/>
        </w:rPr>
        <w:t>//</w:t>
      </w:r>
      <w:r>
        <w:rPr>
          <w:lang w:val="en-US"/>
        </w:rPr>
        <w:tab/>
        <w:t>final List&lt;Mat&gt; nExamples = new ArrayList&lt;Mat&gt;();</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t>FernEnsembleClassifier(){</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FernEnsembleClassifier(Properties props) {</w:t>
      </w:r>
    </w:p>
    <w:p w:rsidR="00E516DB" w:rsidRDefault="00E516DB" w:rsidP="0075355C">
      <w:pPr>
        <w:autoSpaceDE w:val="0"/>
        <w:autoSpaceDN w:val="0"/>
        <w:adjustRightInd w:val="0"/>
        <w:jc w:val="left"/>
        <w:rPr>
          <w:lang w:val="en-US"/>
        </w:rPr>
      </w:pPr>
      <w:r>
        <w:rPr>
          <w:lang w:val="en-US"/>
        </w:rPr>
        <w:tab/>
      </w:r>
      <w:r>
        <w:rPr>
          <w:lang w:val="en-US"/>
        </w:rPr>
        <w:tab/>
        <w:t>params = new ParamsClassifiers(props);</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t>void init(Size[] scales, RNG rng){</w:t>
      </w:r>
    </w:p>
    <w:p w:rsidR="00E516DB" w:rsidRDefault="00E516DB" w:rsidP="0075355C">
      <w:pPr>
        <w:autoSpaceDE w:val="0"/>
        <w:autoSpaceDN w:val="0"/>
        <w:adjustRightInd w:val="0"/>
        <w:jc w:val="left"/>
        <w:rPr>
          <w:lang w:val="en-US"/>
        </w:rPr>
      </w:pPr>
      <w:r>
        <w:rPr>
          <w:lang w:val="en-US"/>
        </w:rPr>
        <w:tab/>
      </w:r>
      <w:r>
        <w:rPr>
          <w:lang w:val="en-US"/>
        </w:rPr>
        <w:tab/>
        <w:t>ferns = new Fern[params.numFerns];</w:t>
      </w:r>
    </w:p>
    <w:p w:rsidR="00E516DB" w:rsidRDefault="00E516DB" w:rsidP="0075355C">
      <w:pPr>
        <w:autoSpaceDE w:val="0"/>
        <w:autoSpaceDN w:val="0"/>
        <w:adjustRightInd w:val="0"/>
        <w:jc w:val="left"/>
        <w:rPr>
          <w:lang w:val="en-US"/>
        </w:rPr>
      </w:pPr>
      <w:r>
        <w:rPr>
          <w:lang w:val="en-US"/>
        </w:rPr>
        <w:tab/>
      </w:r>
      <w:r>
        <w:rPr>
          <w:lang w:val="en-US"/>
        </w:rPr>
        <w:tab/>
        <w:t>for(int i=0; i&lt;ferns.length; i++){</w:t>
      </w:r>
    </w:p>
    <w:p w:rsidR="00E516DB" w:rsidRDefault="00E516DB" w:rsidP="0075355C">
      <w:pPr>
        <w:autoSpaceDE w:val="0"/>
        <w:autoSpaceDN w:val="0"/>
        <w:adjustRightInd w:val="0"/>
        <w:jc w:val="left"/>
        <w:rPr>
          <w:lang w:val="en-US"/>
        </w:rPr>
      </w:pPr>
      <w:r>
        <w:rPr>
          <w:lang w:val="en-US"/>
        </w:rPr>
        <w:tab/>
      </w:r>
      <w:r>
        <w:rPr>
          <w:lang w:val="en-US"/>
        </w:rPr>
        <w:tab/>
      </w:r>
      <w:r>
        <w:rPr>
          <w:lang w:val="en-US"/>
        </w:rPr>
        <w:tab/>
        <w:t>ferns[i] = new Fern(params.numFeaturesPerFern, scales, rng);</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t xml:space="preserve"> * Updates the POSITIVE Ferns</w:t>
      </w:r>
    </w:p>
    <w:p w:rsidR="00E516DB" w:rsidRDefault="00E516DB" w:rsidP="0075355C">
      <w:pPr>
        <w:autoSpaceDE w:val="0"/>
        <w:autoSpaceDN w:val="0"/>
        <w:adjustRightInd w:val="0"/>
        <w:jc w:val="left"/>
        <w:rPr>
          <w:lang w:val="en-US"/>
        </w:rPr>
      </w:pPr>
      <w:r>
        <w:rPr>
          <w:lang w:val="en-US"/>
        </w:rPr>
        <w:tab/>
        <w:t xml:space="preserve"> * The threshold for Positive results has to be &gt; to the average of negative posteriors</w:t>
      </w:r>
    </w:p>
    <w:p w:rsidR="00E516DB" w:rsidRDefault="00E516DB" w:rsidP="0075355C">
      <w:pPr>
        <w:autoSpaceDE w:val="0"/>
        <w:autoSpaceDN w:val="0"/>
        <w:adjustRightInd w:val="0"/>
        <w:jc w:val="left"/>
        <w:rPr>
          <w:lang w:val="en-US"/>
        </w:rPr>
      </w:pPr>
      <w:r>
        <w:rPr>
          <w:lang w:val="en-US"/>
        </w:rPr>
        <w:tab/>
        <w:t xml:space="preserve"> */</w:t>
      </w:r>
    </w:p>
    <w:p w:rsidR="00E516DB" w:rsidRDefault="00E516DB" w:rsidP="0075355C">
      <w:pPr>
        <w:autoSpaceDE w:val="0"/>
        <w:autoSpaceDN w:val="0"/>
        <w:adjustRightInd w:val="0"/>
        <w:jc w:val="left"/>
        <w:rPr>
          <w:lang w:val="en-US"/>
        </w:rPr>
      </w:pPr>
      <w:r>
        <w:rPr>
          <w:lang w:val="en-US"/>
        </w:rPr>
        <w:tab/>
        <w:t>void evaluateThreshold(final List&lt;Pair&lt;int[], Boolean&gt;&gt; nFernsTest){</w:t>
      </w:r>
    </w:p>
    <w:p w:rsidR="00E516DB" w:rsidRDefault="00E516DB" w:rsidP="0075355C">
      <w:pPr>
        <w:autoSpaceDE w:val="0"/>
        <w:autoSpaceDN w:val="0"/>
        <w:adjustRightInd w:val="0"/>
        <w:jc w:val="left"/>
        <w:rPr>
          <w:lang w:val="en-US"/>
        </w:rPr>
      </w:pPr>
      <w:r>
        <w:rPr>
          <w:lang w:val="en-US"/>
        </w:rPr>
        <w:tab/>
      </w:r>
      <w:r>
        <w:rPr>
          <w:lang w:val="en-US"/>
        </w:rPr>
        <w:tab/>
        <w:t>for(Pair&lt;int[], Boolean&gt; fern : nFernsTest){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 here we know/hope that fern.second is always FALSE, as they are all NEGATIVE examples</w:t>
      </w:r>
    </w:p>
    <w:p w:rsidR="00E516DB" w:rsidRDefault="00E516DB" w:rsidP="0075355C">
      <w:pPr>
        <w:autoSpaceDE w:val="0"/>
        <w:autoSpaceDN w:val="0"/>
        <w:adjustRightInd w:val="0"/>
        <w:jc w:val="left"/>
        <w:rPr>
          <w:lang w:val="en-US"/>
        </w:rPr>
      </w:pPr>
      <w:r>
        <w:rPr>
          <w:lang w:val="en-US"/>
        </w:rPr>
        <w:tab/>
      </w:r>
      <w:r>
        <w:rPr>
          <w:lang w:val="en-US"/>
        </w:rPr>
        <w:tab/>
      </w:r>
      <w:r>
        <w:rPr>
          <w:lang w:val="en-US"/>
        </w:rPr>
        <w:tab/>
        <w:t>final double averagePosterior = averagePosterior(fern.first);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if(averagePosterior &gt; params.pos_thr_fern){</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params.pos_thr_fern = averagePosterior;</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void trainF(final List&lt;Pair&lt;int[], Boolean&gt;&gt; ferns, int resample){</w:t>
      </w:r>
    </w:p>
    <w:p w:rsidR="00E516DB" w:rsidRDefault="00E516DB" w:rsidP="0075355C">
      <w:pPr>
        <w:autoSpaceDE w:val="0"/>
        <w:autoSpaceDN w:val="0"/>
        <w:adjustRightInd w:val="0"/>
        <w:jc w:val="left"/>
        <w:rPr>
          <w:lang w:val="en-US"/>
        </w:rPr>
      </w:pPr>
      <w:r>
        <w:rPr>
          <w:lang w:val="en-US"/>
        </w:rPr>
        <w:tab/>
      </w:r>
      <w:r>
        <w:rPr>
          <w:lang w:val="en-US"/>
        </w:rPr>
        <w:tab/>
        <w:t>for(int i = 0; i &lt; resample; i++){</w:t>
      </w:r>
    </w:p>
    <w:p w:rsidR="00E516DB" w:rsidRDefault="00E516DB" w:rsidP="0075355C">
      <w:pPr>
        <w:autoSpaceDE w:val="0"/>
        <w:autoSpaceDN w:val="0"/>
        <w:adjustRightInd w:val="0"/>
        <w:jc w:val="left"/>
        <w:rPr>
          <w:lang w:val="en-US"/>
        </w:rPr>
      </w:pPr>
      <w:r>
        <w:rPr>
          <w:lang w:val="en-US"/>
        </w:rPr>
        <w:tab/>
      </w:r>
      <w:r>
        <w:rPr>
          <w:lang w:val="en-US"/>
        </w:rPr>
        <w:tab/>
      </w:r>
      <w:r>
        <w:rPr>
          <w:lang w:val="en-US"/>
        </w:rPr>
        <w:tab/>
        <w:t>for(Pair&lt;int[], Boolean&gt; fern : ferns){</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 the THRESHOLDS are here to make sure we don't increase/decrease the probabilities beyond given limits, to give other hashCodes a chance</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if(fern.second){ // if it's a positive fern</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if(averagePosterior(fern.first) &lt;= params.pos_thr_fern){</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updatePosteriors(fern.first, true);</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}else if(averagePosterior(fern.first) &gt;= params.neg_thr_fern){</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updatePosteriors(fern.first, false);</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lastRenderedPageBreak/>
        <w:tab/>
      </w:r>
    </w:p>
    <w:p w:rsidR="00E516DB" w:rsidRDefault="00E516DB" w:rsidP="0075355C">
      <w:pPr>
        <w:autoSpaceDE w:val="0"/>
        <w:autoSpaceDN w:val="0"/>
        <w:adjustRightInd w:val="0"/>
        <w:jc w:val="left"/>
        <w:rPr>
          <w:lang w:val="en-US"/>
        </w:rPr>
      </w:pPr>
      <w:r>
        <w:rPr>
          <w:lang w:val="en-US"/>
        </w:rPr>
        <w:tab/>
        <w:t>private void updatePosteriors(final int[] fernsHashCodes, boolean positive){</w:t>
      </w:r>
    </w:p>
    <w:p w:rsidR="00E516DB" w:rsidRDefault="00E516DB" w:rsidP="0075355C">
      <w:pPr>
        <w:autoSpaceDE w:val="0"/>
        <w:autoSpaceDN w:val="0"/>
        <w:adjustRightInd w:val="0"/>
        <w:jc w:val="left"/>
        <w:rPr>
          <w:lang w:val="en-US"/>
        </w:rPr>
      </w:pPr>
      <w:r>
        <w:rPr>
          <w:lang w:val="en-US"/>
        </w:rPr>
        <w:tab/>
      </w:r>
      <w:r>
        <w:rPr>
          <w:lang w:val="en-US"/>
        </w:rPr>
        <w:tab/>
        <w:t>assert(params.numFerns == fernsHashCodes.length);</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for(int fern = 0; fern &lt; fernsHashCodes.length; fern++){</w:t>
      </w:r>
    </w:p>
    <w:p w:rsidR="00E516DB" w:rsidRDefault="00E516DB" w:rsidP="0075355C">
      <w:pPr>
        <w:autoSpaceDE w:val="0"/>
        <w:autoSpaceDN w:val="0"/>
        <w:adjustRightInd w:val="0"/>
        <w:jc w:val="left"/>
        <w:rPr>
          <w:lang w:val="en-US"/>
        </w:rPr>
      </w:pPr>
      <w:r>
        <w:rPr>
          <w:lang w:val="en-US"/>
        </w:rPr>
        <w:tab/>
      </w:r>
      <w:r>
        <w:rPr>
          <w:lang w:val="en-US"/>
        </w:rPr>
        <w:tab/>
      </w:r>
      <w:r>
        <w:rPr>
          <w:lang w:val="en-US"/>
        </w:rPr>
        <w:tab/>
        <w:t>ferns[fern].addCountUpdatePosteriors(fernsHashCodes[fern], positive);</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t xml:space="preserve"> * @return conf</w:t>
      </w:r>
    </w:p>
    <w:p w:rsidR="00E516DB" w:rsidRDefault="00E516DB" w:rsidP="0075355C">
      <w:pPr>
        <w:autoSpaceDE w:val="0"/>
        <w:autoSpaceDN w:val="0"/>
        <w:adjustRightInd w:val="0"/>
        <w:jc w:val="left"/>
        <w:rPr>
          <w:lang w:val="en-US"/>
        </w:rPr>
      </w:pPr>
      <w:r>
        <w:rPr>
          <w:lang w:val="en-US"/>
        </w:rPr>
        <w:tab/>
        <w:t xml:space="preserve"> */</w:t>
      </w:r>
    </w:p>
    <w:p w:rsidR="00E516DB" w:rsidRDefault="00E516DB" w:rsidP="0075355C">
      <w:pPr>
        <w:autoSpaceDE w:val="0"/>
        <w:autoSpaceDN w:val="0"/>
        <w:adjustRightInd w:val="0"/>
        <w:jc w:val="left"/>
        <w:rPr>
          <w:lang w:val="en-US"/>
        </w:rPr>
      </w:pPr>
      <w:r>
        <w:rPr>
          <w:lang w:val="en-US"/>
        </w:rPr>
        <w:tab/>
        <w:t>double averagePosterior(final int[] fernsHashCodes){</w:t>
      </w:r>
    </w:p>
    <w:p w:rsidR="00E516DB" w:rsidRDefault="00E516DB" w:rsidP="0075355C">
      <w:pPr>
        <w:autoSpaceDE w:val="0"/>
        <w:autoSpaceDN w:val="0"/>
        <w:adjustRightInd w:val="0"/>
        <w:jc w:val="left"/>
        <w:rPr>
          <w:lang w:val="en-US"/>
        </w:rPr>
      </w:pPr>
      <w:r>
        <w:rPr>
          <w:lang w:val="en-US"/>
        </w:rPr>
        <w:tab/>
      </w:r>
      <w:r>
        <w:rPr>
          <w:lang w:val="en-US"/>
        </w:rPr>
        <w:tab/>
        <w:t>assert(params.numFerns == fernsHashCodes.length);</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double result = 0;</w:t>
      </w:r>
    </w:p>
    <w:p w:rsidR="00E516DB" w:rsidRDefault="00E516DB" w:rsidP="0075355C">
      <w:pPr>
        <w:autoSpaceDE w:val="0"/>
        <w:autoSpaceDN w:val="0"/>
        <w:adjustRightInd w:val="0"/>
        <w:jc w:val="left"/>
        <w:rPr>
          <w:lang w:val="en-US"/>
        </w:rPr>
      </w:pPr>
      <w:r>
        <w:rPr>
          <w:lang w:val="en-US"/>
        </w:rPr>
        <w:tab/>
      </w:r>
      <w:r>
        <w:rPr>
          <w:lang w:val="en-US"/>
        </w:rPr>
        <w:tab/>
        <w:t>for(int fern = 0; fern &lt; fernsHashCodes.length; fern++){</w:t>
      </w:r>
    </w:p>
    <w:p w:rsidR="00E516DB" w:rsidRDefault="00E516DB" w:rsidP="0075355C">
      <w:pPr>
        <w:autoSpaceDE w:val="0"/>
        <w:autoSpaceDN w:val="0"/>
        <w:adjustRightInd w:val="0"/>
        <w:jc w:val="left"/>
        <w:rPr>
          <w:lang w:val="en-US"/>
        </w:rPr>
      </w:pPr>
      <w:r>
        <w:rPr>
          <w:lang w:val="en-US"/>
        </w:rPr>
        <w:tab/>
      </w:r>
      <w:r>
        <w:rPr>
          <w:lang w:val="en-US"/>
        </w:rPr>
        <w:tab/>
      </w:r>
      <w:r>
        <w:rPr>
          <w:lang w:val="en-US"/>
        </w:rPr>
        <w:tab/>
        <w:t>result += ferns[fern].posteriorProbabilities[fernsHashCodes[fern]];</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return result / fernsHashCodes.length;</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t xml:space="preserve"> * The numbers in this array can be up to 2^params.structSize as we shift left once of each feature</w:t>
      </w:r>
    </w:p>
    <w:p w:rsidR="00E516DB" w:rsidRDefault="00E516DB" w:rsidP="0075355C">
      <w:pPr>
        <w:autoSpaceDE w:val="0"/>
        <w:autoSpaceDN w:val="0"/>
        <w:adjustRightInd w:val="0"/>
        <w:jc w:val="left"/>
        <w:rPr>
          <w:lang w:val="en-US"/>
        </w:rPr>
      </w:pPr>
      <w:r>
        <w:rPr>
          <w:lang w:val="en-US"/>
        </w:rPr>
        <w:tab/>
        <w:t xml:space="preserve"> */</w:t>
      </w:r>
    </w:p>
    <w:p w:rsidR="00E516DB" w:rsidRDefault="00E516DB" w:rsidP="0075355C">
      <w:pPr>
        <w:autoSpaceDE w:val="0"/>
        <w:autoSpaceDN w:val="0"/>
        <w:adjustRightInd w:val="0"/>
        <w:jc w:val="left"/>
        <w:rPr>
          <w:lang w:val="en-US"/>
        </w:rPr>
      </w:pPr>
      <w:r>
        <w:rPr>
          <w:lang w:val="en-US"/>
        </w:rPr>
        <w:tab/>
        <w:t>int[] getAllFernsHashCodes(final Mat patch, int scaleIdx){</w:t>
      </w:r>
    </w:p>
    <w:p w:rsidR="00E516DB" w:rsidRDefault="00E516DB" w:rsidP="0075355C">
      <w:pPr>
        <w:autoSpaceDE w:val="0"/>
        <w:autoSpaceDN w:val="0"/>
        <w:adjustRightInd w:val="0"/>
        <w:jc w:val="left"/>
        <w:rPr>
          <w:lang w:val="en-US"/>
        </w:rPr>
      </w:pPr>
      <w:r>
        <w:rPr>
          <w:lang w:val="en-US"/>
        </w:rPr>
        <w:tab/>
      </w:r>
      <w:r>
        <w:rPr>
          <w:lang w:val="en-US"/>
        </w:rPr>
        <w:tab/>
        <w:t>final int[] result = new int[ferns.length];</w:t>
      </w:r>
    </w:p>
    <w:p w:rsidR="00E516DB" w:rsidRDefault="00E516DB" w:rsidP="0075355C">
      <w:pPr>
        <w:autoSpaceDE w:val="0"/>
        <w:autoSpaceDN w:val="0"/>
        <w:adjustRightInd w:val="0"/>
        <w:jc w:val="left"/>
        <w:rPr>
          <w:lang w:val="en-US"/>
        </w:rPr>
      </w:pPr>
      <w:r>
        <w:rPr>
          <w:lang w:val="en-US"/>
        </w:rPr>
        <w:tab/>
      </w:r>
      <w:r>
        <w:rPr>
          <w:lang w:val="en-US"/>
        </w:rPr>
        <w:tab/>
        <w:t>final byte[] imageData = Util.getByteArray(patch);</w:t>
      </w:r>
    </w:p>
    <w:p w:rsidR="00E516DB" w:rsidRDefault="00E516DB" w:rsidP="0075355C">
      <w:pPr>
        <w:autoSpaceDE w:val="0"/>
        <w:autoSpaceDN w:val="0"/>
        <w:adjustRightInd w:val="0"/>
        <w:jc w:val="left"/>
        <w:rPr>
          <w:lang w:val="en-US"/>
        </w:rPr>
      </w:pPr>
      <w:r>
        <w:rPr>
          <w:lang w:val="en-US"/>
        </w:rPr>
        <w:tab/>
      </w:r>
      <w:r>
        <w:rPr>
          <w:lang w:val="en-US"/>
        </w:rPr>
        <w:tab/>
        <w:t>final int cols = patch.cols();</w:t>
      </w:r>
    </w:p>
    <w:p w:rsidR="00E516DB" w:rsidRDefault="00E516DB" w:rsidP="0075355C">
      <w:pPr>
        <w:autoSpaceDE w:val="0"/>
        <w:autoSpaceDN w:val="0"/>
        <w:adjustRightInd w:val="0"/>
        <w:jc w:val="left"/>
        <w:rPr>
          <w:lang w:val="en-US"/>
        </w:rPr>
      </w:pPr>
      <w:r>
        <w:rPr>
          <w:lang w:val="en-US"/>
        </w:rPr>
        <w:tab/>
      </w:r>
      <w:r>
        <w:rPr>
          <w:lang w:val="en-US"/>
        </w:rPr>
        <w:tab/>
        <w:t>for(int fern = 0; fern &lt; ferns.length; fern++){</w:t>
      </w:r>
    </w:p>
    <w:p w:rsidR="00E516DB" w:rsidRDefault="00E516DB" w:rsidP="0075355C">
      <w:pPr>
        <w:autoSpaceDE w:val="0"/>
        <w:autoSpaceDN w:val="0"/>
        <w:adjustRightInd w:val="0"/>
        <w:jc w:val="left"/>
        <w:rPr>
          <w:lang w:val="en-US"/>
        </w:rPr>
      </w:pPr>
      <w:r>
        <w:rPr>
          <w:lang w:val="en-US"/>
        </w:rPr>
        <w:tab/>
      </w:r>
      <w:r>
        <w:rPr>
          <w:lang w:val="en-US"/>
        </w:rPr>
        <w:tab/>
      </w:r>
      <w:r>
        <w:rPr>
          <w:lang w:val="en-US"/>
        </w:rPr>
        <w:tab/>
        <w:t>result[fern] = ferns[fern].calculateHashCode(scaleIdx, imageData, cols);</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return result;</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static class Fern {</w:t>
      </w:r>
    </w:p>
    <w:p w:rsidR="00E516DB" w:rsidRDefault="00E516DB" w:rsidP="0075355C">
      <w:pPr>
        <w:autoSpaceDE w:val="0"/>
        <w:autoSpaceDN w:val="0"/>
        <w:adjustRightInd w:val="0"/>
        <w:jc w:val="left"/>
        <w:rPr>
          <w:lang w:val="en-US"/>
        </w:rPr>
      </w:pPr>
      <w:r>
        <w:rPr>
          <w:lang w:val="en-US"/>
        </w:rPr>
        <w:tab/>
      </w:r>
      <w:r>
        <w:rPr>
          <w:lang w:val="en-US"/>
        </w:rPr>
        <w:tab/>
        <w:t>private final Feature[][] features; // per scaleIdx</w:t>
      </w:r>
    </w:p>
    <w:p w:rsidR="00E516DB" w:rsidRDefault="00E516DB" w:rsidP="0075355C">
      <w:pPr>
        <w:autoSpaceDE w:val="0"/>
        <w:autoSpaceDN w:val="0"/>
        <w:adjustRightInd w:val="0"/>
        <w:jc w:val="left"/>
        <w:rPr>
          <w:lang w:val="en-US"/>
        </w:rPr>
      </w:pPr>
      <w:r>
        <w:rPr>
          <w:lang w:val="en-US"/>
        </w:rPr>
        <w:tab/>
      </w:r>
      <w:r>
        <w:rPr>
          <w:lang w:val="en-US"/>
        </w:rPr>
        <w:tab/>
        <w:t>// per HASHCODE</w:t>
      </w:r>
    </w:p>
    <w:p w:rsidR="00E516DB" w:rsidRDefault="00E516DB" w:rsidP="0075355C">
      <w:pPr>
        <w:autoSpaceDE w:val="0"/>
        <w:autoSpaceDN w:val="0"/>
        <w:adjustRightInd w:val="0"/>
        <w:jc w:val="left"/>
        <w:rPr>
          <w:lang w:val="en-US"/>
        </w:rPr>
      </w:pPr>
      <w:r>
        <w:rPr>
          <w:lang w:val="en-US"/>
        </w:rPr>
        <w:tab/>
      </w:r>
      <w:r>
        <w:rPr>
          <w:lang w:val="en-US"/>
        </w:rPr>
        <w:tab/>
        <w:t>final double[] posteriorProbabilities;</w:t>
      </w:r>
      <w:r>
        <w:rPr>
          <w:lang w:val="en-US"/>
        </w:rPr>
        <w:tab/>
        <w:t>// the probability that it's our image</w:t>
      </w:r>
    </w:p>
    <w:p w:rsidR="00E516DB" w:rsidRDefault="00E516DB" w:rsidP="0075355C">
      <w:pPr>
        <w:autoSpaceDE w:val="0"/>
        <w:autoSpaceDN w:val="0"/>
        <w:adjustRightInd w:val="0"/>
        <w:jc w:val="left"/>
        <w:rPr>
          <w:lang w:val="en-US"/>
        </w:rPr>
      </w:pPr>
      <w:r>
        <w:rPr>
          <w:lang w:val="en-US"/>
        </w:rPr>
        <w:tab/>
      </w:r>
      <w:r>
        <w:rPr>
          <w:lang w:val="en-US"/>
        </w:rPr>
        <w:tab/>
        <w:t xml:space="preserve">final long[] nCounter;  </w:t>
      </w:r>
      <w:r>
        <w:rPr>
          <w:lang w:val="en-US"/>
        </w:rPr>
        <w:tab/>
        <w:t>// the number of NEGATIVE patches</w:t>
      </w:r>
    </w:p>
    <w:p w:rsidR="00E516DB" w:rsidRDefault="00E516DB" w:rsidP="0075355C">
      <w:pPr>
        <w:autoSpaceDE w:val="0"/>
        <w:autoSpaceDN w:val="0"/>
        <w:adjustRightInd w:val="0"/>
        <w:jc w:val="left"/>
        <w:rPr>
          <w:lang w:val="en-US"/>
        </w:rPr>
      </w:pPr>
      <w:r>
        <w:rPr>
          <w:lang w:val="en-US"/>
        </w:rPr>
        <w:tab/>
      </w:r>
      <w:r>
        <w:rPr>
          <w:lang w:val="en-US"/>
        </w:rPr>
        <w:tab/>
        <w:t>final long[] pCounter;</w:t>
      </w:r>
      <w:r>
        <w:rPr>
          <w:lang w:val="en-US"/>
        </w:rPr>
        <w:tab/>
      </w:r>
      <w:r>
        <w:rPr>
          <w:lang w:val="en-US"/>
        </w:rPr>
        <w:tab/>
        <w:t>// the number of POSITIVE patches</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Fern(int featuresPerFern, Size[] scales, RNG rng) {</w:t>
      </w:r>
    </w:p>
    <w:p w:rsidR="00E516DB" w:rsidRDefault="00E516DB" w:rsidP="0075355C">
      <w:pPr>
        <w:autoSpaceDE w:val="0"/>
        <w:autoSpaceDN w:val="0"/>
        <w:adjustRightInd w:val="0"/>
        <w:jc w:val="left"/>
        <w:rPr>
          <w:lang w:val="en-US"/>
        </w:rPr>
      </w:pPr>
      <w:r>
        <w:rPr>
          <w:lang w:val="en-US"/>
        </w:rPr>
        <w:tab/>
      </w:r>
      <w:r>
        <w:rPr>
          <w:lang w:val="en-US"/>
        </w:rPr>
        <w:tab/>
      </w:r>
      <w:r>
        <w:rPr>
          <w:lang w:val="en-US"/>
        </w:rPr>
        <w:tab/>
        <w:t>// 1. Define random features</w:t>
      </w:r>
    </w:p>
    <w:p w:rsidR="00E516DB" w:rsidRDefault="00E516DB" w:rsidP="0075355C">
      <w:pPr>
        <w:autoSpaceDE w:val="0"/>
        <w:autoSpaceDN w:val="0"/>
        <w:adjustRightInd w:val="0"/>
        <w:jc w:val="left"/>
        <w:rPr>
          <w:lang w:val="en-US"/>
        </w:rPr>
      </w:pPr>
      <w:r>
        <w:rPr>
          <w:lang w:val="en-US"/>
        </w:rPr>
        <w:tab/>
      </w:r>
      <w:r>
        <w:rPr>
          <w:lang w:val="en-US"/>
        </w:rPr>
        <w:tab/>
      </w:r>
      <w:r>
        <w:rPr>
          <w:lang w:val="en-US"/>
        </w:rPr>
        <w:tab/>
        <w:t>features = new Feature[scales.length][featuresPerFern];</w:t>
      </w:r>
    </w:p>
    <w:p w:rsidR="00E516DB" w:rsidRDefault="00E516DB" w:rsidP="0075355C">
      <w:pPr>
        <w:autoSpaceDE w:val="0"/>
        <w:autoSpaceDN w:val="0"/>
        <w:adjustRightInd w:val="0"/>
        <w:jc w:val="left"/>
        <w:rPr>
          <w:lang w:val="en-US"/>
        </w:rPr>
      </w:pPr>
      <w:r>
        <w:rPr>
          <w:lang w:val="en-US"/>
        </w:rPr>
        <w:lastRenderedPageBreak/>
        <w:tab/>
      </w:r>
      <w:r>
        <w:rPr>
          <w:lang w:val="en-US"/>
        </w:rPr>
        <w:tab/>
      </w:r>
      <w:r>
        <w:rPr>
          <w:lang w:val="en-US"/>
        </w:rPr>
        <w:tab/>
        <w:t>for (int i=0; i&lt;featuresPerFern; i++){</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final float x1f = rng.nextFloat();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final float y1f = rng.nextFloat();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final float x2f = rng.nextFloat();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final float y2f = rng.nextFloat();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for (int s=0; s&lt;scales.length; s++){</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final int x1 = (int) (x1f * scales[s].width);</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final int y1 = (int) (y1f * scales[s].height);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final int x2 = (int) (x2f * scales[s].width);</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final int y2 = (int) (y2f * scales[s].height);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features[s][i] = new Feature(x1, y1, x2, y2);</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t>// 2. Initialise Posteriors</w:t>
      </w:r>
    </w:p>
    <w:p w:rsidR="00E516DB" w:rsidRDefault="00E516DB" w:rsidP="0075355C">
      <w:pPr>
        <w:autoSpaceDE w:val="0"/>
        <w:autoSpaceDN w:val="0"/>
        <w:adjustRightInd w:val="0"/>
        <w:jc w:val="left"/>
        <w:rPr>
          <w:lang w:val="en-US"/>
        </w:rPr>
      </w:pPr>
      <w:r>
        <w:rPr>
          <w:lang w:val="en-US"/>
        </w:rPr>
        <w:tab/>
      </w:r>
      <w:r>
        <w:rPr>
          <w:lang w:val="en-US"/>
        </w:rPr>
        <w:tab/>
      </w:r>
      <w:r>
        <w:rPr>
          <w:lang w:val="en-US"/>
        </w:rPr>
        <w:tab/>
        <w:t>final int MAX_HASHCODE = (int)Math.pow(2d, featuresPerFern);</w:t>
      </w:r>
    </w:p>
    <w:p w:rsidR="00E516DB" w:rsidRDefault="00E516DB" w:rsidP="0075355C">
      <w:pPr>
        <w:autoSpaceDE w:val="0"/>
        <w:autoSpaceDN w:val="0"/>
        <w:adjustRightInd w:val="0"/>
        <w:jc w:val="left"/>
        <w:rPr>
          <w:lang w:val="en-US"/>
        </w:rPr>
      </w:pPr>
      <w:r>
        <w:rPr>
          <w:lang w:val="en-US"/>
        </w:rPr>
        <w:tab/>
      </w:r>
      <w:r>
        <w:rPr>
          <w:lang w:val="en-US"/>
        </w:rPr>
        <w:tab/>
      </w:r>
      <w:r>
        <w:rPr>
          <w:lang w:val="en-US"/>
        </w:rPr>
        <w:tab/>
        <w:t>posteriorProbabilities = new double[MAX_HASHCODE];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pCounter = new long[MAX_HASHCODE];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nCounter = new long[MAX_HASHCODE];</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void addCountUpdatePosteriors(int fernHashCode, boolean positive) {</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if(positive){</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pCounter[fernHashCode] ++;</w:t>
      </w:r>
    </w:p>
    <w:p w:rsidR="00E516DB" w:rsidRDefault="00E516DB" w:rsidP="0075355C">
      <w:pPr>
        <w:autoSpaceDE w:val="0"/>
        <w:autoSpaceDN w:val="0"/>
        <w:adjustRightInd w:val="0"/>
        <w:jc w:val="left"/>
        <w:rPr>
          <w:lang w:val="en-US"/>
        </w:rPr>
      </w:pPr>
      <w:r>
        <w:rPr>
          <w:lang w:val="en-US"/>
        </w:rPr>
        <w:tab/>
      </w:r>
      <w:r>
        <w:rPr>
          <w:lang w:val="en-US"/>
        </w:rPr>
        <w:tab/>
      </w:r>
      <w:r>
        <w:rPr>
          <w:lang w:val="en-US"/>
        </w:rPr>
        <w:tab/>
        <w:t>}else{</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nCounter[fernHashCode] ++;</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t>posteriorProbabilities[fernHashCode] = ((double)pCounter[fernHashCode]) / (pCounter[fernHashCode] + nCounter[fernHashCode]);</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int calculateHashCode(int scaleIdx, byte[] imageData, int cols) {</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int fernHashCode = 0;</w:t>
      </w:r>
    </w:p>
    <w:p w:rsidR="00E516DB" w:rsidRDefault="00E516DB" w:rsidP="0075355C">
      <w:pPr>
        <w:autoSpaceDE w:val="0"/>
        <w:autoSpaceDN w:val="0"/>
        <w:adjustRightInd w:val="0"/>
        <w:jc w:val="left"/>
        <w:rPr>
          <w:lang w:val="en-US"/>
        </w:rPr>
      </w:pPr>
      <w:r>
        <w:rPr>
          <w:lang w:val="en-US"/>
        </w:rPr>
        <w:tab/>
      </w:r>
      <w:r>
        <w:rPr>
          <w:lang w:val="en-US"/>
        </w:rPr>
        <w:tab/>
      </w:r>
      <w:r>
        <w:rPr>
          <w:lang w:val="en-US"/>
        </w:rPr>
        <w:tab/>
        <w:t>for(Feature feature : features[scaleIdx]){</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 xml:space="preserve">// compare returns 0 / 1 and </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fernHashCode = (fernHashCode &lt;&lt; 1) + feature.compare(imageData, cols);</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t>return fernHashCode;</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t xml:space="preserve"> * A Feature is a pixel Comparison, between 2 points.</w:t>
      </w:r>
    </w:p>
    <w:p w:rsidR="00E516DB" w:rsidRDefault="00E516DB" w:rsidP="0075355C">
      <w:pPr>
        <w:autoSpaceDE w:val="0"/>
        <w:autoSpaceDN w:val="0"/>
        <w:adjustRightInd w:val="0"/>
        <w:jc w:val="left"/>
        <w:rPr>
          <w:lang w:val="en-US"/>
        </w:rPr>
      </w:pPr>
      <w:r>
        <w:rPr>
          <w:lang w:val="en-US"/>
        </w:rPr>
        <w:tab/>
        <w:t xml:space="preserve"> */</w:t>
      </w:r>
    </w:p>
    <w:p w:rsidR="00E516DB" w:rsidRDefault="00E516DB" w:rsidP="0075355C">
      <w:pPr>
        <w:autoSpaceDE w:val="0"/>
        <w:autoSpaceDN w:val="0"/>
        <w:adjustRightInd w:val="0"/>
        <w:jc w:val="left"/>
        <w:rPr>
          <w:lang w:val="en-US"/>
        </w:rPr>
      </w:pPr>
      <w:r>
        <w:rPr>
          <w:lang w:val="en-US"/>
        </w:rPr>
        <w:tab/>
        <w:t>private static class Feature {</w:t>
      </w:r>
    </w:p>
    <w:p w:rsidR="00E516DB" w:rsidRDefault="00E516DB" w:rsidP="0075355C">
      <w:pPr>
        <w:autoSpaceDE w:val="0"/>
        <w:autoSpaceDN w:val="0"/>
        <w:adjustRightInd w:val="0"/>
        <w:jc w:val="left"/>
        <w:rPr>
          <w:lang w:val="en-US"/>
        </w:rPr>
      </w:pPr>
      <w:r>
        <w:rPr>
          <w:lang w:val="en-US"/>
        </w:rPr>
        <w:tab/>
      </w:r>
      <w:r>
        <w:rPr>
          <w:lang w:val="en-US"/>
        </w:rPr>
        <w:tab/>
        <w:t>private final int x1, y1, x2, y2;</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lastRenderedPageBreak/>
        <w:tab/>
      </w:r>
      <w:r>
        <w:rPr>
          <w:lang w:val="en-US"/>
        </w:rPr>
        <w:tab/>
        <w:t>public Feature(int x1, int y1, int x2, int y2) {</w:t>
      </w:r>
    </w:p>
    <w:p w:rsidR="00E516DB" w:rsidRDefault="00E516DB" w:rsidP="0075355C">
      <w:pPr>
        <w:autoSpaceDE w:val="0"/>
        <w:autoSpaceDN w:val="0"/>
        <w:adjustRightInd w:val="0"/>
        <w:jc w:val="left"/>
        <w:rPr>
          <w:lang w:val="en-US"/>
        </w:rPr>
      </w:pPr>
      <w:r>
        <w:rPr>
          <w:lang w:val="en-US"/>
        </w:rPr>
        <w:tab/>
      </w:r>
      <w:r>
        <w:rPr>
          <w:lang w:val="en-US"/>
        </w:rPr>
        <w:tab/>
      </w:r>
      <w:r>
        <w:rPr>
          <w:lang w:val="en-US"/>
        </w:rPr>
        <w:tab/>
        <w:t>this.x1 = x1;</w:t>
      </w:r>
    </w:p>
    <w:p w:rsidR="00E516DB" w:rsidRDefault="00E516DB" w:rsidP="0075355C">
      <w:pPr>
        <w:autoSpaceDE w:val="0"/>
        <w:autoSpaceDN w:val="0"/>
        <w:adjustRightInd w:val="0"/>
        <w:jc w:val="left"/>
        <w:rPr>
          <w:lang w:val="en-US"/>
        </w:rPr>
      </w:pPr>
      <w:r>
        <w:rPr>
          <w:lang w:val="en-US"/>
        </w:rPr>
        <w:tab/>
      </w:r>
      <w:r>
        <w:rPr>
          <w:lang w:val="en-US"/>
        </w:rPr>
        <w:tab/>
      </w:r>
      <w:r>
        <w:rPr>
          <w:lang w:val="en-US"/>
        </w:rPr>
        <w:tab/>
        <w:t>this.y1 = y1;</w:t>
      </w:r>
    </w:p>
    <w:p w:rsidR="00E516DB" w:rsidRDefault="00E516DB" w:rsidP="0075355C">
      <w:pPr>
        <w:autoSpaceDE w:val="0"/>
        <w:autoSpaceDN w:val="0"/>
        <w:adjustRightInd w:val="0"/>
        <w:jc w:val="left"/>
        <w:rPr>
          <w:lang w:val="en-US"/>
        </w:rPr>
      </w:pPr>
      <w:r>
        <w:rPr>
          <w:lang w:val="en-US"/>
        </w:rPr>
        <w:tab/>
      </w:r>
      <w:r>
        <w:rPr>
          <w:lang w:val="en-US"/>
        </w:rPr>
        <w:tab/>
      </w:r>
      <w:r>
        <w:rPr>
          <w:lang w:val="en-US"/>
        </w:rPr>
        <w:tab/>
        <w:t>this.x2 = x2;</w:t>
      </w:r>
    </w:p>
    <w:p w:rsidR="00E516DB" w:rsidRDefault="00E516DB" w:rsidP="0075355C">
      <w:pPr>
        <w:autoSpaceDE w:val="0"/>
        <w:autoSpaceDN w:val="0"/>
        <w:adjustRightInd w:val="0"/>
        <w:jc w:val="left"/>
        <w:rPr>
          <w:lang w:val="en-US"/>
        </w:rPr>
      </w:pPr>
      <w:r>
        <w:rPr>
          <w:lang w:val="en-US"/>
        </w:rPr>
        <w:tab/>
      </w:r>
      <w:r>
        <w:rPr>
          <w:lang w:val="en-US"/>
        </w:rPr>
        <w:tab/>
      </w:r>
      <w:r>
        <w:rPr>
          <w:lang w:val="en-US"/>
        </w:rPr>
        <w:tab/>
        <w:t>this.y2 = y2;</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 xml:space="preserve"> * Simply compares the brightness between the 2 points defining this Feature</w:t>
      </w:r>
    </w:p>
    <w:p w:rsidR="00E516DB" w:rsidRDefault="00E516DB" w:rsidP="0075355C">
      <w:pPr>
        <w:autoSpaceDE w:val="0"/>
        <w:autoSpaceDN w:val="0"/>
        <w:adjustRightInd w:val="0"/>
        <w:jc w:val="left"/>
        <w:rPr>
          <w:lang w:val="en-US"/>
        </w:rPr>
      </w:pPr>
      <w:r>
        <w:rPr>
          <w:lang w:val="en-US"/>
        </w:rPr>
        <w:tab/>
      </w:r>
      <w:r>
        <w:rPr>
          <w:lang w:val="en-US"/>
        </w:rPr>
        <w:tab/>
        <w:t xml:space="preserve"> * Assumes channels = 1 (hence only multiplying with cols).</w:t>
      </w:r>
    </w:p>
    <w:p w:rsidR="00E516DB" w:rsidRDefault="00E516DB" w:rsidP="0075355C">
      <w:pPr>
        <w:autoSpaceDE w:val="0"/>
        <w:autoSpaceDN w:val="0"/>
        <w:adjustRightInd w:val="0"/>
        <w:jc w:val="left"/>
        <w:rPr>
          <w:lang w:val="en-US"/>
        </w:rPr>
      </w:pPr>
      <w:r>
        <w:rPr>
          <w:lang w:val="en-US"/>
        </w:rPr>
        <w:tab/>
      </w:r>
      <w:r>
        <w:rPr>
          <w:lang w:val="en-US"/>
        </w:rPr>
        <w:tab/>
        <w:t xml:space="preserve"> */</w:t>
      </w:r>
    </w:p>
    <w:p w:rsidR="00E516DB" w:rsidRDefault="00E516DB" w:rsidP="0075355C">
      <w:pPr>
        <w:autoSpaceDE w:val="0"/>
        <w:autoSpaceDN w:val="0"/>
        <w:adjustRightInd w:val="0"/>
        <w:jc w:val="left"/>
        <w:rPr>
          <w:lang w:val="en-US"/>
        </w:rPr>
      </w:pPr>
      <w:r>
        <w:rPr>
          <w:lang w:val="en-US"/>
        </w:rPr>
        <w:tab/>
      </w:r>
      <w:r>
        <w:rPr>
          <w:lang w:val="en-US"/>
        </w:rPr>
        <w:tab/>
        <w:t>public int compare(final byte[] patch, final int cols) {</w:t>
      </w:r>
    </w:p>
    <w:p w:rsidR="00E516DB" w:rsidRDefault="00E516DB" w:rsidP="0075355C">
      <w:pPr>
        <w:autoSpaceDE w:val="0"/>
        <w:autoSpaceDN w:val="0"/>
        <w:adjustRightInd w:val="0"/>
        <w:jc w:val="left"/>
        <w:rPr>
          <w:lang w:val="en-US"/>
        </w:rPr>
      </w:pPr>
      <w:r>
        <w:rPr>
          <w:lang w:val="en-US"/>
        </w:rPr>
        <w:tab/>
      </w:r>
      <w:r>
        <w:rPr>
          <w:lang w:val="en-US"/>
        </w:rPr>
        <w:tab/>
      </w:r>
      <w:r>
        <w:rPr>
          <w:lang w:val="en-US"/>
        </w:rPr>
        <w:tab/>
        <w:t>final int pos1 = y1 * cols + x1;</w:t>
      </w:r>
    </w:p>
    <w:p w:rsidR="00E516DB" w:rsidRDefault="00E516DB" w:rsidP="0075355C">
      <w:pPr>
        <w:autoSpaceDE w:val="0"/>
        <w:autoSpaceDN w:val="0"/>
        <w:adjustRightInd w:val="0"/>
        <w:jc w:val="left"/>
        <w:rPr>
          <w:lang w:val="en-US"/>
        </w:rPr>
      </w:pPr>
      <w:r>
        <w:rPr>
          <w:lang w:val="en-US"/>
        </w:rPr>
        <w:tab/>
      </w:r>
      <w:r>
        <w:rPr>
          <w:lang w:val="en-US"/>
        </w:rPr>
        <w:tab/>
      </w:r>
      <w:r>
        <w:rPr>
          <w:lang w:val="en-US"/>
        </w:rPr>
        <w:tab/>
        <w:t>final int pos2 = y2 * cols + x2;</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if(pos1 &gt;= patch.length || pos2 &gt;= patch.length) {</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Log.w(Util.TAG, "Bad patch of size: " + patch.length + " cols: " + cols + " to compare Feature: " + this.toString());</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return 0;</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t>final boolean boolRes = patch[pos1] &gt; patch[pos2];</w:t>
      </w:r>
    </w:p>
    <w:p w:rsidR="00E516DB" w:rsidRDefault="00E516DB" w:rsidP="0075355C">
      <w:pPr>
        <w:autoSpaceDE w:val="0"/>
        <w:autoSpaceDN w:val="0"/>
        <w:adjustRightInd w:val="0"/>
        <w:jc w:val="left"/>
        <w:rPr>
          <w:lang w:val="en-US"/>
        </w:rPr>
      </w:pPr>
      <w:r>
        <w:rPr>
          <w:lang w:val="en-US"/>
        </w:rPr>
        <w:tab/>
      </w:r>
      <w:r>
        <w:rPr>
          <w:lang w:val="en-US"/>
        </w:rPr>
        <w:tab/>
      </w:r>
      <w:r>
        <w:rPr>
          <w:lang w:val="en-US"/>
        </w:rPr>
        <w:tab/>
        <w:t>return boolRes ? 1 : 0;</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@Override</w:t>
      </w:r>
    </w:p>
    <w:p w:rsidR="00E516DB" w:rsidRDefault="00E516DB" w:rsidP="0075355C">
      <w:pPr>
        <w:autoSpaceDE w:val="0"/>
        <w:autoSpaceDN w:val="0"/>
        <w:adjustRightInd w:val="0"/>
        <w:jc w:val="left"/>
        <w:rPr>
          <w:lang w:val="en-US"/>
        </w:rPr>
      </w:pPr>
      <w:r>
        <w:rPr>
          <w:lang w:val="en-US"/>
        </w:rPr>
        <w:tab/>
      </w:r>
      <w:r>
        <w:rPr>
          <w:lang w:val="en-US"/>
        </w:rPr>
        <w:tab/>
        <w:t>public String toString(){</w:t>
      </w:r>
    </w:p>
    <w:p w:rsidR="00E516DB" w:rsidRDefault="00E516DB" w:rsidP="0075355C">
      <w:pPr>
        <w:autoSpaceDE w:val="0"/>
        <w:autoSpaceDN w:val="0"/>
        <w:adjustRightInd w:val="0"/>
        <w:jc w:val="left"/>
        <w:rPr>
          <w:lang w:val="en-US"/>
        </w:rPr>
      </w:pPr>
      <w:r>
        <w:rPr>
          <w:lang w:val="en-US"/>
        </w:rPr>
        <w:tab/>
      </w:r>
      <w:r>
        <w:rPr>
          <w:lang w:val="en-US"/>
        </w:rPr>
        <w:tab/>
      </w:r>
      <w:r>
        <w:rPr>
          <w:lang w:val="en-US"/>
        </w:rPr>
        <w:tab/>
        <w:t>return x1 + ", " + y1 + ", " + x2 + ", " + y2;</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int getNumFerns(){</w:t>
      </w:r>
    </w:p>
    <w:p w:rsidR="00E516DB" w:rsidRDefault="00E516DB" w:rsidP="0075355C">
      <w:pPr>
        <w:autoSpaceDE w:val="0"/>
        <w:autoSpaceDN w:val="0"/>
        <w:adjustRightInd w:val="0"/>
        <w:jc w:val="left"/>
        <w:rPr>
          <w:lang w:val="en-US"/>
        </w:rPr>
      </w:pPr>
      <w:r>
        <w:rPr>
          <w:lang w:val="en-US"/>
        </w:rPr>
        <w:tab/>
      </w:r>
      <w:r>
        <w:rPr>
          <w:lang w:val="en-US"/>
        </w:rPr>
        <w:tab/>
        <w:t>return params.numFerns;</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double getFernPosThreshold(){</w:t>
      </w:r>
    </w:p>
    <w:p w:rsidR="00E516DB" w:rsidRDefault="00E516DB" w:rsidP="0075355C">
      <w:pPr>
        <w:autoSpaceDE w:val="0"/>
        <w:autoSpaceDN w:val="0"/>
        <w:adjustRightInd w:val="0"/>
        <w:jc w:val="left"/>
        <w:rPr>
          <w:lang w:val="en-US"/>
        </w:rPr>
      </w:pPr>
      <w:r>
        <w:rPr>
          <w:lang w:val="en-US"/>
        </w:rPr>
        <w:tab/>
      </w:r>
      <w:r>
        <w:rPr>
          <w:lang w:val="en-US"/>
        </w:rPr>
        <w:tab/>
        <w:t>return params.pos_thr_fern;</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 TODO use to display the positive examples used by learning...</w:t>
      </w:r>
    </w:p>
    <w:p w:rsidR="00E516DB" w:rsidRDefault="00E516DB" w:rsidP="0075355C">
      <w:pPr>
        <w:autoSpaceDE w:val="0"/>
        <w:autoSpaceDN w:val="0"/>
        <w:adjustRightInd w:val="0"/>
        <w:jc w:val="left"/>
        <w:rPr>
          <w:lang w:val="en-US"/>
        </w:rPr>
      </w:pPr>
      <w:r>
        <w:rPr>
          <w:lang w:val="en-US"/>
        </w:rPr>
        <w:t>//</w:t>
      </w:r>
      <w:r>
        <w:rPr>
          <w:lang w:val="en-US"/>
        </w:rPr>
        <w:tab/>
        <w:t>public Mat getPosExamples(){</w:t>
      </w:r>
    </w:p>
    <w:p w:rsidR="00E516DB" w:rsidRDefault="00E516DB" w:rsidP="0075355C">
      <w:pPr>
        <w:autoSpaceDE w:val="0"/>
        <w:autoSpaceDN w:val="0"/>
        <w:adjustRightInd w:val="0"/>
        <w:jc w:val="left"/>
        <w:rPr>
          <w:lang w:val="en-US"/>
        </w:rPr>
      </w:pPr>
      <w:r>
        <w:rPr>
          <w:lang w:val="en-US"/>
        </w:rPr>
        <w:t>//</w:t>
      </w:r>
      <w:r>
        <w:rPr>
          <w:lang w:val="en-US"/>
        </w:rPr>
        <w:tab/>
      </w:r>
      <w:r>
        <w:rPr>
          <w:lang w:val="en-US"/>
        </w:rPr>
        <w:tab/>
        <w:t>if(pExamples == null || pExamples.size() == 0) return null;</w:t>
      </w:r>
    </w:p>
    <w:p w:rsidR="00E516DB" w:rsidRDefault="00E516DB" w:rsidP="0075355C">
      <w:pPr>
        <w:autoSpaceDE w:val="0"/>
        <w:autoSpaceDN w:val="0"/>
        <w:adjustRightInd w:val="0"/>
        <w:jc w:val="left"/>
        <w:rPr>
          <w:lang w:val="en-US"/>
        </w:rPr>
      </w:pPr>
      <w:r>
        <w:rPr>
          <w:lang w:val="en-US"/>
        </w:rPr>
        <w:t>//</w:t>
      </w: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w:t>
      </w:r>
      <w:r>
        <w:rPr>
          <w:lang w:val="en-US"/>
        </w:rPr>
        <w:tab/>
      </w:r>
      <w:r>
        <w:rPr>
          <w:lang w:val="en-US"/>
        </w:rPr>
        <w:tab/>
        <w:t>final int exRows = pExamples.get(0).rows();</w:t>
      </w:r>
    </w:p>
    <w:p w:rsidR="00E516DB" w:rsidRDefault="00E516DB" w:rsidP="0075355C">
      <w:pPr>
        <w:autoSpaceDE w:val="0"/>
        <w:autoSpaceDN w:val="0"/>
        <w:adjustRightInd w:val="0"/>
        <w:jc w:val="left"/>
        <w:rPr>
          <w:lang w:val="en-US"/>
        </w:rPr>
      </w:pPr>
      <w:r>
        <w:rPr>
          <w:lang w:val="en-US"/>
        </w:rPr>
        <w:t>//</w:t>
      </w:r>
      <w:r>
        <w:rPr>
          <w:lang w:val="en-US"/>
        </w:rPr>
        <w:tab/>
      </w:r>
      <w:r>
        <w:rPr>
          <w:lang w:val="en-US"/>
        </w:rPr>
        <w:tab/>
        <w:t>final int exCols = pExamples.get(0).cols();</w:t>
      </w:r>
    </w:p>
    <w:p w:rsidR="00E516DB" w:rsidRDefault="00E516DB" w:rsidP="0075355C">
      <w:pPr>
        <w:autoSpaceDE w:val="0"/>
        <w:autoSpaceDN w:val="0"/>
        <w:adjustRightInd w:val="0"/>
        <w:jc w:val="left"/>
        <w:rPr>
          <w:lang w:val="en-US"/>
        </w:rPr>
      </w:pPr>
      <w:r>
        <w:rPr>
          <w:lang w:val="en-US"/>
        </w:rPr>
        <w:t>//</w:t>
      </w:r>
      <w:r>
        <w:rPr>
          <w:lang w:val="en-US"/>
        </w:rPr>
        <w:tab/>
      </w:r>
      <w:r>
        <w:rPr>
          <w:lang w:val="en-US"/>
        </w:rPr>
        <w:tab/>
      </w:r>
    </w:p>
    <w:p w:rsidR="00E516DB" w:rsidRDefault="00E516DB" w:rsidP="0075355C">
      <w:pPr>
        <w:autoSpaceDE w:val="0"/>
        <w:autoSpaceDN w:val="0"/>
        <w:adjustRightInd w:val="0"/>
        <w:jc w:val="left"/>
        <w:rPr>
          <w:lang w:val="en-US"/>
        </w:rPr>
      </w:pPr>
      <w:r>
        <w:rPr>
          <w:lang w:val="en-US"/>
        </w:rPr>
        <w:t>//</w:t>
      </w:r>
      <w:r>
        <w:rPr>
          <w:lang w:val="en-US"/>
        </w:rPr>
        <w:tab/>
      </w:r>
      <w:r>
        <w:rPr>
          <w:lang w:val="en-US"/>
        </w:rPr>
        <w:tab/>
        <w:t>// create a Matrix that can contain vertically all the positive examples</w:t>
      </w:r>
    </w:p>
    <w:p w:rsidR="00E516DB" w:rsidRDefault="00E516DB" w:rsidP="0075355C">
      <w:pPr>
        <w:autoSpaceDE w:val="0"/>
        <w:autoSpaceDN w:val="0"/>
        <w:adjustRightInd w:val="0"/>
        <w:jc w:val="left"/>
        <w:rPr>
          <w:lang w:val="en-US"/>
        </w:rPr>
      </w:pPr>
      <w:r>
        <w:rPr>
          <w:lang w:val="en-US"/>
        </w:rPr>
        <w:t>//</w:t>
      </w:r>
      <w:r>
        <w:rPr>
          <w:lang w:val="en-US"/>
        </w:rPr>
        <w:tab/>
      </w:r>
      <w:r>
        <w:rPr>
          <w:lang w:val="en-US"/>
        </w:rPr>
        <w:tab/>
        <w:t>final Mat result = new Mat(pExamples.size() * exRows, exCols, CvType.CV_8U);</w:t>
      </w:r>
    </w:p>
    <w:p w:rsidR="00E516DB" w:rsidRDefault="00E516DB" w:rsidP="0075355C">
      <w:pPr>
        <w:autoSpaceDE w:val="0"/>
        <w:autoSpaceDN w:val="0"/>
        <w:adjustRightInd w:val="0"/>
        <w:jc w:val="left"/>
        <w:rPr>
          <w:lang w:val="en-US"/>
        </w:rPr>
      </w:pPr>
      <w:r>
        <w:rPr>
          <w:lang w:val="en-US"/>
        </w:rPr>
        <w:t>//</w:t>
      </w:r>
      <w:r>
        <w:rPr>
          <w:lang w:val="en-US"/>
        </w:rPr>
        <w:tab/>
      </w:r>
      <w:r>
        <w:rPr>
          <w:lang w:val="en-US"/>
        </w:rPr>
        <w:tab/>
        <w:t>Imgproc.</w:t>
      </w:r>
    </w:p>
    <w:p w:rsidR="00E516DB" w:rsidRDefault="00E516DB" w:rsidP="0075355C">
      <w:pPr>
        <w:autoSpaceDE w:val="0"/>
        <w:autoSpaceDN w:val="0"/>
        <w:adjustRightInd w:val="0"/>
        <w:jc w:val="left"/>
        <w:rPr>
          <w:lang w:val="en-US"/>
        </w:rPr>
      </w:pPr>
      <w:r>
        <w:rPr>
          <w:lang w:val="en-US"/>
        </w:rPr>
        <w:lastRenderedPageBreak/>
        <w:t>//</w:t>
      </w:r>
      <w:r>
        <w:rPr>
          <w:lang w:val="en-US"/>
        </w:rPr>
        <w:tab/>
        <w:t>}</w:t>
      </w:r>
    </w:p>
    <w:p w:rsidR="00E516DB" w:rsidRDefault="00E516DB" w:rsidP="0075355C">
      <w:pPr>
        <w:autoSpaceDE w:val="0"/>
        <w:autoSpaceDN w:val="0"/>
        <w:adjustRightInd w:val="0"/>
        <w:jc w:val="left"/>
        <w:rPr>
          <w:lang w:val="en-US"/>
        </w:rPr>
      </w:pPr>
      <w:r>
        <w:rPr>
          <w:lang w:val="en-US"/>
        </w:rPr>
        <w:t>}</w:t>
      </w:r>
    </w:p>
    <w:p w:rsidR="00E516DB" w:rsidRDefault="00E516DB" w:rsidP="0075355C">
      <w:pPr>
        <w:tabs>
          <w:tab w:val="left" w:pos="3611"/>
        </w:tabs>
        <w:autoSpaceDE w:val="0"/>
        <w:autoSpaceDN w:val="0"/>
        <w:adjustRightInd w:val="0"/>
        <w:rPr>
          <w:lang w:val="en-US"/>
        </w:rPr>
      </w:pPr>
    </w:p>
    <w:p w:rsidR="00E516DB" w:rsidRDefault="00E516DB" w:rsidP="0075355C">
      <w:pPr>
        <w:tabs>
          <w:tab w:val="left" w:pos="3611"/>
        </w:tabs>
        <w:autoSpaceDE w:val="0"/>
        <w:autoSpaceDN w:val="0"/>
        <w:adjustRightInd w:val="0"/>
        <w:rPr>
          <w:b/>
          <w:bCs/>
          <w:lang w:val="en-US"/>
        </w:rPr>
      </w:pPr>
      <w:r>
        <w:rPr>
          <w:b/>
          <w:bCs/>
          <w:lang w:val="en-US"/>
        </w:rPr>
        <w:t>Grid.java</w:t>
      </w:r>
    </w:p>
    <w:p w:rsidR="00E516DB" w:rsidRDefault="00E516DB" w:rsidP="0075355C">
      <w:pPr>
        <w:tabs>
          <w:tab w:val="left" w:pos="3611"/>
        </w:tabs>
        <w:autoSpaceDE w:val="0"/>
        <w:autoSpaceDN w:val="0"/>
        <w:adjustRightInd w:val="0"/>
        <w:rPr>
          <w:lang w:val="en-US"/>
        </w:rPr>
      </w:pPr>
    </w:p>
    <w:p w:rsidR="00E516DB" w:rsidRDefault="00E516DB" w:rsidP="0075355C">
      <w:pPr>
        <w:autoSpaceDE w:val="0"/>
        <w:autoSpaceDN w:val="0"/>
        <w:adjustRightInd w:val="0"/>
        <w:jc w:val="left"/>
        <w:rPr>
          <w:lang w:val="en-US"/>
        </w:rPr>
      </w:pPr>
      <w:r>
        <w:rPr>
          <w:lang w:val="en-US"/>
        </w:rPr>
        <w:t>package com.trandi.opentld.tld;</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import java.util.ArrayList;</w:t>
      </w:r>
    </w:p>
    <w:p w:rsidR="00E516DB" w:rsidRDefault="00E516DB" w:rsidP="0075355C">
      <w:pPr>
        <w:autoSpaceDE w:val="0"/>
        <w:autoSpaceDN w:val="0"/>
        <w:adjustRightInd w:val="0"/>
        <w:jc w:val="left"/>
        <w:rPr>
          <w:lang w:val="en-US"/>
        </w:rPr>
      </w:pPr>
      <w:r>
        <w:rPr>
          <w:lang w:val="en-US"/>
        </w:rPr>
        <w:t>import java.util.Comparator;</w:t>
      </w:r>
    </w:p>
    <w:p w:rsidR="00E516DB" w:rsidRDefault="00E516DB" w:rsidP="0075355C">
      <w:pPr>
        <w:autoSpaceDE w:val="0"/>
        <w:autoSpaceDN w:val="0"/>
        <w:adjustRightInd w:val="0"/>
        <w:jc w:val="left"/>
        <w:rPr>
          <w:lang w:val="en-US"/>
        </w:rPr>
      </w:pPr>
      <w:r>
        <w:rPr>
          <w:lang w:val="en-US"/>
        </w:rPr>
        <w:t>import java.util.Iterator;</w:t>
      </w:r>
    </w:p>
    <w:p w:rsidR="00E516DB" w:rsidRDefault="00E516DB" w:rsidP="0075355C">
      <w:pPr>
        <w:autoSpaceDE w:val="0"/>
        <w:autoSpaceDN w:val="0"/>
        <w:adjustRightInd w:val="0"/>
        <w:jc w:val="left"/>
        <w:rPr>
          <w:lang w:val="en-US"/>
        </w:rPr>
      </w:pPr>
      <w:r>
        <w:rPr>
          <w:lang w:val="en-US"/>
        </w:rPr>
        <w:t>import java.util.List;</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import org.opencv.core.Mat;</w:t>
      </w:r>
    </w:p>
    <w:p w:rsidR="00E516DB" w:rsidRDefault="00E516DB" w:rsidP="0075355C">
      <w:pPr>
        <w:autoSpaceDE w:val="0"/>
        <w:autoSpaceDN w:val="0"/>
        <w:adjustRightInd w:val="0"/>
        <w:jc w:val="left"/>
        <w:rPr>
          <w:lang w:val="en-US"/>
        </w:rPr>
      </w:pPr>
      <w:r>
        <w:rPr>
          <w:lang w:val="en-US"/>
        </w:rPr>
        <w:t>import org.opencv.core.Rect;</w:t>
      </w:r>
    </w:p>
    <w:p w:rsidR="00E516DB" w:rsidRDefault="00E516DB" w:rsidP="0075355C">
      <w:pPr>
        <w:autoSpaceDE w:val="0"/>
        <w:autoSpaceDN w:val="0"/>
        <w:adjustRightInd w:val="0"/>
        <w:jc w:val="left"/>
        <w:rPr>
          <w:lang w:val="en-US"/>
        </w:rPr>
      </w:pPr>
      <w:r>
        <w:rPr>
          <w:lang w:val="en-US"/>
        </w:rPr>
        <w:t>import org.opencv.core.Size;</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import android.util.Log;</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class Grid implements Iterable&lt;BoundingBox&gt;{</w:t>
      </w:r>
      <w:r>
        <w:rPr>
          <w:lang w:val="en-US"/>
        </w:rPr>
        <w:tab/>
      </w:r>
    </w:p>
    <w:p w:rsidR="00E516DB" w:rsidRDefault="00E516DB" w:rsidP="0075355C">
      <w:pPr>
        <w:autoSpaceDE w:val="0"/>
        <w:autoSpaceDN w:val="0"/>
        <w:adjustRightInd w:val="0"/>
        <w:jc w:val="left"/>
        <w:rPr>
          <w:lang w:val="en-US"/>
        </w:rPr>
      </w:pPr>
      <w:r>
        <w:rPr>
          <w:lang w:val="en-US"/>
        </w:rPr>
        <w:tab/>
        <w:t>static final float GOOD_OVERLAP = 0.6f;</w:t>
      </w:r>
    </w:p>
    <w:p w:rsidR="00E516DB" w:rsidRDefault="00E516DB" w:rsidP="0075355C">
      <w:pPr>
        <w:autoSpaceDE w:val="0"/>
        <w:autoSpaceDN w:val="0"/>
        <w:adjustRightInd w:val="0"/>
        <w:jc w:val="left"/>
        <w:rPr>
          <w:lang w:val="en-US"/>
        </w:rPr>
      </w:pPr>
      <w:r>
        <w:rPr>
          <w:lang w:val="en-US"/>
        </w:rPr>
        <w:tab/>
        <w:t>static final float BAD_OVERLAP = 0.2f;</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private static final float SHIFT = 0.1f;</w:t>
      </w:r>
    </w:p>
    <w:p w:rsidR="00E516DB" w:rsidRDefault="00E516DB" w:rsidP="0075355C">
      <w:pPr>
        <w:autoSpaceDE w:val="0"/>
        <w:autoSpaceDN w:val="0"/>
        <w:adjustRightInd w:val="0"/>
        <w:jc w:val="left"/>
        <w:rPr>
          <w:lang w:val="en-US"/>
        </w:rPr>
      </w:pPr>
      <w:r>
        <w:rPr>
          <w:lang w:val="en-US"/>
        </w:rPr>
        <w:tab/>
        <w:t>private static final float[] SCALES = {</w:t>
      </w:r>
    </w:p>
    <w:p w:rsidR="00E516DB" w:rsidRDefault="00E516DB" w:rsidP="0075355C">
      <w:pPr>
        <w:autoSpaceDE w:val="0"/>
        <w:autoSpaceDN w:val="0"/>
        <w:adjustRightInd w:val="0"/>
        <w:jc w:val="left"/>
        <w:rPr>
          <w:lang w:val="en-US"/>
        </w:rPr>
      </w:pPr>
      <w:r>
        <w:rPr>
          <w:lang w:val="en-US"/>
        </w:rPr>
        <w:tab/>
        <w:t xml:space="preserve">  </w:t>
      </w:r>
      <w:r>
        <w:rPr>
          <w:lang w:val="en-US"/>
        </w:rPr>
        <w:tab/>
      </w:r>
      <w:r>
        <w:rPr>
          <w:lang w:val="en-US"/>
        </w:rPr>
        <w:tab/>
      </w:r>
      <w:r>
        <w:rPr>
          <w:lang w:val="en-US"/>
        </w:rPr>
        <w:tab/>
        <w:t>0.16151f, 0.19381f, 0.23257f, 0.27908f, 0.33490f, 0.40188f, 0.48225f,</w:t>
      </w:r>
    </w:p>
    <w:p w:rsidR="00E516DB" w:rsidRDefault="00E516DB" w:rsidP="0075355C">
      <w:pPr>
        <w:autoSpaceDE w:val="0"/>
        <w:autoSpaceDN w:val="0"/>
        <w:adjustRightInd w:val="0"/>
        <w:jc w:val="left"/>
        <w:rPr>
          <w:lang w:val="en-US"/>
        </w:rPr>
      </w:pPr>
      <w:r>
        <w:rPr>
          <w:lang w:val="en-US"/>
        </w:rPr>
        <w:tab/>
        <w:t xml:space="preserve">  </w:t>
      </w:r>
      <w:r>
        <w:rPr>
          <w:lang w:val="en-US"/>
        </w:rPr>
        <w:tab/>
      </w:r>
      <w:r>
        <w:rPr>
          <w:lang w:val="en-US"/>
        </w:rPr>
        <w:tab/>
      </w:r>
      <w:r>
        <w:rPr>
          <w:lang w:val="en-US"/>
        </w:rPr>
        <w:tab/>
        <w:t>0.57870f, 0.69444f, 0.83333f, 1f, 1.20000f, 1.44000f, 1.72800f,</w:t>
      </w:r>
    </w:p>
    <w:p w:rsidR="00E516DB" w:rsidRDefault="00E516DB" w:rsidP="0075355C">
      <w:pPr>
        <w:autoSpaceDE w:val="0"/>
        <w:autoSpaceDN w:val="0"/>
        <w:adjustRightInd w:val="0"/>
        <w:jc w:val="left"/>
        <w:rPr>
          <w:lang w:val="en-US"/>
        </w:rPr>
      </w:pPr>
      <w:r>
        <w:rPr>
          <w:lang w:val="en-US"/>
        </w:rPr>
        <w:tab/>
        <w:t xml:space="preserve">  </w:t>
      </w:r>
      <w:r>
        <w:rPr>
          <w:lang w:val="en-US"/>
        </w:rPr>
        <w:tab/>
      </w:r>
      <w:r>
        <w:rPr>
          <w:lang w:val="en-US"/>
        </w:rPr>
        <w:tab/>
      </w:r>
      <w:r>
        <w:rPr>
          <w:lang w:val="en-US"/>
        </w:rPr>
        <w:tab/>
        <w:t>2.07360f, 2.48832f, 2.98598f, 3.58318f, 4.29982f, 5.15978f, 6.19174f};</w:t>
      </w: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final List&lt;BoundingBox&gt; grid = new ArrayList&lt;BoundingBox&gt;();</w:t>
      </w:r>
    </w:p>
    <w:p w:rsidR="00E516DB" w:rsidRDefault="00E516DB" w:rsidP="0075355C">
      <w:pPr>
        <w:autoSpaceDE w:val="0"/>
        <w:autoSpaceDN w:val="0"/>
        <w:adjustRightInd w:val="0"/>
        <w:jc w:val="left"/>
        <w:rPr>
          <w:lang w:val="en-US"/>
        </w:rPr>
      </w:pPr>
      <w:r>
        <w:rPr>
          <w:lang w:val="en-US"/>
        </w:rPr>
        <w:tab/>
        <w:t>private final List&lt;Size&gt; trackedBoxScales = new ArrayList&lt;Size&gt;();</w:t>
      </w:r>
    </w:p>
    <w:p w:rsidR="00E516DB" w:rsidRDefault="00E516DB" w:rsidP="0075355C">
      <w:pPr>
        <w:autoSpaceDE w:val="0"/>
        <w:autoSpaceDN w:val="0"/>
        <w:adjustRightInd w:val="0"/>
        <w:jc w:val="left"/>
        <w:rPr>
          <w:lang w:val="en-US"/>
        </w:rPr>
      </w:pPr>
      <w:r>
        <w:rPr>
          <w:lang w:val="en-US"/>
        </w:rPr>
        <w:tab/>
        <w:t>final List&lt;BoundingBox&gt; goodBoxes = new ArrayList&lt;BoundingBox&gt;();</w:t>
      </w:r>
      <w:r>
        <w:rPr>
          <w:lang w:val="en-US"/>
        </w:rPr>
        <w:tab/>
        <w:t>//bboxes with overlap &gt; GOOD_OVERLAP</w:t>
      </w:r>
    </w:p>
    <w:p w:rsidR="00E516DB" w:rsidRDefault="00E516DB" w:rsidP="0075355C">
      <w:pPr>
        <w:autoSpaceDE w:val="0"/>
        <w:autoSpaceDN w:val="0"/>
        <w:adjustRightInd w:val="0"/>
        <w:jc w:val="left"/>
        <w:rPr>
          <w:lang w:val="en-US"/>
        </w:rPr>
      </w:pPr>
      <w:r>
        <w:rPr>
          <w:lang w:val="en-US"/>
        </w:rPr>
        <w:tab/>
        <w:t>final private List&lt;BoundingBox&gt; badBoxes = new ArrayList&lt;BoundingBox&gt;();</w:t>
      </w:r>
      <w:r>
        <w:rPr>
          <w:lang w:val="en-US"/>
        </w:rPr>
        <w:tab/>
        <w:t>//bboxes with overlap &lt; BAD_OVERLAP</w:t>
      </w:r>
    </w:p>
    <w:p w:rsidR="00E516DB" w:rsidRDefault="00E516DB" w:rsidP="0075355C">
      <w:pPr>
        <w:autoSpaceDE w:val="0"/>
        <w:autoSpaceDN w:val="0"/>
        <w:adjustRightInd w:val="0"/>
        <w:jc w:val="left"/>
        <w:rPr>
          <w:lang w:val="en-US"/>
        </w:rPr>
      </w:pPr>
      <w:r>
        <w:rPr>
          <w:lang w:val="en-US"/>
        </w:rPr>
        <w:tab/>
        <w:t>BoundingBox bbHull = new BoundingBox(); // hull of good_boxes</w:t>
      </w:r>
    </w:p>
    <w:p w:rsidR="00E516DB" w:rsidRDefault="00E516DB" w:rsidP="0075355C">
      <w:pPr>
        <w:autoSpaceDE w:val="0"/>
        <w:autoSpaceDN w:val="0"/>
        <w:adjustRightInd w:val="0"/>
        <w:jc w:val="left"/>
        <w:rPr>
          <w:lang w:val="en-US"/>
        </w:rPr>
      </w:pPr>
      <w:r>
        <w:rPr>
          <w:lang w:val="en-US"/>
        </w:rPr>
        <w:tab/>
        <w:t>BoundingBox bestBox; // maximum overlapping bbox</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Grid(){</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Grid(Mat img, Rect trackedBox, int minWinSide){</w:t>
      </w:r>
    </w:p>
    <w:p w:rsidR="00E516DB" w:rsidRDefault="00E516DB" w:rsidP="0075355C">
      <w:pPr>
        <w:autoSpaceDE w:val="0"/>
        <w:autoSpaceDN w:val="0"/>
        <w:adjustRightInd w:val="0"/>
        <w:jc w:val="left"/>
        <w:rPr>
          <w:lang w:val="en-US"/>
        </w:rPr>
      </w:pPr>
      <w:r>
        <w:rPr>
          <w:lang w:val="en-US"/>
        </w:rPr>
        <w:tab/>
      </w:r>
      <w:r>
        <w:rPr>
          <w:lang w:val="en-US"/>
        </w:rPr>
        <w:tab/>
        <w:t>// TODO why do we generate so many BAD boxes, only to remove them later on !?</w:t>
      </w:r>
    </w:p>
    <w:p w:rsidR="00E516DB" w:rsidRDefault="00E516DB" w:rsidP="0075355C">
      <w:pPr>
        <w:autoSpaceDE w:val="0"/>
        <w:autoSpaceDN w:val="0"/>
        <w:adjustRightInd w:val="0"/>
        <w:jc w:val="left"/>
        <w:rPr>
          <w:lang w:val="en-US"/>
        </w:rPr>
      </w:pPr>
      <w:r>
        <w:rPr>
          <w:lang w:val="en-US"/>
        </w:rPr>
        <w:tab/>
      </w:r>
      <w:r>
        <w:rPr>
          <w:lang w:val="en-US"/>
        </w:rPr>
        <w:tab/>
        <w:t>// OR do we need them to re-asses which ones are bad later on ?</w:t>
      </w:r>
    </w:p>
    <w:p w:rsidR="00E516DB" w:rsidRDefault="00E516DB" w:rsidP="0075355C">
      <w:pPr>
        <w:autoSpaceDE w:val="0"/>
        <w:autoSpaceDN w:val="0"/>
        <w:adjustRightInd w:val="0"/>
        <w:jc w:val="left"/>
        <w:rPr>
          <w:lang w:val="en-US"/>
        </w:rPr>
      </w:pPr>
      <w:r>
        <w:rPr>
          <w:lang w:val="en-US"/>
        </w:rPr>
        <w:tab/>
      </w:r>
      <w:r>
        <w:rPr>
          <w:lang w:val="en-US"/>
        </w:rPr>
        <w:tab/>
        <w:t>for(int s=0; s&lt;SCALES.length; s++){</w:t>
      </w:r>
    </w:p>
    <w:p w:rsidR="00E516DB" w:rsidRDefault="00E516DB" w:rsidP="0075355C">
      <w:pPr>
        <w:autoSpaceDE w:val="0"/>
        <w:autoSpaceDN w:val="0"/>
        <w:adjustRightInd w:val="0"/>
        <w:jc w:val="left"/>
        <w:rPr>
          <w:lang w:val="en-US"/>
        </w:rPr>
      </w:pPr>
      <w:r>
        <w:rPr>
          <w:lang w:val="en-US"/>
        </w:rPr>
        <w:tab/>
      </w:r>
      <w:r>
        <w:rPr>
          <w:lang w:val="en-US"/>
        </w:rPr>
        <w:tab/>
      </w:r>
      <w:r>
        <w:rPr>
          <w:lang w:val="en-US"/>
        </w:rPr>
        <w:tab/>
        <w:t>final int width = Math.round(trackedBox.width * SCALES[s]);</w:t>
      </w:r>
    </w:p>
    <w:p w:rsidR="00E516DB" w:rsidRDefault="00E516DB" w:rsidP="0075355C">
      <w:pPr>
        <w:autoSpaceDE w:val="0"/>
        <w:autoSpaceDN w:val="0"/>
        <w:adjustRightInd w:val="0"/>
        <w:jc w:val="left"/>
        <w:rPr>
          <w:lang w:val="en-US"/>
        </w:rPr>
      </w:pPr>
      <w:r>
        <w:rPr>
          <w:lang w:val="en-US"/>
        </w:rPr>
        <w:lastRenderedPageBreak/>
        <w:tab/>
      </w:r>
      <w:r>
        <w:rPr>
          <w:lang w:val="en-US"/>
        </w:rPr>
        <w:tab/>
      </w:r>
      <w:r>
        <w:rPr>
          <w:lang w:val="en-US"/>
        </w:rPr>
        <w:tab/>
        <w:t>final int height = Math.round(trackedBox.height * SCALES[s]);</w:t>
      </w:r>
    </w:p>
    <w:p w:rsidR="00E516DB" w:rsidRDefault="00E516DB" w:rsidP="0075355C">
      <w:pPr>
        <w:autoSpaceDE w:val="0"/>
        <w:autoSpaceDN w:val="0"/>
        <w:adjustRightInd w:val="0"/>
        <w:jc w:val="left"/>
        <w:rPr>
          <w:lang w:val="en-US"/>
        </w:rPr>
      </w:pPr>
      <w:r>
        <w:rPr>
          <w:lang w:val="en-US"/>
        </w:rPr>
        <w:tab/>
      </w:r>
      <w:r>
        <w:rPr>
          <w:lang w:val="en-US"/>
        </w:rPr>
        <w:tab/>
      </w:r>
      <w:r>
        <w:rPr>
          <w:lang w:val="en-US"/>
        </w:rPr>
        <w:tab/>
        <w:t>final int minBbSide = Math.min(height, width);</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t>// continue ONLY if the future box is "reasonable": bigger than the min window and smaller than the full image !</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if(minBbSide &gt;= minWinSide &amp;&amp; width &lt;= img.cols() &amp;&amp; height &lt;= img.rows()){</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trackedBoxScales.add(new Size(width, height));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final int shift = Math.round(SHIFT * minBbSide);</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for(int row=1; row&lt;(img.rows() - height); row+=shift){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for(int col=1; col&lt;(img.cols() - width); col+=shift){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final BoundingBox bbox = new BoundingBox();</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bbox.x = col;</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bbox.y = row;</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bbox.width = width;</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bbox.height = height;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bbox.scaleIdx = trackedBoxScales.size() - 1; // currently last one in this list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grid.add(bbox);</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t xml:space="preserve"> * goodBoxes OUTPUT</w:t>
      </w:r>
    </w:p>
    <w:p w:rsidR="00E516DB" w:rsidRDefault="00E516DB" w:rsidP="0075355C">
      <w:pPr>
        <w:autoSpaceDE w:val="0"/>
        <w:autoSpaceDN w:val="0"/>
        <w:adjustRightInd w:val="0"/>
        <w:jc w:val="left"/>
        <w:rPr>
          <w:lang w:val="en-US"/>
        </w:rPr>
      </w:pPr>
      <w:r>
        <w:rPr>
          <w:lang w:val="en-US"/>
        </w:rPr>
        <w:tab/>
        <w:t xml:space="preserve"> * badBoxes OUTPUT</w:t>
      </w:r>
    </w:p>
    <w:p w:rsidR="00E516DB" w:rsidRDefault="00E516DB" w:rsidP="0075355C">
      <w:pPr>
        <w:autoSpaceDE w:val="0"/>
        <w:autoSpaceDN w:val="0"/>
        <w:adjustRightInd w:val="0"/>
        <w:jc w:val="left"/>
        <w:rPr>
          <w:lang w:val="en-US"/>
        </w:rPr>
      </w:pPr>
      <w:r>
        <w:rPr>
          <w:lang w:val="en-US"/>
        </w:rPr>
        <w:tab/>
        <w:t xml:space="preserve"> * </w:t>
      </w:r>
    </w:p>
    <w:p w:rsidR="00E516DB" w:rsidRDefault="00E516DB" w:rsidP="0075355C">
      <w:pPr>
        <w:autoSpaceDE w:val="0"/>
        <w:autoSpaceDN w:val="0"/>
        <w:adjustRightInd w:val="0"/>
        <w:jc w:val="left"/>
        <w:rPr>
          <w:lang w:val="en-US"/>
        </w:rPr>
      </w:pPr>
      <w:r>
        <w:rPr>
          <w:lang w:val="en-US"/>
        </w:rPr>
        <w:tab/>
        <w:t xml:space="preserve"> * This should be called AFTER updateOverlap(lastBox) so that the overlap numbers are relative to this lastBox, NOT the initial one...</w:t>
      </w:r>
    </w:p>
    <w:p w:rsidR="00E516DB" w:rsidRDefault="00E516DB" w:rsidP="0075355C">
      <w:pPr>
        <w:autoSpaceDE w:val="0"/>
        <w:autoSpaceDN w:val="0"/>
        <w:adjustRightInd w:val="0"/>
        <w:jc w:val="left"/>
        <w:rPr>
          <w:lang w:val="en-US"/>
        </w:rPr>
      </w:pPr>
      <w:r>
        <w:rPr>
          <w:lang w:val="en-US"/>
        </w:rPr>
        <w:tab/>
        <w:t xml:space="preserve"> */</w:t>
      </w:r>
    </w:p>
    <w:p w:rsidR="00E516DB" w:rsidRDefault="00E516DB" w:rsidP="0075355C">
      <w:pPr>
        <w:autoSpaceDE w:val="0"/>
        <w:autoSpaceDN w:val="0"/>
        <w:adjustRightInd w:val="0"/>
        <w:jc w:val="left"/>
        <w:rPr>
          <w:lang w:val="en-US"/>
        </w:rPr>
      </w:pPr>
      <w:r>
        <w:rPr>
          <w:lang w:val="en-US"/>
        </w:rPr>
        <w:tab/>
        <w:t>void updateGoodBadBoxes(final Rect trackedBox, final int numClosest) {</w:t>
      </w:r>
    </w:p>
    <w:p w:rsidR="00E516DB" w:rsidRDefault="00E516DB" w:rsidP="0075355C">
      <w:pPr>
        <w:autoSpaceDE w:val="0"/>
        <w:autoSpaceDN w:val="0"/>
        <w:adjustRightInd w:val="0"/>
        <w:jc w:val="left"/>
        <w:rPr>
          <w:lang w:val="en-US"/>
        </w:rPr>
      </w:pPr>
      <w:r>
        <w:rPr>
          <w:lang w:val="en-US"/>
        </w:rPr>
        <w:tab/>
      </w:r>
      <w:r>
        <w:rPr>
          <w:lang w:val="en-US"/>
        </w:rPr>
        <w:tab/>
        <w:t>// start by updating the overlap numbers</w:t>
      </w:r>
    </w:p>
    <w:p w:rsidR="00E516DB" w:rsidRDefault="00E516DB" w:rsidP="0075355C">
      <w:pPr>
        <w:autoSpaceDE w:val="0"/>
        <w:autoSpaceDN w:val="0"/>
        <w:adjustRightInd w:val="0"/>
        <w:jc w:val="left"/>
        <w:rPr>
          <w:lang w:val="en-US"/>
        </w:rPr>
      </w:pPr>
      <w:r>
        <w:rPr>
          <w:lang w:val="en-US"/>
        </w:rPr>
        <w:tab/>
      </w:r>
      <w:r>
        <w:rPr>
          <w:lang w:val="en-US"/>
        </w:rPr>
        <w:tab/>
        <w:t>for(BoundingBox box : grid){</w:t>
      </w:r>
    </w:p>
    <w:p w:rsidR="00E516DB" w:rsidRDefault="00E516DB" w:rsidP="0075355C">
      <w:pPr>
        <w:autoSpaceDE w:val="0"/>
        <w:autoSpaceDN w:val="0"/>
        <w:adjustRightInd w:val="0"/>
        <w:jc w:val="left"/>
        <w:rPr>
          <w:lang w:val="en-US"/>
        </w:rPr>
      </w:pPr>
      <w:r>
        <w:rPr>
          <w:lang w:val="en-US"/>
        </w:rPr>
        <w:tab/>
      </w:r>
      <w:r>
        <w:rPr>
          <w:lang w:val="en-US"/>
        </w:rPr>
        <w:tab/>
      </w:r>
      <w:r>
        <w:rPr>
          <w:lang w:val="en-US"/>
        </w:rPr>
        <w:tab/>
        <w:t>box.overlap = box.calcOverlap(trackedBox);</w:t>
      </w:r>
    </w:p>
    <w:p w:rsidR="00E516DB" w:rsidRDefault="00E516DB" w:rsidP="0075355C">
      <w:pPr>
        <w:autoSpaceDE w:val="0"/>
        <w:autoSpaceDN w:val="0"/>
        <w:adjustRightInd w:val="0"/>
        <w:jc w:val="left"/>
        <w:rPr>
          <w:lang w:val="en-US"/>
        </w:rPr>
      </w:pPr>
      <w:r>
        <w:rPr>
          <w:lang w:val="en-US"/>
        </w:rPr>
        <w:tab/>
      </w:r>
      <w:r>
        <w:rPr>
          <w:lang w:val="en-US"/>
        </w:rPr>
        <w:tab/>
        <w:t>}</w:t>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goodBoxes.clear();</w:t>
      </w:r>
    </w:p>
    <w:p w:rsidR="00E516DB" w:rsidRDefault="00E516DB" w:rsidP="0075355C">
      <w:pPr>
        <w:autoSpaceDE w:val="0"/>
        <w:autoSpaceDN w:val="0"/>
        <w:adjustRightInd w:val="0"/>
        <w:jc w:val="left"/>
        <w:rPr>
          <w:lang w:val="en-US"/>
        </w:rPr>
      </w:pPr>
      <w:r>
        <w:rPr>
          <w:lang w:val="en-US"/>
        </w:rPr>
        <w:tab/>
      </w:r>
      <w:r>
        <w:rPr>
          <w:lang w:val="en-US"/>
        </w:rPr>
        <w:tab/>
        <w:t>badBoxes.clear();</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float maxOverlap = 0f;</w:t>
      </w:r>
    </w:p>
    <w:p w:rsidR="00E516DB" w:rsidRDefault="00E516DB" w:rsidP="0075355C">
      <w:pPr>
        <w:autoSpaceDE w:val="0"/>
        <w:autoSpaceDN w:val="0"/>
        <w:adjustRightInd w:val="0"/>
        <w:jc w:val="left"/>
        <w:rPr>
          <w:lang w:val="en-US"/>
        </w:rPr>
      </w:pPr>
      <w:r>
        <w:rPr>
          <w:lang w:val="en-US"/>
        </w:rPr>
        <w:tab/>
      </w:r>
      <w:r>
        <w:rPr>
          <w:lang w:val="en-US"/>
        </w:rPr>
        <w:tab/>
        <w:t>for(BoundingBox box : grid){</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if(box.overlap &gt; maxOverlap){</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maxOverlap = box.overlap;</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bestBox = box;</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t>if(box.overlap &gt; GOOD_OVERLAP){</w:t>
      </w:r>
    </w:p>
    <w:p w:rsidR="00E516DB" w:rsidRDefault="00E516DB" w:rsidP="0075355C">
      <w:pPr>
        <w:autoSpaceDE w:val="0"/>
        <w:autoSpaceDN w:val="0"/>
        <w:adjustRightInd w:val="0"/>
        <w:jc w:val="left"/>
        <w:rPr>
          <w:lang w:val="en-US"/>
        </w:rPr>
      </w:pPr>
      <w:r>
        <w:rPr>
          <w:lang w:val="en-US"/>
        </w:rPr>
        <w:lastRenderedPageBreak/>
        <w:tab/>
      </w:r>
      <w:r>
        <w:rPr>
          <w:lang w:val="en-US"/>
        </w:rPr>
        <w:tab/>
      </w:r>
      <w:r>
        <w:rPr>
          <w:lang w:val="en-US"/>
        </w:rPr>
        <w:tab/>
      </w:r>
      <w:r>
        <w:rPr>
          <w:lang w:val="en-US"/>
        </w:rPr>
        <w:tab/>
        <w:t>goodBoxes.add(box);</w:t>
      </w:r>
    </w:p>
    <w:p w:rsidR="00E516DB" w:rsidRDefault="00E516DB" w:rsidP="0075355C">
      <w:pPr>
        <w:autoSpaceDE w:val="0"/>
        <w:autoSpaceDN w:val="0"/>
        <w:adjustRightInd w:val="0"/>
        <w:jc w:val="left"/>
        <w:rPr>
          <w:lang w:val="en-US"/>
        </w:rPr>
      </w:pPr>
      <w:r>
        <w:rPr>
          <w:lang w:val="en-US"/>
        </w:rPr>
        <w:tab/>
      </w:r>
      <w:r>
        <w:rPr>
          <w:lang w:val="en-US"/>
        </w:rPr>
        <w:tab/>
      </w:r>
      <w:r>
        <w:rPr>
          <w:lang w:val="en-US"/>
        </w:rPr>
        <w:tab/>
        <w:t>}else if(box.overlap &lt; BAD_OVERLAP){</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badBoxes.add(box);</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keep only the best numClosest (10) items in goodBoxes</w:t>
      </w:r>
    </w:p>
    <w:p w:rsidR="00E516DB" w:rsidRDefault="00E516DB" w:rsidP="0075355C">
      <w:pPr>
        <w:autoSpaceDE w:val="0"/>
        <w:autoSpaceDN w:val="0"/>
        <w:adjustRightInd w:val="0"/>
        <w:jc w:val="left"/>
        <w:rPr>
          <w:lang w:val="en-US"/>
        </w:rPr>
      </w:pPr>
      <w:r>
        <w:rPr>
          <w:lang w:val="en-US"/>
        </w:rPr>
        <w:tab/>
      </w:r>
      <w:r>
        <w:rPr>
          <w:lang w:val="en-US"/>
        </w:rPr>
        <w:tab/>
        <w:t>Util.keepBestN(goodBoxes, numClosest, new Comparator&lt;BoundingBox&gt;(){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@Override</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public int compare(BoundingBox bb1, BoundingBox bb2) {</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return Float.valueOf(bb1.overlap).compareTo(bb2.overlap);</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Log.i(Util.TAG, "Found " + goodBoxes.size() + " good boxes, " + badBoxes.size() + " bad boxes.");</w:t>
      </w:r>
    </w:p>
    <w:p w:rsidR="00E516DB" w:rsidRDefault="00E516DB" w:rsidP="0075355C">
      <w:pPr>
        <w:autoSpaceDE w:val="0"/>
        <w:autoSpaceDN w:val="0"/>
        <w:adjustRightInd w:val="0"/>
        <w:jc w:val="left"/>
        <w:rPr>
          <w:lang w:val="en-US"/>
        </w:rPr>
      </w:pPr>
      <w:r>
        <w:rPr>
          <w:lang w:val="en-US"/>
        </w:rPr>
        <w:tab/>
      </w:r>
      <w:r>
        <w:rPr>
          <w:lang w:val="en-US"/>
        </w:rPr>
        <w:tab/>
        <w:t>Log.i(Util.TAG, "Best Box: " + bestBox);</w:t>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updateBBHull();</w:t>
      </w:r>
    </w:p>
    <w:p w:rsidR="00E516DB" w:rsidRDefault="00E516DB" w:rsidP="0075355C">
      <w:pPr>
        <w:autoSpaceDE w:val="0"/>
        <w:autoSpaceDN w:val="0"/>
        <w:adjustRightInd w:val="0"/>
        <w:jc w:val="left"/>
        <w:rPr>
          <w:lang w:val="en-US"/>
        </w:rPr>
      </w:pPr>
      <w:r>
        <w:rPr>
          <w:lang w:val="en-US"/>
        </w:rPr>
        <w:tab/>
      </w:r>
      <w:r>
        <w:rPr>
          <w:lang w:val="en-US"/>
        </w:rPr>
        <w:tab/>
        <w:t>Log.i(Util.TAG, "Bounding box hull " + bbHull);</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private void updateBBHull(){</w:t>
      </w:r>
    </w:p>
    <w:p w:rsidR="00E516DB" w:rsidRDefault="00E516DB" w:rsidP="0075355C">
      <w:pPr>
        <w:autoSpaceDE w:val="0"/>
        <w:autoSpaceDN w:val="0"/>
        <w:adjustRightInd w:val="0"/>
        <w:jc w:val="left"/>
        <w:rPr>
          <w:lang w:val="en-US"/>
        </w:rPr>
      </w:pPr>
      <w:r>
        <w:rPr>
          <w:lang w:val="en-US"/>
        </w:rPr>
        <w:tab/>
      </w:r>
      <w:r>
        <w:rPr>
          <w:lang w:val="en-US"/>
        </w:rPr>
        <w:tab/>
        <w:t>//if(goodBoxes.isEmpty()) throw new IllegalStateException("Can't Calculate the BBHull without at least 1 good box !");</w:t>
      </w: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int x1 = Integer.MAX_VALUE, x2 = 0;</w:t>
      </w:r>
    </w:p>
    <w:p w:rsidR="00E516DB" w:rsidRDefault="00E516DB" w:rsidP="0075355C">
      <w:pPr>
        <w:autoSpaceDE w:val="0"/>
        <w:autoSpaceDN w:val="0"/>
        <w:adjustRightInd w:val="0"/>
        <w:jc w:val="left"/>
        <w:rPr>
          <w:lang w:val="en-US"/>
        </w:rPr>
      </w:pPr>
      <w:r>
        <w:rPr>
          <w:lang w:val="en-US"/>
        </w:rPr>
        <w:tab/>
      </w:r>
      <w:r>
        <w:rPr>
          <w:lang w:val="en-US"/>
        </w:rPr>
        <w:tab/>
        <w:t>int y1 = Integer.MAX_VALUE, y2 = 0;</w:t>
      </w:r>
    </w:p>
    <w:p w:rsidR="00E516DB" w:rsidRDefault="00E516DB" w:rsidP="0075355C">
      <w:pPr>
        <w:autoSpaceDE w:val="0"/>
        <w:autoSpaceDN w:val="0"/>
        <w:adjustRightInd w:val="0"/>
        <w:jc w:val="left"/>
        <w:rPr>
          <w:lang w:val="en-US"/>
        </w:rPr>
      </w:pPr>
      <w:r>
        <w:rPr>
          <w:lang w:val="en-US"/>
        </w:rPr>
        <w:tab/>
      </w:r>
      <w:r>
        <w:rPr>
          <w:lang w:val="en-US"/>
        </w:rPr>
        <w:tab/>
        <w:t>for (BoundingBox goodBox : goodBoxes) {</w:t>
      </w:r>
    </w:p>
    <w:p w:rsidR="00E516DB" w:rsidRDefault="00E516DB" w:rsidP="0075355C">
      <w:pPr>
        <w:autoSpaceDE w:val="0"/>
        <w:autoSpaceDN w:val="0"/>
        <w:adjustRightInd w:val="0"/>
        <w:jc w:val="left"/>
        <w:rPr>
          <w:lang w:val="en-US"/>
        </w:rPr>
      </w:pPr>
      <w:r>
        <w:rPr>
          <w:lang w:val="en-US"/>
        </w:rPr>
        <w:tab/>
      </w:r>
      <w:r>
        <w:rPr>
          <w:lang w:val="en-US"/>
        </w:rPr>
        <w:tab/>
      </w:r>
      <w:r>
        <w:rPr>
          <w:lang w:val="en-US"/>
        </w:rPr>
        <w:tab/>
        <w:t>x1 = Math.min(goodBox.x, x1);</w:t>
      </w:r>
    </w:p>
    <w:p w:rsidR="00E516DB" w:rsidRDefault="00E516DB" w:rsidP="0075355C">
      <w:pPr>
        <w:autoSpaceDE w:val="0"/>
        <w:autoSpaceDN w:val="0"/>
        <w:adjustRightInd w:val="0"/>
        <w:jc w:val="left"/>
        <w:rPr>
          <w:lang w:val="en-US"/>
        </w:rPr>
      </w:pPr>
      <w:r>
        <w:rPr>
          <w:lang w:val="en-US"/>
        </w:rPr>
        <w:tab/>
      </w:r>
      <w:r>
        <w:rPr>
          <w:lang w:val="en-US"/>
        </w:rPr>
        <w:tab/>
      </w:r>
      <w:r>
        <w:rPr>
          <w:lang w:val="en-US"/>
        </w:rPr>
        <w:tab/>
        <w:t>y1 = Math.min(goodBox.y, y1);</w:t>
      </w:r>
    </w:p>
    <w:p w:rsidR="00E516DB" w:rsidRDefault="00E516DB" w:rsidP="0075355C">
      <w:pPr>
        <w:autoSpaceDE w:val="0"/>
        <w:autoSpaceDN w:val="0"/>
        <w:adjustRightInd w:val="0"/>
        <w:jc w:val="left"/>
        <w:rPr>
          <w:lang w:val="en-US"/>
        </w:rPr>
      </w:pPr>
      <w:r>
        <w:rPr>
          <w:lang w:val="en-US"/>
        </w:rPr>
        <w:tab/>
      </w:r>
      <w:r>
        <w:rPr>
          <w:lang w:val="en-US"/>
        </w:rPr>
        <w:tab/>
      </w:r>
      <w:r>
        <w:rPr>
          <w:lang w:val="en-US"/>
        </w:rPr>
        <w:tab/>
        <w:t>x2 = Math.max(goodBox.x + goodBox.width, x2);</w:t>
      </w:r>
    </w:p>
    <w:p w:rsidR="00E516DB" w:rsidRDefault="00E516DB" w:rsidP="0075355C">
      <w:pPr>
        <w:autoSpaceDE w:val="0"/>
        <w:autoSpaceDN w:val="0"/>
        <w:adjustRightInd w:val="0"/>
        <w:jc w:val="left"/>
        <w:rPr>
          <w:lang w:val="en-US"/>
        </w:rPr>
      </w:pPr>
      <w:r>
        <w:rPr>
          <w:lang w:val="en-US"/>
        </w:rPr>
        <w:tab/>
      </w:r>
      <w:r>
        <w:rPr>
          <w:lang w:val="en-US"/>
        </w:rPr>
        <w:tab/>
      </w:r>
      <w:r>
        <w:rPr>
          <w:lang w:val="en-US"/>
        </w:rPr>
        <w:tab/>
        <w:t>y2 = Math.max(goodBox.y + goodBox.height, y2);</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bbHull.x = x1;</w:t>
      </w:r>
    </w:p>
    <w:p w:rsidR="00E516DB" w:rsidRDefault="00E516DB" w:rsidP="0075355C">
      <w:pPr>
        <w:autoSpaceDE w:val="0"/>
        <w:autoSpaceDN w:val="0"/>
        <w:adjustRightInd w:val="0"/>
        <w:jc w:val="left"/>
        <w:rPr>
          <w:lang w:val="en-US"/>
        </w:rPr>
      </w:pPr>
      <w:r>
        <w:rPr>
          <w:lang w:val="en-US"/>
        </w:rPr>
        <w:tab/>
      </w:r>
      <w:r>
        <w:rPr>
          <w:lang w:val="en-US"/>
        </w:rPr>
        <w:tab/>
        <w:t>bbHull.y = y1;</w:t>
      </w:r>
    </w:p>
    <w:p w:rsidR="00E516DB" w:rsidRDefault="00E516DB" w:rsidP="0075355C">
      <w:pPr>
        <w:autoSpaceDE w:val="0"/>
        <w:autoSpaceDN w:val="0"/>
        <w:adjustRightInd w:val="0"/>
        <w:jc w:val="left"/>
        <w:rPr>
          <w:lang w:val="en-US"/>
        </w:rPr>
      </w:pPr>
      <w:r>
        <w:rPr>
          <w:lang w:val="en-US"/>
        </w:rPr>
        <w:tab/>
      </w:r>
      <w:r>
        <w:rPr>
          <w:lang w:val="en-US"/>
        </w:rPr>
        <w:tab/>
        <w:t>bbHull.width = x2 - x1;</w:t>
      </w:r>
    </w:p>
    <w:p w:rsidR="00E516DB" w:rsidRDefault="00E516DB" w:rsidP="0075355C">
      <w:pPr>
        <w:autoSpaceDE w:val="0"/>
        <w:autoSpaceDN w:val="0"/>
        <w:adjustRightInd w:val="0"/>
        <w:jc w:val="left"/>
        <w:rPr>
          <w:lang w:val="en-US"/>
        </w:rPr>
      </w:pPr>
      <w:r>
        <w:rPr>
          <w:lang w:val="en-US"/>
        </w:rPr>
        <w:tab/>
      </w:r>
      <w:r>
        <w:rPr>
          <w:lang w:val="en-US"/>
        </w:rPr>
        <w:tab/>
        <w:t>bbHull.height = y2 - y1;</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BoundingBox[] getGoodBoxes(){</w:t>
      </w:r>
    </w:p>
    <w:p w:rsidR="00E516DB" w:rsidRDefault="00E516DB" w:rsidP="0075355C">
      <w:pPr>
        <w:autoSpaceDE w:val="0"/>
        <w:autoSpaceDN w:val="0"/>
        <w:adjustRightInd w:val="0"/>
        <w:jc w:val="left"/>
        <w:rPr>
          <w:lang w:val="en-US"/>
        </w:rPr>
      </w:pPr>
      <w:r>
        <w:rPr>
          <w:lang w:val="en-US"/>
        </w:rPr>
        <w:tab/>
      </w:r>
      <w:r>
        <w:rPr>
          <w:lang w:val="en-US"/>
        </w:rPr>
        <w:tab/>
        <w:t>return goodBoxes.toArray(new BoundingBox[goodBoxes.size()]);</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BoundingBox[] getBadBoxes(){</w:t>
      </w:r>
    </w:p>
    <w:p w:rsidR="00E516DB" w:rsidRDefault="00E516DB" w:rsidP="0075355C">
      <w:pPr>
        <w:autoSpaceDE w:val="0"/>
        <w:autoSpaceDN w:val="0"/>
        <w:adjustRightInd w:val="0"/>
        <w:jc w:val="left"/>
        <w:rPr>
          <w:lang w:val="en-US"/>
        </w:rPr>
      </w:pPr>
      <w:r>
        <w:rPr>
          <w:lang w:val="en-US"/>
        </w:rPr>
        <w:tab/>
      </w:r>
      <w:r>
        <w:rPr>
          <w:lang w:val="en-US"/>
        </w:rPr>
        <w:tab/>
        <w:t>return badBoxes.toArray(new BoundingBox[badBoxes.size()]);</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BoundingBox getBestBox(){</w:t>
      </w:r>
    </w:p>
    <w:p w:rsidR="00E516DB" w:rsidRDefault="00E516DB" w:rsidP="0075355C">
      <w:pPr>
        <w:autoSpaceDE w:val="0"/>
        <w:autoSpaceDN w:val="0"/>
        <w:adjustRightInd w:val="0"/>
        <w:jc w:val="left"/>
        <w:rPr>
          <w:lang w:val="en-US"/>
        </w:rPr>
      </w:pPr>
      <w:r>
        <w:rPr>
          <w:lang w:val="en-US"/>
        </w:rPr>
        <w:tab/>
      </w:r>
      <w:r>
        <w:rPr>
          <w:lang w:val="en-US"/>
        </w:rPr>
        <w:tab/>
        <w:t>return bestBox;</w:t>
      </w:r>
    </w:p>
    <w:p w:rsidR="00E516DB" w:rsidRDefault="00E516DB" w:rsidP="0075355C">
      <w:pPr>
        <w:autoSpaceDE w:val="0"/>
        <w:autoSpaceDN w:val="0"/>
        <w:adjustRightInd w:val="0"/>
        <w:jc w:val="left"/>
        <w:rPr>
          <w:lang w:val="en-US"/>
        </w:rPr>
      </w:pPr>
      <w:r>
        <w:rPr>
          <w:lang w:val="en-US"/>
        </w:rPr>
        <w:lastRenderedPageBreak/>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BoundingBox getBBhull(){</w:t>
      </w:r>
    </w:p>
    <w:p w:rsidR="00E516DB" w:rsidRDefault="00E516DB" w:rsidP="0075355C">
      <w:pPr>
        <w:autoSpaceDE w:val="0"/>
        <w:autoSpaceDN w:val="0"/>
        <w:adjustRightInd w:val="0"/>
        <w:jc w:val="left"/>
        <w:rPr>
          <w:lang w:val="en-US"/>
        </w:rPr>
      </w:pPr>
      <w:r>
        <w:rPr>
          <w:lang w:val="en-US"/>
        </w:rPr>
        <w:tab/>
      </w:r>
      <w:r>
        <w:rPr>
          <w:lang w:val="en-US"/>
        </w:rPr>
        <w:tab/>
        <w:t>return bbHull;</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Size[] getTrackedBoxScales(){</w:t>
      </w:r>
    </w:p>
    <w:p w:rsidR="00E516DB" w:rsidRDefault="00E516DB" w:rsidP="0075355C">
      <w:pPr>
        <w:autoSpaceDE w:val="0"/>
        <w:autoSpaceDN w:val="0"/>
        <w:adjustRightInd w:val="0"/>
        <w:jc w:val="left"/>
        <w:rPr>
          <w:lang w:val="en-US"/>
        </w:rPr>
      </w:pPr>
      <w:r>
        <w:rPr>
          <w:lang w:val="en-US"/>
        </w:rPr>
        <w:tab/>
      </w:r>
      <w:r>
        <w:rPr>
          <w:lang w:val="en-US"/>
        </w:rPr>
        <w:tab/>
        <w:t>return trackedBoxScales.toArray(new Size[trackedBoxScales.size()]);</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public int getSize(){</w:t>
      </w:r>
    </w:p>
    <w:p w:rsidR="00E516DB" w:rsidRDefault="00E516DB" w:rsidP="0075355C">
      <w:pPr>
        <w:autoSpaceDE w:val="0"/>
        <w:autoSpaceDN w:val="0"/>
        <w:adjustRightInd w:val="0"/>
        <w:jc w:val="left"/>
        <w:rPr>
          <w:lang w:val="en-US"/>
        </w:rPr>
      </w:pPr>
      <w:r>
        <w:rPr>
          <w:lang w:val="en-US"/>
        </w:rPr>
        <w:tab/>
      </w:r>
      <w:r>
        <w:rPr>
          <w:lang w:val="en-US"/>
        </w:rPr>
        <w:tab/>
        <w:t>return grid.size();</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BoundingBox getBox(int idx){</w:t>
      </w:r>
    </w:p>
    <w:p w:rsidR="00E516DB" w:rsidRDefault="00E516DB" w:rsidP="0075355C">
      <w:pPr>
        <w:autoSpaceDE w:val="0"/>
        <w:autoSpaceDN w:val="0"/>
        <w:adjustRightInd w:val="0"/>
        <w:jc w:val="left"/>
        <w:rPr>
          <w:lang w:val="en-US"/>
        </w:rPr>
      </w:pPr>
      <w:r>
        <w:rPr>
          <w:lang w:val="en-US"/>
        </w:rPr>
        <w:tab/>
      </w:r>
      <w:r>
        <w:rPr>
          <w:lang w:val="en-US"/>
        </w:rPr>
        <w:tab/>
        <w:t>return grid.get(idx);</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t>@Override</w:t>
      </w:r>
    </w:p>
    <w:p w:rsidR="00E516DB" w:rsidRDefault="00E516DB" w:rsidP="0075355C">
      <w:pPr>
        <w:autoSpaceDE w:val="0"/>
        <w:autoSpaceDN w:val="0"/>
        <w:adjustRightInd w:val="0"/>
        <w:jc w:val="left"/>
        <w:rPr>
          <w:lang w:val="en-US"/>
        </w:rPr>
      </w:pPr>
      <w:r>
        <w:rPr>
          <w:lang w:val="en-US"/>
        </w:rPr>
        <w:tab/>
        <w:t>public Iterator&lt;BoundingBox&gt; iterator() {</w:t>
      </w:r>
    </w:p>
    <w:p w:rsidR="00E516DB" w:rsidRDefault="00E516DB" w:rsidP="0075355C">
      <w:pPr>
        <w:autoSpaceDE w:val="0"/>
        <w:autoSpaceDN w:val="0"/>
        <w:adjustRightInd w:val="0"/>
        <w:jc w:val="left"/>
        <w:rPr>
          <w:lang w:val="en-US"/>
        </w:rPr>
      </w:pPr>
      <w:r>
        <w:rPr>
          <w:lang w:val="en-US"/>
        </w:rPr>
        <w:tab/>
      </w:r>
      <w:r>
        <w:rPr>
          <w:lang w:val="en-US"/>
        </w:rPr>
        <w:tab/>
        <w:t>return grid.iterator();</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w:t>
      </w:r>
    </w:p>
    <w:p w:rsidR="00E516DB" w:rsidRDefault="00E516DB" w:rsidP="0075355C">
      <w:pPr>
        <w:autoSpaceDE w:val="0"/>
        <w:autoSpaceDN w:val="0"/>
        <w:adjustRightInd w:val="0"/>
        <w:jc w:val="left"/>
        <w:rPr>
          <w:lang w:val="en-US"/>
        </w:rPr>
      </w:pPr>
    </w:p>
    <w:p w:rsidR="00E516DB" w:rsidRDefault="00E516DB" w:rsidP="0075355C">
      <w:pPr>
        <w:tabs>
          <w:tab w:val="left" w:pos="3611"/>
        </w:tabs>
        <w:autoSpaceDE w:val="0"/>
        <w:autoSpaceDN w:val="0"/>
        <w:adjustRightInd w:val="0"/>
        <w:rPr>
          <w:b/>
          <w:bCs/>
          <w:lang w:val="en-US"/>
        </w:rPr>
      </w:pPr>
      <w:r>
        <w:rPr>
          <w:b/>
          <w:bCs/>
          <w:lang w:val="en-US"/>
        </w:rPr>
        <w:t>LKTracker.java</w:t>
      </w:r>
    </w:p>
    <w:p w:rsidR="00E516DB" w:rsidRDefault="00E516DB" w:rsidP="0075355C">
      <w:pPr>
        <w:autoSpaceDE w:val="0"/>
        <w:autoSpaceDN w:val="0"/>
        <w:adjustRightInd w:val="0"/>
        <w:jc w:val="left"/>
        <w:rPr>
          <w:lang w:val="en-US"/>
        </w:rPr>
      </w:pPr>
      <w:r>
        <w:rPr>
          <w:lang w:val="en-US"/>
        </w:rPr>
        <w:t>package com.trandi.opentld.tld;</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import java.util.ArrayList;</w:t>
      </w:r>
    </w:p>
    <w:p w:rsidR="00E516DB" w:rsidRDefault="00E516DB" w:rsidP="0075355C">
      <w:pPr>
        <w:autoSpaceDE w:val="0"/>
        <w:autoSpaceDN w:val="0"/>
        <w:adjustRightInd w:val="0"/>
        <w:jc w:val="left"/>
        <w:rPr>
          <w:lang w:val="en-US"/>
        </w:rPr>
      </w:pPr>
      <w:r>
        <w:rPr>
          <w:lang w:val="en-US"/>
        </w:rPr>
        <w:t>import java.util.List;</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import org.opencv.core.CvType;</w:t>
      </w:r>
    </w:p>
    <w:p w:rsidR="00E516DB" w:rsidRDefault="00E516DB" w:rsidP="0075355C">
      <w:pPr>
        <w:autoSpaceDE w:val="0"/>
        <w:autoSpaceDN w:val="0"/>
        <w:adjustRightInd w:val="0"/>
        <w:jc w:val="left"/>
        <w:rPr>
          <w:lang w:val="en-US"/>
        </w:rPr>
      </w:pPr>
      <w:r>
        <w:rPr>
          <w:lang w:val="en-US"/>
        </w:rPr>
        <w:t>import org.opencv.core.Mat;</w:t>
      </w:r>
    </w:p>
    <w:p w:rsidR="00E516DB" w:rsidRDefault="00E516DB" w:rsidP="0075355C">
      <w:pPr>
        <w:autoSpaceDE w:val="0"/>
        <w:autoSpaceDN w:val="0"/>
        <w:adjustRightInd w:val="0"/>
        <w:jc w:val="left"/>
        <w:rPr>
          <w:lang w:val="en-US"/>
        </w:rPr>
      </w:pPr>
      <w:r>
        <w:rPr>
          <w:lang w:val="en-US"/>
        </w:rPr>
        <w:t>import org.opencv.core.MatOfByte;</w:t>
      </w:r>
    </w:p>
    <w:p w:rsidR="00E516DB" w:rsidRDefault="00E516DB" w:rsidP="0075355C">
      <w:pPr>
        <w:autoSpaceDE w:val="0"/>
        <w:autoSpaceDN w:val="0"/>
        <w:adjustRightInd w:val="0"/>
        <w:jc w:val="left"/>
        <w:rPr>
          <w:lang w:val="en-US"/>
        </w:rPr>
      </w:pPr>
      <w:r>
        <w:rPr>
          <w:lang w:val="en-US"/>
        </w:rPr>
        <w:t>import org.opencv.core.MatOfFloat;</w:t>
      </w:r>
    </w:p>
    <w:p w:rsidR="00E516DB" w:rsidRDefault="00E516DB" w:rsidP="0075355C">
      <w:pPr>
        <w:autoSpaceDE w:val="0"/>
        <w:autoSpaceDN w:val="0"/>
        <w:adjustRightInd w:val="0"/>
        <w:jc w:val="left"/>
        <w:rPr>
          <w:lang w:val="en-US"/>
        </w:rPr>
      </w:pPr>
      <w:r>
        <w:rPr>
          <w:lang w:val="en-US"/>
        </w:rPr>
        <w:t>import org.opencv.core.MatOfPoint2f;</w:t>
      </w:r>
    </w:p>
    <w:p w:rsidR="00E516DB" w:rsidRDefault="00E516DB" w:rsidP="0075355C">
      <w:pPr>
        <w:autoSpaceDE w:val="0"/>
        <w:autoSpaceDN w:val="0"/>
        <w:adjustRightInd w:val="0"/>
        <w:jc w:val="left"/>
        <w:rPr>
          <w:lang w:val="en-US"/>
        </w:rPr>
      </w:pPr>
      <w:r>
        <w:rPr>
          <w:lang w:val="en-US"/>
        </w:rPr>
        <w:t>import org.opencv.core.Point;</w:t>
      </w:r>
    </w:p>
    <w:p w:rsidR="00E516DB" w:rsidRDefault="00E516DB" w:rsidP="0075355C">
      <w:pPr>
        <w:autoSpaceDE w:val="0"/>
        <w:autoSpaceDN w:val="0"/>
        <w:adjustRightInd w:val="0"/>
        <w:jc w:val="left"/>
        <w:rPr>
          <w:lang w:val="en-US"/>
        </w:rPr>
      </w:pPr>
      <w:r>
        <w:rPr>
          <w:lang w:val="en-US"/>
        </w:rPr>
        <w:t>import org.opencv.core.Size;</w:t>
      </w:r>
    </w:p>
    <w:p w:rsidR="00E516DB" w:rsidRDefault="00E516DB" w:rsidP="0075355C">
      <w:pPr>
        <w:autoSpaceDE w:val="0"/>
        <w:autoSpaceDN w:val="0"/>
        <w:adjustRightInd w:val="0"/>
        <w:jc w:val="left"/>
        <w:rPr>
          <w:lang w:val="en-US"/>
        </w:rPr>
      </w:pPr>
      <w:r>
        <w:rPr>
          <w:lang w:val="en-US"/>
        </w:rPr>
        <w:t>import org.opencv.core.TermCriteria;</w:t>
      </w:r>
    </w:p>
    <w:p w:rsidR="00E516DB" w:rsidRDefault="00E516DB" w:rsidP="0075355C">
      <w:pPr>
        <w:autoSpaceDE w:val="0"/>
        <w:autoSpaceDN w:val="0"/>
        <w:adjustRightInd w:val="0"/>
        <w:jc w:val="left"/>
        <w:rPr>
          <w:lang w:val="en-US"/>
        </w:rPr>
      </w:pPr>
      <w:r>
        <w:rPr>
          <w:lang w:val="en-US"/>
        </w:rPr>
        <w:t>import org.opencv.imgproc.Imgproc;</w:t>
      </w:r>
    </w:p>
    <w:p w:rsidR="00E516DB" w:rsidRDefault="00E516DB" w:rsidP="0075355C">
      <w:pPr>
        <w:autoSpaceDE w:val="0"/>
        <w:autoSpaceDN w:val="0"/>
        <w:adjustRightInd w:val="0"/>
        <w:jc w:val="left"/>
        <w:rPr>
          <w:lang w:val="en-US"/>
        </w:rPr>
      </w:pPr>
      <w:r>
        <w:rPr>
          <w:lang w:val="en-US"/>
        </w:rPr>
        <w:t>import org.opencv.video.Video;</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import android.util.Log;</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import com.trandi.opentld.tld.Util.Pair;</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class LKTracker {</w:t>
      </w:r>
    </w:p>
    <w:p w:rsidR="00E516DB" w:rsidRDefault="00E516DB" w:rsidP="0075355C">
      <w:pPr>
        <w:autoSpaceDE w:val="0"/>
        <w:autoSpaceDN w:val="0"/>
        <w:adjustRightInd w:val="0"/>
        <w:jc w:val="left"/>
        <w:rPr>
          <w:lang w:val="en-US"/>
        </w:rPr>
      </w:pPr>
      <w:r>
        <w:rPr>
          <w:lang w:val="en-US"/>
        </w:rPr>
        <w:tab/>
        <w:t>private static final int MAX_COUNT = 20;</w:t>
      </w:r>
    </w:p>
    <w:p w:rsidR="00E516DB" w:rsidRDefault="00E516DB" w:rsidP="0075355C">
      <w:pPr>
        <w:autoSpaceDE w:val="0"/>
        <w:autoSpaceDN w:val="0"/>
        <w:adjustRightInd w:val="0"/>
        <w:jc w:val="left"/>
        <w:rPr>
          <w:lang w:val="en-US"/>
        </w:rPr>
      </w:pPr>
      <w:r>
        <w:rPr>
          <w:lang w:val="en-US"/>
        </w:rPr>
        <w:tab/>
        <w:t>private static final double EPSILON = 0.03;</w:t>
      </w:r>
    </w:p>
    <w:p w:rsidR="00E516DB" w:rsidRDefault="00E516DB" w:rsidP="0075355C">
      <w:pPr>
        <w:autoSpaceDE w:val="0"/>
        <w:autoSpaceDN w:val="0"/>
        <w:adjustRightInd w:val="0"/>
        <w:jc w:val="left"/>
        <w:rPr>
          <w:lang w:val="en-US"/>
        </w:rPr>
      </w:pPr>
      <w:r>
        <w:rPr>
          <w:lang w:val="en-US"/>
        </w:rPr>
        <w:tab/>
        <w:t>private static final Size WINDOW_SIZE = new Size(4, 4);</w:t>
      </w:r>
    </w:p>
    <w:p w:rsidR="00E516DB" w:rsidRDefault="00E516DB" w:rsidP="0075355C">
      <w:pPr>
        <w:autoSpaceDE w:val="0"/>
        <w:autoSpaceDN w:val="0"/>
        <w:adjustRightInd w:val="0"/>
        <w:jc w:val="left"/>
        <w:rPr>
          <w:lang w:val="en-US"/>
        </w:rPr>
      </w:pPr>
      <w:r>
        <w:rPr>
          <w:lang w:val="en-US"/>
        </w:rPr>
        <w:tab/>
        <w:t>private static final int MAX_LEVEL = 5;</w:t>
      </w:r>
    </w:p>
    <w:p w:rsidR="00E516DB" w:rsidRDefault="00E516DB" w:rsidP="0075355C">
      <w:pPr>
        <w:autoSpaceDE w:val="0"/>
        <w:autoSpaceDN w:val="0"/>
        <w:adjustRightInd w:val="0"/>
        <w:jc w:val="left"/>
        <w:rPr>
          <w:lang w:val="en-US"/>
        </w:rPr>
      </w:pPr>
      <w:r>
        <w:rPr>
          <w:lang w:val="en-US"/>
        </w:rPr>
        <w:tab/>
        <w:t>private static final float LAMBDA = 0f; // minEigenThreshold</w:t>
      </w:r>
    </w:p>
    <w:p w:rsidR="00E516DB" w:rsidRDefault="00E516DB" w:rsidP="0075355C">
      <w:pPr>
        <w:autoSpaceDE w:val="0"/>
        <w:autoSpaceDN w:val="0"/>
        <w:adjustRightInd w:val="0"/>
        <w:jc w:val="left"/>
        <w:rPr>
          <w:lang w:val="en-US"/>
        </w:rPr>
      </w:pPr>
      <w:r>
        <w:rPr>
          <w:lang w:val="en-US"/>
        </w:rPr>
        <w:lastRenderedPageBreak/>
        <w:tab/>
        <w:t>private static final Size CROSS_CORR_PATCH_SIZE = new Size(10, 10);</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private final TermCriteria termCriteria;</w:t>
      </w:r>
    </w:p>
    <w:p w:rsidR="00E516DB" w:rsidRDefault="00E516DB" w:rsidP="0075355C">
      <w:pPr>
        <w:autoSpaceDE w:val="0"/>
        <w:autoSpaceDN w:val="0"/>
        <w:adjustRightInd w:val="0"/>
        <w:jc w:val="left"/>
        <w:rPr>
          <w:lang w:val="en-US"/>
        </w:rPr>
      </w:pPr>
      <w:r>
        <w:rPr>
          <w:lang w:val="en-US"/>
        </w:rPr>
        <w:tab/>
        <w:t>float errFBMed;</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LKTracker(){</w:t>
      </w:r>
    </w:p>
    <w:p w:rsidR="00E516DB" w:rsidRDefault="00E516DB" w:rsidP="0075355C">
      <w:pPr>
        <w:autoSpaceDE w:val="0"/>
        <w:autoSpaceDN w:val="0"/>
        <w:adjustRightInd w:val="0"/>
        <w:jc w:val="left"/>
        <w:rPr>
          <w:lang w:val="en-US"/>
        </w:rPr>
      </w:pPr>
      <w:r>
        <w:rPr>
          <w:lang w:val="en-US"/>
        </w:rPr>
        <w:tab/>
      </w:r>
      <w:r>
        <w:rPr>
          <w:lang w:val="en-US"/>
        </w:rPr>
        <w:tab/>
        <w:t>termCriteria = new TermCriteria(TermCriteria.COUNT + TermCriteria.EPS, MAX_COUNT, EPSILON);</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t xml:space="preserve"> * @return Pair of new, FILTERED, last and current POINTS, or null if it hasn't managed to track anything.</w:t>
      </w:r>
    </w:p>
    <w:p w:rsidR="00E516DB" w:rsidRDefault="00E516DB" w:rsidP="0075355C">
      <w:pPr>
        <w:autoSpaceDE w:val="0"/>
        <w:autoSpaceDN w:val="0"/>
        <w:adjustRightInd w:val="0"/>
        <w:jc w:val="left"/>
        <w:rPr>
          <w:lang w:val="en-US"/>
        </w:rPr>
      </w:pPr>
      <w:r>
        <w:rPr>
          <w:lang w:val="en-US"/>
        </w:rPr>
        <w:tab/>
        <w:t xml:space="preserve"> */</w:t>
      </w:r>
    </w:p>
    <w:p w:rsidR="00E516DB" w:rsidRDefault="00E516DB" w:rsidP="0075355C">
      <w:pPr>
        <w:autoSpaceDE w:val="0"/>
        <w:autoSpaceDN w:val="0"/>
        <w:adjustRightInd w:val="0"/>
        <w:jc w:val="left"/>
        <w:rPr>
          <w:lang w:val="en-US"/>
        </w:rPr>
      </w:pPr>
      <w:r>
        <w:rPr>
          <w:lang w:val="en-US"/>
        </w:rPr>
        <w:tab/>
        <w:t>Pair&lt;Point[], Point[]&gt; track(final Mat lastImg, final Mat currentImg, Point[] lastPoints){</w:t>
      </w:r>
    </w:p>
    <w:p w:rsidR="00E516DB" w:rsidRDefault="00E516DB" w:rsidP="0075355C">
      <w:pPr>
        <w:autoSpaceDE w:val="0"/>
        <w:autoSpaceDN w:val="0"/>
        <w:adjustRightInd w:val="0"/>
        <w:jc w:val="left"/>
        <w:rPr>
          <w:lang w:val="en-US"/>
        </w:rPr>
      </w:pPr>
      <w:r>
        <w:rPr>
          <w:lang w:val="en-US"/>
        </w:rPr>
        <w:tab/>
      </w:r>
      <w:r>
        <w:rPr>
          <w:lang w:val="en-US"/>
        </w:rPr>
        <w:tab/>
        <w:t>final int size = lastPoints.length;</w:t>
      </w:r>
    </w:p>
    <w:p w:rsidR="00E516DB" w:rsidRDefault="00E516DB" w:rsidP="0075355C">
      <w:pPr>
        <w:autoSpaceDE w:val="0"/>
        <w:autoSpaceDN w:val="0"/>
        <w:adjustRightInd w:val="0"/>
        <w:jc w:val="left"/>
        <w:rPr>
          <w:lang w:val="en-US"/>
        </w:rPr>
      </w:pPr>
      <w:r>
        <w:rPr>
          <w:lang w:val="en-US"/>
        </w:rPr>
        <w:tab/>
      </w:r>
      <w:r>
        <w:rPr>
          <w:lang w:val="en-US"/>
        </w:rPr>
        <w:tab/>
        <w:t>final MatOfPoint2f currentPointsMat = new MatOfPoint2f();</w:t>
      </w:r>
    </w:p>
    <w:p w:rsidR="00E516DB" w:rsidRDefault="00E516DB" w:rsidP="0075355C">
      <w:pPr>
        <w:autoSpaceDE w:val="0"/>
        <w:autoSpaceDN w:val="0"/>
        <w:adjustRightInd w:val="0"/>
        <w:jc w:val="left"/>
        <w:rPr>
          <w:lang w:val="en-US"/>
        </w:rPr>
      </w:pPr>
      <w:r>
        <w:rPr>
          <w:lang w:val="en-US"/>
        </w:rPr>
        <w:tab/>
      </w:r>
      <w:r>
        <w:rPr>
          <w:lang w:val="en-US"/>
        </w:rPr>
        <w:tab/>
        <w:t>final MatOfPoint2f pointsFBMat = new MatOfPoint2f();</w:t>
      </w:r>
    </w:p>
    <w:p w:rsidR="00E516DB" w:rsidRDefault="00E516DB" w:rsidP="0075355C">
      <w:pPr>
        <w:autoSpaceDE w:val="0"/>
        <w:autoSpaceDN w:val="0"/>
        <w:adjustRightInd w:val="0"/>
        <w:jc w:val="left"/>
        <w:rPr>
          <w:lang w:val="en-US"/>
        </w:rPr>
      </w:pPr>
      <w:r>
        <w:rPr>
          <w:lang w:val="en-US"/>
        </w:rPr>
        <w:tab/>
      </w:r>
      <w:r>
        <w:rPr>
          <w:lang w:val="en-US"/>
        </w:rPr>
        <w:tab/>
        <w:t>final MatOfByte statusMat = new MatOfByte();</w:t>
      </w:r>
    </w:p>
    <w:p w:rsidR="00E516DB" w:rsidRDefault="00E516DB" w:rsidP="0075355C">
      <w:pPr>
        <w:autoSpaceDE w:val="0"/>
        <w:autoSpaceDN w:val="0"/>
        <w:adjustRightInd w:val="0"/>
        <w:jc w:val="left"/>
        <w:rPr>
          <w:lang w:val="en-US"/>
        </w:rPr>
      </w:pPr>
      <w:r>
        <w:rPr>
          <w:lang w:val="en-US"/>
        </w:rPr>
        <w:tab/>
      </w:r>
      <w:r>
        <w:rPr>
          <w:lang w:val="en-US"/>
        </w:rPr>
        <w:tab/>
        <w:t>final MatOfFloat errSimilarityMat = new MatOfFloat();</w:t>
      </w:r>
    </w:p>
    <w:p w:rsidR="00E516DB" w:rsidRDefault="00E516DB" w:rsidP="0075355C">
      <w:pPr>
        <w:autoSpaceDE w:val="0"/>
        <w:autoSpaceDN w:val="0"/>
        <w:adjustRightInd w:val="0"/>
        <w:jc w:val="left"/>
        <w:rPr>
          <w:lang w:val="en-US"/>
        </w:rPr>
      </w:pPr>
      <w:r>
        <w:rPr>
          <w:lang w:val="en-US"/>
        </w:rPr>
        <w:tab/>
      </w:r>
      <w:r>
        <w:rPr>
          <w:lang w:val="en-US"/>
        </w:rPr>
        <w:tab/>
        <w:t>final MatOfByte statusFBMat = new MatOfByte();</w:t>
      </w:r>
    </w:p>
    <w:p w:rsidR="00E516DB" w:rsidRDefault="00E516DB" w:rsidP="0075355C">
      <w:pPr>
        <w:autoSpaceDE w:val="0"/>
        <w:autoSpaceDN w:val="0"/>
        <w:adjustRightInd w:val="0"/>
        <w:jc w:val="left"/>
        <w:rPr>
          <w:lang w:val="en-US"/>
        </w:rPr>
      </w:pPr>
      <w:r>
        <w:rPr>
          <w:lang w:val="en-US"/>
        </w:rPr>
        <w:tab/>
      </w:r>
      <w:r>
        <w:rPr>
          <w:lang w:val="en-US"/>
        </w:rPr>
        <w:tab/>
        <w:t>final MatOfFloat errSimilarityFBMat = new MatOfFloat();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//Forward-Backward tracking</w:t>
      </w:r>
    </w:p>
    <w:p w:rsidR="00E516DB" w:rsidRDefault="00E516DB" w:rsidP="0075355C">
      <w:pPr>
        <w:autoSpaceDE w:val="0"/>
        <w:autoSpaceDN w:val="0"/>
        <w:adjustRightInd w:val="0"/>
        <w:jc w:val="left"/>
        <w:rPr>
          <w:lang w:val="en-US"/>
        </w:rPr>
      </w:pPr>
      <w:r>
        <w:rPr>
          <w:lang w:val="en-US"/>
        </w:rPr>
        <w:tab/>
      </w:r>
      <w:r>
        <w:rPr>
          <w:lang w:val="en-US"/>
        </w:rPr>
        <w:tab/>
        <w:t xml:space="preserve">Video.calcOpticalFlowPyrLK(lastImg, currentImg, new MatOfPoint2f(lastPoints), currentPointsMat, </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statusMat, errSimilarityMat, WINDOW_SIZE, MAX_LEVEL, termCriteria, 0, LAMBDA);</w:t>
      </w:r>
    </w:p>
    <w:p w:rsidR="00E516DB" w:rsidRDefault="00E516DB" w:rsidP="0075355C">
      <w:pPr>
        <w:autoSpaceDE w:val="0"/>
        <w:autoSpaceDN w:val="0"/>
        <w:adjustRightInd w:val="0"/>
        <w:jc w:val="left"/>
        <w:rPr>
          <w:lang w:val="en-US"/>
        </w:rPr>
      </w:pPr>
      <w:r>
        <w:rPr>
          <w:lang w:val="en-US"/>
        </w:rPr>
        <w:tab/>
      </w:r>
      <w:r>
        <w:rPr>
          <w:lang w:val="en-US"/>
        </w:rPr>
        <w:tab/>
        <w:t xml:space="preserve">Video.calcOpticalFlowPyrLK(currentImg, lastImg, currentPointsMat, pointsFBMat, </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statusFBMat, errSimilarityFBMat, WINDOW_SIZE, MAX_LEVEL, termCriteria, 0, LAMBDA);</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final byte[] status = statusMat.toArray();</w:t>
      </w:r>
    </w:p>
    <w:p w:rsidR="00E516DB" w:rsidRDefault="00E516DB" w:rsidP="0075355C">
      <w:pPr>
        <w:autoSpaceDE w:val="0"/>
        <w:autoSpaceDN w:val="0"/>
        <w:adjustRightInd w:val="0"/>
        <w:jc w:val="left"/>
        <w:rPr>
          <w:lang w:val="en-US"/>
        </w:rPr>
      </w:pPr>
      <w:r>
        <w:rPr>
          <w:lang w:val="en-US"/>
        </w:rPr>
        <w:tab/>
      </w:r>
      <w:r>
        <w:rPr>
          <w:lang w:val="en-US"/>
        </w:rPr>
        <w:tab/>
        <w:t xml:space="preserve">float[] errSimilarity = new float[lastPoints.length]; </w:t>
      </w:r>
    </w:p>
    <w:p w:rsidR="00E516DB" w:rsidRDefault="00E516DB" w:rsidP="0075355C">
      <w:pPr>
        <w:autoSpaceDE w:val="0"/>
        <w:autoSpaceDN w:val="0"/>
        <w:adjustRightInd w:val="0"/>
        <w:jc w:val="left"/>
        <w:rPr>
          <w:lang w:val="en-US"/>
        </w:rPr>
      </w:pPr>
      <w:r>
        <w:rPr>
          <w:lang w:val="en-US"/>
        </w:rPr>
        <w:tab/>
      </w:r>
      <w:r>
        <w:rPr>
          <w:lang w:val="en-US"/>
        </w:rPr>
        <w:tab/>
        <w:t>//final byte[] statusFB = statusFBMat.toArray();</w:t>
      </w:r>
    </w:p>
    <w:p w:rsidR="00E516DB" w:rsidRDefault="00E516DB" w:rsidP="0075355C">
      <w:pPr>
        <w:autoSpaceDE w:val="0"/>
        <w:autoSpaceDN w:val="0"/>
        <w:adjustRightInd w:val="0"/>
        <w:jc w:val="left"/>
        <w:rPr>
          <w:lang w:val="en-US"/>
        </w:rPr>
      </w:pPr>
      <w:r>
        <w:rPr>
          <w:lang w:val="en-US"/>
        </w:rPr>
        <w:tab/>
      </w:r>
      <w:r>
        <w:rPr>
          <w:lang w:val="en-US"/>
        </w:rPr>
        <w:tab/>
        <w:t>final float[] errSimilarityFB = errSimilarityFBMat.toArray();</w:t>
      </w:r>
      <w:r>
        <w:rPr>
          <w:lang w:val="en-US"/>
        </w:rPr>
        <w:tab/>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compute the real FB error (relative to LAST points not the current ones...</w:t>
      </w:r>
    </w:p>
    <w:p w:rsidR="00E516DB" w:rsidRDefault="00E516DB" w:rsidP="0075355C">
      <w:pPr>
        <w:autoSpaceDE w:val="0"/>
        <w:autoSpaceDN w:val="0"/>
        <w:adjustRightInd w:val="0"/>
        <w:jc w:val="left"/>
        <w:rPr>
          <w:lang w:val="en-US"/>
        </w:rPr>
      </w:pPr>
      <w:r>
        <w:rPr>
          <w:lang w:val="en-US"/>
        </w:rPr>
        <w:tab/>
      </w:r>
      <w:r>
        <w:rPr>
          <w:lang w:val="en-US"/>
        </w:rPr>
        <w:tab/>
        <w:t>final Point[] pointsFB = pointsFBMat.toArray();</w:t>
      </w:r>
    </w:p>
    <w:p w:rsidR="00E516DB" w:rsidRDefault="00E516DB" w:rsidP="0075355C">
      <w:pPr>
        <w:autoSpaceDE w:val="0"/>
        <w:autoSpaceDN w:val="0"/>
        <w:adjustRightInd w:val="0"/>
        <w:jc w:val="left"/>
        <w:rPr>
          <w:lang w:val="en-US"/>
        </w:rPr>
      </w:pPr>
      <w:r>
        <w:rPr>
          <w:lang w:val="en-US"/>
        </w:rPr>
        <w:tab/>
      </w:r>
      <w:r>
        <w:rPr>
          <w:lang w:val="en-US"/>
        </w:rPr>
        <w:tab/>
        <w:t>for(int i = 0; i &lt; size; i++){</w:t>
      </w:r>
    </w:p>
    <w:p w:rsidR="00E516DB" w:rsidRDefault="00E516DB" w:rsidP="0075355C">
      <w:pPr>
        <w:autoSpaceDE w:val="0"/>
        <w:autoSpaceDN w:val="0"/>
        <w:adjustRightInd w:val="0"/>
        <w:jc w:val="left"/>
        <w:rPr>
          <w:lang w:val="en-US"/>
        </w:rPr>
      </w:pPr>
      <w:r>
        <w:rPr>
          <w:lang w:val="en-US"/>
        </w:rPr>
        <w:tab/>
      </w:r>
      <w:r>
        <w:rPr>
          <w:lang w:val="en-US"/>
        </w:rPr>
        <w:tab/>
      </w:r>
      <w:r>
        <w:rPr>
          <w:lang w:val="en-US"/>
        </w:rPr>
        <w:tab/>
        <w:t>errSimilarityFB[i] = Util.norm(pointsFB[i], lastPoints[i]);</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final Point[] currPoints = currentPointsMat.toArray();</w:t>
      </w:r>
    </w:p>
    <w:p w:rsidR="00E516DB" w:rsidRDefault="00E516DB" w:rsidP="0075355C">
      <w:pPr>
        <w:autoSpaceDE w:val="0"/>
        <w:autoSpaceDN w:val="0"/>
        <w:adjustRightInd w:val="0"/>
        <w:jc w:val="left"/>
        <w:rPr>
          <w:lang w:val="en-US"/>
        </w:rPr>
      </w:pPr>
      <w:r>
        <w:rPr>
          <w:lang w:val="en-US"/>
        </w:rPr>
        <w:tab/>
      </w:r>
      <w:r>
        <w:rPr>
          <w:lang w:val="en-US"/>
        </w:rPr>
        <w:tab/>
        <w:t>// compute real similarity error</w:t>
      </w:r>
    </w:p>
    <w:p w:rsidR="00E516DB" w:rsidRDefault="00E516DB" w:rsidP="0075355C">
      <w:pPr>
        <w:autoSpaceDE w:val="0"/>
        <w:autoSpaceDN w:val="0"/>
        <w:adjustRightInd w:val="0"/>
        <w:jc w:val="left"/>
        <w:rPr>
          <w:lang w:val="en-US"/>
        </w:rPr>
      </w:pPr>
      <w:r>
        <w:rPr>
          <w:lang w:val="en-US"/>
        </w:rPr>
        <w:tab/>
      </w:r>
      <w:r>
        <w:rPr>
          <w:lang w:val="en-US"/>
        </w:rPr>
        <w:tab/>
        <w:t>errSimilarity = normCrossCorrelation(lastImg, currentImg, lastPoints, currPoints, status);</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lastRenderedPageBreak/>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//TODO  errSimilarityFB has problem != from C++</w:t>
      </w:r>
    </w:p>
    <w:p w:rsidR="00E516DB" w:rsidRDefault="00E516DB" w:rsidP="0075355C">
      <w:pPr>
        <w:autoSpaceDE w:val="0"/>
        <w:autoSpaceDN w:val="0"/>
        <w:adjustRightInd w:val="0"/>
        <w:jc w:val="left"/>
        <w:rPr>
          <w:lang w:val="en-US"/>
        </w:rPr>
      </w:pPr>
      <w:r>
        <w:rPr>
          <w:lang w:val="en-US"/>
        </w:rPr>
        <w:tab/>
      </w:r>
      <w:r>
        <w:rPr>
          <w:lang w:val="en-US"/>
        </w:rPr>
        <w:tab/>
        <w:t>// filter out points with fwd-back error &gt; the median AND points with similarity error &gt; median</w:t>
      </w:r>
    </w:p>
    <w:p w:rsidR="00E516DB" w:rsidRDefault="00E516DB" w:rsidP="0075355C">
      <w:pPr>
        <w:autoSpaceDE w:val="0"/>
        <w:autoSpaceDN w:val="0"/>
        <w:adjustRightInd w:val="0"/>
        <w:jc w:val="left"/>
        <w:rPr>
          <w:lang w:val="en-US"/>
        </w:rPr>
      </w:pPr>
      <w:r>
        <w:rPr>
          <w:lang w:val="en-US"/>
        </w:rPr>
        <w:tab/>
      </w:r>
      <w:r>
        <w:rPr>
          <w:lang w:val="en-US"/>
        </w:rPr>
        <w:tab/>
        <w:t>return filterPts(lastPoints, currPoints, errSimilarity, errSimilarityFB, status);</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t xml:space="preserve"> * @return real similarities errors</w:t>
      </w:r>
    </w:p>
    <w:p w:rsidR="00E516DB" w:rsidRDefault="00E516DB" w:rsidP="0075355C">
      <w:pPr>
        <w:autoSpaceDE w:val="0"/>
        <w:autoSpaceDN w:val="0"/>
        <w:adjustRightInd w:val="0"/>
        <w:jc w:val="left"/>
        <w:rPr>
          <w:lang w:val="en-US"/>
        </w:rPr>
      </w:pPr>
      <w:r>
        <w:rPr>
          <w:lang w:val="en-US"/>
        </w:rPr>
        <w:tab/>
        <w:t xml:space="preserve"> */</w:t>
      </w:r>
    </w:p>
    <w:p w:rsidR="00E516DB" w:rsidRDefault="00E516DB" w:rsidP="0075355C">
      <w:pPr>
        <w:autoSpaceDE w:val="0"/>
        <w:autoSpaceDN w:val="0"/>
        <w:adjustRightInd w:val="0"/>
        <w:jc w:val="left"/>
        <w:rPr>
          <w:lang w:val="en-US"/>
        </w:rPr>
      </w:pPr>
      <w:r>
        <w:rPr>
          <w:lang w:val="en-US"/>
        </w:rPr>
        <w:tab/>
        <w:t>private float[] normCrossCorrelation(final Mat lastImg, final Mat currentImg, final Point[] lastPoints, final Point[] currentPoints, final byte[] status){</w:t>
      </w:r>
    </w:p>
    <w:p w:rsidR="00E516DB" w:rsidRDefault="00E516DB" w:rsidP="0075355C">
      <w:pPr>
        <w:autoSpaceDE w:val="0"/>
        <w:autoSpaceDN w:val="0"/>
        <w:adjustRightInd w:val="0"/>
        <w:jc w:val="left"/>
        <w:rPr>
          <w:lang w:val="en-US"/>
        </w:rPr>
      </w:pPr>
      <w:r>
        <w:rPr>
          <w:lang w:val="en-US"/>
        </w:rPr>
        <w:tab/>
      </w:r>
      <w:r>
        <w:rPr>
          <w:lang w:val="en-US"/>
        </w:rPr>
        <w:tab/>
        <w:t>final float[] similarity = new float[lastPoints.length];</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final Mat lastPatch = new Mat(CROSS_CORR_PATCH_SIZE, CvType.CV_8U);</w:t>
      </w:r>
    </w:p>
    <w:p w:rsidR="00E516DB" w:rsidRDefault="00E516DB" w:rsidP="0075355C">
      <w:pPr>
        <w:autoSpaceDE w:val="0"/>
        <w:autoSpaceDN w:val="0"/>
        <w:adjustRightInd w:val="0"/>
        <w:jc w:val="left"/>
        <w:rPr>
          <w:lang w:val="en-US"/>
        </w:rPr>
      </w:pPr>
      <w:r>
        <w:rPr>
          <w:lang w:val="en-US"/>
        </w:rPr>
        <w:tab/>
      </w:r>
      <w:r>
        <w:rPr>
          <w:lang w:val="en-US"/>
        </w:rPr>
        <w:tab/>
        <w:t>final Mat currentPatch = new Mat(CROSS_CORR_PATCH_SIZE, CvType.CV_8U);</w:t>
      </w:r>
    </w:p>
    <w:p w:rsidR="00E516DB" w:rsidRDefault="00E516DB" w:rsidP="0075355C">
      <w:pPr>
        <w:autoSpaceDE w:val="0"/>
        <w:autoSpaceDN w:val="0"/>
        <w:adjustRightInd w:val="0"/>
        <w:jc w:val="left"/>
        <w:rPr>
          <w:lang w:val="en-US"/>
        </w:rPr>
      </w:pPr>
      <w:r>
        <w:rPr>
          <w:lang w:val="en-US"/>
        </w:rPr>
        <w:tab/>
      </w:r>
      <w:r>
        <w:rPr>
          <w:lang w:val="en-US"/>
        </w:rPr>
        <w:tab/>
        <w:t>final Mat res = new Mat(new Size(1, 1), CvType.CV_32F);</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for(int i = 0; i &lt; lastPoints.length; i++){</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if(status[i] == 1){</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Imgproc.getRectSubPix(lastImg, CROSS_CORR_PATCH_SIZE, lastPoints[i], lastPatch);</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Imgproc.getRectSubPix(currentImg, CROSS_CORR_PATCH_SIZE, currentPoints[i], currentPatch);</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Imgproc.matchTemplate(lastPatch, currentPatch, res, Imgproc.TM_CCOEFF_NORMED);</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similarity[i] = Util.getFloat(0, 0, res);</w:t>
      </w:r>
    </w:p>
    <w:p w:rsidR="00E516DB" w:rsidRDefault="00E516DB" w:rsidP="0075355C">
      <w:pPr>
        <w:autoSpaceDE w:val="0"/>
        <w:autoSpaceDN w:val="0"/>
        <w:adjustRightInd w:val="0"/>
        <w:jc w:val="left"/>
        <w:rPr>
          <w:lang w:val="en-US"/>
        </w:rPr>
      </w:pPr>
      <w:r>
        <w:rPr>
          <w:lang w:val="en-US"/>
        </w:rPr>
        <w:tab/>
      </w:r>
      <w:r>
        <w:rPr>
          <w:lang w:val="en-US"/>
        </w:rPr>
        <w:tab/>
      </w:r>
      <w:r>
        <w:rPr>
          <w:lang w:val="en-US"/>
        </w:rPr>
        <w:tab/>
        <w:t>}else{</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similarity[i] = 0f;</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return similarity;</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t xml:space="preserve"> * @return Pair of new, FILTERED, last and current POINTS. Null if none were valid (with similarity &gt; median and FB error &lt;= median)</w:t>
      </w:r>
    </w:p>
    <w:p w:rsidR="00E516DB" w:rsidRDefault="00E516DB" w:rsidP="0075355C">
      <w:pPr>
        <w:autoSpaceDE w:val="0"/>
        <w:autoSpaceDN w:val="0"/>
        <w:adjustRightInd w:val="0"/>
        <w:jc w:val="left"/>
        <w:rPr>
          <w:lang w:val="en-US"/>
        </w:rPr>
      </w:pPr>
      <w:r>
        <w:rPr>
          <w:lang w:val="en-US"/>
        </w:rPr>
        <w:tab/>
        <w:t xml:space="preserve"> */</w:t>
      </w:r>
    </w:p>
    <w:p w:rsidR="00E516DB" w:rsidRDefault="00E516DB" w:rsidP="0075355C">
      <w:pPr>
        <w:autoSpaceDE w:val="0"/>
        <w:autoSpaceDN w:val="0"/>
        <w:adjustRightInd w:val="0"/>
        <w:jc w:val="left"/>
        <w:rPr>
          <w:lang w:val="en-US"/>
        </w:rPr>
      </w:pPr>
      <w:r>
        <w:rPr>
          <w:lang w:val="en-US"/>
        </w:rPr>
        <w:tab/>
        <w:t>private Pair&lt;Point[], Point[]&gt; filterPts(final Point[] lastPoints, final Point[] currentPoints, final float[] similarity, final float[] errFB, final byte[] status){</w:t>
      </w:r>
    </w:p>
    <w:p w:rsidR="00E516DB" w:rsidRDefault="00E516DB" w:rsidP="0075355C">
      <w:pPr>
        <w:autoSpaceDE w:val="0"/>
        <w:autoSpaceDN w:val="0"/>
        <w:adjustRightInd w:val="0"/>
        <w:jc w:val="left"/>
        <w:rPr>
          <w:lang w:val="en-US"/>
        </w:rPr>
      </w:pPr>
      <w:r>
        <w:rPr>
          <w:lang w:val="en-US"/>
        </w:rPr>
        <w:tab/>
      </w:r>
      <w:r>
        <w:rPr>
          <w:lang w:val="en-US"/>
        </w:rPr>
        <w:tab/>
        <w:t>final List&lt;Point&gt; filteredLastPoints = new ArrayList&lt;Point&gt;();</w:t>
      </w:r>
    </w:p>
    <w:p w:rsidR="00E516DB" w:rsidRDefault="00E516DB" w:rsidP="0075355C">
      <w:pPr>
        <w:autoSpaceDE w:val="0"/>
        <w:autoSpaceDN w:val="0"/>
        <w:adjustRightInd w:val="0"/>
        <w:jc w:val="left"/>
        <w:rPr>
          <w:lang w:val="en-US"/>
        </w:rPr>
      </w:pPr>
      <w:r>
        <w:rPr>
          <w:lang w:val="en-US"/>
        </w:rPr>
        <w:tab/>
      </w:r>
      <w:r>
        <w:rPr>
          <w:lang w:val="en-US"/>
        </w:rPr>
        <w:tab/>
        <w:t>final List&lt;Point&gt; filteredCurrentPoints = new ArrayList&lt;Point&gt;();</w:t>
      </w:r>
    </w:p>
    <w:p w:rsidR="00E516DB" w:rsidRDefault="00E516DB" w:rsidP="0075355C">
      <w:pPr>
        <w:autoSpaceDE w:val="0"/>
        <w:autoSpaceDN w:val="0"/>
        <w:adjustRightInd w:val="0"/>
        <w:jc w:val="left"/>
        <w:rPr>
          <w:lang w:val="en-US"/>
        </w:rPr>
      </w:pPr>
      <w:r>
        <w:rPr>
          <w:lang w:val="en-US"/>
        </w:rPr>
        <w:tab/>
      </w:r>
      <w:r>
        <w:rPr>
          <w:lang w:val="en-US"/>
        </w:rPr>
        <w:tab/>
        <w:t>final List&lt;Float&gt; filteredErrFB = new ArrayList&lt;Float&gt;();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final float similarityMed = Util.median(similarity);</w:t>
      </w:r>
    </w:p>
    <w:p w:rsidR="00E516DB" w:rsidRDefault="00E516DB" w:rsidP="0075355C">
      <w:pPr>
        <w:autoSpaceDE w:val="0"/>
        <w:autoSpaceDN w:val="0"/>
        <w:adjustRightInd w:val="0"/>
        <w:jc w:val="left"/>
        <w:rPr>
          <w:lang w:val="en-US"/>
        </w:rPr>
      </w:pPr>
      <w:r>
        <w:rPr>
          <w:lang w:val="en-US"/>
        </w:rPr>
        <w:tab/>
      </w:r>
      <w:r>
        <w:rPr>
          <w:lang w:val="en-US"/>
        </w:rPr>
        <w:tab/>
        <w:t>Log.i(Util.TAG, "Filter points MED SIMILARITY: " + similarityMed);</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lastRenderedPageBreak/>
        <w:tab/>
      </w:r>
      <w:r>
        <w:rPr>
          <w:lang w:val="en-US"/>
        </w:rPr>
        <w:tab/>
        <w:t>for(int i = 0; i &lt; currentPoints.length; i++){</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if(status[i] == 1 &amp;&amp; similarity[i] &gt; similarityMed){</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filteredLastPoints.add(lastPoints[i]);</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filteredCurrentPoints.add(currentPoints[i]);</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filteredErrFB.add(errFB[i]);</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final List&lt;Point&gt; filteredLastPoints2 = new ArrayList&lt;Point&gt;();</w:t>
      </w:r>
    </w:p>
    <w:p w:rsidR="00E516DB" w:rsidRDefault="00E516DB" w:rsidP="0075355C">
      <w:pPr>
        <w:autoSpaceDE w:val="0"/>
        <w:autoSpaceDN w:val="0"/>
        <w:adjustRightInd w:val="0"/>
        <w:jc w:val="left"/>
        <w:rPr>
          <w:lang w:val="en-US"/>
        </w:rPr>
      </w:pPr>
      <w:r>
        <w:rPr>
          <w:lang w:val="en-US"/>
        </w:rPr>
        <w:tab/>
      </w:r>
      <w:r>
        <w:rPr>
          <w:lang w:val="en-US"/>
        </w:rPr>
        <w:tab/>
        <w:t>final List&lt;Point&gt; filteredCurrentPoints2 = new ArrayList&lt;Point&gt;();</w:t>
      </w:r>
    </w:p>
    <w:p w:rsidR="00E516DB" w:rsidRDefault="00E516DB" w:rsidP="0075355C">
      <w:pPr>
        <w:autoSpaceDE w:val="0"/>
        <w:autoSpaceDN w:val="0"/>
        <w:adjustRightInd w:val="0"/>
        <w:jc w:val="left"/>
        <w:rPr>
          <w:lang w:val="en-US"/>
        </w:rPr>
      </w:pPr>
      <w:r>
        <w:rPr>
          <w:lang w:val="en-US"/>
        </w:rPr>
        <w:tab/>
      </w:r>
      <w:r>
        <w:rPr>
          <w:lang w:val="en-US"/>
        </w:rPr>
        <w:tab/>
        <w:t>if(filteredErrFB.size() &gt; 0){</w:t>
      </w:r>
    </w:p>
    <w:p w:rsidR="00E516DB" w:rsidRDefault="00E516DB" w:rsidP="0075355C">
      <w:pPr>
        <w:autoSpaceDE w:val="0"/>
        <w:autoSpaceDN w:val="0"/>
        <w:adjustRightInd w:val="0"/>
        <w:jc w:val="left"/>
        <w:rPr>
          <w:lang w:val="en-US"/>
        </w:rPr>
      </w:pPr>
      <w:r>
        <w:rPr>
          <w:lang w:val="en-US"/>
        </w:rPr>
        <w:tab/>
      </w:r>
      <w:r>
        <w:rPr>
          <w:lang w:val="en-US"/>
        </w:rPr>
        <w:tab/>
      </w:r>
      <w:r>
        <w:rPr>
          <w:lang w:val="en-US"/>
        </w:rPr>
        <w:tab/>
        <w:t>errFBMed = Util.median(filteredErrFB);</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t>for(int i = 0; i &lt; filteredErrFB.size(); i++){</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 status has already been checked</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if(filteredErrFB.get(i) &lt;= errFBMed){</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filteredLastPoints2.add(filteredLastPoints.get(i));</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filteredCurrentPoints2.add(filteredCurrentPoints.get(i));</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t>Log.i(Util.TAG, "Filter points MED ErrFB: " + errFBMed + " K count=" + filteredLastPoints2.size());</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final int size = filteredLastPoints2.size();</w:t>
      </w:r>
    </w:p>
    <w:p w:rsidR="00E516DB" w:rsidRDefault="00E516DB" w:rsidP="0075355C">
      <w:pPr>
        <w:autoSpaceDE w:val="0"/>
        <w:autoSpaceDN w:val="0"/>
        <w:adjustRightInd w:val="0"/>
        <w:jc w:val="left"/>
        <w:rPr>
          <w:lang w:val="en-US"/>
        </w:rPr>
      </w:pPr>
      <w:r>
        <w:rPr>
          <w:lang w:val="en-US"/>
        </w:rPr>
        <w:tab/>
      </w:r>
      <w:r>
        <w:rPr>
          <w:lang w:val="en-US"/>
        </w:rPr>
        <w:tab/>
        <w:t>return size &gt; 0 ? new Pair&lt;Point[], Point[]&gt;(filteredLastPoints2.toArray(new Point[size]), filteredCurrentPoints2.toArray(new Point[size])) : null;</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float getMedianErrFB(){</w:t>
      </w:r>
    </w:p>
    <w:p w:rsidR="00E516DB" w:rsidRDefault="00E516DB" w:rsidP="0075355C">
      <w:pPr>
        <w:autoSpaceDE w:val="0"/>
        <w:autoSpaceDN w:val="0"/>
        <w:adjustRightInd w:val="0"/>
        <w:jc w:val="left"/>
        <w:rPr>
          <w:lang w:val="en-US"/>
        </w:rPr>
      </w:pPr>
      <w:r>
        <w:rPr>
          <w:lang w:val="en-US"/>
        </w:rPr>
        <w:tab/>
      </w:r>
      <w:r>
        <w:rPr>
          <w:lang w:val="en-US"/>
        </w:rPr>
        <w:tab/>
        <w:t>return errFBMed;</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w:t>
      </w:r>
    </w:p>
    <w:p w:rsidR="00E516DB" w:rsidRDefault="00E516DB" w:rsidP="0075355C">
      <w:pPr>
        <w:tabs>
          <w:tab w:val="left" w:pos="3611"/>
        </w:tabs>
        <w:autoSpaceDE w:val="0"/>
        <w:autoSpaceDN w:val="0"/>
        <w:adjustRightInd w:val="0"/>
        <w:rPr>
          <w:lang w:val="en-US"/>
        </w:rPr>
      </w:pPr>
    </w:p>
    <w:p w:rsidR="00E516DB" w:rsidRDefault="00E516DB" w:rsidP="0075355C">
      <w:pPr>
        <w:tabs>
          <w:tab w:val="left" w:pos="3611"/>
        </w:tabs>
        <w:autoSpaceDE w:val="0"/>
        <w:autoSpaceDN w:val="0"/>
        <w:adjustRightInd w:val="0"/>
        <w:rPr>
          <w:b/>
          <w:bCs/>
          <w:lang w:val="en-US"/>
        </w:rPr>
      </w:pPr>
      <w:r>
        <w:rPr>
          <w:b/>
          <w:bCs/>
          <w:lang w:val="en-US"/>
        </w:rPr>
        <w:t>NNClassifier.java</w:t>
      </w:r>
    </w:p>
    <w:p w:rsidR="00E516DB" w:rsidRDefault="00E516DB" w:rsidP="0075355C">
      <w:pPr>
        <w:autoSpaceDE w:val="0"/>
        <w:autoSpaceDN w:val="0"/>
        <w:adjustRightInd w:val="0"/>
        <w:jc w:val="left"/>
        <w:rPr>
          <w:lang w:val="en-US"/>
        </w:rPr>
      </w:pPr>
      <w:r>
        <w:rPr>
          <w:lang w:val="en-US"/>
        </w:rPr>
        <w:t>package com.trandi.opentld.tld;</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import java.util.ArrayList;</w:t>
      </w:r>
    </w:p>
    <w:p w:rsidR="00E516DB" w:rsidRDefault="00E516DB" w:rsidP="0075355C">
      <w:pPr>
        <w:autoSpaceDE w:val="0"/>
        <w:autoSpaceDN w:val="0"/>
        <w:adjustRightInd w:val="0"/>
        <w:jc w:val="left"/>
        <w:rPr>
          <w:lang w:val="en-US"/>
        </w:rPr>
      </w:pPr>
      <w:r>
        <w:rPr>
          <w:lang w:val="en-US"/>
        </w:rPr>
        <w:t>import java.util.HashMap;</w:t>
      </w:r>
    </w:p>
    <w:p w:rsidR="00E516DB" w:rsidRDefault="00E516DB" w:rsidP="0075355C">
      <w:pPr>
        <w:autoSpaceDE w:val="0"/>
        <w:autoSpaceDN w:val="0"/>
        <w:adjustRightInd w:val="0"/>
        <w:jc w:val="left"/>
        <w:rPr>
          <w:lang w:val="en-US"/>
        </w:rPr>
      </w:pPr>
      <w:r>
        <w:rPr>
          <w:lang w:val="en-US"/>
        </w:rPr>
        <w:t>import java.util.List;</w:t>
      </w:r>
    </w:p>
    <w:p w:rsidR="00E516DB" w:rsidRDefault="00E516DB" w:rsidP="0075355C">
      <w:pPr>
        <w:autoSpaceDE w:val="0"/>
        <w:autoSpaceDN w:val="0"/>
        <w:adjustRightInd w:val="0"/>
        <w:jc w:val="left"/>
        <w:rPr>
          <w:lang w:val="en-US"/>
        </w:rPr>
      </w:pPr>
      <w:r>
        <w:rPr>
          <w:lang w:val="en-US"/>
        </w:rPr>
        <w:t>import java.util.Map;</w:t>
      </w:r>
    </w:p>
    <w:p w:rsidR="00E516DB" w:rsidRDefault="00E516DB" w:rsidP="0075355C">
      <w:pPr>
        <w:autoSpaceDE w:val="0"/>
        <w:autoSpaceDN w:val="0"/>
        <w:adjustRightInd w:val="0"/>
        <w:jc w:val="left"/>
        <w:rPr>
          <w:lang w:val="en-US"/>
        </w:rPr>
      </w:pPr>
      <w:r>
        <w:rPr>
          <w:lang w:val="en-US"/>
        </w:rPr>
        <w:t>import java.util.Properties;</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import org.opencv.core.CvType;</w:t>
      </w:r>
    </w:p>
    <w:p w:rsidR="00E516DB" w:rsidRDefault="00E516DB" w:rsidP="0075355C">
      <w:pPr>
        <w:autoSpaceDE w:val="0"/>
        <w:autoSpaceDN w:val="0"/>
        <w:adjustRightInd w:val="0"/>
        <w:jc w:val="left"/>
        <w:rPr>
          <w:lang w:val="en-US"/>
        </w:rPr>
      </w:pPr>
      <w:r>
        <w:rPr>
          <w:lang w:val="en-US"/>
        </w:rPr>
        <w:t>import org.opencv.core.Mat;</w:t>
      </w:r>
    </w:p>
    <w:p w:rsidR="00E516DB" w:rsidRDefault="00E516DB" w:rsidP="0075355C">
      <w:pPr>
        <w:autoSpaceDE w:val="0"/>
        <w:autoSpaceDN w:val="0"/>
        <w:adjustRightInd w:val="0"/>
        <w:jc w:val="left"/>
        <w:rPr>
          <w:lang w:val="en-US"/>
        </w:rPr>
      </w:pPr>
      <w:r>
        <w:rPr>
          <w:lang w:val="en-US"/>
        </w:rPr>
        <w:t>import org.opencv.imgproc.Imgproc;</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import android.util.Log;</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import com.trandi.opentld.tld.Parameters.ParamsClassifiers;</w:t>
      </w:r>
    </w:p>
    <w:p w:rsidR="00E516DB" w:rsidRDefault="00E516DB" w:rsidP="0075355C">
      <w:pPr>
        <w:autoSpaceDE w:val="0"/>
        <w:autoSpaceDN w:val="0"/>
        <w:adjustRightInd w:val="0"/>
        <w:jc w:val="left"/>
        <w:rPr>
          <w:lang w:val="en-US"/>
        </w:rPr>
      </w:pPr>
      <w:r>
        <w:rPr>
          <w:lang w:val="en-US"/>
        </w:rPr>
        <w:t>import com.trandi.opentld.tld.Tld.DetectionStruct;</w:t>
      </w:r>
    </w:p>
    <w:p w:rsidR="00E516DB" w:rsidRDefault="00E516DB" w:rsidP="0075355C">
      <w:pPr>
        <w:autoSpaceDE w:val="0"/>
        <w:autoSpaceDN w:val="0"/>
        <w:adjustRightInd w:val="0"/>
        <w:jc w:val="left"/>
        <w:rPr>
          <w:lang w:val="en-US"/>
        </w:rPr>
      </w:pPr>
      <w:r>
        <w:rPr>
          <w:lang w:val="en-US"/>
        </w:rPr>
        <w:lastRenderedPageBreak/>
        <w:t>import com.trandi.opentld.tld.Util.IsinStruct;</w:t>
      </w:r>
    </w:p>
    <w:p w:rsidR="00E516DB" w:rsidRDefault="00E516DB" w:rsidP="0075355C">
      <w:pPr>
        <w:autoSpaceDE w:val="0"/>
        <w:autoSpaceDN w:val="0"/>
        <w:adjustRightInd w:val="0"/>
        <w:jc w:val="left"/>
        <w:rPr>
          <w:lang w:val="en-US"/>
        </w:rPr>
      </w:pPr>
      <w:r>
        <w:rPr>
          <w:lang w:val="en-US"/>
        </w:rPr>
        <w:t>import com.trandi.opentld.tld.Util.NNConfStruct;</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w:t>
      </w:r>
    </w:p>
    <w:p w:rsidR="00E516DB" w:rsidRDefault="00E516DB" w:rsidP="0075355C">
      <w:pPr>
        <w:autoSpaceDE w:val="0"/>
        <w:autoSpaceDN w:val="0"/>
        <w:adjustRightInd w:val="0"/>
        <w:jc w:val="left"/>
        <w:rPr>
          <w:lang w:val="en-US"/>
        </w:rPr>
      </w:pPr>
      <w:r>
        <w:rPr>
          <w:lang w:val="en-US"/>
        </w:rPr>
        <w:t xml:space="preserve"> * </w:t>
      </w:r>
    </w:p>
    <w:p w:rsidR="00E516DB" w:rsidRDefault="00E516DB" w:rsidP="0075355C">
      <w:pPr>
        <w:autoSpaceDE w:val="0"/>
        <w:autoSpaceDN w:val="0"/>
        <w:adjustRightInd w:val="0"/>
        <w:jc w:val="left"/>
        <w:rPr>
          <w:lang w:val="en-US"/>
        </w:rPr>
      </w:pPr>
      <w:r>
        <w:rPr>
          <w:lang w:val="en-US"/>
        </w:rPr>
        <w:t xml:space="preserve"> * Nearest Neighbour classifier</w:t>
      </w:r>
    </w:p>
    <w:p w:rsidR="00E516DB" w:rsidRDefault="00E516DB" w:rsidP="0075355C">
      <w:pPr>
        <w:autoSpaceDE w:val="0"/>
        <w:autoSpaceDN w:val="0"/>
        <w:adjustRightInd w:val="0"/>
        <w:jc w:val="left"/>
        <w:rPr>
          <w:lang w:val="en-US"/>
        </w:rPr>
      </w:pPr>
      <w:r>
        <w:rPr>
          <w:lang w:val="en-US"/>
        </w:rPr>
        <w:t xml:space="preserve"> * </w:t>
      </w:r>
    </w:p>
    <w:p w:rsidR="00E516DB" w:rsidRDefault="00E516DB" w:rsidP="0075355C">
      <w:pPr>
        <w:autoSpaceDE w:val="0"/>
        <w:autoSpaceDN w:val="0"/>
        <w:adjustRightInd w:val="0"/>
        <w:jc w:val="left"/>
        <w:rPr>
          <w:lang w:val="en-US"/>
        </w:rPr>
      </w:pPr>
      <w:r>
        <w:rPr>
          <w:lang w:val="en-US"/>
        </w:rPr>
        <w:t xml:space="preserve"> */</w:t>
      </w:r>
    </w:p>
    <w:p w:rsidR="00E516DB" w:rsidRDefault="00E516DB" w:rsidP="0075355C">
      <w:pPr>
        <w:autoSpaceDE w:val="0"/>
        <w:autoSpaceDN w:val="0"/>
        <w:adjustRightInd w:val="0"/>
        <w:jc w:val="left"/>
        <w:rPr>
          <w:lang w:val="en-US"/>
        </w:rPr>
      </w:pPr>
      <w:r>
        <w:rPr>
          <w:lang w:val="en-US"/>
        </w:rPr>
        <w:t>public class NNClassifier {</w:t>
      </w:r>
    </w:p>
    <w:p w:rsidR="00E516DB" w:rsidRDefault="00E516DB" w:rsidP="0075355C">
      <w:pPr>
        <w:autoSpaceDE w:val="0"/>
        <w:autoSpaceDN w:val="0"/>
        <w:adjustRightInd w:val="0"/>
        <w:jc w:val="left"/>
        <w:rPr>
          <w:lang w:val="en-US"/>
        </w:rPr>
      </w:pPr>
      <w:r>
        <w:rPr>
          <w:lang w:val="en-US"/>
        </w:rPr>
        <w:tab/>
        <w:t>ParamsClassifiers params;</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final List&lt;Mat&gt; pExamples = new ArrayList&lt;Mat&gt;();</w:t>
      </w:r>
    </w:p>
    <w:p w:rsidR="00E516DB" w:rsidRDefault="00E516DB" w:rsidP="0075355C">
      <w:pPr>
        <w:autoSpaceDE w:val="0"/>
        <w:autoSpaceDN w:val="0"/>
        <w:adjustRightInd w:val="0"/>
        <w:jc w:val="left"/>
        <w:rPr>
          <w:lang w:val="en-US"/>
        </w:rPr>
      </w:pPr>
      <w:r>
        <w:rPr>
          <w:lang w:val="en-US"/>
        </w:rPr>
        <w:tab/>
        <w:t>final List&lt;Mat&gt; nExamples = new ArrayList&lt;Mat&gt;();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NNClassifier(Properties props) {</w:t>
      </w:r>
    </w:p>
    <w:p w:rsidR="00E516DB" w:rsidRDefault="00E516DB" w:rsidP="0075355C">
      <w:pPr>
        <w:autoSpaceDE w:val="0"/>
        <w:autoSpaceDN w:val="0"/>
        <w:adjustRightInd w:val="0"/>
        <w:jc w:val="left"/>
        <w:rPr>
          <w:lang w:val="en-US"/>
        </w:rPr>
      </w:pPr>
      <w:r>
        <w:rPr>
          <w:lang w:val="en-US"/>
        </w:rPr>
        <w:tab/>
      </w:r>
      <w:r>
        <w:rPr>
          <w:lang w:val="en-US"/>
        </w:rPr>
        <w:tab/>
        <w:t>params = new ParamsClassifiers(props);</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t xml:space="preserve"> * OUTPUT (updates) : pExamples, nExamples</w:t>
      </w:r>
    </w:p>
    <w:p w:rsidR="00E516DB" w:rsidRDefault="00E516DB" w:rsidP="0075355C">
      <w:pPr>
        <w:autoSpaceDE w:val="0"/>
        <w:autoSpaceDN w:val="0"/>
        <w:adjustRightInd w:val="0"/>
        <w:jc w:val="left"/>
        <w:rPr>
          <w:lang w:val="en-US"/>
        </w:rPr>
      </w:pPr>
      <w:r>
        <w:rPr>
          <w:lang w:val="en-US"/>
        </w:rPr>
        <w:tab/>
        <w:t xml:space="preserve"> */</w:t>
      </w:r>
    </w:p>
    <w:p w:rsidR="00E516DB" w:rsidRDefault="00E516DB" w:rsidP="0075355C">
      <w:pPr>
        <w:autoSpaceDE w:val="0"/>
        <w:autoSpaceDN w:val="0"/>
        <w:adjustRightInd w:val="0"/>
        <w:jc w:val="left"/>
        <w:rPr>
          <w:lang w:val="en-US"/>
        </w:rPr>
      </w:pPr>
      <w:r>
        <w:rPr>
          <w:lang w:val="en-US"/>
        </w:rPr>
        <w:tab/>
        <w:t>void trainNN(final Mat pExampleIn, final List&lt;Mat&gt; nExamplesIn){</w:t>
      </w:r>
    </w:p>
    <w:p w:rsidR="00E516DB" w:rsidRDefault="00E516DB" w:rsidP="0075355C">
      <w:pPr>
        <w:autoSpaceDE w:val="0"/>
        <w:autoSpaceDN w:val="0"/>
        <w:adjustRightInd w:val="0"/>
        <w:jc w:val="left"/>
        <w:rPr>
          <w:lang w:val="en-US"/>
        </w:rPr>
      </w:pPr>
      <w:r>
        <w:rPr>
          <w:lang w:val="en-US"/>
        </w:rPr>
        <w:tab/>
      </w:r>
      <w:r>
        <w:rPr>
          <w:lang w:val="en-US"/>
        </w:rPr>
        <w:tab/>
        <w:t>NNConfStruct nnConf = nnConf(pExampleIn);</w:t>
      </w:r>
    </w:p>
    <w:p w:rsidR="00E516DB" w:rsidRDefault="00E516DB" w:rsidP="0075355C">
      <w:pPr>
        <w:autoSpaceDE w:val="0"/>
        <w:autoSpaceDN w:val="0"/>
        <w:adjustRightInd w:val="0"/>
        <w:jc w:val="left"/>
        <w:rPr>
          <w:lang w:val="en-US"/>
        </w:rPr>
      </w:pPr>
      <w:r>
        <w:rPr>
          <w:lang w:val="en-US"/>
        </w:rPr>
        <w:tab/>
      </w:r>
      <w:r>
        <w:rPr>
          <w:lang w:val="en-US"/>
        </w:rPr>
        <w:tab/>
        <w:t>if(nnConf.relativeSimilarity &lt;= params.pos_thr_nn){</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if(nnConf.isin == null || nnConf.isin.idxPosSet &lt; 0){</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pExamples.clear();</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pExamples.add(pExampleIn);</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for(Mat nEx : nExamplesIn){</w:t>
      </w:r>
    </w:p>
    <w:p w:rsidR="00E516DB" w:rsidRDefault="00E516DB" w:rsidP="0075355C">
      <w:pPr>
        <w:autoSpaceDE w:val="0"/>
        <w:autoSpaceDN w:val="0"/>
        <w:adjustRightInd w:val="0"/>
        <w:jc w:val="left"/>
        <w:rPr>
          <w:lang w:val="en-US"/>
        </w:rPr>
      </w:pPr>
      <w:r>
        <w:rPr>
          <w:lang w:val="en-US"/>
        </w:rPr>
        <w:tab/>
      </w:r>
      <w:r>
        <w:rPr>
          <w:lang w:val="en-US"/>
        </w:rPr>
        <w:tab/>
      </w:r>
      <w:r>
        <w:rPr>
          <w:lang w:val="en-US"/>
        </w:rPr>
        <w:tab/>
        <w:t>nnConf = nnConf(nEx);</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if(nnConf.relativeSimilarity &gt; params.neg_thr_nn){</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nExamples.add(nEx);</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Log.i(Util.TAG, "Trained NN examples: " + pExamples.size() + " positive " + nExamples.size() + " negative");</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t xml:space="preserve"> * INPUTs : pExamples, nExamples</w:t>
      </w:r>
    </w:p>
    <w:p w:rsidR="00E516DB" w:rsidRDefault="00E516DB" w:rsidP="0075355C">
      <w:pPr>
        <w:autoSpaceDE w:val="0"/>
        <w:autoSpaceDN w:val="0"/>
        <w:adjustRightInd w:val="0"/>
        <w:jc w:val="left"/>
        <w:rPr>
          <w:lang w:val="en-US"/>
        </w:rPr>
      </w:pPr>
      <w:r>
        <w:rPr>
          <w:lang w:val="en-US"/>
        </w:rPr>
        <w:tab/>
        <w:t xml:space="preserve"> * @param example NN patch</w:t>
      </w:r>
    </w:p>
    <w:p w:rsidR="00E516DB" w:rsidRDefault="00E516DB" w:rsidP="0075355C">
      <w:pPr>
        <w:autoSpaceDE w:val="0"/>
        <w:autoSpaceDN w:val="0"/>
        <w:adjustRightInd w:val="0"/>
        <w:jc w:val="left"/>
        <w:rPr>
          <w:lang w:val="en-US"/>
        </w:rPr>
      </w:pPr>
      <w:r>
        <w:rPr>
          <w:lang w:val="en-US"/>
        </w:rPr>
        <w:tab/>
        <w:t xml:space="preserve"> * @return Relative Similarity (rsconf), Conservative Similarity (csconf), In pos. set|Id pos set|In neg. set (isin)</w:t>
      </w:r>
    </w:p>
    <w:p w:rsidR="00E516DB" w:rsidRDefault="00E516DB" w:rsidP="0075355C">
      <w:pPr>
        <w:autoSpaceDE w:val="0"/>
        <w:autoSpaceDN w:val="0"/>
        <w:adjustRightInd w:val="0"/>
        <w:jc w:val="left"/>
        <w:rPr>
          <w:lang w:val="en-US"/>
        </w:rPr>
      </w:pPr>
      <w:r>
        <w:rPr>
          <w:lang w:val="en-US"/>
        </w:rPr>
        <w:tab/>
        <w:t xml:space="preserve"> */</w:t>
      </w:r>
    </w:p>
    <w:p w:rsidR="00E516DB" w:rsidRDefault="00E516DB" w:rsidP="0075355C">
      <w:pPr>
        <w:autoSpaceDE w:val="0"/>
        <w:autoSpaceDN w:val="0"/>
        <w:adjustRightInd w:val="0"/>
        <w:jc w:val="left"/>
        <w:rPr>
          <w:lang w:val="en-US"/>
        </w:rPr>
      </w:pPr>
      <w:r>
        <w:rPr>
          <w:lang w:val="en-US"/>
        </w:rPr>
        <w:tab/>
        <w:t>NNConfStruct nnConf(final Mat example) {</w:t>
      </w:r>
    </w:p>
    <w:p w:rsidR="00E516DB" w:rsidRDefault="00E516DB" w:rsidP="0075355C">
      <w:pPr>
        <w:autoSpaceDE w:val="0"/>
        <w:autoSpaceDN w:val="0"/>
        <w:adjustRightInd w:val="0"/>
        <w:jc w:val="left"/>
        <w:rPr>
          <w:lang w:val="en-US"/>
        </w:rPr>
      </w:pPr>
      <w:r>
        <w:rPr>
          <w:lang w:val="en-US"/>
        </w:rPr>
        <w:tab/>
      </w:r>
      <w:r>
        <w:rPr>
          <w:lang w:val="en-US"/>
        </w:rPr>
        <w:tab/>
        <w:t>if(example == null){</w:t>
      </w:r>
    </w:p>
    <w:p w:rsidR="00E516DB" w:rsidRDefault="00E516DB" w:rsidP="0075355C">
      <w:pPr>
        <w:autoSpaceDE w:val="0"/>
        <w:autoSpaceDN w:val="0"/>
        <w:adjustRightInd w:val="0"/>
        <w:jc w:val="left"/>
        <w:rPr>
          <w:lang w:val="en-US"/>
        </w:rPr>
      </w:pPr>
      <w:r>
        <w:rPr>
          <w:lang w:val="en-US"/>
        </w:rPr>
        <w:tab/>
      </w:r>
      <w:r>
        <w:rPr>
          <w:lang w:val="en-US"/>
        </w:rPr>
        <w:tab/>
      </w:r>
      <w:r>
        <w:rPr>
          <w:lang w:val="en-US"/>
        </w:rPr>
        <w:tab/>
        <w:t>Log.e(Util.TAG, "NNClass.nnConf() - Null example received, stop here");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return new NNConfStruct(null, 0, 0);</w:t>
      </w:r>
    </w:p>
    <w:p w:rsidR="00E516DB" w:rsidRDefault="00E516DB" w:rsidP="0075355C">
      <w:pPr>
        <w:autoSpaceDE w:val="0"/>
        <w:autoSpaceDN w:val="0"/>
        <w:adjustRightInd w:val="0"/>
        <w:jc w:val="left"/>
        <w:rPr>
          <w:lang w:val="en-US"/>
        </w:rPr>
      </w:pPr>
      <w:r>
        <w:rPr>
          <w:lang w:val="en-US"/>
        </w:rPr>
        <w:lastRenderedPageBreak/>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if(pExamples.isEmpty()){</w:t>
      </w:r>
    </w:p>
    <w:p w:rsidR="00E516DB" w:rsidRDefault="00E516DB" w:rsidP="0075355C">
      <w:pPr>
        <w:autoSpaceDE w:val="0"/>
        <w:autoSpaceDN w:val="0"/>
        <w:adjustRightInd w:val="0"/>
        <w:jc w:val="left"/>
        <w:rPr>
          <w:lang w:val="en-US"/>
        </w:rPr>
      </w:pPr>
      <w:r>
        <w:rPr>
          <w:lang w:val="en-US"/>
        </w:rPr>
        <w:tab/>
      </w:r>
      <w:r>
        <w:rPr>
          <w:lang w:val="en-US"/>
        </w:rPr>
        <w:tab/>
      </w:r>
      <w:r>
        <w:rPr>
          <w:lang w:val="en-US"/>
        </w:rPr>
        <w:tab/>
        <w:t>// IF positive examples in the model are not defined THEN everything is negative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return new NNConfStruct(null, 0, 0);</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if(nExamples.isEmpty()){</w:t>
      </w:r>
    </w:p>
    <w:p w:rsidR="00E516DB" w:rsidRDefault="00E516DB" w:rsidP="0075355C">
      <w:pPr>
        <w:autoSpaceDE w:val="0"/>
        <w:autoSpaceDN w:val="0"/>
        <w:adjustRightInd w:val="0"/>
        <w:jc w:val="left"/>
        <w:rPr>
          <w:lang w:val="en-US"/>
        </w:rPr>
      </w:pPr>
      <w:r>
        <w:rPr>
          <w:lang w:val="en-US"/>
        </w:rPr>
        <w:tab/>
      </w:r>
      <w:r>
        <w:rPr>
          <w:lang w:val="en-US"/>
        </w:rPr>
        <w:tab/>
      </w:r>
      <w:r>
        <w:rPr>
          <w:lang w:val="en-US"/>
        </w:rPr>
        <w:tab/>
        <w:t>// IF negative examples in the model are not defined THEN everything is positive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return new NNConfStruct(null, 1, 1);</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final Mat ncc = new Mat(1, 1, CvType.CV_32F);</w:t>
      </w:r>
    </w:p>
    <w:p w:rsidR="00E516DB" w:rsidRDefault="00E516DB" w:rsidP="0075355C">
      <w:pPr>
        <w:autoSpaceDE w:val="0"/>
        <w:autoSpaceDN w:val="0"/>
        <w:adjustRightInd w:val="0"/>
        <w:jc w:val="left"/>
        <w:rPr>
          <w:lang w:val="en-US"/>
        </w:rPr>
      </w:pPr>
      <w:r>
        <w:rPr>
          <w:lang w:val="en-US"/>
        </w:rPr>
        <w:tab/>
      </w:r>
      <w:r>
        <w:rPr>
          <w:lang w:val="en-US"/>
        </w:rPr>
        <w:tab/>
        <w:t>float nccP=0, csmaxP=0, maxP=0;</w:t>
      </w:r>
    </w:p>
    <w:p w:rsidR="00E516DB" w:rsidRDefault="00E516DB" w:rsidP="0075355C">
      <w:pPr>
        <w:autoSpaceDE w:val="0"/>
        <w:autoSpaceDN w:val="0"/>
        <w:adjustRightInd w:val="0"/>
        <w:jc w:val="left"/>
        <w:rPr>
          <w:lang w:val="en-US"/>
        </w:rPr>
      </w:pPr>
      <w:r>
        <w:rPr>
          <w:lang w:val="en-US"/>
        </w:rPr>
        <w:tab/>
      </w:r>
      <w:r>
        <w:rPr>
          <w:lang w:val="en-US"/>
        </w:rPr>
        <w:tab/>
        <w:t>boolean anyP = false;</w:t>
      </w:r>
    </w:p>
    <w:p w:rsidR="00E516DB" w:rsidRDefault="00E516DB" w:rsidP="0075355C">
      <w:pPr>
        <w:autoSpaceDE w:val="0"/>
        <w:autoSpaceDN w:val="0"/>
        <w:adjustRightInd w:val="0"/>
        <w:jc w:val="left"/>
        <w:rPr>
          <w:lang w:val="en-US"/>
        </w:rPr>
      </w:pPr>
      <w:r>
        <w:rPr>
          <w:lang w:val="en-US"/>
        </w:rPr>
        <w:tab/>
      </w:r>
      <w:r>
        <w:rPr>
          <w:lang w:val="en-US"/>
        </w:rPr>
        <w:tab/>
        <w:t>int maxPidx = 0;</w:t>
      </w:r>
    </w:p>
    <w:p w:rsidR="00E516DB" w:rsidRDefault="00E516DB" w:rsidP="0075355C">
      <w:pPr>
        <w:autoSpaceDE w:val="0"/>
        <w:autoSpaceDN w:val="0"/>
        <w:adjustRightInd w:val="0"/>
        <w:jc w:val="left"/>
        <w:rPr>
          <w:lang w:val="en-US"/>
        </w:rPr>
      </w:pPr>
      <w:r>
        <w:rPr>
          <w:lang w:val="en-US"/>
        </w:rPr>
        <w:tab/>
      </w:r>
      <w:r>
        <w:rPr>
          <w:lang w:val="en-US"/>
        </w:rPr>
        <w:tab/>
        <w:t>final int validatedPart = (int) Math.ceil(pExamples.size() * params.valid);</w:t>
      </w:r>
    </w:p>
    <w:p w:rsidR="00E516DB" w:rsidRDefault="00E516DB" w:rsidP="0075355C">
      <w:pPr>
        <w:autoSpaceDE w:val="0"/>
        <w:autoSpaceDN w:val="0"/>
        <w:adjustRightInd w:val="0"/>
        <w:jc w:val="left"/>
        <w:rPr>
          <w:lang w:val="en-US"/>
        </w:rPr>
      </w:pPr>
      <w:r>
        <w:rPr>
          <w:lang w:val="en-US"/>
        </w:rPr>
        <w:tab/>
      </w:r>
      <w:r>
        <w:rPr>
          <w:lang w:val="en-US"/>
        </w:rPr>
        <w:tab/>
        <w:t>for(int i = 0; i &lt; pExamples.size(); i++){</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Imgproc.matchTemplate(pExamples.get(i), example, ncc, Imgproc.TM_CCORR_NORMED);  // measure NCC to positive examples</w:t>
      </w:r>
    </w:p>
    <w:p w:rsidR="00E516DB" w:rsidRDefault="00E516DB" w:rsidP="0075355C">
      <w:pPr>
        <w:autoSpaceDE w:val="0"/>
        <w:autoSpaceDN w:val="0"/>
        <w:adjustRightInd w:val="0"/>
        <w:jc w:val="left"/>
        <w:rPr>
          <w:lang w:val="en-US"/>
        </w:rPr>
      </w:pPr>
      <w:r>
        <w:rPr>
          <w:lang w:val="en-US"/>
        </w:rPr>
        <w:tab/>
      </w:r>
      <w:r>
        <w:rPr>
          <w:lang w:val="en-US"/>
        </w:rPr>
        <w:tab/>
      </w:r>
      <w:r>
        <w:rPr>
          <w:lang w:val="en-US"/>
        </w:rPr>
        <w:tab/>
        <w:t>nccP = (Util.getFloat(0, 0, ncc) + 1) * 0.5f;</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if(nccP &gt; params.ncc_thesame){</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anyP = true;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if(nccP &gt; maxP){</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maxP = nccP;</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maxPidx = i;</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if(i &lt; validatedPart){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csmaxP = maxP;</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float nccN=0, maxN = 0;</w:t>
      </w:r>
    </w:p>
    <w:p w:rsidR="00E516DB" w:rsidRDefault="00E516DB" w:rsidP="0075355C">
      <w:pPr>
        <w:autoSpaceDE w:val="0"/>
        <w:autoSpaceDN w:val="0"/>
        <w:adjustRightInd w:val="0"/>
        <w:jc w:val="left"/>
        <w:rPr>
          <w:lang w:val="en-US"/>
        </w:rPr>
      </w:pPr>
      <w:r>
        <w:rPr>
          <w:lang w:val="en-US"/>
        </w:rPr>
        <w:tab/>
      </w:r>
      <w:r>
        <w:rPr>
          <w:lang w:val="en-US"/>
        </w:rPr>
        <w:tab/>
        <w:t>boolean anyN = false;</w:t>
      </w:r>
    </w:p>
    <w:p w:rsidR="00E516DB" w:rsidRDefault="00E516DB" w:rsidP="0075355C">
      <w:pPr>
        <w:autoSpaceDE w:val="0"/>
        <w:autoSpaceDN w:val="0"/>
        <w:adjustRightInd w:val="0"/>
        <w:jc w:val="left"/>
        <w:rPr>
          <w:lang w:val="en-US"/>
        </w:rPr>
      </w:pPr>
      <w:r>
        <w:rPr>
          <w:lang w:val="en-US"/>
        </w:rPr>
        <w:tab/>
      </w:r>
      <w:r>
        <w:rPr>
          <w:lang w:val="en-US"/>
        </w:rPr>
        <w:tab/>
        <w:t>for(int i = 0; i &lt; nExamples.size(); i++){</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Imgproc.matchTemplate(nExamples.get(i), example, ncc, Imgproc.TM_CCORR_NORMED);  //measure NCC to negative examples</w:t>
      </w:r>
    </w:p>
    <w:p w:rsidR="00E516DB" w:rsidRDefault="00E516DB" w:rsidP="0075355C">
      <w:pPr>
        <w:autoSpaceDE w:val="0"/>
        <w:autoSpaceDN w:val="0"/>
        <w:adjustRightInd w:val="0"/>
        <w:jc w:val="left"/>
        <w:rPr>
          <w:lang w:val="en-US"/>
        </w:rPr>
      </w:pPr>
      <w:r>
        <w:rPr>
          <w:lang w:val="en-US"/>
        </w:rPr>
        <w:tab/>
      </w:r>
      <w:r>
        <w:rPr>
          <w:lang w:val="en-US"/>
        </w:rPr>
        <w:tab/>
      </w:r>
      <w:r>
        <w:rPr>
          <w:lang w:val="en-US"/>
        </w:rPr>
        <w:tab/>
        <w:t>nccN = (Util.getFloat(0, 0, ncc) + 1) * 0.5f;</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if(nccN &gt; params.ncc_thesame){</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anyN = true;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if(nccN &gt; maxN){</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maxN = nccN;</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//Log.i(Util.TAG, "nccP=" + nccP + ", nccN=" + nccN + ", csmaxP=" + csmaxP + ", maxP="+ maxP + ", maxN=" + maxN);</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lastRenderedPageBreak/>
        <w:tab/>
      </w:r>
      <w:r>
        <w:rPr>
          <w:lang w:val="en-US"/>
        </w:rPr>
        <w:tab/>
        <w:t>// put together the result</w:t>
      </w:r>
    </w:p>
    <w:p w:rsidR="00E516DB" w:rsidRDefault="00E516DB" w:rsidP="0075355C">
      <w:pPr>
        <w:autoSpaceDE w:val="0"/>
        <w:autoSpaceDN w:val="0"/>
        <w:adjustRightInd w:val="0"/>
        <w:jc w:val="left"/>
        <w:rPr>
          <w:lang w:val="en-US"/>
        </w:rPr>
      </w:pPr>
      <w:r>
        <w:rPr>
          <w:lang w:val="en-US"/>
        </w:rPr>
        <w:tab/>
      </w:r>
      <w:r>
        <w:rPr>
          <w:lang w:val="en-US"/>
        </w:rPr>
        <w:tab/>
        <w:t>final float dN = 1 - maxN;</w:t>
      </w:r>
    </w:p>
    <w:p w:rsidR="00E516DB" w:rsidRDefault="00E516DB" w:rsidP="0075355C">
      <w:pPr>
        <w:autoSpaceDE w:val="0"/>
        <w:autoSpaceDN w:val="0"/>
        <w:adjustRightInd w:val="0"/>
        <w:jc w:val="left"/>
        <w:rPr>
          <w:lang w:val="en-US"/>
        </w:rPr>
      </w:pPr>
      <w:r>
        <w:rPr>
          <w:lang w:val="en-US"/>
        </w:rPr>
        <w:tab/>
      </w:r>
      <w:r>
        <w:rPr>
          <w:lang w:val="en-US"/>
        </w:rPr>
        <w:tab/>
        <w:t>final float dPrelative = 1 - maxP;</w:t>
      </w:r>
    </w:p>
    <w:p w:rsidR="00E516DB" w:rsidRDefault="00E516DB" w:rsidP="0075355C">
      <w:pPr>
        <w:autoSpaceDE w:val="0"/>
        <w:autoSpaceDN w:val="0"/>
        <w:adjustRightInd w:val="0"/>
        <w:jc w:val="left"/>
        <w:rPr>
          <w:lang w:val="en-US"/>
        </w:rPr>
      </w:pPr>
      <w:r>
        <w:rPr>
          <w:lang w:val="en-US"/>
        </w:rPr>
        <w:tab/>
      </w:r>
      <w:r>
        <w:rPr>
          <w:lang w:val="en-US"/>
        </w:rPr>
        <w:tab/>
        <w:t>final float dPconservative = 1 - csmaxP;</w:t>
      </w:r>
    </w:p>
    <w:p w:rsidR="00E516DB" w:rsidRDefault="00E516DB" w:rsidP="0075355C">
      <w:pPr>
        <w:autoSpaceDE w:val="0"/>
        <w:autoSpaceDN w:val="0"/>
        <w:adjustRightInd w:val="0"/>
        <w:jc w:val="left"/>
        <w:rPr>
          <w:lang w:val="en-US"/>
        </w:rPr>
      </w:pPr>
      <w:r>
        <w:rPr>
          <w:lang w:val="en-US"/>
        </w:rPr>
        <w:tab/>
      </w:r>
      <w:r>
        <w:rPr>
          <w:lang w:val="en-US"/>
        </w:rPr>
        <w:tab/>
        <w:t>return new NNConfStruct(new IsinStruct(anyP, maxPidx, anyN), dN / (dN + dPrelative), dN / (dN + dPconservative));</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t xml:space="preserve"> * Updates  NN threshold in case the negative threshold are above them.</w:t>
      </w:r>
    </w:p>
    <w:p w:rsidR="00E516DB" w:rsidRDefault="00E516DB" w:rsidP="0075355C">
      <w:pPr>
        <w:autoSpaceDE w:val="0"/>
        <w:autoSpaceDN w:val="0"/>
        <w:adjustRightInd w:val="0"/>
        <w:jc w:val="left"/>
        <w:rPr>
          <w:lang w:val="en-US"/>
        </w:rPr>
      </w:pPr>
      <w:r>
        <w:rPr>
          <w:lang w:val="en-US"/>
        </w:rPr>
        <w:tab/>
        <w:t xml:space="preserve"> * The Pos threshold has to be &gt; to the negative one.</w:t>
      </w:r>
    </w:p>
    <w:p w:rsidR="00E516DB" w:rsidRDefault="00E516DB" w:rsidP="0075355C">
      <w:pPr>
        <w:autoSpaceDE w:val="0"/>
        <w:autoSpaceDN w:val="0"/>
        <w:adjustRightInd w:val="0"/>
        <w:jc w:val="left"/>
        <w:rPr>
          <w:lang w:val="en-US"/>
        </w:rPr>
      </w:pPr>
      <w:r>
        <w:rPr>
          <w:lang w:val="en-US"/>
        </w:rPr>
        <w:tab/>
        <w:t xml:space="preserve"> */</w:t>
      </w:r>
    </w:p>
    <w:p w:rsidR="00E516DB" w:rsidRDefault="00E516DB" w:rsidP="0075355C">
      <w:pPr>
        <w:autoSpaceDE w:val="0"/>
        <w:autoSpaceDN w:val="0"/>
        <w:adjustRightInd w:val="0"/>
        <w:jc w:val="left"/>
        <w:rPr>
          <w:lang w:val="en-US"/>
        </w:rPr>
      </w:pPr>
      <w:r>
        <w:rPr>
          <w:lang w:val="en-US"/>
        </w:rPr>
        <w:tab/>
        <w:t>void evaluateThreshold(final List&lt;Mat&gt; nExamplesTest){</w:t>
      </w:r>
    </w:p>
    <w:p w:rsidR="00E516DB" w:rsidRDefault="00E516DB" w:rsidP="0075355C">
      <w:pPr>
        <w:autoSpaceDE w:val="0"/>
        <w:autoSpaceDN w:val="0"/>
        <w:adjustRightInd w:val="0"/>
        <w:jc w:val="left"/>
        <w:rPr>
          <w:lang w:val="en-US"/>
        </w:rPr>
      </w:pPr>
      <w:r>
        <w:rPr>
          <w:lang w:val="en-US"/>
        </w:rPr>
        <w:tab/>
      </w:r>
      <w:r>
        <w:rPr>
          <w:lang w:val="en-US"/>
        </w:rPr>
        <w:tab/>
        <w:t>for(Mat ex : nExamplesTest){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final NNConfStruct nnConf = nnConf(ex);</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if(nnConf.relativeSimilarity &gt; params.pos_thr_nn){</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params.pos_thr_nn = nnConf.relativeSimilarity;</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if(params.pos_thr_nn &gt; params.pos_thr_nn_valid){</w:t>
      </w:r>
    </w:p>
    <w:p w:rsidR="00E516DB" w:rsidRDefault="00E516DB" w:rsidP="0075355C">
      <w:pPr>
        <w:autoSpaceDE w:val="0"/>
        <w:autoSpaceDN w:val="0"/>
        <w:adjustRightInd w:val="0"/>
        <w:jc w:val="left"/>
        <w:rPr>
          <w:lang w:val="en-US"/>
        </w:rPr>
      </w:pPr>
      <w:r>
        <w:rPr>
          <w:lang w:val="en-US"/>
        </w:rPr>
        <w:tab/>
      </w:r>
      <w:r>
        <w:rPr>
          <w:lang w:val="en-US"/>
        </w:rPr>
        <w:tab/>
      </w:r>
      <w:r>
        <w:rPr>
          <w:lang w:val="en-US"/>
        </w:rPr>
        <w:tab/>
        <w:t>params.pos_thr_nn_valid = params.pos_thr_nn;</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float getNNThreshold(){</w:t>
      </w:r>
    </w:p>
    <w:p w:rsidR="00E516DB" w:rsidRDefault="00E516DB" w:rsidP="0075355C">
      <w:pPr>
        <w:autoSpaceDE w:val="0"/>
        <w:autoSpaceDN w:val="0"/>
        <w:adjustRightInd w:val="0"/>
        <w:jc w:val="left"/>
        <w:rPr>
          <w:lang w:val="en-US"/>
        </w:rPr>
      </w:pPr>
      <w:r>
        <w:rPr>
          <w:lang w:val="en-US"/>
        </w:rPr>
        <w:tab/>
      </w:r>
      <w:r>
        <w:rPr>
          <w:lang w:val="en-US"/>
        </w:rPr>
        <w:tab/>
        <w:t>return params.pos_thr_nn;</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float getNNThresholdValid(){</w:t>
      </w:r>
    </w:p>
    <w:p w:rsidR="00E516DB" w:rsidRDefault="00E516DB" w:rsidP="0075355C">
      <w:pPr>
        <w:autoSpaceDE w:val="0"/>
        <w:autoSpaceDN w:val="0"/>
        <w:adjustRightInd w:val="0"/>
        <w:jc w:val="left"/>
        <w:rPr>
          <w:lang w:val="en-US"/>
        </w:rPr>
      </w:pPr>
      <w:r>
        <w:rPr>
          <w:lang w:val="en-US"/>
        </w:rPr>
        <w:tab/>
      </w:r>
      <w:r>
        <w:rPr>
          <w:lang w:val="en-US"/>
        </w:rPr>
        <w:tab/>
        <w:t>return params.pos_thr_nn_valid;</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w:t>
      </w:r>
    </w:p>
    <w:p w:rsidR="00E516DB" w:rsidRDefault="00E516DB" w:rsidP="0075355C">
      <w:pPr>
        <w:tabs>
          <w:tab w:val="left" w:pos="3611"/>
        </w:tabs>
        <w:autoSpaceDE w:val="0"/>
        <w:autoSpaceDN w:val="0"/>
        <w:adjustRightInd w:val="0"/>
        <w:rPr>
          <w:b/>
          <w:bCs/>
          <w:lang w:val="en-US"/>
        </w:rPr>
      </w:pPr>
    </w:p>
    <w:p w:rsidR="00E516DB" w:rsidRDefault="00E516DB" w:rsidP="0075355C">
      <w:pPr>
        <w:tabs>
          <w:tab w:val="left" w:pos="3611"/>
        </w:tabs>
        <w:autoSpaceDE w:val="0"/>
        <w:autoSpaceDN w:val="0"/>
        <w:adjustRightInd w:val="0"/>
        <w:rPr>
          <w:b/>
          <w:bCs/>
          <w:lang w:val="en-US"/>
        </w:rPr>
      </w:pPr>
      <w:r>
        <w:rPr>
          <w:b/>
          <w:bCs/>
          <w:lang w:val="en-US"/>
        </w:rPr>
        <w:t>Parameters.java</w:t>
      </w:r>
    </w:p>
    <w:p w:rsidR="00E516DB" w:rsidRDefault="00E516DB" w:rsidP="0075355C">
      <w:pPr>
        <w:autoSpaceDE w:val="0"/>
        <w:autoSpaceDN w:val="0"/>
        <w:adjustRightInd w:val="0"/>
        <w:jc w:val="left"/>
        <w:rPr>
          <w:lang w:val="en-US"/>
        </w:rPr>
      </w:pPr>
      <w:r>
        <w:rPr>
          <w:lang w:val="en-US"/>
        </w:rPr>
        <w:t>package com.trandi.opentld.tld;</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import java.util.Properties;</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class Parameters {</w:t>
      </w:r>
    </w:p>
    <w:p w:rsidR="00E516DB" w:rsidRDefault="00E516DB" w:rsidP="0075355C">
      <w:pPr>
        <w:autoSpaceDE w:val="0"/>
        <w:autoSpaceDN w:val="0"/>
        <w:adjustRightInd w:val="0"/>
        <w:jc w:val="left"/>
        <w:rPr>
          <w:lang w:val="en-US"/>
        </w:rPr>
      </w:pPr>
      <w:r>
        <w:rPr>
          <w:lang w:val="en-US"/>
        </w:rPr>
        <w:tab/>
        <w:t>protected final Properties props;</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static class ParamsTld extends Parameters{</w:t>
      </w:r>
    </w:p>
    <w:p w:rsidR="00E516DB" w:rsidRDefault="00E516DB" w:rsidP="0075355C">
      <w:pPr>
        <w:autoSpaceDE w:val="0"/>
        <w:autoSpaceDN w:val="0"/>
        <w:adjustRightInd w:val="0"/>
        <w:jc w:val="left"/>
        <w:rPr>
          <w:lang w:val="en-US"/>
        </w:rPr>
      </w:pPr>
      <w:r>
        <w:rPr>
          <w:lang w:val="en-US"/>
        </w:rPr>
        <w:tab/>
      </w:r>
      <w:r>
        <w:rPr>
          <w:lang w:val="en-US"/>
        </w:rPr>
        <w:tab/>
        <w:t>int min_win;</w:t>
      </w:r>
    </w:p>
    <w:p w:rsidR="00E516DB" w:rsidRDefault="00E516DB" w:rsidP="0075355C">
      <w:pPr>
        <w:autoSpaceDE w:val="0"/>
        <w:autoSpaceDN w:val="0"/>
        <w:adjustRightInd w:val="0"/>
        <w:jc w:val="left"/>
        <w:rPr>
          <w:lang w:val="en-US"/>
        </w:rPr>
      </w:pPr>
      <w:r>
        <w:rPr>
          <w:lang w:val="en-US"/>
        </w:rPr>
        <w:tab/>
      </w:r>
      <w:r>
        <w:rPr>
          <w:lang w:val="en-US"/>
        </w:rPr>
        <w:tab/>
        <w:t>int patch_size;</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initial parameters for positive examples</w:t>
      </w:r>
    </w:p>
    <w:p w:rsidR="00E516DB" w:rsidRDefault="00E516DB" w:rsidP="0075355C">
      <w:pPr>
        <w:autoSpaceDE w:val="0"/>
        <w:autoSpaceDN w:val="0"/>
        <w:adjustRightInd w:val="0"/>
        <w:jc w:val="left"/>
        <w:rPr>
          <w:lang w:val="en-US"/>
        </w:rPr>
      </w:pPr>
      <w:r>
        <w:rPr>
          <w:lang w:val="en-US"/>
        </w:rPr>
        <w:tab/>
      </w:r>
      <w:r>
        <w:rPr>
          <w:lang w:val="en-US"/>
        </w:rPr>
        <w:tab/>
        <w:t>int num_closest_init;</w:t>
      </w:r>
    </w:p>
    <w:p w:rsidR="00E516DB" w:rsidRDefault="00E516DB" w:rsidP="0075355C">
      <w:pPr>
        <w:autoSpaceDE w:val="0"/>
        <w:autoSpaceDN w:val="0"/>
        <w:adjustRightInd w:val="0"/>
        <w:jc w:val="left"/>
        <w:rPr>
          <w:lang w:val="en-US"/>
        </w:rPr>
      </w:pPr>
      <w:r>
        <w:rPr>
          <w:lang w:val="en-US"/>
        </w:rPr>
        <w:lastRenderedPageBreak/>
        <w:tab/>
      </w:r>
      <w:r>
        <w:rPr>
          <w:lang w:val="en-US"/>
        </w:rPr>
        <w:tab/>
        <w:t>int num_warps_init;</w:t>
      </w:r>
    </w:p>
    <w:p w:rsidR="00E516DB" w:rsidRDefault="00E516DB" w:rsidP="0075355C">
      <w:pPr>
        <w:autoSpaceDE w:val="0"/>
        <w:autoSpaceDN w:val="0"/>
        <w:adjustRightInd w:val="0"/>
        <w:jc w:val="left"/>
        <w:rPr>
          <w:lang w:val="en-US"/>
        </w:rPr>
      </w:pPr>
      <w:r>
        <w:rPr>
          <w:lang w:val="en-US"/>
        </w:rPr>
        <w:tab/>
      </w:r>
      <w:r>
        <w:rPr>
          <w:lang w:val="en-US"/>
        </w:rPr>
        <w:tab/>
        <w:t>int noise_init;</w:t>
      </w:r>
    </w:p>
    <w:p w:rsidR="00E516DB" w:rsidRDefault="00E516DB" w:rsidP="0075355C">
      <w:pPr>
        <w:autoSpaceDE w:val="0"/>
        <w:autoSpaceDN w:val="0"/>
        <w:adjustRightInd w:val="0"/>
        <w:jc w:val="left"/>
        <w:rPr>
          <w:lang w:val="en-US"/>
        </w:rPr>
      </w:pPr>
      <w:r>
        <w:rPr>
          <w:lang w:val="en-US"/>
        </w:rPr>
        <w:tab/>
      </w:r>
      <w:r>
        <w:rPr>
          <w:lang w:val="en-US"/>
        </w:rPr>
        <w:tab/>
        <w:t>float angle_init;</w:t>
      </w:r>
    </w:p>
    <w:p w:rsidR="00E516DB" w:rsidRDefault="00E516DB" w:rsidP="0075355C">
      <w:pPr>
        <w:autoSpaceDE w:val="0"/>
        <w:autoSpaceDN w:val="0"/>
        <w:adjustRightInd w:val="0"/>
        <w:jc w:val="left"/>
        <w:rPr>
          <w:lang w:val="en-US"/>
        </w:rPr>
      </w:pPr>
      <w:r>
        <w:rPr>
          <w:lang w:val="en-US"/>
        </w:rPr>
        <w:tab/>
      </w:r>
      <w:r>
        <w:rPr>
          <w:lang w:val="en-US"/>
        </w:rPr>
        <w:tab/>
        <w:t>float shift_init;</w:t>
      </w:r>
    </w:p>
    <w:p w:rsidR="00E516DB" w:rsidRDefault="00E516DB" w:rsidP="0075355C">
      <w:pPr>
        <w:autoSpaceDE w:val="0"/>
        <w:autoSpaceDN w:val="0"/>
        <w:adjustRightInd w:val="0"/>
        <w:jc w:val="left"/>
        <w:rPr>
          <w:lang w:val="en-US"/>
        </w:rPr>
      </w:pPr>
      <w:r>
        <w:rPr>
          <w:lang w:val="en-US"/>
        </w:rPr>
        <w:tab/>
      </w:r>
      <w:r>
        <w:rPr>
          <w:lang w:val="en-US"/>
        </w:rPr>
        <w:tab/>
        <w:t>float scale_init;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update parameters for positive examples</w:t>
      </w:r>
    </w:p>
    <w:p w:rsidR="00E516DB" w:rsidRDefault="00E516DB" w:rsidP="0075355C">
      <w:pPr>
        <w:autoSpaceDE w:val="0"/>
        <w:autoSpaceDN w:val="0"/>
        <w:adjustRightInd w:val="0"/>
        <w:jc w:val="left"/>
        <w:rPr>
          <w:lang w:val="en-US"/>
        </w:rPr>
      </w:pPr>
      <w:r>
        <w:rPr>
          <w:lang w:val="en-US"/>
        </w:rPr>
        <w:tab/>
      </w:r>
      <w:r>
        <w:rPr>
          <w:lang w:val="en-US"/>
        </w:rPr>
        <w:tab/>
        <w:t>int num_closest_update;</w:t>
      </w:r>
    </w:p>
    <w:p w:rsidR="00E516DB" w:rsidRDefault="00E516DB" w:rsidP="0075355C">
      <w:pPr>
        <w:autoSpaceDE w:val="0"/>
        <w:autoSpaceDN w:val="0"/>
        <w:adjustRightInd w:val="0"/>
        <w:jc w:val="left"/>
        <w:rPr>
          <w:lang w:val="en-US"/>
        </w:rPr>
      </w:pPr>
      <w:r>
        <w:rPr>
          <w:lang w:val="en-US"/>
        </w:rPr>
        <w:tab/>
      </w:r>
      <w:r>
        <w:rPr>
          <w:lang w:val="en-US"/>
        </w:rPr>
        <w:tab/>
        <w:t>int num_warps_update;</w:t>
      </w:r>
    </w:p>
    <w:p w:rsidR="00E516DB" w:rsidRDefault="00E516DB" w:rsidP="0075355C">
      <w:pPr>
        <w:autoSpaceDE w:val="0"/>
        <w:autoSpaceDN w:val="0"/>
        <w:adjustRightInd w:val="0"/>
        <w:jc w:val="left"/>
        <w:rPr>
          <w:lang w:val="en-US"/>
        </w:rPr>
      </w:pPr>
      <w:r>
        <w:rPr>
          <w:lang w:val="en-US"/>
        </w:rPr>
        <w:tab/>
      </w:r>
      <w:r>
        <w:rPr>
          <w:lang w:val="en-US"/>
        </w:rPr>
        <w:tab/>
        <w:t>int noise_update;</w:t>
      </w:r>
    </w:p>
    <w:p w:rsidR="00E516DB" w:rsidRDefault="00E516DB" w:rsidP="0075355C">
      <w:pPr>
        <w:autoSpaceDE w:val="0"/>
        <w:autoSpaceDN w:val="0"/>
        <w:adjustRightInd w:val="0"/>
        <w:jc w:val="left"/>
        <w:rPr>
          <w:lang w:val="en-US"/>
        </w:rPr>
      </w:pPr>
      <w:r>
        <w:rPr>
          <w:lang w:val="en-US"/>
        </w:rPr>
        <w:tab/>
      </w:r>
      <w:r>
        <w:rPr>
          <w:lang w:val="en-US"/>
        </w:rPr>
        <w:tab/>
        <w:t>float angle_update;</w:t>
      </w:r>
    </w:p>
    <w:p w:rsidR="00E516DB" w:rsidRDefault="00E516DB" w:rsidP="0075355C">
      <w:pPr>
        <w:autoSpaceDE w:val="0"/>
        <w:autoSpaceDN w:val="0"/>
        <w:adjustRightInd w:val="0"/>
        <w:jc w:val="left"/>
        <w:rPr>
          <w:lang w:val="en-US"/>
        </w:rPr>
      </w:pPr>
      <w:r>
        <w:rPr>
          <w:lang w:val="en-US"/>
        </w:rPr>
        <w:tab/>
      </w:r>
      <w:r>
        <w:rPr>
          <w:lang w:val="en-US"/>
        </w:rPr>
        <w:tab/>
        <w:t>float shift_update;</w:t>
      </w:r>
    </w:p>
    <w:p w:rsidR="00E516DB" w:rsidRDefault="00E516DB" w:rsidP="0075355C">
      <w:pPr>
        <w:autoSpaceDE w:val="0"/>
        <w:autoSpaceDN w:val="0"/>
        <w:adjustRightInd w:val="0"/>
        <w:jc w:val="left"/>
        <w:rPr>
          <w:lang w:val="en-US"/>
        </w:rPr>
      </w:pPr>
      <w:r>
        <w:rPr>
          <w:lang w:val="en-US"/>
        </w:rPr>
        <w:tab/>
      </w:r>
      <w:r>
        <w:rPr>
          <w:lang w:val="en-US"/>
        </w:rPr>
        <w:tab/>
        <w:t>float scale_update;</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r>
      <w:r>
        <w:rPr>
          <w:lang w:val="en-US"/>
        </w:rPr>
        <w:tab/>
        <w:t>// parameters for negative examples</w:t>
      </w:r>
    </w:p>
    <w:p w:rsidR="00E516DB" w:rsidRDefault="00E516DB" w:rsidP="0075355C">
      <w:pPr>
        <w:autoSpaceDE w:val="0"/>
        <w:autoSpaceDN w:val="0"/>
        <w:adjustRightInd w:val="0"/>
        <w:jc w:val="left"/>
        <w:rPr>
          <w:lang w:val="en-US"/>
        </w:rPr>
      </w:pPr>
      <w:r>
        <w:rPr>
          <w:lang w:val="en-US"/>
        </w:rPr>
        <w:tab/>
      </w:r>
      <w:r>
        <w:rPr>
          <w:lang w:val="en-US"/>
        </w:rPr>
        <w:tab/>
        <w:t>float num_bad_patches;</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float tracker_stability_FBerrMax;</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protected ParamsTld(){</w:t>
      </w:r>
    </w:p>
    <w:p w:rsidR="00E516DB" w:rsidRDefault="00E516DB" w:rsidP="0075355C">
      <w:pPr>
        <w:autoSpaceDE w:val="0"/>
        <w:autoSpaceDN w:val="0"/>
        <w:adjustRightInd w:val="0"/>
        <w:jc w:val="left"/>
        <w:rPr>
          <w:lang w:val="en-US"/>
        </w:rPr>
      </w:pPr>
      <w:r>
        <w:rPr>
          <w:lang w:val="en-US"/>
        </w:rPr>
        <w:tab/>
      </w:r>
      <w:r>
        <w:rPr>
          <w:lang w:val="en-US"/>
        </w:rPr>
        <w:tab/>
      </w:r>
      <w:r>
        <w:rPr>
          <w:lang w:val="en-US"/>
        </w:rPr>
        <w:tab/>
        <w:t>super(null);</w:t>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ParamsTld(Properties props) {</w:t>
      </w:r>
    </w:p>
    <w:p w:rsidR="00E516DB" w:rsidRDefault="00E516DB" w:rsidP="0075355C">
      <w:pPr>
        <w:autoSpaceDE w:val="0"/>
        <w:autoSpaceDN w:val="0"/>
        <w:adjustRightInd w:val="0"/>
        <w:jc w:val="left"/>
        <w:rPr>
          <w:lang w:val="en-US"/>
        </w:rPr>
      </w:pPr>
      <w:r>
        <w:rPr>
          <w:lang w:val="en-US"/>
        </w:rPr>
        <w:tab/>
      </w:r>
      <w:r>
        <w:rPr>
          <w:lang w:val="en-US"/>
        </w:rPr>
        <w:tab/>
      </w:r>
      <w:r>
        <w:rPr>
          <w:lang w:val="en-US"/>
        </w:rPr>
        <w:tab/>
        <w:t>super(props);</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t>// Bounding Box Parameters</w:t>
      </w:r>
    </w:p>
    <w:p w:rsidR="00E516DB" w:rsidRDefault="00E516DB" w:rsidP="0075355C">
      <w:pPr>
        <w:autoSpaceDE w:val="0"/>
        <w:autoSpaceDN w:val="0"/>
        <w:adjustRightInd w:val="0"/>
        <w:jc w:val="left"/>
        <w:rPr>
          <w:lang w:val="en-US"/>
        </w:rPr>
      </w:pPr>
      <w:r>
        <w:rPr>
          <w:lang w:val="en-US"/>
        </w:rPr>
        <w:tab/>
      </w:r>
      <w:r>
        <w:rPr>
          <w:lang w:val="en-US"/>
        </w:rPr>
        <w:tab/>
      </w:r>
      <w:r>
        <w:rPr>
          <w:lang w:val="en-US"/>
        </w:rPr>
        <w:tab/>
        <w:t>min_win = getInt("min_win");</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t>// Generator Parameters</w:t>
      </w:r>
    </w:p>
    <w:p w:rsidR="00E516DB" w:rsidRDefault="00E516DB" w:rsidP="0075355C">
      <w:pPr>
        <w:autoSpaceDE w:val="0"/>
        <w:autoSpaceDN w:val="0"/>
        <w:adjustRightInd w:val="0"/>
        <w:jc w:val="left"/>
        <w:rPr>
          <w:lang w:val="en-US"/>
        </w:rPr>
      </w:pPr>
      <w:r>
        <w:rPr>
          <w:lang w:val="en-US"/>
        </w:rPr>
        <w:tab/>
      </w:r>
      <w:r>
        <w:rPr>
          <w:lang w:val="en-US"/>
        </w:rPr>
        <w:tab/>
      </w:r>
      <w:r>
        <w:rPr>
          <w:lang w:val="en-US"/>
        </w:rPr>
        <w:tab/>
        <w:t>// initial parameters for positive examples</w:t>
      </w:r>
    </w:p>
    <w:p w:rsidR="00E516DB" w:rsidRDefault="00E516DB" w:rsidP="0075355C">
      <w:pPr>
        <w:autoSpaceDE w:val="0"/>
        <w:autoSpaceDN w:val="0"/>
        <w:adjustRightInd w:val="0"/>
        <w:jc w:val="left"/>
        <w:rPr>
          <w:lang w:val="en-US"/>
        </w:rPr>
      </w:pPr>
      <w:r>
        <w:rPr>
          <w:lang w:val="en-US"/>
        </w:rPr>
        <w:tab/>
      </w:r>
      <w:r>
        <w:rPr>
          <w:lang w:val="en-US"/>
        </w:rPr>
        <w:tab/>
      </w:r>
      <w:r>
        <w:rPr>
          <w:lang w:val="en-US"/>
        </w:rPr>
        <w:tab/>
        <w:t>patch_size = getInt("patch_size");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num_closest_init = getInt("num_closest_init");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num_warps_init = getInt("num_warps_init");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noise_init = getInt("noise_init");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angle_init = getFloat("angle_init");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shift_init = getFloat("shift_init");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scale_init = getFloat("scale_init");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 update parameters for positive examples</w:t>
      </w:r>
    </w:p>
    <w:p w:rsidR="00E516DB" w:rsidRDefault="00E516DB" w:rsidP="0075355C">
      <w:pPr>
        <w:autoSpaceDE w:val="0"/>
        <w:autoSpaceDN w:val="0"/>
        <w:adjustRightInd w:val="0"/>
        <w:jc w:val="left"/>
        <w:rPr>
          <w:lang w:val="en-US"/>
        </w:rPr>
      </w:pPr>
      <w:r>
        <w:rPr>
          <w:lang w:val="en-US"/>
        </w:rPr>
        <w:tab/>
      </w:r>
      <w:r>
        <w:rPr>
          <w:lang w:val="en-US"/>
        </w:rPr>
        <w:tab/>
      </w:r>
      <w:r>
        <w:rPr>
          <w:lang w:val="en-US"/>
        </w:rPr>
        <w:tab/>
        <w:t>num_closest_update = getInt("num_closest_update");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num_warps_update = getInt("num_warps_update");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noise_update = getInt("noise_update");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angle_update = getFloat("angle_update");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shift_update = getFloat("shift_update");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scale_update = getFloat("scale_update");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 parameters for negative examples</w:t>
      </w:r>
    </w:p>
    <w:p w:rsidR="00E516DB" w:rsidRDefault="00E516DB" w:rsidP="0075355C">
      <w:pPr>
        <w:autoSpaceDE w:val="0"/>
        <w:autoSpaceDN w:val="0"/>
        <w:adjustRightInd w:val="0"/>
        <w:jc w:val="left"/>
        <w:rPr>
          <w:lang w:val="en-US"/>
        </w:rPr>
      </w:pPr>
      <w:r>
        <w:rPr>
          <w:lang w:val="en-US"/>
        </w:rPr>
        <w:tab/>
      </w:r>
      <w:r>
        <w:rPr>
          <w:lang w:val="en-US"/>
        </w:rPr>
        <w:tab/>
      </w:r>
      <w:r>
        <w:rPr>
          <w:lang w:val="en-US"/>
        </w:rPr>
        <w:tab/>
        <w:t>num_bad_patches = getInt("num_bad_patches");</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t>tracker_stability_FBerrMax = getFloat("tracker_stability_FBerrMax");</w:t>
      </w:r>
    </w:p>
    <w:p w:rsidR="00E516DB" w:rsidRDefault="00E516DB" w:rsidP="0075355C">
      <w:pPr>
        <w:autoSpaceDE w:val="0"/>
        <w:autoSpaceDN w:val="0"/>
        <w:adjustRightInd w:val="0"/>
        <w:jc w:val="left"/>
        <w:rPr>
          <w:lang w:val="en-US"/>
        </w:rPr>
      </w:pPr>
      <w:r>
        <w:rPr>
          <w:lang w:val="en-US"/>
        </w:rPr>
        <w:tab/>
      </w:r>
      <w:r>
        <w:rPr>
          <w:lang w:val="en-US"/>
        </w:rPr>
        <w:tab/>
        <w:t>}</w:t>
      </w:r>
      <w:r>
        <w:rPr>
          <w:lang w:val="en-US"/>
        </w:rPr>
        <w:tab/>
      </w:r>
    </w:p>
    <w:p w:rsidR="00E516DB" w:rsidRDefault="00E516DB" w:rsidP="0075355C">
      <w:pPr>
        <w:autoSpaceDE w:val="0"/>
        <w:autoSpaceDN w:val="0"/>
        <w:adjustRightInd w:val="0"/>
        <w:jc w:val="left"/>
        <w:rPr>
          <w:lang w:val="en-US"/>
        </w:rPr>
      </w:pPr>
      <w:r>
        <w:rPr>
          <w:lang w:val="en-US"/>
        </w:rPr>
        <w:tab/>
        <w:t>}</w:t>
      </w:r>
      <w:r>
        <w:rPr>
          <w:lang w:val="en-US"/>
        </w:rPr>
        <w:tab/>
      </w:r>
    </w:p>
    <w:p w:rsidR="00E516DB" w:rsidRDefault="00E516DB" w:rsidP="0075355C">
      <w:pPr>
        <w:autoSpaceDE w:val="0"/>
        <w:autoSpaceDN w:val="0"/>
        <w:adjustRightInd w:val="0"/>
        <w:jc w:val="left"/>
        <w:rPr>
          <w:lang w:val="en-US"/>
        </w:rPr>
      </w:pPr>
      <w:r>
        <w:rPr>
          <w:lang w:val="en-US"/>
        </w:rPr>
        <w:lastRenderedPageBreak/>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static class ParamsClassifiers extends Parameters {</w:t>
      </w:r>
    </w:p>
    <w:p w:rsidR="00E516DB" w:rsidRDefault="00E516DB" w:rsidP="0075355C">
      <w:pPr>
        <w:autoSpaceDE w:val="0"/>
        <w:autoSpaceDN w:val="0"/>
        <w:adjustRightInd w:val="0"/>
        <w:jc w:val="left"/>
        <w:rPr>
          <w:lang w:val="en-US"/>
        </w:rPr>
      </w:pPr>
      <w:r>
        <w:rPr>
          <w:lang w:val="en-US"/>
        </w:rPr>
        <w:tab/>
      </w:r>
      <w:r>
        <w:rPr>
          <w:lang w:val="en-US"/>
        </w:rPr>
        <w:tab/>
        <w:t>double pos_thr_fern;</w:t>
      </w:r>
    </w:p>
    <w:p w:rsidR="00E516DB" w:rsidRDefault="00E516DB" w:rsidP="0075355C">
      <w:pPr>
        <w:autoSpaceDE w:val="0"/>
        <w:autoSpaceDN w:val="0"/>
        <w:adjustRightInd w:val="0"/>
        <w:jc w:val="left"/>
        <w:rPr>
          <w:lang w:val="en-US"/>
        </w:rPr>
      </w:pPr>
      <w:r>
        <w:rPr>
          <w:lang w:val="en-US"/>
        </w:rPr>
        <w:tab/>
      </w:r>
      <w:r>
        <w:rPr>
          <w:lang w:val="en-US"/>
        </w:rPr>
        <w:tab/>
        <w:t>float neg_thr_fern;</w:t>
      </w:r>
    </w:p>
    <w:p w:rsidR="00E516DB" w:rsidRDefault="00E516DB" w:rsidP="0075355C">
      <w:pPr>
        <w:autoSpaceDE w:val="0"/>
        <w:autoSpaceDN w:val="0"/>
        <w:adjustRightInd w:val="0"/>
        <w:jc w:val="left"/>
        <w:rPr>
          <w:lang w:val="en-US"/>
        </w:rPr>
      </w:pPr>
      <w:r>
        <w:rPr>
          <w:lang w:val="en-US"/>
        </w:rPr>
        <w:tab/>
      </w:r>
      <w:r>
        <w:rPr>
          <w:lang w:val="en-US"/>
        </w:rPr>
        <w:tab/>
        <w:t>int numFeaturesPerFern;</w:t>
      </w:r>
    </w:p>
    <w:p w:rsidR="00E516DB" w:rsidRDefault="00E516DB" w:rsidP="0075355C">
      <w:pPr>
        <w:autoSpaceDE w:val="0"/>
        <w:autoSpaceDN w:val="0"/>
        <w:adjustRightInd w:val="0"/>
        <w:jc w:val="left"/>
        <w:rPr>
          <w:lang w:val="en-US"/>
        </w:rPr>
      </w:pPr>
      <w:r>
        <w:rPr>
          <w:lang w:val="en-US"/>
        </w:rPr>
        <w:tab/>
      </w:r>
      <w:r>
        <w:rPr>
          <w:lang w:val="en-US"/>
        </w:rPr>
        <w:tab/>
        <w:t>int numFerns;</w:t>
      </w:r>
    </w:p>
    <w:p w:rsidR="00E516DB" w:rsidRDefault="00E516DB" w:rsidP="0075355C">
      <w:pPr>
        <w:autoSpaceDE w:val="0"/>
        <w:autoSpaceDN w:val="0"/>
        <w:adjustRightInd w:val="0"/>
        <w:jc w:val="left"/>
        <w:rPr>
          <w:lang w:val="en-US"/>
        </w:rPr>
      </w:pPr>
      <w:r>
        <w:rPr>
          <w:lang w:val="en-US"/>
        </w:rPr>
        <w:tab/>
      </w:r>
      <w:r>
        <w:rPr>
          <w:lang w:val="en-US"/>
        </w:rPr>
        <w:tab/>
        <w:t>float valid;</w:t>
      </w:r>
    </w:p>
    <w:p w:rsidR="00E516DB" w:rsidRDefault="00E516DB" w:rsidP="0075355C">
      <w:pPr>
        <w:autoSpaceDE w:val="0"/>
        <w:autoSpaceDN w:val="0"/>
        <w:adjustRightInd w:val="0"/>
        <w:jc w:val="left"/>
        <w:rPr>
          <w:lang w:val="en-US"/>
        </w:rPr>
      </w:pPr>
      <w:r>
        <w:rPr>
          <w:lang w:val="en-US"/>
        </w:rPr>
        <w:tab/>
      </w:r>
      <w:r>
        <w:rPr>
          <w:lang w:val="en-US"/>
        </w:rPr>
        <w:tab/>
        <w:t>float ncc_thesame;</w:t>
      </w:r>
    </w:p>
    <w:p w:rsidR="00E516DB" w:rsidRDefault="00E516DB" w:rsidP="0075355C">
      <w:pPr>
        <w:autoSpaceDE w:val="0"/>
        <w:autoSpaceDN w:val="0"/>
        <w:adjustRightInd w:val="0"/>
        <w:jc w:val="left"/>
        <w:rPr>
          <w:lang w:val="en-US"/>
        </w:rPr>
      </w:pPr>
      <w:r>
        <w:rPr>
          <w:lang w:val="en-US"/>
        </w:rPr>
        <w:tab/>
      </w:r>
      <w:r>
        <w:rPr>
          <w:lang w:val="en-US"/>
        </w:rPr>
        <w:tab/>
        <w:t>float pos_thr_nn;</w:t>
      </w:r>
    </w:p>
    <w:p w:rsidR="00E516DB" w:rsidRDefault="00E516DB" w:rsidP="0075355C">
      <w:pPr>
        <w:autoSpaceDE w:val="0"/>
        <w:autoSpaceDN w:val="0"/>
        <w:adjustRightInd w:val="0"/>
        <w:jc w:val="left"/>
        <w:rPr>
          <w:lang w:val="en-US"/>
        </w:rPr>
      </w:pPr>
      <w:r>
        <w:rPr>
          <w:lang w:val="en-US"/>
        </w:rPr>
        <w:tab/>
      </w:r>
      <w:r>
        <w:rPr>
          <w:lang w:val="en-US"/>
        </w:rPr>
        <w:tab/>
        <w:t>float pos_thr_nn_valid;</w:t>
      </w:r>
    </w:p>
    <w:p w:rsidR="00E516DB" w:rsidRDefault="00E516DB" w:rsidP="0075355C">
      <w:pPr>
        <w:autoSpaceDE w:val="0"/>
        <w:autoSpaceDN w:val="0"/>
        <w:adjustRightInd w:val="0"/>
        <w:jc w:val="left"/>
        <w:rPr>
          <w:lang w:val="en-US"/>
        </w:rPr>
      </w:pPr>
      <w:r>
        <w:rPr>
          <w:lang w:val="en-US"/>
        </w:rPr>
        <w:tab/>
      </w:r>
      <w:r>
        <w:rPr>
          <w:lang w:val="en-US"/>
        </w:rPr>
        <w:tab/>
        <w:t>float neg_thr_nn;</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r>
      <w:r>
        <w:rPr>
          <w:lang w:val="en-US"/>
        </w:rPr>
        <w:tab/>
        <w:t>ParamsClassifiers(){</w:t>
      </w:r>
    </w:p>
    <w:p w:rsidR="00E516DB" w:rsidRDefault="00E516DB" w:rsidP="0075355C">
      <w:pPr>
        <w:autoSpaceDE w:val="0"/>
        <w:autoSpaceDN w:val="0"/>
        <w:adjustRightInd w:val="0"/>
        <w:jc w:val="left"/>
        <w:rPr>
          <w:lang w:val="en-US"/>
        </w:rPr>
      </w:pPr>
      <w:r>
        <w:rPr>
          <w:lang w:val="en-US"/>
        </w:rPr>
        <w:tab/>
      </w:r>
      <w:r>
        <w:rPr>
          <w:lang w:val="en-US"/>
        </w:rPr>
        <w:tab/>
      </w:r>
      <w:r>
        <w:rPr>
          <w:lang w:val="en-US"/>
        </w:rPr>
        <w:tab/>
        <w:t>super(null);</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ParamsClassifiers(Properties props) {</w:t>
      </w:r>
    </w:p>
    <w:p w:rsidR="00E516DB" w:rsidRDefault="00E516DB" w:rsidP="0075355C">
      <w:pPr>
        <w:autoSpaceDE w:val="0"/>
        <w:autoSpaceDN w:val="0"/>
        <w:adjustRightInd w:val="0"/>
        <w:jc w:val="left"/>
        <w:rPr>
          <w:lang w:val="en-US"/>
        </w:rPr>
      </w:pPr>
      <w:r>
        <w:rPr>
          <w:lang w:val="en-US"/>
        </w:rPr>
        <w:tab/>
      </w:r>
      <w:r>
        <w:rPr>
          <w:lang w:val="en-US"/>
        </w:rPr>
        <w:tab/>
      </w:r>
      <w:r>
        <w:rPr>
          <w:lang w:val="en-US"/>
        </w:rPr>
        <w:tab/>
        <w:t>super(props);</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r>
      <w:r>
        <w:rPr>
          <w:lang w:val="en-US"/>
        </w:rPr>
        <w:tab/>
      </w:r>
      <w:r>
        <w:rPr>
          <w:lang w:val="en-US"/>
        </w:rPr>
        <w:tab/>
        <w:t>valid = getFloat("valid");</w:t>
      </w:r>
    </w:p>
    <w:p w:rsidR="00E516DB" w:rsidRDefault="00E516DB" w:rsidP="0075355C">
      <w:pPr>
        <w:autoSpaceDE w:val="0"/>
        <w:autoSpaceDN w:val="0"/>
        <w:adjustRightInd w:val="0"/>
        <w:jc w:val="left"/>
        <w:rPr>
          <w:lang w:val="en-US"/>
        </w:rPr>
      </w:pPr>
      <w:r>
        <w:rPr>
          <w:lang w:val="en-US"/>
        </w:rPr>
        <w:tab/>
      </w:r>
      <w:r>
        <w:rPr>
          <w:lang w:val="en-US"/>
        </w:rPr>
        <w:tab/>
      </w:r>
      <w:r>
        <w:rPr>
          <w:lang w:val="en-US"/>
        </w:rPr>
        <w:tab/>
        <w:t>ncc_thesame = getFloat("ncc_thesame");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numFerns = getInt("num_ferns");</w:t>
      </w:r>
    </w:p>
    <w:p w:rsidR="00E516DB" w:rsidRDefault="00E516DB" w:rsidP="0075355C">
      <w:pPr>
        <w:autoSpaceDE w:val="0"/>
        <w:autoSpaceDN w:val="0"/>
        <w:adjustRightInd w:val="0"/>
        <w:jc w:val="left"/>
        <w:rPr>
          <w:lang w:val="en-US"/>
        </w:rPr>
      </w:pPr>
      <w:r>
        <w:rPr>
          <w:lang w:val="en-US"/>
        </w:rPr>
        <w:tab/>
      </w:r>
      <w:r>
        <w:rPr>
          <w:lang w:val="en-US"/>
        </w:rPr>
        <w:tab/>
      </w:r>
      <w:r>
        <w:rPr>
          <w:lang w:val="en-US"/>
        </w:rPr>
        <w:tab/>
        <w:t>numFeaturesPerFern = getInt("num_features_per_fern");</w:t>
      </w:r>
    </w:p>
    <w:p w:rsidR="00E516DB" w:rsidRDefault="00E516DB" w:rsidP="0075355C">
      <w:pPr>
        <w:autoSpaceDE w:val="0"/>
        <w:autoSpaceDN w:val="0"/>
        <w:adjustRightInd w:val="0"/>
        <w:jc w:val="left"/>
        <w:rPr>
          <w:lang w:val="en-US"/>
        </w:rPr>
      </w:pPr>
      <w:r>
        <w:rPr>
          <w:lang w:val="en-US"/>
        </w:rPr>
        <w:tab/>
      </w:r>
      <w:r>
        <w:rPr>
          <w:lang w:val="en-US"/>
        </w:rPr>
        <w:tab/>
      </w:r>
      <w:r>
        <w:rPr>
          <w:lang w:val="en-US"/>
        </w:rPr>
        <w:tab/>
        <w:t>pos_thr_fern = getFloat("pos_thr_fern");</w:t>
      </w:r>
    </w:p>
    <w:p w:rsidR="00E516DB" w:rsidRDefault="00E516DB" w:rsidP="0075355C">
      <w:pPr>
        <w:autoSpaceDE w:val="0"/>
        <w:autoSpaceDN w:val="0"/>
        <w:adjustRightInd w:val="0"/>
        <w:jc w:val="left"/>
        <w:rPr>
          <w:lang w:val="en-US"/>
        </w:rPr>
      </w:pPr>
      <w:r>
        <w:rPr>
          <w:lang w:val="en-US"/>
        </w:rPr>
        <w:tab/>
      </w:r>
      <w:r>
        <w:rPr>
          <w:lang w:val="en-US"/>
        </w:rPr>
        <w:tab/>
      </w:r>
      <w:r>
        <w:rPr>
          <w:lang w:val="en-US"/>
        </w:rPr>
        <w:tab/>
        <w:t>neg_thr_fern = getFloat("neg_thr_fern", 0.3f);</w:t>
      </w:r>
    </w:p>
    <w:p w:rsidR="00E516DB" w:rsidRDefault="00E516DB" w:rsidP="0075355C">
      <w:pPr>
        <w:autoSpaceDE w:val="0"/>
        <w:autoSpaceDN w:val="0"/>
        <w:adjustRightInd w:val="0"/>
        <w:jc w:val="left"/>
        <w:rPr>
          <w:lang w:val="en-US"/>
        </w:rPr>
      </w:pPr>
      <w:r>
        <w:rPr>
          <w:lang w:val="en-US"/>
        </w:rPr>
        <w:tab/>
      </w:r>
      <w:r>
        <w:rPr>
          <w:lang w:val="en-US"/>
        </w:rPr>
        <w:tab/>
      </w:r>
      <w:r>
        <w:rPr>
          <w:lang w:val="en-US"/>
        </w:rPr>
        <w:tab/>
        <w:t>pos_thr_nn = getFloat("pos_thr_nn");</w:t>
      </w:r>
    </w:p>
    <w:p w:rsidR="00E516DB" w:rsidRDefault="00E516DB" w:rsidP="0075355C">
      <w:pPr>
        <w:autoSpaceDE w:val="0"/>
        <w:autoSpaceDN w:val="0"/>
        <w:adjustRightInd w:val="0"/>
        <w:jc w:val="left"/>
        <w:rPr>
          <w:lang w:val="en-US"/>
        </w:rPr>
      </w:pPr>
      <w:r>
        <w:rPr>
          <w:lang w:val="en-US"/>
        </w:rPr>
        <w:tab/>
      </w:r>
      <w:r>
        <w:rPr>
          <w:lang w:val="en-US"/>
        </w:rPr>
        <w:tab/>
      </w:r>
      <w:r>
        <w:rPr>
          <w:lang w:val="en-US"/>
        </w:rPr>
        <w:tab/>
        <w:t>pos_thr_nn_valid = getFloat("pos_thr_nn_valid");</w:t>
      </w:r>
    </w:p>
    <w:p w:rsidR="00E516DB" w:rsidRDefault="00E516DB" w:rsidP="0075355C">
      <w:pPr>
        <w:autoSpaceDE w:val="0"/>
        <w:autoSpaceDN w:val="0"/>
        <w:adjustRightInd w:val="0"/>
        <w:jc w:val="left"/>
        <w:rPr>
          <w:lang w:val="en-US"/>
        </w:rPr>
      </w:pPr>
      <w:r>
        <w:rPr>
          <w:lang w:val="en-US"/>
        </w:rPr>
        <w:tab/>
      </w:r>
      <w:r>
        <w:rPr>
          <w:lang w:val="en-US"/>
        </w:rPr>
        <w:tab/>
      </w:r>
      <w:r>
        <w:rPr>
          <w:lang w:val="en-US"/>
        </w:rPr>
        <w:tab/>
        <w:t>neg_thr_nn = getFloat("neg_thr_nn", 0.5f);</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t>}</w:t>
      </w: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t>Parameters(Properties props) {</w:t>
      </w:r>
    </w:p>
    <w:p w:rsidR="00E516DB" w:rsidRDefault="00E516DB" w:rsidP="0075355C">
      <w:pPr>
        <w:autoSpaceDE w:val="0"/>
        <w:autoSpaceDN w:val="0"/>
        <w:adjustRightInd w:val="0"/>
        <w:jc w:val="left"/>
        <w:rPr>
          <w:lang w:val="en-US"/>
        </w:rPr>
      </w:pPr>
      <w:r>
        <w:rPr>
          <w:lang w:val="en-US"/>
        </w:rPr>
        <w:tab/>
      </w:r>
      <w:r>
        <w:rPr>
          <w:lang w:val="en-US"/>
        </w:rPr>
        <w:tab/>
        <w:t>this.props = props;</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protected int getInt(String propName){</w:t>
      </w:r>
    </w:p>
    <w:p w:rsidR="00E516DB" w:rsidRDefault="00E516DB" w:rsidP="0075355C">
      <w:pPr>
        <w:autoSpaceDE w:val="0"/>
        <w:autoSpaceDN w:val="0"/>
        <w:adjustRightInd w:val="0"/>
        <w:jc w:val="left"/>
        <w:rPr>
          <w:lang w:val="en-US"/>
        </w:rPr>
      </w:pPr>
      <w:r>
        <w:rPr>
          <w:lang w:val="en-US"/>
        </w:rPr>
        <w:tab/>
      </w:r>
      <w:r>
        <w:rPr>
          <w:lang w:val="en-US"/>
        </w:rPr>
        <w:tab/>
        <w:t>if(props.containsKey(propName)){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return Integer.valueOf(props.getProperty(propName));</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throw new IllegalArgumentException("Parameter " + propName + " has NOT been provided.");</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protected float getFloat(String propName){</w:t>
      </w:r>
    </w:p>
    <w:p w:rsidR="00E516DB" w:rsidRDefault="00E516DB" w:rsidP="0075355C">
      <w:pPr>
        <w:autoSpaceDE w:val="0"/>
        <w:autoSpaceDN w:val="0"/>
        <w:adjustRightInd w:val="0"/>
        <w:jc w:val="left"/>
        <w:rPr>
          <w:lang w:val="en-US"/>
        </w:rPr>
      </w:pPr>
      <w:r>
        <w:rPr>
          <w:lang w:val="en-US"/>
        </w:rPr>
        <w:tab/>
      </w:r>
      <w:r>
        <w:rPr>
          <w:lang w:val="en-US"/>
        </w:rPr>
        <w:tab/>
        <w:t>if(props.containsKey(propName)){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return Float.valueOf(props.getProperty(propName));</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lastRenderedPageBreak/>
        <w:tab/>
      </w:r>
      <w:r>
        <w:rPr>
          <w:lang w:val="en-US"/>
        </w:rPr>
        <w:tab/>
        <w:t>throw new IllegalArgumentException("Parameter " + propName + " has NOT been provided.");</w:t>
      </w:r>
    </w:p>
    <w:p w:rsidR="00E516DB" w:rsidRDefault="00E516DB" w:rsidP="0075355C">
      <w:pPr>
        <w:autoSpaceDE w:val="0"/>
        <w:autoSpaceDN w:val="0"/>
        <w:adjustRightInd w:val="0"/>
        <w:jc w:val="left"/>
        <w:rPr>
          <w:lang w:val="en-US"/>
        </w:rPr>
      </w:pPr>
      <w:r>
        <w:rPr>
          <w:lang w:val="en-US"/>
        </w:rPr>
        <w:tab/>
        <w:t>}</w:t>
      </w: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protected float getFloat(String propName, float defaultValue){</w:t>
      </w:r>
    </w:p>
    <w:p w:rsidR="00E516DB" w:rsidRDefault="00E516DB" w:rsidP="0075355C">
      <w:pPr>
        <w:autoSpaceDE w:val="0"/>
        <w:autoSpaceDN w:val="0"/>
        <w:adjustRightInd w:val="0"/>
        <w:jc w:val="left"/>
        <w:rPr>
          <w:lang w:val="en-US"/>
        </w:rPr>
      </w:pPr>
      <w:r>
        <w:rPr>
          <w:lang w:val="en-US"/>
        </w:rPr>
        <w:tab/>
      </w:r>
      <w:r>
        <w:rPr>
          <w:lang w:val="en-US"/>
        </w:rPr>
        <w:tab/>
        <w:t>if(props.containsKey(propName)){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return Float.valueOf(props.getProperty(propName));</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return defaultValue;</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w:t>
      </w:r>
    </w:p>
    <w:p w:rsidR="00E516DB" w:rsidRDefault="00E516DB" w:rsidP="0075355C">
      <w:pPr>
        <w:autoSpaceDE w:val="0"/>
        <w:autoSpaceDN w:val="0"/>
        <w:adjustRightInd w:val="0"/>
        <w:jc w:val="left"/>
        <w:rPr>
          <w:lang w:val="en-US"/>
        </w:rPr>
      </w:pPr>
    </w:p>
    <w:p w:rsidR="00E516DB" w:rsidRDefault="00E516DB" w:rsidP="0075355C">
      <w:pPr>
        <w:tabs>
          <w:tab w:val="left" w:pos="3611"/>
        </w:tabs>
        <w:autoSpaceDE w:val="0"/>
        <w:autoSpaceDN w:val="0"/>
        <w:adjustRightInd w:val="0"/>
        <w:rPr>
          <w:b/>
          <w:bCs/>
          <w:lang w:val="en-US"/>
        </w:rPr>
      </w:pPr>
    </w:p>
    <w:p w:rsidR="00E516DB" w:rsidRDefault="00E516DB" w:rsidP="0075355C">
      <w:pPr>
        <w:tabs>
          <w:tab w:val="left" w:pos="3611"/>
        </w:tabs>
        <w:autoSpaceDE w:val="0"/>
        <w:autoSpaceDN w:val="0"/>
        <w:adjustRightInd w:val="0"/>
        <w:rPr>
          <w:b/>
          <w:bCs/>
          <w:lang w:val="en-US"/>
        </w:rPr>
      </w:pPr>
      <w:r>
        <w:rPr>
          <w:b/>
          <w:bCs/>
          <w:lang w:val="en-US"/>
        </w:rPr>
        <w:t>PatchGenerator.java</w:t>
      </w:r>
    </w:p>
    <w:p w:rsidR="00E516DB" w:rsidRDefault="00E516DB" w:rsidP="0075355C">
      <w:pPr>
        <w:autoSpaceDE w:val="0"/>
        <w:autoSpaceDN w:val="0"/>
        <w:adjustRightInd w:val="0"/>
        <w:jc w:val="left"/>
        <w:rPr>
          <w:lang w:val="en-US"/>
        </w:rPr>
      </w:pPr>
      <w:r>
        <w:rPr>
          <w:lang w:val="en-US"/>
        </w:rPr>
        <w:t>package com.trandi.opentld.tld;</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import org.opencv.core.Core;</w:t>
      </w:r>
    </w:p>
    <w:p w:rsidR="00E516DB" w:rsidRDefault="00E516DB" w:rsidP="0075355C">
      <w:pPr>
        <w:autoSpaceDE w:val="0"/>
        <w:autoSpaceDN w:val="0"/>
        <w:adjustRightInd w:val="0"/>
        <w:jc w:val="left"/>
        <w:rPr>
          <w:lang w:val="en-US"/>
        </w:rPr>
      </w:pPr>
      <w:r>
        <w:rPr>
          <w:lang w:val="en-US"/>
        </w:rPr>
        <w:t>import org.opencv.core.CvType;</w:t>
      </w:r>
    </w:p>
    <w:p w:rsidR="00E516DB" w:rsidRDefault="00E516DB" w:rsidP="0075355C">
      <w:pPr>
        <w:autoSpaceDE w:val="0"/>
        <w:autoSpaceDN w:val="0"/>
        <w:adjustRightInd w:val="0"/>
        <w:jc w:val="left"/>
        <w:rPr>
          <w:lang w:val="en-US"/>
        </w:rPr>
      </w:pPr>
      <w:r>
        <w:rPr>
          <w:lang w:val="en-US"/>
        </w:rPr>
        <w:t>import org.opencv.core.Mat;</w:t>
      </w:r>
    </w:p>
    <w:p w:rsidR="00E516DB" w:rsidRDefault="00E516DB" w:rsidP="0075355C">
      <w:pPr>
        <w:autoSpaceDE w:val="0"/>
        <w:autoSpaceDN w:val="0"/>
        <w:adjustRightInd w:val="0"/>
        <w:jc w:val="left"/>
        <w:rPr>
          <w:lang w:val="en-US"/>
        </w:rPr>
      </w:pPr>
      <w:r>
        <w:rPr>
          <w:lang w:val="en-US"/>
        </w:rPr>
        <w:t>import org.opencv.core.MatOfDouble;</w:t>
      </w:r>
    </w:p>
    <w:p w:rsidR="00E516DB" w:rsidRDefault="00E516DB" w:rsidP="0075355C">
      <w:pPr>
        <w:autoSpaceDE w:val="0"/>
        <w:autoSpaceDN w:val="0"/>
        <w:adjustRightInd w:val="0"/>
        <w:jc w:val="left"/>
        <w:rPr>
          <w:lang w:val="en-US"/>
        </w:rPr>
      </w:pPr>
      <w:r>
        <w:rPr>
          <w:lang w:val="en-US"/>
        </w:rPr>
        <w:t>import org.opencv.core.Point;</w:t>
      </w:r>
    </w:p>
    <w:p w:rsidR="00E516DB" w:rsidRDefault="00E516DB" w:rsidP="0075355C">
      <w:pPr>
        <w:autoSpaceDE w:val="0"/>
        <w:autoSpaceDN w:val="0"/>
        <w:adjustRightInd w:val="0"/>
        <w:jc w:val="left"/>
        <w:rPr>
          <w:lang w:val="en-US"/>
        </w:rPr>
      </w:pPr>
      <w:r>
        <w:rPr>
          <w:lang w:val="en-US"/>
        </w:rPr>
        <w:t>import org.opencv.core.Scalar;</w:t>
      </w:r>
    </w:p>
    <w:p w:rsidR="00E516DB" w:rsidRDefault="00E516DB" w:rsidP="0075355C">
      <w:pPr>
        <w:autoSpaceDE w:val="0"/>
        <w:autoSpaceDN w:val="0"/>
        <w:adjustRightInd w:val="0"/>
        <w:jc w:val="left"/>
        <w:rPr>
          <w:lang w:val="en-US"/>
        </w:rPr>
      </w:pPr>
      <w:r>
        <w:rPr>
          <w:lang w:val="en-US"/>
        </w:rPr>
        <w:t>import org.opencv.core.Size;</w:t>
      </w:r>
    </w:p>
    <w:p w:rsidR="00E516DB" w:rsidRDefault="00E516DB" w:rsidP="0075355C">
      <w:pPr>
        <w:autoSpaceDE w:val="0"/>
        <w:autoSpaceDN w:val="0"/>
        <w:adjustRightInd w:val="0"/>
        <w:jc w:val="left"/>
        <w:rPr>
          <w:lang w:val="en-US"/>
        </w:rPr>
      </w:pPr>
      <w:r>
        <w:rPr>
          <w:lang w:val="en-US"/>
        </w:rPr>
        <w:t>import org.opencv.imgproc.Imgproc;</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import com.trandi.opentld.tld.Util.RNG;</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class PatchGenerator {</w:t>
      </w:r>
    </w:p>
    <w:p w:rsidR="00E516DB" w:rsidRDefault="00E516DB" w:rsidP="0075355C">
      <w:pPr>
        <w:autoSpaceDE w:val="0"/>
        <w:autoSpaceDN w:val="0"/>
        <w:adjustRightInd w:val="0"/>
        <w:jc w:val="left"/>
        <w:rPr>
          <w:lang w:val="en-US"/>
        </w:rPr>
      </w:pPr>
      <w:r>
        <w:rPr>
          <w:lang w:val="en-US"/>
        </w:rPr>
        <w:tab/>
        <w:t xml:space="preserve">final double backgroundMin; </w:t>
      </w:r>
    </w:p>
    <w:p w:rsidR="00E516DB" w:rsidRDefault="00E516DB" w:rsidP="0075355C">
      <w:pPr>
        <w:autoSpaceDE w:val="0"/>
        <w:autoSpaceDN w:val="0"/>
        <w:adjustRightInd w:val="0"/>
        <w:jc w:val="left"/>
        <w:rPr>
          <w:lang w:val="en-US"/>
        </w:rPr>
      </w:pPr>
      <w:r>
        <w:rPr>
          <w:lang w:val="en-US"/>
        </w:rPr>
        <w:tab/>
        <w:t xml:space="preserve">final double backgroundMax; </w:t>
      </w:r>
    </w:p>
    <w:p w:rsidR="00E516DB" w:rsidRDefault="00E516DB" w:rsidP="0075355C">
      <w:pPr>
        <w:autoSpaceDE w:val="0"/>
        <w:autoSpaceDN w:val="0"/>
        <w:adjustRightInd w:val="0"/>
        <w:jc w:val="left"/>
        <w:rPr>
          <w:lang w:val="en-US"/>
        </w:rPr>
      </w:pPr>
      <w:r>
        <w:rPr>
          <w:lang w:val="en-US"/>
        </w:rPr>
        <w:tab/>
        <w:t xml:space="preserve">final double noiseRange; </w:t>
      </w:r>
    </w:p>
    <w:p w:rsidR="00E516DB" w:rsidRDefault="00E516DB" w:rsidP="0075355C">
      <w:pPr>
        <w:autoSpaceDE w:val="0"/>
        <w:autoSpaceDN w:val="0"/>
        <w:adjustRightInd w:val="0"/>
        <w:jc w:val="left"/>
        <w:rPr>
          <w:lang w:val="en-US"/>
        </w:rPr>
      </w:pPr>
      <w:r>
        <w:rPr>
          <w:lang w:val="en-US"/>
        </w:rPr>
        <w:tab/>
        <w:t>final boolean randomBlur;</w:t>
      </w:r>
    </w:p>
    <w:p w:rsidR="00E516DB" w:rsidRDefault="00E516DB" w:rsidP="0075355C">
      <w:pPr>
        <w:autoSpaceDE w:val="0"/>
        <w:autoSpaceDN w:val="0"/>
        <w:adjustRightInd w:val="0"/>
        <w:jc w:val="left"/>
        <w:rPr>
          <w:lang w:val="en-US"/>
        </w:rPr>
      </w:pPr>
      <w:r>
        <w:rPr>
          <w:lang w:val="en-US"/>
        </w:rPr>
        <w:tab/>
        <w:t xml:space="preserve">final double lambdaMin; </w:t>
      </w:r>
    </w:p>
    <w:p w:rsidR="00E516DB" w:rsidRDefault="00E516DB" w:rsidP="0075355C">
      <w:pPr>
        <w:autoSpaceDE w:val="0"/>
        <w:autoSpaceDN w:val="0"/>
        <w:adjustRightInd w:val="0"/>
        <w:jc w:val="left"/>
        <w:rPr>
          <w:lang w:val="en-US"/>
        </w:rPr>
      </w:pPr>
      <w:r>
        <w:rPr>
          <w:lang w:val="en-US"/>
        </w:rPr>
        <w:tab/>
        <w:t xml:space="preserve">final double lambdaMax; </w:t>
      </w:r>
    </w:p>
    <w:p w:rsidR="00E516DB" w:rsidRDefault="00E516DB" w:rsidP="0075355C">
      <w:pPr>
        <w:autoSpaceDE w:val="0"/>
        <w:autoSpaceDN w:val="0"/>
        <w:adjustRightInd w:val="0"/>
        <w:jc w:val="left"/>
        <w:rPr>
          <w:lang w:val="en-US"/>
        </w:rPr>
      </w:pPr>
      <w:r>
        <w:rPr>
          <w:lang w:val="en-US"/>
        </w:rPr>
        <w:tab/>
        <w:t xml:space="preserve">final double thetaMin; </w:t>
      </w:r>
    </w:p>
    <w:p w:rsidR="00E516DB" w:rsidRDefault="00E516DB" w:rsidP="0075355C">
      <w:pPr>
        <w:autoSpaceDE w:val="0"/>
        <w:autoSpaceDN w:val="0"/>
        <w:adjustRightInd w:val="0"/>
        <w:jc w:val="left"/>
        <w:rPr>
          <w:lang w:val="en-US"/>
        </w:rPr>
      </w:pPr>
      <w:r>
        <w:rPr>
          <w:lang w:val="en-US"/>
        </w:rPr>
        <w:tab/>
        <w:t xml:space="preserve">final double thetaMax; </w:t>
      </w:r>
    </w:p>
    <w:p w:rsidR="00E516DB" w:rsidRDefault="00E516DB" w:rsidP="0075355C">
      <w:pPr>
        <w:autoSpaceDE w:val="0"/>
        <w:autoSpaceDN w:val="0"/>
        <w:adjustRightInd w:val="0"/>
        <w:jc w:val="left"/>
        <w:rPr>
          <w:lang w:val="en-US"/>
        </w:rPr>
      </w:pPr>
      <w:r>
        <w:rPr>
          <w:lang w:val="en-US"/>
        </w:rPr>
        <w:tab/>
        <w:t xml:space="preserve">final double phiMin; </w:t>
      </w:r>
    </w:p>
    <w:p w:rsidR="00E516DB" w:rsidRDefault="00E516DB" w:rsidP="0075355C">
      <w:pPr>
        <w:autoSpaceDE w:val="0"/>
        <w:autoSpaceDN w:val="0"/>
        <w:adjustRightInd w:val="0"/>
        <w:jc w:val="left"/>
        <w:rPr>
          <w:lang w:val="en-US"/>
        </w:rPr>
      </w:pPr>
      <w:r>
        <w:rPr>
          <w:lang w:val="en-US"/>
        </w:rPr>
        <w:tab/>
        <w:t>final double phiMax;</w:t>
      </w: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t>PatchGenerator(double backgroundMin, double backgroundMax, double noiseRange, boolean randomBlur,</w:t>
      </w:r>
    </w:p>
    <w:p w:rsidR="00E516DB" w:rsidRDefault="00E516DB" w:rsidP="0075355C">
      <w:pPr>
        <w:autoSpaceDE w:val="0"/>
        <w:autoSpaceDN w:val="0"/>
        <w:adjustRightInd w:val="0"/>
        <w:jc w:val="left"/>
        <w:rPr>
          <w:lang w:val="en-US"/>
        </w:rPr>
      </w:pPr>
      <w:r>
        <w:rPr>
          <w:lang w:val="en-US"/>
        </w:rPr>
        <w:t xml:space="preserve">            double lambdaMin, double lambdaMax, double thetaMin, double thetaMax, double phiMin, double phiMax )</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 xml:space="preserve">this.backgroundMin = backgroundMin; </w:t>
      </w:r>
    </w:p>
    <w:p w:rsidR="00E516DB" w:rsidRDefault="00E516DB" w:rsidP="0075355C">
      <w:pPr>
        <w:autoSpaceDE w:val="0"/>
        <w:autoSpaceDN w:val="0"/>
        <w:adjustRightInd w:val="0"/>
        <w:jc w:val="left"/>
        <w:rPr>
          <w:lang w:val="en-US"/>
        </w:rPr>
      </w:pPr>
      <w:r>
        <w:rPr>
          <w:lang w:val="en-US"/>
        </w:rPr>
        <w:tab/>
      </w:r>
      <w:r>
        <w:rPr>
          <w:lang w:val="en-US"/>
        </w:rPr>
        <w:tab/>
        <w:t xml:space="preserve">this.backgroundMax = backgroundMax; </w:t>
      </w:r>
    </w:p>
    <w:p w:rsidR="00E516DB" w:rsidRDefault="00E516DB" w:rsidP="0075355C">
      <w:pPr>
        <w:autoSpaceDE w:val="0"/>
        <w:autoSpaceDN w:val="0"/>
        <w:adjustRightInd w:val="0"/>
        <w:jc w:val="left"/>
        <w:rPr>
          <w:lang w:val="en-US"/>
        </w:rPr>
      </w:pPr>
      <w:r>
        <w:rPr>
          <w:lang w:val="en-US"/>
        </w:rPr>
        <w:tab/>
      </w:r>
      <w:r>
        <w:rPr>
          <w:lang w:val="en-US"/>
        </w:rPr>
        <w:tab/>
        <w:t xml:space="preserve">this.noiseRange = noiseRange; </w:t>
      </w:r>
    </w:p>
    <w:p w:rsidR="00E516DB" w:rsidRDefault="00E516DB" w:rsidP="0075355C">
      <w:pPr>
        <w:autoSpaceDE w:val="0"/>
        <w:autoSpaceDN w:val="0"/>
        <w:adjustRightInd w:val="0"/>
        <w:jc w:val="left"/>
        <w:rPr>
          <w:lang w:val="en-US"/>
        </w:rPr>
      </w:pPr>
      <w:r>
        <w:rPr>
          <w:lang w:val="en-US"/>
        </w:rPr>
        <w:tab/>
      </w:r>
      <w:r>
        <w:rPr>
          <w:lang w:val="en-US"/>
        </w:rPr>
        <w:tab/>
        <w:t>this.randomBlur = randomBlur;</w:t>
      </w:r>
    </w:p>
    <w:p w:rsidR="00E516DB" w:rsidRDefault="00E516DB" w:rsidP="0075355C">
      <w:pPr>
        <w:autoSpaceDE w:val="0"/>
        <w:autoSpaceDN w:val="0"/>
        <w:adjustRightInd w:val="0"/>
        <w:jc w:val="left"/>
        <w:rPr>
          <w:lang w:val="en-US"/>
        </w:rPr>
      </w:pPr>
      <w:r>
        <w:rPr>
          <w:lang w:val="en-US"/>
        </w:rPr>
        <w:tab/>
      </w:r>
      <w:r>
        <w:rPr>
          <w:lang w:val="en-US"/>
        </w:rPr>
        <w:tab/>
        <w:t xml:space="preserve">this.lambdaMin = lambdaMin; </w:t>
      </w:r>
    </w:p>
    <w:p w:rsidR="00E516DB" w:rsidRDefault="00E516DB" w:rsidP="0075355C">
      <w:pPr>
        <w:autoSpaceDE w:val="0"/>
        <w:autoSpaceDN w:val="0"/>
        <w:adjustRightInd w:val="0"/>
        <w:jc w:val="left"/>
        <w:rPr>
          <w:lang w:val="en-US"/>
        </w:rPr>
      </w:pPr>
      <w:r>
        <w:rPr>
          <w:lang w:val="en-US"/>
        </w:rPr>
        <w:tab/>
      </w:r>
      <w:r>
        <w:rPr>
          <w:lang w:val="en-US"/>
        </w:rPr>
        <w:tab/>
        <w:t xml:space="preserve">this.lambdaMax = lambdaMax; </w:t>
      </w:r>
    </w:p>
    <w:p w:rsidR="00E516DB" w:rsidRDefault="00E516DB" w:rsidP="0075355C">
      <w:pPr>
        <w:autoSpaceDE w:val="0"/>
        <w:autoSpaceDN w:val="0"/>
        <w:adjustRightInd w:val="0"/>
        <w:jc w:val="left"/>
        <w:rPr>
          <w:lang w:val="en-US"/>
        </w:rPr>
      </w:pPr>
      <w:r>
        <w:rPr>
          <w:lang w:val="en-US"/>
        </w:rPr>
        <w:lastRenderedPageBreak/>
        <w:tab/>
      </w:r>
      <w:r>
        <w:rPr>
          <w:lang w:val="en-US"/>
        </w:rPr>
        <w:tab/>
        <w:t xml:space="preserve">this.thetaMin = thetaMin; </w:t>
      </w:r>
    </w:p>
    <w:p w:rsidR="00E516DB" w:rsidRDefault="00E516DB" w:rsidP="0075355C">
      <w:pPr>
        <w:autoSpaceDE w:val="0"/>
        <w:autoSpaceDN w:val="0"/>
        <w:adjustRightInd w:val="0"/>
        <w:jc w:val="left"/>
        <w:rPr>
          <w:lang w:val="en-US"/>
        </w:rPr>
      </w:pPr>
      <w:r>
        <w:rPr>
          <w:lang w:val="en-US"/>
        </w:rPr>
        <w:tab/>
      </w:r>
      <w:r>
        <w:rPr>
          <w:lang w:val="en-US"/>
        </w:rPr>
        <w:tab/>
        <w:t xml:space="preserve">this.thetaMax = thetaMax; </w:t>
      </w:r>
    </w:p>
    <w:p w:rsidR="00E516DB" w:rsidRDefault="00E516DB" w:rsidP="0075355C">
      <w:pPr>
        <w:autoSpaceDE w:val="0"/>
        <w:autoSpaceDN w:val="0"/>
        <w:adjustRightInd w:val="0"/>
        <w:jc w:val="left"/>
        <w:rPr>
          <w:lang w:val="en-US"/>
        </w:rPr>
      </w:pPr>
      <w:r>
        <w:rPr>
          <w:lang w:val="en-US"/>
        </w:rPr>
        <w:tab/>
      </w:r>
      <w:r>
        <w:rPr>
          <w:lang w:val="en-US"/>
        </w:rPr>
        <w:tab/>
        <w:t xml:space="preserve">this.phiMin = phiMin; </w:t>
      </w:r>
    </w:p>
    <w:p w:rsidR="00E516DB" w:rsidRDefault="00E516DB" w:rsidP="0075355C">
      <w:pPr>
        <w:autoSpaceDE w:val="0"/>
        <w:autoSpaceDN w:val="0"/>
        <w:adjustRightInd w:val="0"/>
        <w:jc w:val="left"/>
        <w:rPr>
          <w:lang w:val="en-US"/>
        </w:rPr>
      </w:pPr>
      <w:r>
        <w:rPr>
          <w:lang w:val="en-US"/>
        </w:rPr>
        <w:tab/>
      </w:r>
      <w:r>
        <w:rPr>
          <w:lang w:val="en-US"/>
        </w:rPr>
        <w:tab/>
        <w:t>this.phiMax = phiMax;</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void generate(final Mat image, Point pt, Mat patch, Size patchSize, final RNG rng) {</w:t>
      </w:r>
    </w:p>
    <w:p w:rsidR="00E516DB" w:rsidRDefault="00E516DB" w:rsidP="0075355C">
      <w:pPr>
        <w:autoSpaceDE w:val="0"/>
        <w:autoSpaceDN w:val="0"/>
        <w:adjustRightInd w:val="0"/>
        <w:jc w:val="left"/>
        <w:rPr>
          <w:lang w:val="en-US"/>
        </w:rPr>
      </w:pPr>
      <w:r>
        <w:rPr>
          <w:lang w:val="en-US"/>
        </w:rPr>
        <w:tab/>
      </w:r>
      <w:r>
        <w:rPr>
          <w:lang w:val="en-US"/>
        </w:rPr>
        <w:tab/>
        <w:t>final Mat T = new MatOfDouble();</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TODO why is inverse not specified in the original C++ code</w:t>
      </w:r>
    </w:p>
    <w:p w:rsidR="00E516DB" w:rsidRDefault="00E516DB" w:rsidP="0075355C">
      <w:pPr>
        <w:autoSpaceDE w:val="0"/>
        <w:autoSpaceDN w:val="0"/>
        <w:adjustRightInd w:val="0"/>
        <w:jc w:val="left"/>
        <w:rPr>
          <w:lang w:val="en-US"/>
        </w:rPr>
      </w:pPr>
      <w:r>
        <w:rPr>
          <w:lang w:val="en-US"/>
        </w:rPr>
        <w:tab/>
      </w:r>
      <w:r>
        <w:rPr>
          <w:lang w:val="en-US"/>
        </w:rPr>
        <w:tab/>
        <w:t>generateRandomTransform(pt, new Point((patchSize.width - 1) * 0.5, (patchSize.height - 1) * 0.5), T, false);</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generate(image, T, patch, patchSize, rng);</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t xml:space="preserve"> * </w:t>
      </w:r>
    </w:p>
    <w:p w:rsidR="00E516DB" w:rsidRDefault="00E516DB" w:rsidP="0075355C">
      <w:pPr>
        <w:autoSpaceDE w:val="0"/>
        <w:autoSpaceDN w:val="0"/>
        <w:adjustRightInd w:val="0"/>
        <w:jc w:val="left"/>
        <w:rPr>
          <w:lang w:val="en-US"/>
        </w:rPr>
      </w:pPr>
      <w:r>
        <w:rPr>
          <w:lang w:val="en-US"/>
        </w:rPr>
        <w:tab/>
        <w:t xml:space="preserve"> * @param image</w:t>
      </w:r>
    </w:p>
    <w:p w:rsidR="00E516DB" w:rsidRDefault="00E516DB" w:rsidP="0075355C">
      <w:pPr>
        <w:autoSpaceDE w:val="0"/>
        <w:autoSpaceDN w:val="0"/>
        <w:adjustRightInd w:val="0"/>
        <w:jc w:val="left"/>
        <w:rPr>
          <w:lang w:val="en-US"/>
        </w:rPr>
      </w:pPr>
      <w:r>
        <w:rPr>
          <w:lang w:val="en-US"/>
        </w:rPr>
        <w:tab/>
        <w:t xml:space="preserve"> * @param T</w:t>
      </w:r>
    </w:p>
    <w:p w:rsidR="00E516DB" w:rsidRDefault="00E516DB" w:rsidP="0075355C">
      <w:pPr>
        <w:autoSpaceDE w:val="0"/>
        <w:autoSpaceDN w:val="0"/>
        <w:adjustRightInd w:val="0"/>
        <w:jc w:val="left"/>
        <w:rPr>
          <w:lang w:val="en-US"/>
        </w:rPr>
      </w:pPr>
      <w:r>
        <w:rPr>
          <w:lang w:val="en-US"/>
        </w:rPr>
        <w:tab/>
        <w:t xml:space="preserve"> * @param patch OUTPUT</w:t>
      </w:r>
    </w:p>
    <w:p w:rsidR="00E516DB" w:rsidRDefault="00E516DB" w:rsidP="0075355C">
      <w:pPr>
        <w:autoSpaceDE w:val="0"/>
        <w:autoSpaceDN w:val="0"/>
        <w:adjustRightInd w:val="0"/>
        <w:jc w:val="left"/>
        <w:rPr>
          <w:lang w:val="en-US"/>
        </w:rPr>
      </w:pPr>
      <w:r>
        <w:rPr>
          <w:lang w:val="en-US"/>
        </w:rPr>
        <w:tab/>
        <w:t xml:space="preserve"> * @param patchSize</w:t>
      </w:r>
    </w:p>
    <w:p w:rsidR="00E516DB" w:rsidRDefault="00E516DB" w:rsidP="0075355C">
      <w:pPr>
        <w:autoSpaceDE w:val="0"/>
        <w:autoSpaceDN w:val="0"/>
        <w:adjustRightInd w:val="0"/>
        <w:jc w:val="left"/>
        <w:rPr>
          <w:lang w:val="en-US"/>
        </w:rPr>
      </w:pPr>
      <w:r>
        <w:rPr>
          <w:lang w:val="en-US"/>
        </w:rPr>
        <w:tab/>
        <w:t xml:space="preserve"> */</w:t>
      </w:r>
    </w:p>
    <w:p w:rsidR="00E516DB" w:rsidRDefault="00E516DB" w:rsidP="0075355C">
      <w:pPr>
        <w:autoSpaceDE w:val="0"/>
        <w:autoSpaceDN w:val="0"/>
        <w:adjustRightInd w:val="0"/>
        <w:jc w:val="left"/>
        <w:rPr>
          <w:lang w:val="en-US"/>
        </w:rPr>
      </w:pPr>
      <w:r>
        <w:rPr>
          <w:lang w:val="en-US"/>
        </w:rPr>
        <w:tab/>
        <w:t>void generate(final Mat image, final Mat T, Mat patch, Size patchSize, final RNG rng){</w:t>
      </w:r>
    </w:p>
    <w:p w:rsidR="00E516DB" w:rsidRDefault="00E516DB" w:rsidP="0075355C">
      <w:pPr>
        <w:autoSpaceDE w:val="0"/>
        <w:autoSpaceDN w:val="0"/>
        <w:adjustRightInd w:val="0"/>
        <w:jc w:val="left"/>
        <w:rPr>
          <w:lang w:val="en-US"/>
        </w:rPr>
      </w:pPr>
      <w:r>
        <w:rPr>
          <w:lang w:val="en-US"/>
        </w:rPr>
        <w:tab/>
        <w:t xml:space="preserve">    patch.create( patchSize, image.type() );</w:t>
      </w:r>
    </w:p>
    <w:p w:rsidR="00E516DB" w:rsidRDefault="00E516DB" w:rsidP="0075355C">
      <w:pPr>
        <w:autoSpaceDE w:val="0"/>
        <w:autoSpaceDN w:val="0"/>
        <w:adjustRightInd w:val="0"/>
        <w:jc w:val="left"/>
        <w:rPr>
          <w:lang w:val="en-US"/>
        </w:rPr>
      </w:pPr>
      <w:r>
        <w:rPr>
          <w:lang w:val="en-US"/>
        </w:rPr>
        <w:tab/>
        <w:t xml:space="preserve">    if( backgroundMin != backgroundMax ) {</w:t>
      </w:r>
    </w:p>
    <w:p w:rsidR="00E516DB" w:rsidRDefault="00E516DB" w:rsidP="0075355C">
      <w:pPr>
        <w:autoSpaceDE w:val="0"/>
        <w:autoSpaceDN w:val="0"/>
        <w:adjustRightInd w:val="0"/>
        <w:jc w:val="left"/>
        <w:rPr>
          <w:lang w:val="en-US"/>
        </w:rPr>
      </w:pPr>
      <w:r>
        <w:rPr>
          <w:lang w:val="en-US"/>
        </w:rPr>
        <w:tab/>
        <w:t xml:space="preserve">    </w:t>
      </w:r>
      <w:r>
        <w:rPr>
          <w:lang w:val="en-US"/>
        </w:rPr>
        <w:tab/>
        <w:t>Core.randu(patch, backgroundMin, backgroundMax);</w:t>
      </w:r>
    </w:p>
    <w:p w:rsidR="00E516DB" w:rsidRDefault="00E516DB" w:rsidP="0075355C">
      <w:pPr>
        <w:autoSpaceDE w:val="0"/>
        <w:autoSpaceDN w:val="0"/>
        <w:adjustRightInd w:val="0"/>
        <w:jc w:val="left"/>
        <w:rPr>
          <w:lang w:val="en-US"/>
        </w:rPr>
      </w:pPr>
      <w:r>
        <w:rPr>
          <w:lang w:val="en-US"/>
        </w:rPr>
        <w:tab/>
        <w:t xml:space="preserve">    </w:t>
      </w:r>
      <w:r>
        <w:rPr>
          <w:lang w:val="en-US"/>
        </w:rPr>
        <w:tab/>
        <w:t>// TODO if that null scalar OK or should it be new Scalar(0) ?</w:t>
      </w:r>
    </w:p>
    <w:p w:rsidR="00E516DB" w:rsidRDefault="00E516DB" w:rsidP="0075355C">
      <w:pPr>
        <w:autoSpaceDE w:val="0"/>
        <w:autoSpaceDN w:val="0"/>
        <w:adjustRightInd w:val="0"/>
        <w:jc w:val="left"/>
        <w:rPr>
          <w:lang w:val="en-US"/>
        </w:rPr>
      </w:pPr>
      <w:r>
        <w:rPr>
          <w:lang w:val="en-US"/>
        </w:rPr>
        <w:tab/>
        <w:t xml:space="preserve">    </w:t>
      </w:r>
      <w:r>
        <w:rPr>
          <w:lang w:val="en-US"/>
        </w:rPr>
        <w:tab/>
        <w:t>Imgproc.warpAffine(image, patch, T, patchSize, Imgproc.INTER_LINEAR, Imgproc.BORDER_TRANSPARENT, null);</w:t>
      </w:r>
    </w:p>
    <w:p w:rsidR="00E516DB" w:rsidRDefault="00E516DB" w:rsidP="0075355C">
      <w:pPr>
        <w:autoSpaceDE w:val="0"/>
        <w:autoSpaceDN w:val="0"/>
        <w:adjustRightInd w:val="0"/>
        <w:jc w:val="left"/>
        <w:rPr>
          <w:lang w:val="en-US"/>
        </w:rPr>
      </w:pPr>
      <w:r>
        <w:rPr>
          <w:lang w:val="en-US"/>
        </w:rPr>
        <w:tab/>
        <w:t xml:space="preserve">    } else {</w:t>
      </w:r>
    </w:p>
    <w:p w:rsidR="00E516DB" w:rsidRDefault="00E516DB" w:rsidP="0075355C">
      <w:pPr>
        <w:autoSpaceDE w:val="0"/>
        <w:autoSpaceDN w:val="0"/>
        <w:adjustRightInd w:val="0"/>
        <w:jc w:val="left"/>
        <w:rPr>
          <w:lang w:val="en-US"/>
        </w:rPr>
      </w:pPr>
      <w:r>
        <w:rPr>
          <w:lang w:val="en-US"/>
        </w:rPr>
        <w:tab/>
        <w:t xml:space="preserve">    </w:t>
      </w:r>
      <w:r>
        <w:rPr>
          <w:lang w:val="en-US"/>
        </w:rPr>
        <w:tab/>
        <w:t>Imgproc.warpAffine(image, patch, T, patchSize, Imgproc.INTER_LINEAR, Imgproc.BORDER_CONSTANT, new Scalar(backgroundMin));</w:t>
      </w:r>
    </w:p>
    <w:p w:rsidR="00E516DB" w:rsidRDefault="00E516DB" w:rsidP="0075355C">
      <w:pPr>
        <w:autoSpaceDE w:val="0"/>
        <w:autoSpaceDN w:val="0"/>
        <w:adjustRightInd w:val="0"/>
        <w:jc w:val="left"/>
        <w:rPr>
          <w:lang w:val="en-US"/>
        </w:rPr>
      </w:pPr>
      <w:r>
        <w:rPr>
          <w:lang w:val="en-US"/>
        </w:rPr>
        <w:tab/>
        <w:t xml:space="preserve">    }</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t xml:space="preserve">    int ksize = randomBlur ? rng.nextInt() % 9 - 5 : 0;</w:t>
      </w:r>
    </w:p>
    <w:p w:rsidR="00E516DB" w:rsidRDefault="00E516DB" w:rsidP="0075355C">
      <w:pPr>
        <w:autoSpaceDE w:val="0"/>
        <w:autoSpaceDN w:val="0"/>
        <w:adjustRightInd w:val="0"/>
        <w:jc w:val="left"/>
        <w:rPr>
          <w:lang w:val="en-US"/>
        </w:rPr>
      </w:pPr>
      <w:r>
        <w:rPr>
          <w:lang w:val="en-US"/>
        </w:rPr>
        <w:tab/>
        <w:t xml:space="preserve">    if( ksize &gt; 0 ) {</w:t>
      </w:r>
    </w:p>
    <w:p w:rsidR="00E516DB" w:rsidRDefault="00E516DB" w:rsidP="0075355C">
      <w:pPr>
        <w:autoSpaceDE w:val="0"/>
        <w:autoSpaceDN w:val="0"/>
        <w:adjustRightInd w:val="0"/>
        <w:jc w:val="left"/>
        <w:rPr>
          <w:lang w:val="en-US"/>
        </w:rPr>
      </w:pPr>
      <w:r>
        <w:rPr>
          <w:lang w:val="en-US"/>
        </w:rPr>
        <w:tab/>
        <w:t xml:space="preserve">        ksize = ksize * 2 + 1;</w:t>
      </w:r>
    </w:p>
    <w:p w:rsidR="00E516DB" w:rsidRDefault="00E516DB" w:rsidP="0075355C">
      <w:pPr>
        <w:autoSpaceDE w:val="0"/>
        <w:autoSpaceDN w:val="0"/>
        <w:adjustRightInd w:val="0"/>
        <w:jc w:val="left"/>
        <w:rPr>
          <w:lang w:val="en-US"/>
        </w:rPr>
      </w:pPr>
      <w:r>
        <w:rPr>
          <w:lang w:val="en-US"/>
        </w:rPr>
        <w:tab/>
        <w:t xml:space="preserve">        Imgproc.GaussianBlur(patch, patch, new Size(ksize, ksize), 0, 0);</w:t>
      </w:r>
    </w:p>
    <w:p w:rsidR="00E516DB" w:rsidRDefault="00E516DB" w:rsidP="0075355C">
      <w:pPr>
        <w:autoSpaceDE w:val="0"/>
        <w:autoSpaceDN w:val="0"/>
        <w:adjustRightInd w:val="0"/>
        <w:jc w:val="left"/>
        <w:rPr>
          <w:lang w:val="en-US"/>
        </w:rPr>
      </w:pPr>
      <w:r>
        <w:rPr>
          <w:lang w:val="en-US"/>
        </w:rPr>
        <w:tab/>
        <w:t xml:space="preserve">    }</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t xml:space="preserve">    if( noiseRange &gt; 0 ) {</w:t>
      </w:r>
    </w:p>
    <w:p w:rsidR="00E516DB" w:rsidRDefault="00E516DB" w:rsidP="0075355C">
      <w:pPr>
        <w:autoSpaceDE w:val="0"/>
        <w:autoSpaceDN w:val="0"/>
        <w:adjustRightInd w:val="0"/>
        <w:jc w:val="left"/>
        <w:rPr>
          <w:lang w:val="en-US"/>
        </w:rPr>
      </w:pPr>
      <w:r>
        <w:rPr>
          <w:lang w:val="en-US"/>
        </w:rPr>
        <w:tab/>
        <w:t xml:space="preserve">        final Mat noise = new Mat(patchSize, image.type());</w:t>
      </w:r>
    </w:p>
    <w:p w:rsidR="00E516DB" w:rsidRDefault="00E516DB" w:rsidP="0075355C">
      <w:pPr>
        <w:autoSpaceDE w:val="0"/>
        <w:autoSpaceDN w:val="0"/>
        <w:adjustRightInd w:val="0"/>
        <w:jc w:val="left"/>
        <w:rPr>
          <w:lang w:val="en-US"/>
        </w:rPr>
      </w:pPr>
      <w:r>
        <w:rPr>
          <w:lang w:val="en-US"/>
        </w:rPr>
        <w:tab/>
        <w:t xml:space="preserve">        int delta = (image.depth() == CvType.CV_8U ? 128 : (image.depth() == CvType.CV_16U ? 32768 : 0));</w:t>
      </w:r>
    </w:p>
    <w:p w:rsidR="00E516DB" w:rsidRDefault="00E516DB" w:rsidP="0075355C">
      <w:pPr>
        <w:autoSpaceDE w:val="0"/>
        <w:autoSpaceDN w:val="0"/>
        <w:adjustRightInd w:val="0"/>
        <w:jc w:val="left"/>
        <w:rPr>
          <w:lang w:val="en-US"/>
        </w:rPr>
      </w:pPr>
      <w:r>
        <w:rPr>
          <w:lang w:val="en-US"/>
        </w:rPr>
        <w:tab/>
        <w:t xml:space="preserve">        Core.randn(noise, delta, noiseRange);</w:t>
      </w:r>
    </w:p>
    <w:p w:rsidR="00E516DB" w:rsidRDefault="00E516DB" w:rsidP="0075355C">
      <w:pPr>
        <w:autoSpaceDE w:val="0"/>
        <w:autoSpaceDN w:val="0"/>
        <w:adjustRightInd w:val="0"/>
        <w:jc w:val="left"/>
        <w:rPr>
          <w:lang w:val="en-US"/>
        </w:rPr>
      </w:pPr>
      <w:r>
        <w:rPr>
          <w:lang w:val="en-US"/>
        </w:rPr>
        <w:tab/>
        <w:t xml:space="preserve">        </w:t>
      </w:r>
    </w:p>
    <w:p w:rsidR="00E516DB" w:rsidRDefault="00E516DB" w:rsidP="0075355C">
      <w:pPr>
        <w:autoSpaceDE w:val="0"/>
        <w:autoSpaceDN w:val="0"/>
        <w:adjustRightInd w:val="0"/>
        <w:jc w:val="left"/>
        <w:rPr>
          <w:lang w:val="en-US"/>
        </w:rPr>
      </w:pPr>
      <w:r>
        <w:rPr>
          <w:lang w:val="en-US"/>
        </w:rPr>
        <w:tab/>
        <w:t xml:space="preserve">        // TODO this was different !!</w:t>
      </w:r>
    </w:p>
    <w:p w:rsidR="00E516DB" w:rsidRDefault="00E516DB" w:rsidP="0075355C">
      <w:pPr>
        <w:autoSpaceDE w:val="0"/>
        <w:autoSpaceDN w:val="0"/>
        <w:adjustRightInd w:val="0"/>
        <w:jc w:val="left"/>
        <w:rPr>
          <w:lang w:val="en-US"/>
        </w:rPr>
      </w:pPr>
      <w:r>
        <w:rPr>
          <w:lang w:val="en-US"/>
        </w:rPr>
        <w:tab/>
        <w:t xml:space="preserve">        Core.addWeighted(patch, 1, noise, 1, -delta, patch);</w:t>
      </w:r>
    </w:p>
    <w:p w:rsidR="00E516DB" w:rsidRDefault="00E516DB" w:rsidP="0075355C">
      <w:pPr>
        <w:autoSpaceDE w:val="0"/>
        <w:autoSpaceDN w:val="0"/>
        <w:adjustRightInd w:val="0"/>
        <w:jc w:val="left"/>
        <w:rPr>
          <w:lang w:val="en-US"/>
        </w:rPr>
      </w:pPr>
      <w:r>
        <w:rPr>
          <w:lang w:val="en-US"/>
        </w:rPr>
        <w:tab/>
        <w:t xml:space="preserve">        </w:t>
      </w:r>
    </w:p>
    <w:p w:rsidR="00E516DB" w:rsidRDefault="00E516DB" w:rsidP="0075355C">
      <w:pPr>
        <w:autoSpaceDE w:val="0"/>
        <w:autoSpaceDN w:val="0"/>
        <w:adjustRightInd w:val="0"/>
        <w:jc w:val="left"/>
        <w:rPr>
          <w:lang w:val="en-US"/>
        </w:rPr>
      </w:pPr>
      <w:r>
        <w:rPr>
          <w:lang w:val="en-US"/>
        </w:rPr>
        <w:t>//</w:t>
      </w:r>
      <w:r>
        <w:rPr>
          <w:lang w:val="en-US"/>
        </w:rPr>
        <w:tab/>
        <w:t xml:space="preserve">        if( backgroundMin != backgroundMax )</w:t>
      </w:r>
    </w:p>
    <w:p w:rsidR="00E516DB" w:rsidRDefault="00E516DB" w:rsidP="0075355C">
      <w:pPr>
        <w:autoSpaceDE w:val="0"/>
        <w:autoSpaceDN w:val="0"/>
        <w:adjustRightInd w:val="0"/>
        <w:jc w:val="left"/>
        <w:rPr>
          <w:lang w:val="en-US"/>
        </w:rPr>
      </w:pPr>
      <w:r>
        <w:rPr>
          <w:lang w:val="en-US"/>
        </w:rPr>
        <w:lastRenderedPageBreak/>
        <w:t>//</w:t>
      </w:r>
      <w:r>
        <w:rPr>
          <w:lang w:val="en-US"/>
        </w:rPr>
        <w:tab/>
        <w:t xml:space="preserve">            addWeighted(patch, 1, noise, 1, -delta, patch);</w:t>
      </w:r>
    </w:p>
    <w:p w:rsidR="00E516DB" w:rsidRDefault="00E516DB" w:rsidP="0075355C">
      <w:pPr>
        <w:autoSpaceDE w:val="0"/>
        <w:autoSpaceDN w:val="0"/>
        <w:adjustRightInd w:val="0"/>
        <w:jc w:val="left"/>
        <w:rPr>
          <w:lang w:val="en-US"/>
        </w:rPr>
      </w:pPr>
      <w:r>
        <w:rPr>
          <w:lang w:val="en-US"/>
        </w:rPr>
        <w:t>//</w:t>
      </w:r>
      <w:r>
        <w:rPr>
          <w:lang w:val="en-US"/>
        </w:rPr>
        <w:tab/>
        <w:t xml:space="preserve">        else</w:t>
      </w:r>
    </w:p>
    <w:p w:rsidR="00E516DB" w:rsidRDefault="00E516DB" w:rsidP="0075355C">
      <w:pPr>
        <w:autoSpaceDE w:val="0"/>
        <w:autoSpaceDN w:val="0"/>
        <w:adjustRightInd w:val="0"/>
        <w:jc w:val="left"/>
        <w:rPr>
          <w:lang w:val="en-US"/>
        </w:rPr>
      </w:pPr>
      <w:r>
        <w:rPr>
          <w:lang w:val="en-US"/>
        </w:rPr>
        <w:t>//</w:t>
      </w:r>
      <w:r>
        <w:rPr>
          <w:lang w:val="en-US"/>
        </w:rPr>
        <w:tab/>
        <w:t xml:space="preserve">        {</w:t>
      </w:r>
    </w:p>
    <w:p w:rsidR="00E516DB" w:rsidRDefault="00E516DB" w:rsidP="0075355C">
      <w:pPr>
        <w:autoSpaceDE w:val="0"/>
        <w:autoSpaceDN w:val="0"/>
        <w:adjustRightInd w:val="0"/>
        <w:jc w:val="left"/>
        <w:rPr>
          <w:lang w:val="en-US"/>
        </w:rPr>
      </w:pPr>
      <w:r>
        <w:rPr>
          <w:lang w:val="en-US"/>
        </w:rPr>
        <w:t>//</w:t>
      </w:r>
      <w:r>
        <w:rPr>
          <w:lang w:val="en-US"/>
        </w:rPr>
        <w:tab/>
        <w:t xml:space="preserve">            for( int i = 0; i &lt; patchSize.height; i++ )</w:t>
      </w:r>
    </w:p>
    <w:p w:rsidR="00E516DB" w:rsidRDefault="00E516DB" w:rsidP="0075355C">
      <w:pPr>
        <w:autoSpaceDE w:val="0"/>
        <w:autoSpaceDN w:val="0"/>
        <w:adjustRightInd w:val="0"/>
        <w:jc w:val="left"/>
        <w:rPr>
          <w:lang w:val="en-US"/>
        </w:rPr>
      </w:pPr>
      <w:r>
        <w:rPr>
          <w:lang w:val="en-US"/>
        </w:rPr>
        <w:t>//</w:t>
      </w:r>
      <w:r>
        <w:rPr>
          <w:lang w:val="en-US"/>
        </w:rPr>
        <w:tab/>
        <w:t xml:space="preserve">            {</w:t>
      </w:r>
    </w:p>
    <w:p w:rsidR="00E516DB" w:rsidRDefault="00E516DB" w:rsidP="0075355C">
      <w:pPr>
        <w:autoSpaceDE w:val="0"/>
        <w:autoSpaceDN w:val="0"/>
        <w:adjustRightInd w:val="0"/>
        <w:jc w:val="left"/>
        <w:rPr>
          <w:lang w:val="en-US"/>
        </w:rPr>
      </w:pPr>
      <w:r>
        <w:rPr>
          <w:lang w:val="en-US"/>
        </w:rPr>
        <w:t>//</w:t>
      </w:r>
      <w:r>
        <w:rPr>
          <w:lang w:val="en-US"/>
        </w:rPr>
        <w:tab/>
        <w:t xml:space="preserve">                uchar* prow = patch.ptr&lt;uchar&gt;(i);</w:t>
      </w:r>
    </w:p>
    <w:p w:rsidR="00E516DB" w:rsidRDefault="00E516DB" w:rsidP="0075355C">
      <w:pPr>
        <w:autoSpaceDE w:val="0"/>
        <w:autoSpaceDN w:val="0"/>
        <w:adjustRightInd w:val="0"/>
        <w:jc w:val="left"/>
        <w:rPr>
          <w:lang w:val="en-US"/>
        </w:rPr>
      </w:pPr>
      <w:r>
        <w:rPr>
          <w:lang w:val="en-US"/>
        </w:rPr>
        <w:t>//</w:t>
      </w:r>
      <w:r>
        <w:rPr>
          <w:lang w:val="en-US"/>
        </w:rPr>
        <w:tab/>
        <w:t xml:space="preserve">                const uchar* nrow =  noise.ptr&lt;uchar&gt;(i);</w:t>
      </w:r>
    </w:p>
    <w:p w:rsidR="00E516DB" w:rsidRDefault="00E516DB" w:rsidP="0075355C">
      <w:pPr>
        <w:autoSpaceDE w:val="0"/>
        <w:autoSpaceDN w:val="0"/>
        <w:adjustRightInd w:val="0"/>
        <w:jc w:val="left"/>
        <w:rPr>
          <w:lang w:val="en-US"/>
        </w:rPr>
      </w:pPr>
      <w:r>
        <w:rPr>
          <w:lang w:val="en-US"/>
        </w:rPr>
        <w:t>//</w:t>
      </w:r>
      <w:r>
        <w:rPr>
          <w:lang w:val="en-US"/>
        </w:rPr>
        <w:tab/>
        <w:t xml:space="preserve">                for( int j = 0; j &lt; patchSize.width; j++ )</w:t>
      </w:r>
    </w:p>
    <w:p w:rsidR="00E516DB" w:rsidRDefault="00E516DB" w:rsidP="0075355C">
      <w:pPr>
        <w:autoSpaceDE w:val="0"/>
        <w:autoSpaceDN w:val="0"/>
        <w:adjustRightInd w:val="0"/>
        <w:jc w:val="left"/>
        <w:rPr>
          <w:lang w:val="en-US"/>
        </w:rPr>
      </w:pPr>
      <w:r>
        <w:rPr>
          <w:lang w:val="en-US"/>
        </w:rPr>
        <w:t>//</w:t>
      </w:r>
      <w:r>
        <w:rPr>
          <w:lang w:val="en-US"/>
        </w:rPr>
        <w:tab/>
        <w:t xml:space="preserve">                    if( prow[j] != backgroundMin )</w:t>
      </w:r>
    </w:p>
    <w:p w:rsidR="00E516DB" w:rsidRDefault="00E516DB" w:rsidP="0075355C">
      <w:pPr>
        <w:autoSpaceDE w:val="0"/>
        <w:autoSpaceDN w:val="0"/>
        <w:adjustRightInd w:val="0"/>
        <w:jc w:val="left"/>
        <w:rPr>
          <w:lang w:val="en-US"/>
        </w:rPr>
      </w:pPr>
      <w:r>
        <w:rPr>
          <w:lang w:val="en-US"/>
        </w:rPr>
        <w:t>//</w:t>
      </w:r>
      <w:r>
        <w:rPr>
          <w:lang w:val="en-US"/>
        </w:rPr>
        <w:tab/>
        <w:t xml:space="preserve">                        prow[j] = saturate_cast&lt;uchar&gt;(prow[j] + nrow[j] - delta);</w:t>
      </w:r>
    </w:p>
    <w:p w:rsidR="00E516DB" w:rsidRDefault="00E516DB" w:rsidP="0075355C">
      <w:pPr>
        <w:autoSpaceDE w:val="0"/>
        <w:autoSpaceDN w:val="0"/>
        <w:adjustRightInd w:val="0"/>
        <w:jc w:val="left"/>
        <w:rPr>
          <w:lang w:val="en-US"/>
        </w:rPr>
      </w:pPr>
      <w:r>
        <w:rPr>
          <w:lang w:val="en-US"/>
        </w:rPr>
        <w:t>//</w:t>
      </w:r>
      <w:r>
        <w:rPr>
          <w:lang w:val="en-US"/>
        </w:rPr>
        <w:tab/>
        <w:t xml:space="preserve">            }</w:t>
      </w:r>
    </w:p>
    <w:p w:rsidR="00E516DB" w:rsidRDefault="00E516DB" w:rsidP="0075355C">
      <w:pPr>
        <w:autoSpaceDE w:val="0"/>
        <w:autoSpaceDN w:val="0"/>
        <w:adjustRightInd w:val="0"/>
        <w:jc w:val="left"/>
        <w:rPr>
          <w:lang w:val="en-US"/>
        </w:rPr>
      </w:pPr>
      <w:r>
        <w:rPr>
          <w:lang w:val="en-US"/>
        </w:rPr>
        <w:t>//</w:t>
      </w:r>
      <w:r>
        <w:rPr>
          <w:lang w:val="en-US"/>
        </w:rPr>
        <w:tab/>
        <w:t xml:space="preserve">        }</w:t>
      </w:r>
    </w:p>
    <w:p w:rsidR="00E516DB" w:rsidRDefault="00E516DB" w:rsidP="0075355C">
      <w:pPr>
        <w:autoSpaceDE w:val="0"/>
        <w:autoSpaceDN w:val="0"/>
        <w:adjustRightInd w:val="0"/>
        <w:jc w:val="left"/>
        <w:rPr>
          <w:lang w:val="en-US"/>
        </w:rPr>
      </w:pPr>
      <w:r>
        <w:rPr>
          <w:lang w:val="en-US"/>
        </w:rPr>
        <w:tab/>
        <w:t xml:space="preserve">    }</w:t>
      </w:r>
      <w:r>
        <w:rPr>
          <w:lang w:val="en-US"/>
        </w:rPr>
        <w:tab/>
      </w:r>
      <w:r>
        <w:rPr>
          <w:lang w:val="en-US"/>
        </w:rPr>
        <w:tab/>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t xml:space="preserve"> * </w:t>
      </w:r>
    </w:p>
    <w:p w:rsidR="00E516DB" w:rsidRDefault="00E516DB" w:rsidP="0075355C">
      <w:pPr>
        <w:autoSpaceDE w:val="0"/>
        <w:autoSpaceDN w:val="0"/>
        <w:adjustRightInd w:val="0"/>
        <w:jc w:val="left"/>
        <w:rPr>
          <w:lang w:val="en-US"/>
        </w:rPr>
      </w:pPr>
      <w:r>
        <w:rPr>
          <w:lang w:val="en-US"/>
        </w:rPr>
        <w:tab/>
        <w:t xml:space="preserve"> * @param srcCenter</w:t>
      </w:r>
    </w:p>
    <w:p w:rsidR="00E516DB" w:rsidRDefault="00E516DB" w:rsidP="0075355C">
      <w:pPr>
        <w:autoSpaceDE w:val="0"/>
        <w:autoSpaceDN w:val="0"/>
        <w:adjustRightInd w:val="0"/>
        <w:jc w:val="left"/>
        <w:rPr>
          <w:lang w:val="en-US"/>
        </w:rPr>
      </w:pPr>
      <w:r>
        <w:rPr>
          <w:lang w:val="en-US"/>
        </w:rPr>
        <w:tab/>
        <w:t xml:space="preserve"> * @param dstCenter</w:t>
      </w:r>
    </w:p>
    <w:p w:rsidR="00E516DB" w:rsidRDefault="00E516DB" w:rsidP="0075355C">
      <w:pPr>
        <w:autoSpaceDE w:val="0"/>
        <w:autoSpaceDN w:val="0"/>
        <w:adjustRightInd w:val="0"/>
        <w:jc w:val="left"/>
        <w:rPr>
          <w:lang w:val="en-US"/>
        </w:rPr>
      </w:pPr>
      <w:r>
        <w:rPr>
          <w:lang w:val="en-US"/>
        </w:rPr>
        <w:tab/>
        <w:t xml:space="preserve"> * @param transform OUTPUT</w:t>
      </w:r>
    </w:p>
    <w:p w:rsidR="00E516DB" w:rsidRDefault="00E516DB" w:rsidP="0075355C">
      <w:pPr>
        <w:autoSpaceDE w:val="0"/>
        <w:autoSpaceDN w:val="0"/>
        <w:adjustRightInd w:val="0"/>
        <w:jc w:val="left"/>
        <w:rPr>
          <w:lang w:val="en-US"/>
        </w:rPr>
      </w:pPr>
      <w:r>
        <w:rPr>
          <w:lang w:val="en-US"/>
        </w:rPr>
        <w:tab/>
        <w:t xml:space="preserve"> * @param inverse</w:t>
      </w:r>
    </w:p>
    <w:p w:rsidR="00E516DB" w:rsidRDefault="00E516DB" w:rsidP="0075355C">
      <w:pPr>
        <w:autoSpaceDE w:val="0"/>
        <w:autoSpaceDN w:val="0"/>
        <w:adjustRightInd w:val="0"/>
        <w:jc w:val="left"/>
        <w:rPr>
          <w:lang w:val="en-US"/>
        </w:rPr>
      </w:pPr>
      <w:r>
        <w:rPr>
          <w:lang w:val="en-US"/>
        </w:rPr>
        <w:tab/>
        <w:t xml:space="preserve"> */</w:t>
      </w:r>
    </w:p>
    <w:p w:rsidR="00E516DB" w:rsidRDefault="00E516DB" w:rsidP="0075355C">
      <w:pPr>
        <w:autoSpaceDE w:val="0"/>
        <w:autoSpaceDN w:val="0"/>
        <w:adjustRightInd w:val="0"/>
        <w:jc w:val="left"/>
        <w:rPr>
          <w:lang w:val="en-US"/>
        </w:rPr>
      </w:pPr>
      <w:r>
        <w:rPr>
          <w:lang w:val="en-US"/>
        </w:rPr>
        <w:tab/>
        <w:t>private void generateRandomTransform(Point srcCenter, Point dstCenter, Mat transform, boolean inverse) {</w:t>
      </w:r>
    </w:p>
    <w:p w:rsidR="00E516DB" w:rsidRDefault="00E516DB" w:rsidP="0075355C">
      <w:pPr>
        <w:autoSpaceDE w:val="0"/>
        <w:autoSpaceDN w:val="0"/>
        <w:adjustRightInd w:val="0"/>
        <w:jc w:val="left"/>
        <w:rPr>
          <w:lang w:val="en-US"/>
        </w:rPr>
      </w:pPr>
      <w:r>
        <w:rPr>
          <w:lang w:val="en-US"/>
        </w:rPr>
        <w:tab/>
      </w:r>
      <w:r>
        <w:rPr>
          <w:lang w:val="en-US"/>
        </w:rPr>
        <w:tab/>
        <w:t>MatOfDouble tempRand = new MatOfDouble(0d, 0d);</w:t>
      </w:r>
    </w:p>
    <w:p w:rsidR="00E516DB" w:rsidRDefault="00E516DB" w:rsidP="0075355C">
      <w:pPr>
        <w:autoSpaceDE w:val="0"/>
        <w:autoSpaceDN w:val="0"/>
        <w:adjustRightInd w:val="0"/>
        <w:jc w:val="left"/>
        <w:rPr>
          <w:lang w:val="en-US"/>
        </w:rPr>
      </w:pPr>
      <w:r>
        <w:rPr>
          <w:lang w:val="en-US"/>
        </w:rPr>
        <w:tab/>
      </w:r>
      <w:r>
        <w:rPr>
          <w:lang w:val="en-US"/>
        </w:rPr>
        <w:tab/>
        <w:t>Core.randu(tempRand, lambdaMin, lambdaMax);</w:t>
      </w:r>
    </w:p>
    <w:p w:rsidR="00E516DB" w:rsidRDefault="00E516DB" w:rsidP="0075355C">
      <w:pPr>
        <w:autoSpaceDE w:val="0"/>
        <w:autoSpaceDN w:val="0"/>
        <w:adjustRightInd w:val="0"/>
        <w:jc w:val="left"/>
        <w:rPr>
          <w:lang w:val="en-US"/>
        </w:rPr>
      </w:pPr>
      <w:r>
        <w:rPr>
          <w:lang w:val="en-US"/>
        </w:rPr>
        <w:tab/>
      </w:r>
      <w:r>
        <w:rPr>
          <w:lang w:val="en-US"/>
        </w:rPr>
        <w:tab/>
        <w:t>final double[] rands = tempRand.toArray();</w:t>
      </w:r>
    </w:p>
    <w:p w:rsidR="00E516DB" w:rsidRDefault="00E516DB" w:rsidP="0075355C">
      <w:pPr>
        <w:autoSpaceDE w:val="0"/>
        <w:autoSpaceDN w:val="0"/>
        <w:adjustRightInd w:val="0"/>
        <w:jc w:val="left"/>
        <w:rPr>
          <w:lang w:val="en-US"/>
        </w:rPr>
      </w:pPr>
      <w:r>
        <w:rPr>
          <w:lang w:val="en-US"/>
        </w:rPr>
        <w:tab/>
      </w:r>
      <w:r>
        <w:rPr>
          <w:lang w:val="en-US"/>
        </w:rPr>
        <w:tab/>
        <w:t>final double lambda1 = rands[0];</w:t>
      </w:r>
    </w:p>
    <w:p w:rsidR="00E516DB" w:rsidRDefault="00E516DB" w:rsidP="0075355C">
      <w:pPr>
        <w:autoSpaceDE w:val="0"/>
        <w:autoSpaceDN w:val="0"/>
        <w:adjustRightInd w:val="0"/>
        <w:jc w:val="left"/>
        <w:rPr>
          <w:lang w:val="en-US"/>
        </w:rPr>
      </w:pPr>
      <w:r>
        <w:rPr>
          <w:lang w:val="en-US"/>
        </w:rPr>
        <w:tab/>
      </w:r>
      <w:r>
        <w:rPr>
          <w:lang w:val="en-US"/>
        </w:rPr>
        <w:tab/>
        <w:t>final double lambda2 = rands[1];</w:t>
      </w:r>
    </w:p>
    <w:p w:rsidR="00E516DB" w:rsidRDefault="00E516DB" w:rsidP="0075355C">
      <w:pPr>
        <w:autoSpaceDE w:val="0"/>
        <w:autoSpaceDN w:val="0"/>
        <w:adjustRightInd w:val="0"/>
        <w:jc w:val="left"/>
        <w:rPr>
          <w:lang w:val="en-US"/>
        </w:rPr>
      </w:pPr>
      <w:r>
        <w:rPr>
          <w:lang w:val="en-US"/>
        </w:rPr>
        <w:tab/>
      </w:r>
      <w:r>
        <w:rPr>
          <w:lang w:val="en-US"/>
        </w:rPr>
        <w:tab/>
        <w:t>Core.randu(tempRand, thetaMin, thetaMax);</w:t>
      </w:r>
    </w:p>
    <w:p w:rsidR="00E516DB" w:rsidRDefault="00E516DB" w:rsidP="0075355C">
      <w:pPr>
        <w:autoSpaceDE w:val="0"/>
        <w:autoSpaceDN w:val="0"/>
        <w:adjustRightInd w:val="0"/>
        <w:jc w:val="left"/>
        <w:rPr>
          <w:lang w:val="en-US"/>
        </w:rPr>
      </w:pPr>
      <w:r>
        <w:rPr>
          <w:lang w:val="en-US"/>
        </w:rPr>
        <w:tab/>
      </w:r>
      <w:r>
        <w:rPr>
          <w:lang w:val="en-US"/>
        </w:rPr>
        <w:tab/>
        <w:t>final double theta = tempRand.toArray()[0];</w:t>
      </w:r>
    </w:p>
    <w:p w:rsidR="00E516DB" w:rsidRDefault="00E516DB" w:rsidP="0075355C">
      <w:pPr>
        <w:autoSpaceDE w:val="0"/>
        <w:autoSpaceDN w:val="0"/>
        <w:adjustRightInd w:val="0"/>
        <w:jc w:val="left"/>
        <w:rPr>
          <w:lang w:val="en-US"/>
        </w:rPr>
      </w:pPr>
      <w:r>
        <w:rPr>
          <w:lang w:val="en-US"/>
        </w:rPr>
        <w:tab/>
      </w:r>
      <w:r>
        <w:rPr>
          <w:lang w:val="en-US"/>
        </w:rPr>
        <w:tab/>
        <w:t>Core.randu(tempRand, phiMin, phiMax);</w:t>
      </w:r>
    </w:p>
    <w:p w:rsidR="00E516DB" w:rsidRDefault="00E516DB" w:rsidP="0075355C">
      <w:pPr>
        <w:autoSpaceDE w:val="0"/>
        <w:autoSpaceDN w:val="0"/>
        <w:adjustRightInd w:val="0"/>
        <w:jc w:val="left"/>
        <w:rPr>
          <w:lang w:val="en-US"/>
        </w:rPr>
      </w:pPr>
      <w:r>
        <w:rPr>
          <w:lang w:val="en-US"/>
        </w:rPr>
        <w:tab/>
      </w:r>
      <w:r>
        <w:rPr>
          <w:lang w:val="en-US"/>
        </w:rPr>
        <w:tab/>
        <w:t>final double phi = tempRand.toArray()[0];</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Calculate random parameterized affine transformation A,</w:t>
      </w:r>
    </w:p>
    <w:p w:rsidR="00E516DB" w:rsidRDefault="00E516DB" w:rsidP="0075355C">
      <w:pPr>
        <w:autoSpaceDE w:val="0"/>
        <w:autoSpaceDN w:val="0"/>
        <w:adjustRightInd w:val="0"/>
        <w:jc w:val="left"/>
        <w:rPr>
          <w:lang w:val="en-US"/>
        </w:rPr>
      </w:pPr>
      <w:r>
        <w:rPr>
          <w:lang w:val="en-US"/>
        </w:rPr>
        <w:tab/>
        <w:t xml:space="preserve">    // A = T(patch center) * R(theta) * R(phi)' * S(lambda1, lambda2) * R(phi) * T(-pt)</w:t>
      </w:r>
    </w:p>
    <w:p w:rsidR="00E516DB" w:rsidRDefault="00E516DB" w:rsidP="0075355C">
      <w:pPr>
        <w:autoSpaceDE w:val="0"/>
        <w:autoSpaceDN w:val="0"/>
        <w:adjustRightInd w:val="0"/>
        <w:jc w:val="left"/>
        <w:rPr>
          <w:lang w:val="en-US"/>
        </w:rPr>
      </w:pPr>
      <w:r>
        <w:rPr>
          <w:lang w:val="en-US"/>
        </w:rPr>
        <w:tab/>
        <w:t xml:space="preserve">    final double st = Math.sin(theta);</w:t>
      </w:r>
    </w:p>
    <w:p w:rsidR="00E516DB" w:rsidRDefault="00E516DB" w:rsidP="0075355C">
      <w:pPr>
        <w:autoSpaceDE w:val="0"/>
        <w:autoSpaceDN w:val="0"/>
        <w:adjustRightInd w:val="0"/>
        <w:jc w:val="left"/>
        <w:rPr>
          <w:lang w:val="en-US"/>
        </w:rPr>
      </w:pPr>
      <w:r>
        <w:rPr>
          <w:lang w:val="en-US"/>
        </w:rPr>
        <w:tab/>
        <w:t xml:space="preserve">    final double ct = Math.cos(theta);</w:t>
      </w:r>
    </w:p>
    <w:p w:rsidR="00E516DB" w:rsidRDefault="00E516DB" w:rsidP="0075355C">
      <w:pPr>
        <w:autoSpaceDE w:val="0"/>
        <w:autoSpaceDN w:val="0"/>
        <w:adjustRightInd w:val="0"/>
        <w:jc w:val="left"/>
        <w:rPr>
          <w:lang w:val="en-US"/>
        </w:rPr>
      </w:pPr>
      <w:r>
        <w:rPr>
          <w:lang w:val="en-US"/>
        </w:rPr>
        <w:tab/>
        <w:t xml:space="preserve">    final double sp = Math.sin(phi);</w:t>
      </w:r>
    </w:p>
    <w:p w:rsidR="00E516DB" w:rsidRDefault="00E516DB" w:rsidP="0075355C">
      <w:pPr>
        <w:autoSpaceDE w:val="0"/>
        <w:autoSpaceDN w:val="0"/>
        <w:adjustRightInd w:val="0"/>
        <w:jc w:val="left"/>
        <w:rPr>
          <w:lang w:val="en-US"/>
        </w:rPr>
      </w:pPr>
      <w:r>
        <w:rPr>
          <w:lang w:val="en-US"/>
        </w:rPr>
        <w:tab/>
        <w:t xml:space="preserve">    final double cp = Math.cos(phi);</w:t>
      </w:r>
    </w:p>
    <w:p w:rsidR="00E516DB" w:rsidRDefault="00E516DB" w:rsidP="0075355C">
      <w:pPr>
        <w:autoSpaceDE w:val="0"/>
        <w:autoSpaceDN w:val="0"/>
        <w:adjustRightInd w:val="0"/>
        <w:jc w:val="left"/>
        <w:rPr>
          <w:lang w:val="en-US"/>
        </w:rPr>
      </w:pPr>
      <w:r>
        <w:rPr>
          <w:lang w:val="en-US"/>
        </w:rPr>
        <w:tab/>
        <w:t xml:space="preserve">    final double c2p = cp*cp;</w:t>
      </w:r>
    </w:p>
    <w:p w:rsidR="00E516DB" w:rsidRDefault="00E516DB" w:rsidP="0075355C">
      <w:pPr>
        <w:autoSpaceDE w:val="0"/>
        <w:autoSpaceDN w:val="0"/>
        <w:adjustRightInd w:val="0"/>
        <w:jc w:val="left"/>
        <w:rPr>
          <w:lang w:val="en-US"/>
        </w:rPr>
      </w:pPr>
      <w:r>
        <w:rPr>
          <w:lang w:val="en-US"/>
        </w:rPr>
        <w:tab/>
        <w:t xml:space="preserve">    final double s2p = sp*sp;</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t xml:space="preserve">    final double A = lambda1*c2p + lambda2*s2p;</w:t>
      </w:r>
    </w:p>
    <w:p w:rsidR="00E516DB" w:rsidRDefault="00E516DB" w:rsidP="0075355C">
      <w:pPr>
        <w:autoSpaceDE w:val="0"/>
        <w:autoSpaceDN w:val="0"/>
        <w:adjustRightInd w:val="0"/>
        <w:jc w:val="left"/>
        <w:rPr>
          <w:lang w:val="en-US"/>
        </w:rPr>
      </w:pPr>
      <w:r>
        <w:rPr>
          <w:lang w:val="en-US"/>
        </w:rPr>
        <w:tab/>
        <w:t xml:space="preserve">    final double B = (lambda2 - lambda1)*sp*cp;</w:t>
      </w:r>
    </w:p>
    <w:p w:rsidR="00E516DB" w:rsidRDefault="00E516DB" w:rsidP="0075355C">
      <w:pPr>
        <w:autoSpaceDE w:val="0"/>
        <w:autoSpaceDN w:val="0"/>
        <w:adjustRightInd w:val="0"/>
        <w:jc w:val="left"/>
        <w:rPr>
          <w:lang w:val="en-US"/>
        </w:rPr>
      </w:pPr>
      <w:r>
        <w:rPr>
          <w:lang w:val="en-US"/>
        </w:rPr>
        <w:tab/>
        <w:t xml:space="preserve">    final double C = lambda1*s2p + lambda2*c2p;</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t xml:space="preserve">    final double Ax_plus_By = A*srcCenter.x + B*srcCenter.y;</w:t>
      </w:r>
    </w:p>
    <w:p w:rsidR="00E516DB" w:rsidRDefault="00E516DB" w:rsidP="0075355C">
      <w:pPr>
        <w:autoSpaceDE w:val="0"/>
        <w:autoSpaceDN w:val="0"/>
        <w:adjustRightInd w:val="0"/>
        <w:jc w:val="left"/>
        <w:rPr>
          <w:lang w:val="en-US"/>
        </w:rPr>
      </w:pPr>
      <w:r>
        <w:rPr>
          <w:lang w:val="en-US"/>
        </w:rPr>
        <w:tab/>
        <w:t xml:space="preserve">    final double Bx_plus_Cy = B*srcCenter.x + C*srcCenter.y;</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t xml:space="preserve">    transform.create(2, 3, CvType.CV_64F);</w:t>
      </w:r>
    </w:p>
    <w:p w:rsidR="00E516DB" w:rsidRDefault="00E516DB" w:rsidP="0075355C">
      <w:pPr>
        <w:autoSpaceDE w:val="0"/>
        <w:autoSpaceDN w:val="0"/>
        <w:adjustRightInd w:val="0"/>
        <w:jc w:val="left"/>
        <w:rPr>
          <w:lang w:val="en-US"/>
        </w:rPr>
      </w:pPr>
      <w:r>
        <w:rPr>
          <w:lang w:val="en-US"/>
        </w:rPr>
        <w:tab/>
        <w:t xml:space="preserve">    transform.put(0, 0, A*ct - B*st);</w:t>
      </w:r>
    </w:p>
    <w:p w:rsidR="00E516DB" w:rsidRDefault="00E516DB" w:rsidP="0075355C">
      <w:pPr>
        <w:autoSpaceDE w:val="0"/>
        <w:autoSpaceDN w:val="0"/>
        <w:adjustRightInd w:val="0"/>
        <w:jc w:val="left"/>
        <w:rPr>
          <w:lang w:val="en-US"/>
        </w:rPr>
      </w:pPr>
      <w:r>
        <w:rPr>
          <w:lang w:val="en-US"/>
        </w:rPr>
        <w:tab/>
        <w:t xml:space="preserve">    transform.put(0, 1, B*ct - C*st);</w:t>
      </w:r>
    </w:p>
    <w:p w:rsidR="00E516DB" w:rsidRDefault="00E516DB" w:rsidP="0075355C">
      <w:pPr>
        <w:autoSpaceDE w:val="0"/>
        <w:autoSpaceDN w:val="0"/>
        <w:adjustRightInd w:val="0"/>
        <w:jc w:val="left"/>
        <w:rPr>
          <w:lang w:val="en-US"/>
        </w:rPr>
      </w:pPr>
      <w:r>
        <w:rPr>
          <w:lang w:val="en-US"/>
        </w:rPr>
        <w:tab/>
        <w:t xml:space="preserve">    transform.put(0, 2, -ct*Ax_plus_By + st*Bx_plus_Cy + dstCenter.x);</w:t>
      </w:r>
    </w:p>
    <w:p w:rsidR="00E516DB" w:rsidRDefault="00E516DB" w:rsidP="0075355C">
      <w:pPr>
        <w:autoSpaceDE w:val="0"/>
        <w:autoSpaceDN w:val="0"/>
        <w:adjustRightInd w:val="0"/>
        <w:jc w:val="left"/>
        <w:rPr>
          <w:lang w:val="en-US"/>
        </w:rPr>
      </w:pPr>
      <w:r>
        <w:rPr>
          <w:lang w:val="en-US"/>
        </w:rPr>
        <w:tab/>
        <w:t xml:space="preserve">    transform.put(1, 0, A*st + B*ct);</w:t>
      </w:r>
    </w:p>
    <w:p w:rsidR="00E516DB" w:rsidRDefault="00E516DB" w:rsidP="0075355C">
      <w:pPr>
        <w:autoSpaceDE w:val="0"/>
        <w:autoSpaceDN w:val="0"/>
        <w:adjustRightInd w:val="0"/>
        <w:jc w:val="left"/>
        <w:rPr>
          <w:lang w:val="en-US"/>
        </w:rPr>
      </w:pPr>
      <w:r>
        <w:rPr>
          <w:lang w:val="en-US"/>
        </w:rPr>
        <w:tab/>
        <w:t xml:space="preserve">    transform.put(1, 1, B*st + C*ct);</w:t>
      </w:r>
    </w:p>
    <w:p w:rsidR="00E516DB" w:rsidRDefault="00E516DB" w:rsidP="0075355C">
      <w:pPr>
        <w:autoSpaceDE w:val="0"/>
        <w:autoSpaceDN w:val="0"/>
        <w:adjustRightInd w:val="0"/>
        <w:jc w:val="left"/>
        <w:rPr>
          <w:lang w:val="en-US"/>
        </w:rPr>
      </w:pPr>
      <w:r>
        <w:rPr>
          <w:lang w:val="en-US"/>
        </w:rPr>
        <w:tab/>
        <w:t xml:space="preserve">    transform.put(1, 2, -st*Ax_plus_By - ct*Bx_plus_Cy + dstCenter.y);</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t xml:space="preserve">    if( inverse ){</w:t>
      </w:r>
    </w:p>
    <w:p w:rsidR="00E516DB" w:rsidRDefault="00E516DB" w:rsidP="0075355C">
      <w:pPr>
        <w:autoSpaceDE w:val="0"/>
        <w:autoSpaceDN w:val="0"/>
        <w:adjustRightInd w:val="0"/>
        <w:jc w:val="left"/>
        <w:rPr>
          <w:lang w:val="en-US"/>
        </w:rPr>
      </w:pPr>
      <w:r>
        <w:rPr>
          <w:lang w:val="en-US"/>
        </w:rPr>
        <w:tab/>
        <w:t xml:space="preserve">        Imgproc.invertAffineTransform(transform, transform);</w:t>
      </w:r>
    </w:p>
    <w:p w:rsidR="00E516DB" w:rsidRDefault="00E516DB" w:rsidP="0075355C">
      <w:pPr>
        <w:autoSpaceDE w:val="0"/>
        <w:autoSpaceDN w:val="0"/>
        <w:adjustRightInd w:val="0"/>
        <w:jc w:val="left"/>
        <w:rPr>
          <w:lang w:val="en-US"/>
        </w:rPr>
      </w:pPr>
      <w:r>
        <w:rPr>
          <w:lang w:val="en-US"/>
        </w:rPr>
        <w:tab/>
        <w:t xml:space="preserve">    }</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w:t>
      </w:r>
    </w:p>
    <w:p w:rsidR="00E516DB" w:rsidRDefault="00E516DB" w:rsidP="0075355C">
      <w:pPr>
        <w:tabs>
          <w:tab w:val="left" w:pos="3611"/>
        </w:tabs>
        <w:autoSpaceDE w:val="0"/>
        <w:autoSpaceDN w:val="0"/>
        <w:adjustRightInd w:val="0"/>
        <w:rPr>
          <w:b/>
          <w:bCs/>
          <w:lang w:val="en-US"/>
        </w:rPr>
      </w:pPr>
    </w:p>
    <w:p w:rsidR="00E516DB" w:rsidRDefault="00E516DB" w:rsidP="0075355C">
      <w:pPr>
        <w:tabs>
          <w:tab w:val="left" w:pos="3611"/>
        </w:tabs>
        <w:autoSpaceDE w:val="0"/>
        <w:autoSpaceDN w:val="0"/>
        <w:adjustRightInd w:val="0"/>
        <w:rPr>
          <w:b/>
          <w:bCs/>
          <w:lang w:val="en-US"/>
        </w:rPr>
      </w:pPr>
      <w:r>
        <w:rPr>
          <w:b/>
          <w:bCs/>
          <w:lang w:val="en-US"/>
        </w:rPr>
        <w:t>Tld.java</w:t>
      </w:r>
    </w:p>
    <w:p w:rsidR="00E516DB" w:rsidRDefault="00E516DB" w:rsidP="0075355C">
      <w:pPr>
        <w:autoSpaceDE w:val="0"/>
        <w:autoSpaceDN w:val="0"/>
        <w:adjustRightInd w:val="0"/>
        <w:jc w:val="left"/>
        <w:rPr>
          <w:lang w:val="en-US"/>
        </w:rPr>
      </w:pPr>
      <w:r>
        <w:rPr>
          <w:lang w:val="en-US"/>
        </w:rPr>
        <w:t>package com.trandi.opentld.tld;</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import java.util.ArrayList;</w:t>
      </w:r>
    </w:p>
    <w:p w:rsidR="00E516DB" w:rsidRDefault="00E516DB" w:rsidP="0075355C">
      <w:pPr>
        <w:autoSpaceDE w:val="0"/>
        <w:autoSpaceDN w:val="0"/>
        <w:adjustRightInd w:val="0"/>
        <w:jc w:val="left"/>
        <w:rPr>
          <w:lang w:val="en-US"/>
        </w:rPr>
      </w:pPr>
      <w:r>
        <w:rPr>
          <w:lang w:val="en-US"/>
        </w:rPr>
        <w:t>import java.util.Arrays;</w:t>
      </w:r>
    </w:p>
    <w:p w:rsidR="00E516DB" w:rsidRDefault="00E516DB" w:rsidP="0075355C">
      <w:pPr>
        <w:autoSpaceDE w:val="0"/>
        <w:autoSpaceDN w:val="0"/>
        <w:adjustRightInd w:val="0"/>
        <w:jc w:val="left"/>
        <w:rPr>
          <w:lang w:val="en-US"/>
        </w:rPr>
      </w:pPr>
      <w:r>
        <w:rPr>
          <w:lang w:val="en-US"/>
        </w:rPr>
        <w:t>import java.util.Collections;</w:t>
      </w:r>
    </w:p>
    <w:p w:rsidR="00E516DB" w:rsidRDefault="00E516DB" w:rsidP="0075355C">
      <w:pPr>
        <w:autoSpaceDE w:val="0"/>
        <w:autoSpaceDN w:val="0"/>
        <w:adjustRightInd w:val="0"/>
        <w:jc w:val="left"/>
        <w:rPr>
          <w:lang w:val="en-US"/>
        </w:rPr>
      </w:pPr>
      <w:r>
        <w:rPr>
          <w:lang w:val="en-US"/>
        </w:rPr>
        <w:t>import java.util.Comparator;</w:t>
      </w:r>
    </w:p>
    <w:p w:rsidR="00E516DB" w:rsidRDefault="00E516DB" w:rsidP="0075355C">
      <w:pPr>
        <w:autoSpaceDE w:val="0"/>
        <w:autoSpaceDN w:val="0"/>
        <w:adjustRightInd w:val="0"/>
        <w:jc w:val="left"/>
        <w:rPr>
          <w:lang w:val="en-US"/>
        </w:rPr>
      </w:pPr>
      <w:r>
        <w:rPr>
          <w:lang w:val="en-US"/>
        </w:rPr>
        <w:t>import java.util.HashMap;</w:t>
      </w:r>
    </w:p>
    <w:p w:rsidR="00E516DB" w:rsidRDefault="00E516DB" w:rsidP="0075355C">
      <w:pPr>
        <w:autoSpaceDE w:val="0"/>
        <w:autoSpaceDN w:val="0"/>
        <w:adjustRightInd w:val="0"/>
        <w:jc w:val="left"/>
        <w:rPr>
          <w:lang w:val="en-US"/>
        </w:rPr>
      </w:pPr>
      <w:r>
        <w:rPr>
          <w:lang w:val="en-US"/>
        </w:rPr>
        <w:t>import java.util.Iterator;</w:t>
      </w:r>
    </w:p>
    <w:p w:rsidR="00E516DB" w:rsidRDefault="00E516DB" w:rsidP="0075355C">
      <w:pPr>
        <w:autoSpaceDE w:val="0"/>
        <w:autoSpaceDN w:val="0"/>
        <w:adjustRightInd w:val="0"/>
        <w:jc w:val="left"/>
        <w:rPr>
          <w:lang w:val="en-US"/>
        </w:rPr>
      </w:pPr>
      <w:r>
        <w:rPr>
          <w:lang w:val="en-US"/>
        </w:rPr>
        <w:t>import java.util.List;</w:t>
      </w:r>
    </w:p>
    <w:p w:rsidR="00E516DB" w:rsidRDefault="00E516DB" w:rsidP="0075355C">
      <w:pPr>
        <w:autoSpaceDE w:val="0"/>
        <w:autoSpaceDN w:val="0"/>
        <w:adjustRightInd w:val="0"/>
        <w:jc w:val="left"/>
        <w:rPr>
          <w:lang w:val="en-US"/>
        </w:rPr>
      </w:pPr>
      <w:r>
        <w:rPr>
          <w:lang w:val="en-US"/>
        </w:rPr>
        <w:t>import java.util.Map;</w:t>
      </w:r>
    </w:p>
    <w:p w:rsidR="00E516DB" w:rsidRDefault="00E516DB" w:rsidP="0075355C">
      <w:pPr>
        <w:autoSpaceDE w:val="0"/>
        <w:autoSpaceDN w:val="0"/>
        <w:adjustRightInd w:val="0"/>
        <w:jc w:val="left"/>
        <w:rPr>
          <w:lang w:val="en-US"/>
        </w:rPr>
      </w:pPr>
      <w:r>
        <w:rPr>
          <w:lang w:val="en-US"/>
        </w:rPr>
        <w:t>import java.util.Properties;</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import org.opencv.core.Core;</w:t>
      </w:r>
    </w:p>
    <w:p w:rsidR="00E516DB" w:rsidRDefault="00E516DB" w:rsidP="0075355C">
      <w:pPr>
        <w:autoSpaceDE w:val="0"/>
        <w:autoSpaceDN w:val="0"/>
        <w:adjustRightInd w:val="0"/>
        <w:jc w:val="left"/>
        <w:rPr>
          <w:lang w:val="en-US"/>
        </w:rPr>
      </w:pPr>
      <w:r>
        <w:rPr>
          <w:lang w:val="en-US"/>
        </w:rPr>
        <w:t>import org.opencv.core.CvType;</w:t>
      </w:r>
    </w:p>
    <w:p w:rsidR="00E516DB" w:rsidRDefault="00E516DB" w:rsidP="0075355C">
      <w:pPr>
        <w:autoSpaceDE w:val="0"/>
        <w:autoSpaceDN w:val="0"/>
        <w:adjustRightInd w:val="0"/>
        <w:jc w:val="left"/>
        <w:rPr>
          <w:lang w:val="en-US"/>
        </w:rPr>
      </w:pPr>
      <w:r>
        <w:rPr>
          <w:lang w:val="en-US"/>
        </w:rPr>
        <w:t>import org.opencv.core.Mat;</w:t>
      </w:r>
    </w:p>
    <w:p w:rsidR="00E516DB" w:rsidRDefault="00E516DB" w:rsidP="0075355C">
      <w:pPr>
        <w:autoSpaceDE w:val="0"/>
        <w:autoSpaceDN w:val="0"/>
        <w:adjustRightInd w:val="0"/>
        <w:jc w:val="left"/>
        <w:rPr>
          <w:lang w:val="en-US"/>
        </w:rPr>
      </w:pPr>
      <w:r>
        <w:rPr>
          <w:lang w:val="en-US"/>
        </w:rPr>
        <w:t>import org.opencv.core.MatOfDouble;</w:t>
      </w:r>
    </w:p>
    <w:p w:rsidR="00E516DB" w:rsidRDefault="00E516DB" w:rsidP="0075355C">
      <w:pPr>
        <w:autoSpaceDE w:val="0"/>
        <w:autoSpaceDN w:val="0"/>
        <w:adjustRightInd w:val="0"/>
        <w:jc w:val="left"/>
        <w:rPr>
          <w:lang w:val="en-US"/>
        </w:rPr>
      </w:pPr>
      <w:r>
        <w:rPr>
          <w:lang w:val="en-US"/>
        </w:rPr>
        <w:t>import org.opencv.core.Point;</w:t>
      </w:r>
    </w:p>
    <w:p w:rsidR="00E516DB" w:rsidRDefault="00E516DB" w:rsidP="0075355C">
      <w:pPr>
        <w:autoSpaceDE w:val="0"/>
        <w:autoSpaceDN w:val="0"/>
        <w:adjustRightInd w:val="0"/>
        <w:jc w:val="left"/>
        <w:rPr>
          <w:lang w:val="en-US"/>
        </w:rPr>
      </w:pPr>
      <w:r>
        <w:rPr>
          <w:lang w:val="en-US"/>
        </w:rPr>
        <w:t>import org.opencv.core.Rect;</w:t>
      </w:r>
    </w:p>
    <w:p w:rsidR="00E516DB" w:rsidRDefault="00E516DB" w:rsidP="0075355C">
      <w:pPr>
        <w:autoSpaceDE w:val="0"/>
        <w:autoSpaceDN w:val="0"/>
        <w:adjustRightInd w:val="0"/>
        <w:jc w:val="left"/>
        <w:rPr>
          <w:lang w:val="en-US"/>
        </w:rPr>
      </w:pPr>
      <w:r>
        <w:rPr>
          <w:lang w:val="en-US"/>
        </w:rPr>
        <w:t>import org.opencv.core.Scalar;</w:t>
      </w:r>
    </w:p>
    <w:p w:rsidR="00E516DB" w:rsidRDefault="00E516DB" w:rsidP="0075355C">
      <w:pPr>
        <w:autoSpaceDE w:val="0"/>
        <w:autoSpaceDN w:val="0"/>
        <w:adjustRightInd w:val="0"/>
        <w:jc w:val="left"/>
        <w:rPr>
          <w:lang w:val="en-US"/>
        </w:rPr>
      </w:pPr>
      <w:r>
        <w:rPr>
          <w:lang w:val="en-US"/>
        </w:rPr>
        <w:t>import org.opencv.core.Size;</w:t>
      </w:r>
    </w:p>
    <w:p w:rsidR="00E516DB" w:rsidRDefault="00E516DB" w:rsidP="0075355C">
      <w:pPr>
        <w:autoSpaceDE w:val="0"/>
        <w:autoSpaceDN w:val="0"/>
        <w:adjustRightInd w:val="0"/>
        <w:jc w:val="left"/>
        <w:rPr>
          <w:lang w:val="en-US"/>
        </w:rPr>
      </w:pPr>
      <w:r>
        <w:rPr>
          <w:lang w:val="en-US"/>
        </w:rPr>
        <w:t>import org.opencv.imgproc.Imgproc;</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import android.util.Log;</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import com.trandi.opentld.tld.Parameters.ParamsTld;</w:t>
      </w:r>
    </w:p>
    <w:p w:rsidR="00E516DB" w:rsidRDefault="00E516DB" w:rsidP="0075355C">
      <w:pPr>
        <w:autoSpaceDE w:val="0"/>
        <w:autoSpaceDN w:val="0"/>
        <w:adjustRightInd w:val="0"/>
        <w:jc w:val="left"/>
        <w:rPr>
          <w:lang w:val="en-US"/>
        </w:rPr>
      </w:pPr>
      <w:r>
        <w:rPr>
          <w:lang w:val="en-US"/>
        </w:rPr>
        <w:t>import com.trandi.opentld.tld.Util.DefaultRNG;</w:t>
      </w:r>
    </w:p>
    <w:p w:rsidR="00E516DB" w:rsidRDefault="00E516DB" w:rsidP="0075355C">
      <w:pPr>
        <w:autoSpaceDE w:val="0"/>
        <w:autoSpaceDN w:val="0"/>
        <w:adjustRightInd w:val="0"/>
        <w:jc w:val="left"/>
        <w:rPr>
          <w:lang w:val="en-US"/>
        </w:rPr>
      </w:pPr>
      <w:r>
        <w:rPr>
          <w:lang w:val="en-US"/>
        </w:rPr>
        <w:t>import com.trandi.opentld.tld.Util.NNConfStruct;</w:t>
      </w:r>
    </w:p>
    <w:p w:rsidR="00E516DB" w:rsidRDefault="00E516DB" w:rsidP="0075355C">
      <w:pPr>
        <w:autoSpaceDE w:val="0"/>
        <w:autoSpaceDN w:val="0"/>
        <w:adjustRightInd w:val="0"/>
        <w:jc w:val="left"/>
        <w:rPr>
          <w:lang w:val="en-US"/>
        </w:rPr>
      </w:pPr>
      <w:r>
        <w:rPr>
          <w:lang w:val="en-US"/>
        </w:rPr>
        <w:t>import com.trandi.opentld.tld.Util.Pair;</w:t>
      </w:r>
    </w:p>
    <w:p w:rsidR="00E516DB" w:rsidRDefault="00E516DB" w:rsidP="0075355C">
      <w:pPr>
        <w:autoSpaceDE w:val="0"/>
        <w:autoSpaceDN w:val="0"/>
        <w:adjustRightInd w:val="0"/>
        <w:jc w:val="left"/>
        <w:rPr>
          <w:lang w:val="en-US"/>
        </w:rPr>
      </w:pPr>
      <w:r>
        <w:rPr>
          <w:lang w:val="en-US"/>
        </w:rPr>
        <w:t>import com.trandi.opentld.tld.Util.RNG;</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public class Tld {</w:t>
      </w:r>
    </w:p>
    <w:p w:rsidR="00E516DB" w:rsidRDefault="00E516DB" w:rsidP="0075355C">
      <w:pPr>
        <w:autoSpaceDE w:val="0"/>
        <w:autoSpaceDN w:val="0"/>
        <w:adjustRightInd w:val="0"/>
        <w:jc w:val="left"/>
        <w:rPr>
          <w:lang w:val="en-US"/>
        </w:rPr>
      </w:pPr>
      <w:r>
        <w:rPr>
          <w:lang w:val="en-US"/>
        </w:rPr>
        <w:tab/>
        <w:t>private static final int MAX_DETECTED = 100;</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ParamsTld _params;</w:t>
      </w:r>
    </w:p>
    <w:p w:rsidR="00E516DB" w:rsidRDefault="00E516DB" w:rsidP="0075355C">
      <w:pPr>
        <w:autoSpaceDE w:val="0"/>
        <w:autoSpaceDN w:val="0"/>
        <w:adjustRightInd w:val="0"/>
        <w:jc w:val="left"/>
        <w:rPr>
          <w:lang w:val="en-US"/>
        </w:rPr>
      </w:pPr>
      <w:r>
        <w:rPr>
          <w:lang w:val="en-US"/>
        </w:rPr>
        <w:lastRenderedPageBreak/>
        <w:tab/>
        <w:t>FernEnsembleClassifier _classifierFern;</w:t>
      </w:r>
    </w:p>
    <w:p w:rsidR="00E516DB" w:rsidRDefault="00E516DB" w:rsidP="0075355C">
      <w:pPr>
        <w:autoSpaceDE w:val="0"/>
        <w:autoSpaceDN w:val="0"/>
        <w:adjustRightInd w:val="0"/>
        <w:jc w:val="left"/>
        <w:rPr>
          <w:lang w:val="en-US"/>
        </w:rPr>
      </w:pPr>
      <w:r>
        <w:rPr>
          <w:lang w:val="en-US"/>
        </w:rPr>
        <w:tab/>
        <w:t>NNClassifier _classifierNN;</w:t>
      </w:r>
    </w:p>
    <w:p w:rsidR="00E516DB" w:rsidRDefault="00E516DB" w:rsidP="0075355C">
      <w:pPr>
        <w:autoSpaceDE w:val="0"/>
        <w:autoSpaceDN w:val="0"/>
        <w:adjustRightInd w:val="0"/>
        <w:jc w:val="left"/>
        <w:rPr>
          <w:lang w:val="en-US"/>
        </w:rPr>
      </w:pPr>
      <w:r>
        <w:rPr>
          <w:lang w:val="en-US"/>
        </w:rPr>
        <w:tab/>
        <w:t>private final LKTracker _tracker = new LKTracker();</w:t>
      </w:r>
    </w:p>
    <w:p w:rsidR="00E516DB" w:rsidRDefault="00E516DB" w:rsidP="0075355C">
      <w:pPr>
        <w:autoSpaceDE w:val="0"/>
        <w:autoSpaceDN w:val="0"/>
        <w:adjustRightInd w:val="0"/>
        <w:jc w:val="left"/>
        <w:rPr>
          <w:lang w:val="en-US"/>
        </w:rPr>
      </w:pPr>
      <w:r>
        <w:rPr>
          <w:lang w:val="en-US"/>
        </w:rPr>
        <w:tab/>
        <w:t>private PatchGenerator _patchGenerator; // FIXME UNUSED, why !?</w:t>
      </w:r>
    </w:p>
    <w:p w:rsidR="00E516DB" w:rsidRDefault="00E516DB" w:rsidP="0075355C">
      <w:pPr>
        <w:autoSpaceDE w:val="0"/>
        <w:autoSpaceDN w:val="0"/>
        <w:adjustRightInd w:val="0"/>
        <w:jc w:val="left"/>
        <w:rPr>
          <w:lang w:val="en-US"/>
        </w:rPr>
      </w:pPr>
      <w:r>
        <w:rPr>
          <w:lang w:val="en-US"/>
        </w:rPr>
        <w:tab/>
        <w:t>private final RNG _rng = new DefaultRNG();</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 Integral Images</w:t>
      </w:r>
    </w:p>
    <w:p w:rsidR="00E516DB" w:rsidRDefault="00E516DB" w:rsidP="0075355C">
      <w:pPr>
        <w:autoSpaceDE w:val="0"/>
        <w:autoSpaceDN w:val="0"/>
        <w:adjustRightInd w:val="0"/>
        <w:jc w:val="left"/>
        <w:rPr>
          <w:lang w:val="en-US"/>
        </w:rPr>
      </w:pPr>
      <w:r>
        <w:rPr>
          <w:lang w:val="en-US"/>
        </w:rPr>
        <w:tab/>
        <w:t>private int _iiRows;</w:t>
      </w:r>
    </w:p>
    <w:p w:rsidR="00E516DB" w:rsidRDefault="00E516DB" w:rsidP="0075355C">
      <w:pPr>
        <w:autoSpaceDE w:val="0"/>
        <w:autoSpaceDN w:val="0"/>
        <w:adjustRightInd w:val="0"/>
        <w:jc w:val="left"/>
        <w:rPr>
          <w:lang w:val="en-US"/>
        </w:rPr>
      </w:pPr>
      <w:r>
        <w:rPr>
          <w:lang w:val="en-US"/>
        </w:rPr>
        <w:tab/>
        <w:t>private int _iiCols;</w:t>
      </w:r>
    </w:p>
    <w:p w:rsidR="00E516DB" w:rsidRDefault="00E516DB" w:rsidP="0075355C">
      <w:pPr>
        <w:autoSpaceDE w:val="0"/>
        <w:autoSpaceDN w:val="0"/>
        <w:adjustRightInd w:val="0"/>
        <w:jc w:val="left"/>
        <w:rPr>
          <w:lang w:val="en-US"/>
        </w:rPr>
      </w:pPr>
      <w:r>
        <w:rPr>
          <w:lang w:val="en-US"/>
        </w:rPr>
        <w:tab/>
        <w:t>private final Mat _iisum = new Mat();</w:t>
      </w:r>
    </w:p>
    <w:p w:rsidR="00E516DB" w:rsidRDefault="00E516DB" w:rsidP="0075355C">
      <w:pPr>
        <w:autoSpaceDE w:val="0"/>
        <w:autoSpaceDN w:val="0"/>
        <w:adjustRightInd w:val="0"/>
        <w:jc w:val="left"/>
        <w:rPr>
          <w:lang w:val="en-US"/>
        </w:rPr>
      </w:pPr>
      <w:r>
        <w:rPr>
          <w:lang w:val="en-US"/>
        </w:rPr>
        <w:tab/>
        <w:t>private final Mat _iisqsum = new Mat();</w:t>
      </w:r>
    </w:p>
    <w:p w:rsidR="00E516DB" w:rsidRDefault="00E516DB" w:rsidP="0075355C">
      <w:pPr>
        <w:autoSpaceDE w:val="0"/>
        <w:autoSpaceDN w:val="0"/>
        <w:adjustRightInd w:val="0"/>
        <w:jc w:val="left"/>
        <w:rPr>
          <w:lang w:val="en-US"/>
        </w:rPr>
      </w:pPr>
      <w:r>
        <w:rPr>
          <w:lang w:val="en-US"/>
        </w:rPr>
        <w:tab/>
        <w:t>// for performance reasons, duplicate the data directly in Java, to avoid too many native code invocations</w:t>
      </w:r>
    </w:p>
    <w:p w:rsidR="00E516DB" w:rsidRDefault="00E516DB" w:rsidP="0075355C">
      <w:pPr>
        <w:autoSpaceDE w:val="0"/>
        <w:autoSpaceDN w:val="0"/>
        <w:adjustRightInd w:val="0"/>
        <w:jc w:val="left"/>
        <w:rPr>
          <w:lang w:val="en-US"/>
        </w:rPr>
      </w:pPr>
      <w:r>
        <w:rPr>
          <w:lang w:val="en-US"/>
        </w:rPr>
        <w:tab/>
        <w:t>private int[] _iisumJava;</w:t>
      </w:r>
    </w:p>
    <w:p w:rsidR="00E516DB" w:rsidRDefault="00E516DB" w:rsidP="0075355C">
      <w:pPr>
        <w:autoSpaceDE w:val="0"/>
        <w:autoSpaceDN w:val="0"/>
        <w:adjustRightInd w:val="0"/>
        <w:jc w:val="left"/>
        <w:rPr>
          <w:lang w:val="en-US"/>
        </w:rPr>
      </w:pPr>
      <w:r>
        <w:rPr>
          <w:lang w:val="en-US"/>
        </w:rPr>
        <w:tab/>
        <w:t>private double[] _iisqsumJava;</w:t>
      </w:r>
    </w:p>
    <w:p w:rsidR="00E516DB" w:rsidRDefault="00E516DB" w:rsidP="0075355C">
      <w:pPr>
        <w:autoSpaceDE w:val="0"/>
        <w:autoSpaceDN w:val="0"/>
        <w:adjustRightInd w:val="0"/>
        <w:jc w:val="left"/>
        <w:rPr>
          <w:lang w:val="en-US"/>
        </w:rPr>
      </w:pPr>
      <w:r>
        <w:rPr>
          <w:lang w:val="en-US"/>
        </w:rPr>
        <w:tab/>
        <w:t>private float _var; // variance of the initial patch/box. Will be used by the 1st stage of the classifier.</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 Training data</w:t>
      </w:r>
    </w:p>
    <w:p w:rsidR="00E516DB" w:rsidRDefault="00E516DB" w:rsidP="0075355C">
      <w:pPr>
        <w:autoSpaceDE w:val="0"/>
        <w:autoSpaceDN w:val="0"/>
        <w:adjustRightInd w:val="0"/>
        <w:jc w:val="left"/>
        <w:rPr>
          <w:lang w:val="en-US"/>
        </w:rPr>
      </w:pPr>
      <w:r>
        <w:rPr>
          <w:lang w:val="en-US"/>
        </w:rPr>
        <w:tab/>
        <w:t>Mat _pExample = new Mat(); // positive NN example</w:t>
      </w:r>
    </w:p>
    <w:p w:rsidR="00E516DB" w:rsidRDefault="00E516DB" w:rsidP="0075355C">
      <w:pPr>
        <w:autoSpaceDE w:val="0"/>
        <w:autoSpaceDN w:val="0"/>
        <w:adjustRightInd w:val="0"/>
        <w:jc w:val="left"/>
        <w:rPr>
          <w:lang w:val="en-US"/>
        </w:rPr>
      </w:pPr>
      <w:r>
        <w:rPr>
          <w:lang w:val="en-US"/>
        </w:rPr>
        <w:tab/>
        <w:t>final List&lt;Pair&lt;int[], Boolean&gt;&gt; _pFerns = new ArrayList&lt;Pair&lt;int[], Boolean&gt;&gt;();</w:t>
      </w:r>
      <w:r>
        <w:rPr>
          <w:lang w:val="en-US"/>
        </w:rPr>
        <w:tab/>
        <w:t>//positive ferns &lt;allFernsHashCodes, true&gt;</w:t>
      </w:r>
    </w:p>
    <w:p w:rsidR="00E516DB" w:rsidRDefault="00E516DB" w:rsidP="0075355C">
      <w:pPr>
        <w:autoSpaceDE w:val="0"/>
        <w:autoSpaceDN w:val="0"/>
        <w:adjustRightInd w:val="0"/>
        <w:jc w:val="left"/>
        <w:rPr>
          <w:lang w:val="en-US"/>
        </w:rPr>
      </w:pPr>
      <w:r>
        <w:rPr>
          <w:lang w:val="en-US"/>
        </w:rPr>
        <w:tab/>
        <w:t>private final List&lt;Mat&gt; _pPatterns = new ArrayList&lt;Mat&gt;(); //positive patches to display</w:t>
      </w:r>
    </w:p>
    <w:p w:rsidR="00E516DB" w:rsidRDefault="00E516DB" w:rsidP="0075355C">
      <w:pPr>
        <w:autoSpaceDE w:val="0"/>
        <w:autoSpaceDN w:val="0"/>
        <w:adjustRightInd w:val="0"/>
        <w:jc w:val="left"/>
        <w:rPr>
          <w:lang w:val="en-US"/>
        </w:rPr>
      </w:pPr>
      <w:r>
        <w:rPr>
          <w:lang w:val="en-US"/>
        </w:rPr>
        <w:tab/>
        <w:t>private List&lt;Mat&gt; _nExamples;</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t>// Last frame data</w:t>
      </w:r>
    </w:p>
    <w:p w:rsidR="00E516DB" w:rsidRDefault="00E516DB" w:rsidP="0075355C">
      <w:pPr>
        <w:autoSpaceDE w:val="0"/>
        <w:autoSpaceDN w:val="0"/>
        <w:adjustRightInd w:val="0"/>
        <w:jc w:val="left"/>
        <w:rPr>
          <w:lang w:val="en-US"/>
        </w:rPr>
      </w:pPr>
      <w:r>
        <w:rPr>
          <w:lang w:val="en-US"/>
        </w:rPr>
        <w:tab/>
        <w:t>private BoundingBox _lastbox;</w:t>
      </w:r>
    </w:p>
    <w:p w:rsidR="00E516DB" w:rsidRDefault="00E516DB" w:rsidP="0075355C">
      <w:pPr>
        <w:autoSpaceDE w:val="0"/>
        <w:autoSpaceDN w:val="0"/>
        <w:adjustRightInd w:val="0"/>
        <w:jc w:val="left"/>
        <w:rPr>
          <w:lang w:val="en-US"/>
        </w:rPr>
      </w:pPr>
      <w:r>
        <w:rPr>
          <w:lang w:val="en-US"/>
        </w:rPr>
        <w:tab/>
        <w:t>private boolean _learn = true;</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 Detector data</w:t>
      </w:r>
    </w:p>
    <w:p w:rsidR="00E516DB" w:rsidRDefault="00E516DB" w:rsidP="0075355C">
      <w:pPr>
        <w:autoSpaceDE w:val="0"/>
        <w:autoSpaceDN w:val="0"/>
        <w:adjustRightInd w:val="0"/>
        <w:jc w:val="left"/>
        <w:rPr>
          <w:lang w:val="en-US"/>
        </w:rPr>
      </w:pPr>
      <w:r>
        <w:rPr>
          <w:lang w:val="en-US"/>
        </w:rPr>
        <w:tab/>
        <w:t>private Map&lt;BoundingBox, int[]&gt; _fernDetectionNegDataForLearning = new HashMap&lt;BoundingBox, int[]&gt;(); // all ferns hash codes for a given bounding box</w:t>
      </w:r>
    </w:p>
    <w:p w:rsidR="00E516DB" w:rsidRDefault="00E516DB" w:rsidP="0075355C">
      <w:pPr>
        <w:autoSpaceDE w:val="0"/>
        <w:autoSpaceDN w:val="0"/>
        <w:adjustRightInd w:val="0"/>
        <w:jc w:val="left"/>
        <w:rPr>
          <w:lang w:val="en-US"/>
        </w:rPr>
      </w:pPr>
      <w:r>
        <w:rPr>
          <w:lang w:val="en-US"/>
        </w:rPr>
        <w:tab/>
        <w:t>final Map&lt;DetectionStruct, Integer&gt; _boxClusterMap = new HashMap&lt;DetectionStruct, Integer&gt;();</w:t>
      </w:r>
      <w:r>
        <w:rPr>
          <w:lang w:val="en-US"/>
        </w:rPr>
        <w:tab/>
        <w:t>// the cluster to which each detected box belongs</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 Bounding Boxes Grid</w:t>
      </w:r>
    </w:p>
    <w:p w:rsidR="00E516DB" w:rsidRDefault="00E516DB" w:rsidP="0075355C">
      <w:pPr>
        <w:autoSpaceDE w:val="0"/>
        <w:autoSpaceDN w:val="0"/>
        <w:adjustRightInd w:val="0"/>
        <w:jc w:val="left"/>
        <w:rPr>
          <w:lang w:val="en-US"/>
        </w:rPr>
      </w:pPr>
      <w:r>
        <w:rPr>
          <w:lang w:val="en-US"/>
        </w:rPr>
        <w:tab/>
        <w:t>Grid _grid;</w:t>
      </w:r>
    </w:p>
    <w:p w:rsidR="00E516DB" w:rsidRDefault="00E516DB" w:rsidP="0075355C">
      <w:pPr>
        <w:autoSpaceDE w:val="0"/>
        <w:autoSpaceDN w:val="0"/>
        <w:adjustRightInd w:val="0"/>
        <w:jc w:val="left"/>
        <w:rPr>
          <w:lang w:val="en-US"/>
        </w:rPr>
      </w:pPr>
      <w:r>
        <w:rPr>
          <w:lang w:val="en-US"/>
        </w:rPr>
        <w:tab/>
        <w:t xml:space="preserve">  </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public Tld(Properties parameters){</w:t>
      </w:r>
    </w:p>
    <w:p w:rsidR="00E516DB" w:rsidRDefault="00E516DB" w:rsidP="0075355C">
      <w:pPr>
        <w:autoSpaceDE w:val="0"/>
        <w:autoSpaceDN w:val="0"/>
        <w:adjustRightInd w:val="0"/>
        <w:jc w:val="left"/>
        <w:rPr>
          <w:lang w:val="en-US"/>
        </w:rPr>
      </w:pPr>
      <w:r>
        <w:rPr>
          <w:lang w:val="en-US"/>
        </w:rPr>
        <w:tab/>
      </w:r>
      <w:r>
        <w:rPr>
          <w:lang w:val="en-US"/>
        </w:rPr>
        <w:tab/>
        <w:t>_params = new ParamsTld(parameters);</w:t>
      </w:r>
    </w:p>
    <w:p w:rsidR="00E516DB" w:rsidRDefault="00E516DB" w:rsidP="0075355C">
      <w:pPr>
        <w:autoSpaceDE w:val="0"/>
        <w:autoSpaceDN w:val="0"/>
        <w:adjustRightInd w:val="0"/>
        <w:jc w:val="left"/>
        <w:rPr>
          <w:lang w:val="en-US"/>
        </w:rPr>
      </w:pPr>
      <w:r>
        <w:rPr>
          <w:lang w:val="en-US"/>
        </w:rPr>
        <w:tab/>
      </w:r>
      <w:r>
        <w:rPr>
          <w:lang w:val="en-US"/>
        </w:rPr>
        <w:tab/>
        <w:t>_classifierFern = new FernEnsembleClassifier(parameters);</w:t>
      </w:r>
    </w:p>
    <w:p w:rsidR="00E516DB" w:rsidRDefault="00E516DB" w:rsidP="0075355C">
      <w:pPr>
        <w:autoSpaceDE w:val="0"/>
        <w:autoSpaceDN w:val="0"/>
        <w:adjustRightInd w:val="0"/>
        <w:jc w:val="left"/>
        <w:rPr>
          <w:lang w:val="en-US"/>
        </w:rPr>
      </w:pPr>
      <w:r>
        <w:rPr>
          <w:lang w:val="en-US"/>
        </w:rPr>
        <w:tab/>
      </w:r>
      <w:r>
        <w:rPr>
          <w:lang w:val="en-US"/>
        </w:rPr>
        <w:tab/>
        <w:t>_classifierNN = new NNClassifier(parameters);</w:t>
      </w:r>
    </w:p>
    <w:p w:rsidR="00E516DB" w:rsidRDefault="00E516DB" w:rsidP="0075355C">
      <w:pPr>
        <w:autoSpaceDE w:val="0"/>
        <w:autoSpaceDN w:val="0"/>
        <w:adjustRightInd w:val="0"/>
        <w:jc w:val="left"/>
        <w:rPr>
          <w:lang w:val="en-US"/>
        </w:rPr>
      </w:pPr>
      <w:r>
        <w:rPr>
          <w:lang w:val="en-US"/>
        </w:rPr>
        <w:tab/>
      </w:r>
      <w:r>
        <w:rPr>
          <w:lang w:val="en-US"/>
        </w:rPr>
        <w:tab/>
        <w:t>_patchGenerator = new PatchGenerator(0, 0, _params.noise_init, true, 1 - _params.scale_init, 1 + _params.scale_init,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 xml:space="preserve">-_params.angle_init * Math.PI / 180f, _params.angle_init * Math.PI / 180f, </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-_params.angle_init * Math.PI / 180f, _params.angle_init * Math.PI / 180f);</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r>
        <w:rPr>
          <w:lang w:val="en-US"/>
        </w:rPr>
        <w:tab/>
        <w:t>_pExample.create(_params.patch_size, _params.patch_size, CvType.CV_64F);</w:t>
      </w:r>
    </w:p>
    <w:p w:rsidR="00E516DB" w:rsidRDefault="00E516DB" w:rsidP="0075355C">
      <w:pPr>
        <w:autoSpaceDE w:val="0"/>
        <w:autoSpaceDN w:val="0"/>
        <w:adjustRightInd w:val="0"/>
        <w:jc w:val="left"/>
        <w:rPr>
          <w:lang w:val="en-US"/>
        </w:rPr>
      </w:pPr>
      <w:r>
        <w:rPr>
          <w:lang w:val="en-US"/>
        </w:rPr>
        <w:lastRenderedPageBreak/>
        <w:tab/>
        <w:t>}</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t>protected Tld() {</w:t>
      </w:r>
    </w:p>
    <w:p w:rsidR="00E516DB" w:rsidRDefault="00E516DB" w:rsidP="0075355C">
      <w:pPr>
        <w:autoSpaceDE w:val="0"/>
        <w:autoSpaceDN w:val="0"/>
        <w:adjustRightInd w:val="0"/>
        <w:jc w:val="left"/>
        <w:rPr>
          <w:lang w:val="en-US"/>
        </w:rPr>
      </w:pPr>
      <w:r>
        <w:rPr>
          <w:lang w:val="en-US"/>
        </w:rPr>
        <w:tab/>
      </w:r>
      <w:r>
        <w:rPr>
          <w:lang w:val="en-US"/>
        </w:rPr>
        <w:tab/>
        <w:t>// for TESTING only</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t>public void init(Mat frame1, Rect trackedBox) {</w:t>
      </w:r>
    </w:p>
    <w:p w:rsidR="00E516DB" w:rsidRDefault="00E516DB" w:rsidP="0075355C">
      <w:pPr>
        <w:autoSpaceDE w:val="0"/>
        <w:autoSpaceDN w:val="0"/>
        <w:adjustRightInd w:val="0"/>
        <w:jc w:val="left"/>
        <w:rPr>
          <w:lang w:val="en-US"/>
        </w:rPr>
      </w:pPr>
      <w:r>
        <w:rPr>
          <w:lang w:val="en-US"/>
        </w:rPr>
        <w:tab/>
      </w:r>
      <w:r>
        <w:rPr>
          <w:lang w:val="en-US"/>
        </w:rPr>
        <w:tab/>
        <w:t>// get Bounding boxes</w:t>
      </w:r>
    </w:p>
    <w:p w:rsidR="00E516DB" w:rsidRDefault="00E516DB" w:rsidP="0075355C">
      <w:pPr>
        <w:autoSpaceDE w:val="0"/>
        <w:autoSpaceDN w:val="0"/>
        <w:adjustRightInd w:val="0"/>
        <w:jc w:val="left"/>
        <w:rPr>
          <w:lang w:val="en-US"/>
        </w:rPr>
      </w:pPr>
      <w:r>
        <w:rPr>
          <w:lang w:val="en-US"/>
        </w:rPr>
        <w:tab/>
      </w:r>
      <w:r>
        <w:rPr>
          <w:lang w:val="en-US"/>
        </w:rPr>
        <w:tab/>
        <w:t>if(Math.min(trackedBox.width, trackedBox.height) &lt; _params.min_win) {</w:t>
      </w:r>
    </w:p>
    <w:p w:rsidR="00E516DB" w:rsidRDefault="00E516DB" w:rsidP="0075355C">
      <w:pPr>
        <w:autoSpaceDE w:val="0"/>
        <w:autoSpaceDN w:val="0"/>
        <w:adjustRightInd w:val="0"/>
        <w:jc w:val="left"/>
        <w:rPr>
          <w:lang w:val="en-US"/>
        </w:rPr>
      </w:pPr>
      <w:r>
        <w:rPr>
          <w:lang w:val="en-US"/>
        </w:rPr>
        <w:tab/>
      </w:r>
      <w:r>
        <w:rPr>
          <w:lang w:val="en-US"/>
        </w:rPr>
        <w:tab/>
      </w:r>
      <w:r>
        <w:rPr>
          <w:lang w:val="en-US"/>
        </w:rPr>
        <w:tab/>
        <w:t>throw new IllegalArgumentException("Provided trackedBox: " + trackedBox + " is too small (min " + _params.min_win + ")");</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_grid = new Grid(frame1, trackedBox, _params.min_win);</w:t>
      </w:r>
    </w:p>
    <w:p w:rsidR="00E516DB" w:rsidRDefault="00E516DB" w:rsidP="0075355C">
      <w:pPr>
        <w:autoSpaceDE w:val="0"/>
        <w:autoSpaceDN w:val="0"/>
        <w:adjustRightInd w:val="0"/>
        <w:jc w:val="left"/>
        <w:rPr>
          <w:lang w:val="en-US"/>
        </w:rPr>
      </w:pPr>
      <w:r>
        <w:rPr>
          <w:lang w:val="en-US"/>
        </w:rPr>
        <w:tab/>
      </w:r>
      <w:r>
        <w:rPr>
          <w:lang w:val="en-US"/>
        </w:rPr>
        <w:tab/>
        <w:t>Log.i(Util.TAG, "Init Created " + _grid.getSize() + " bounding boxes.");</w:t>
      </w:r>
    </w:p>
    <w:p w:rsidR="00E516DB" w:rsidRDefault="00E516DB" w:rsidP="0075355C">
      <w:pPr>
        <w:autoSpaceDE w:val="0"/>
        <w:autoSpaceDN w:val="0"/>
        <w:adjustRightInd w:val="0"/>
        <w:jc w:val="left"/>
        <w:rPr>
          <w:lang w:val="en-US"/>
        </w:rPr>
      </w:pPr>
      <w:r>
        <w:rPr>
          <w:lang w:val="en-US"/>
        </w:rPr>
        <w:tab/>
      </w:r>
      <w:r>
        <w:rPr>
          <w:lang w:val="en-US"/>
        </w:rPr>
        <w:tab/>
        <w:t>_grid.updateGoodBadBoxes(trackedBox, _params.num_closest_init);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_iiRows = frame1.rows();</w:t>
      </w:r>
    </w:p>
    <w:p w:rsidR="00E516DB" w:rsidRDefault="00E516DB" w:rsidP="0075355C">
      <w:pPr>
        <w:autoSpaceDE w:val="0"/>
        <w:autoSpaceDN w:val="0"/>
        <w:adjustRightInd w:val="0"/>
        <w:jc w:val="left"/>
        <w:rPr>
          <w:lang w:val="en-US"/>
        </w:rPr>
      </w:pPr>
      <w:r>
        <w:rPr>
          <w:lang w:val="en-US"/>
        </w:rPr>
        <w:tab/>
      </w:r>
      <w:r>
        <w:rPr>
          <w:lang w:val="en-US"/>
        </w:rPr>
        <w:tab/>
        <w:t>_iiCols = frame1.cols();</w:t>
      </w:r>
    </w:p>
    <w:p w:rsidR="00E516DB" w:rsidRDefault="00E516DB" w:rsidP="0075355C">
      <w:pPr>
        <w:autoSpaceDE w:val="0"/>
        <w:autoSpaceDN w:val="0"/>
        <w:adjustRightInd w:val="0"/>
        <w:jc w:val="left"/>
        <w:rPr>
          <w:lang w:val="en-US"/>
        </w:rPr>
      </w:pPr>
      <w:r>
        <w:rPr>
          <w:lang w:val="en-US"/>
        </w:rPr>
        <w:tab/>
      </w:r>
      <w:r>
        <w:rPr>
          <w:lang w:val="en-US"/>
        </w:rPr>
        <w:tab/>
        <w:t>_iisum.create(_iiRows, _iiCols, CvType.CV_32F);</w:t>
      </w:r>
    </w:p>
    <w:p w:rsidR="00E516DB" w:rsidRDefault="00E516DB" w:rsidP="0075355C">
      <w:pPr>
        <w:autoSpaceDE w:val="0"/>
        <w:autoSpaceDN w:val="0"/>
        <w:adjustRightInd w:val="0"/>
        <w:jc w:val="left"/>
        <w:rPr>
          <w:lang w:val="en-US"/>
        </w:rPr>
      </w:pPr>
      <w:r>
        <w:rPr>
          <w:lang w:val="en-US"/>
        </w:rPr>
        <w:tab/>
      </w:r>
      <w:r>
        <w:rPr>
          <w:lang w:val="en-US"/>
        </w:rPr>
        <w:tab/>
        <w:t>_iisqsum.create(_iiRows, _iiCols, CvType.CV_64F);</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correct bounding box</w:t>
      </w:r>
    </w:p>
    <w:p w:rsidR="00E516DB" w:rsidRDefault="00E516DB" w:rsidP="0075355C">
      <w:pPr>
        <w:autoSpaceDE w:val="0"/>
        <w:autoSpaceDN w:val="0"/>
        <w:adjustRightInd w:val="0"/>
        <w:jc w:val="left"/>
        <w:rPr>
          <w:lang w:val="en-US"/>
        </w:rPr>
      </w:pPr>
      <w:r>
        <w:rPr>
          <w:lang w:val="en-US"/>
        </w:rPr>
        <w:tab/>
      </w:r>
      <w:r>
        <w:rPr>
          <w:lang w:val="en-US"/>
        </w:rPr>
        <w:tab/>
        <w:t>_lastbox = _grid.getBestBox();</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_classifierFern.init(_grid.getTrackedBoxScales(), _rng);</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generate DATA</w:t>
      </w:r>
    </w:p>
    <w:p w:rsidR="00E516DB" w:rsidRDefault="00E516DB" w:rsidP="0075355C">
      <w:pPr>
        <w:autoSpaceDE w:val="0"/>
        <w:autoSpaceDN w:val="0"/>
        <w:adjustRightInd w:val="0"/>
        <w:jc w:val="left"/>
        <w:rPr>
          <w:lang w:val="en-US"/>
        </w:rPr>
      </w:pPr>
      <w:r>
        <w:rPr>
          <w:lang w:val="en-US"/>
        </w:rPr>
        <w:tab/>
      </w:r>
      <w:r>
        <w:rPr>
          <w:lang w:val="en-US"/>
        </w:rPr>
        <w:tab/>
        <w:t>// generate POSITIVE DATA</w:t>
      </w:r>
    </w:p>
    <w:p w:rsidR="00E516DB" w:rsidRDefault="00E516DB" w:rsidP="0075355C">
      <w:pPr>
        <w:autoSpaceDE w:val="0"/>
        <w:autoSpaceDN w:val="0"/>
        <w:adjustRightInd w:val="0"/>
        <w:jc w:val="left"/>
        <w:rPr>
          <w:lang w:val="en-US"/>
        </w:rPr>
      </w:pPr>
      <w:r>
        <w:rPr>
          <w:lang w:val="en-US"/>
        </w:rPr>
        <w:tab/>
      </w:r>
      <w:r>
        <w:rPr>
          <w:lang w:val="en-US"/>
        </w:rPr>
        <w:tab/>
        <w:t>generatePositiveData(frame1, _params.num_warps_init, _grid);</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Set variance threshold</w:t>
      </w:r>
    </w:p>
    <w:p w:rsidR="00E516DB" w:rsidRDefault="00E516DB" w:rsidP="0075355C">
      <w:pPr>
        <w:autoSpaceDE w:val="0"/>
        <w:autoSpaceDN w:val="0"/>
        <w:adjustRightInd w:val="0"/>
        <w:jc w:val="left"/>
        <w:rPr>
          <w:lang w:val="en-US"/>
        </w:rPr>
      </w:pPr>
      <w:r>
        <w:rPr>
          <w:lang w:val="en-US"/>
        </w:rPr>
        <w:tab/>
      </w:r>
      <w:r>
        <w:rPr>
          <w:lang w:val="en-US"/>
        </w:rPr>
        <w:tab/>
        <w:t>MatOfDouble stddev = new MatOfDouble();</w:t>
      </w:r>
    </w:p>
    <w:p w:rsidR="00E516DB" w:rsidRDefault="00E516DB" w:rsidP="0075355C">
      <w:pPr>
        <w:autoSpaceDE w:val="0"/>
        <w:autoSpaceDN w:val="0"/>
        <w:adjustRightInd w:val="0"/>
        <w:jc w:val="left"/>
        <w:rPr>
          <w:lang w:val="en-US"/>
        </w:rPr>
      </w:pPr>
      <w:r>
        <w:rPr>
          <w:lang w:val="en-US"/>
        </w:rPr>
        <w:tab/>
      </w:r>
      <w:r>
        <w:rPr>
          <w:lang w:val="en-US"/>
        </w:rPr>
        <w:tab/>
        <w:t>Core.meanStdDev(frame1.submat(_grid.getBestBox()), new MatOfDouble(), stddev);</w:t>
      </w:r>
    </w:p>
    <w:p w:rsidR="00E516DB" w:rsidRDefault="00E516DB" w:rsidP="0075355C">
      <w:pPr>
        <w:autoSpaceDE w:val="0"/>
        <w:autoSpaceDN w:val="0"/>
        <w:adjustRightInd w:val="0"/>
        <w:jc w:val="left"/>
        <w:rPr>
          <w:lang w:val="en-US"/>
        </w:rPr>
      </w:pPr>
      <w:r>
        <w:rPr>
          <w:lang w:val="en-US"/>
        </w:rPr>
        <w:tab/>
      </w:r>
      <w:r>
        <w:rPr>
          <w:lang w:val="en-US"/>
        </w:rPr>
        <w:tab/>
        <w:t>updateIntegralImgs(frame1);</w:t>
      </w:r>
    </w:p>
    <w:p w:rsidR="00E516DB" w:rsidRDefault="00E516DB" w:rsidP="0075355C">
      <w:pPr>
        <w:autoSpaceDE w:val="0"/>
        <w:autoSpaceDN w:val="0"/>
        <w:adjustRightInd w:val="0"/>
        <w:jc w:val="left"/>
        <w:rPr>
          <w:lang w:val="en-US"/>
        </w:rPr>
      </w:pPr>
      <w:r>
        <w:rPr>
          <w:lang w:val="en-US"/>
        </w:rPr>
        <w:tab/>
      </w:r>
      <w:r>
        <w:rPr>
          <w:lang w:val="en-US"/>
        </w:rPr>
        <w:tab/>
        <w:t>// this is directly half of the variance of the initial box, which will be used the the 1st stage of the classifier</w:t>
      </w:r>
    </w:p>
    <w:p w:rsidR="00E516DB" w:rsidRDefault="00E516DB" w:rsidP="0075355C">
      <w:pPr>
        <w:autoSpaceDE w:val="0"/>
        <w:autoSpaceDN w:val="0"/>
        <w:adjustRightInd w:val="0"/>
        <w:jc w:val="left"/>
        <w:rPr>
          <w:lang w:val="en-US"/>
        </w:rPr>
      </w:pPr>
      <w:r>
        <w:rPr>
          <w:lang w:val="en-US"/>
        </w:rPr>
        <w:tab/>
      </w:r>
      <w:r>
        <w:rPr>
          <w:lang w:val="en-US"/>
        </w:rPr>
        <w:tab/>
        <w:t>_var = (float)Math.pow(stddev.toArray()[0], 2d) * 0.5f;</w:t>
      </w:r>
    </w:p>
    <w:p w:rsidR="00E516DB" w:rsidRDefault="00E516DB" w:rsidP="0075355C">
      <w:pPr>
        <w:autoSpaceDE w:val="0"/>
        <w:autoSpaceDN w:val="0"/>
        <w:adjustRightInd w:val="0"/>
        <w:jc w:val="left"/>
        <w:rPr>
          <w:lang w:val="en-US"/>
        </w:rPr>
      </w:pPr>
      <w:r>
        <w:rPr>
          <w:lang w:val="en-US"/>
        </w:rPr>
        <w:tab/>
      </w:r>
      <w:r>
        <w:rPr>
          <w:lang w:val="en-US"/>
        </w:rPr>
        <w:tab/>
        <w:t>// check variance</w:t>
      </w:r>
    </w:p>
    <w:p w:rsidR="00E516DB" w:rsidRDefault="00E516DB" w:rsidP="0075355C">
      <w:pPr>
        <w:autoSpaceDE w:val="0"/>
        <w:autoSpaceDN w:val="0"/>
        <w:adjustRightInd w:val="0"/>
        <w:jc w:val="left"/>
        <w:rPr>
          <w:lang w:val="en-US"/>
        </w:rPr>
      </w:pPr>
      <w:r>
        <w:rPr>
          <w:lang w:val="en-US"/>
        </w:rPr>
        <w:tab/>
      </w:r>
      <w:r>
        <w:rPr>
          <w:lang w:val="en-US"/>
        </w:rPr>
        <w:tab/>
        <w:t>final double checkVar = Util.getVar(_grid.getBestBox(), _iisumJava, _iisqsumJava, _iiCols) * 0.5;</w:t>
      </w:r>
    </w:p>
    <w:p w:rsidR="00E516DB" w:rsidRDefault="00E516DB" w:rsidP="0075355C">
      <w:pPr>
        <w:autoSpaceDE w:val="0"/>
        <w:autoSpaceDN w:val="0"/>
        <w:adjustRightInd w:val="0"/>
        <w:jc w:val="left"/>
        <w:rPr>
          <w:lang w:val="en-US"/>
        </w:rPr>
      </w:pPr>
      <w:r>
        <w:rPr>
          <w:lang w:val="en-US"/>
        </w:rPr>
        <w:tab/>
      </w:r>
      <w:r>
        <w:rPr>
          <w:lang w:val="en-US"/>
        </w:rPr>
        <w:tab/>
        <w:t>Log.i(Util.TAG, "Variance: " + _var + " / Check variance: " + checkVar);</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generate NEGATIVE DATA</w:t>
      </w:r>
    </w:p>
    <w:p w:rsidR="00E516DB" w:rsidRDefault="00E516DB" w:rsidP="0075355C">
      <w:pPr>
        <w:autoSpaceDE w:val="0"/>
        <w:autoSpaceDN w:val="0"/>
        <w:adjustRightInd w:val="0"/>
        <w:jc w:val="left"/>
        <w:rPr>
          <w:lang w:val="en-US"/>
        </w:rPr>
      </w:pPr>
      <w:r>
        <w:rPr>
          <w:lang w:val="en-US"/>
        </w:rPr>
        <w:tab/>
      </w:r>
      <w:r>
        <w:rPr>
          <w:lang w:val="en-US"/>
        </w:rPr>
        <w:tab/>
        <w:t>final Pair&lt;List&lt;Pair&lt;int[], Boolean&gt;&gt;, List&lt;Mat&gt;&gt; negData = generateNegativeData(frame1);</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Split Negative Ferns &lt;features, labels=false&gt; into Training and Testing sets (they are already shuffled)</w:t>
      </w:r>
    </w:p>
    <w:p w:rsidR="00E516DB" w:rsidRDefault="00E516DB" w:rsidP="0075355C">
      <w:pPr>
        <w:autoSpaceDE w:val="0"/>
        <w:autoSpaceDN w:val="0"/>
        <w:adjustRightInd w:val="0"/>
        <w:jc w:val="left"/>
        <w:rPr>
          <w:lang w:val="en-US"/>
        </w:rPr>
      </w:pPr>
      <w:r>
        <w:rPr>
          <w:lang w:val="en-US"/>
        </w:rPr>
        <w:tab/>
      </w:r>
      <w:r>
        <w:rPr>
          <w:lang w:val="en-US"/>
        </w:rPr>
        <w:tab/>
        <w:t>final int nFernsSize = negData.first.size();</w:t>
      </w:r>
    </w:p>
    <w:p w:rsidR="00E516DB" w:rsidRDefault="00E516DB" w:rsidP="0075355C">
      <w:pPr>
        <w:autoSpaceDE w:val="0"/>
        <w:autoSpaceDN w:val="0"/>
        <w:adjustRightInd w:val="0"/>
        <w:jc w:val="left"/>
        <w:rPr>
          <w:lang w:val="en-US"/>
        </w:rPr>
      </w:pPr>
      <w:r>
        <w:rPr>
          <w:lang w:val="en-US"/>
        </w:rPr>
        <w:lastRenderedPageBreak/>
        <w:tab/>
      </w:r>
      <w:r>
        <w:rPr>
          <w:lang w:val="en-US"/>
        </w:rPr>
        <w:tab/>
        <w:t>final List&lt;Pair&lt;int[], Boolean&gt;&gt; nFernsTest = new ArrayList&lt;Pair&lt;int[], Boolean&gt;&gt;(negData.first.subList(0, nFernsSize/2));</w:t>
      </w:r>
    </w:p>
    <w:p w:rsidR="00E516DB" w:rsidRDefault="00E516DB" w:rsidP="0075355C">
      <w:pPr>
        <w:autoSpaceDE w:val="0"/>
        <w:autoSpaceDN w:val="0"/>
        <w:adjustRightInd w:val="0"/>
        <w:jc w:val="left"/>
        <w:rPr>
          <w:lang w:val="en-US"/>
        </w:rPr>
      </w:pPr>
      <w:r>
        <w:rPr>
          <w:lang w:val="en-US"/>
        </w:rPr>
        <w:tab/>
      </w:r>
      <w:r>
        <w:rPr>
          <w:lang w:val="en-US"/>
        </w:rPr>
        <w:tab/>
        <w:t>final List&lt;Pair&lt;int[], Boolean&gt;&gt; nFerns = new ArrayList&lt;Pair&lt;int[], Boolean&gt;&gt;(negData.first.subList(nFernsSize/2, nFernsSize));</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Split Negative NN Examples into Training and Testing sets</w:t>
      </w:r>
    </w:p>
    <w:p w:rsidR="00E516DB" w:rsidRDefault="00E516DB" w:rsidP="0075355C">
      <w:pPr>
        <w:autoSpaceDE w:val="0"/>
        <w:autoSpaceDN w:val="0"/>
        <w:adjustRightInd w:val="0"/>
        <w:jc w:val="left"/>
        <w:rPr>
          <w:lang w:val="en-US"/>
        </w:rPr>
      </w:pPr>
      <w:r>
        <w:rPr>
          <w:lang w:val="en-US"/>
        </w:rPr>
        <w:tab/>
      </w:r>
      <w:r>
        <w:rPr>
          <w:lang w:val="en-US"/>
        </w:rPr>
        <w:tab/>
        <w:t>final int nExSize = negData.second.size();</w:t>
      </w:r>
    </w:p>
    <w:p w:rsidR="00E516DB" w:rsidRDefault="00E516DB" w:rsidP="0075355C">
      <w:pPr>
        <w:autoSpaceDE w:val="0"/>
        <w:autoSpaceDN w:val="0"/>
        <w:adjustRightInd w:val="0"/>
        <w:jc w:val="left"/>
        <w:rPr>
          <w:lang w:val="en-US"/>
        </w:rPr>
      </w:pPr>
      <w:r>
        <w:rPr>
          <w:lang w:val="en-US"/>
        </w:rPr>
        <w:tab/>
      </w:r>
      <w:r>
        <w:rPr>
          <w:lang w:val="en-US"/>
        </w:rPr>
        <w:tab/>
        <w:t>final List&lt;Mat&gt; nExamplesTest = new ArrayList&lt;Mat&gt;(negData.second.subList(0, nExSize/2));</w:t>
      </w:r>
    </w:p>
    <w:p w:rsidR="00E516DB" w:rsidRDefault="00E516DB" w:rsidP="0075355C">
      <w:pPr>
        <w:autoSpaceDE w:val="0"/>
        <w:autoSpaceDN w:val="0"/>
        <w:adjustRightInd w:val="0"/>
        <w:jc w:val="left"/>
        <w:rPr>
          <w:lang w:val="en-US"/>
        </w:rPr>
      </w:pPr>
      <w:r>
        <w:rPr>
          <w:lang w:val="en-US"/>
        </w:rPr>
        <w:tab/>
      </w:r>
      <w:r>
        <w:rPr>
          <w:lang w:val="en-US"/>
        </w:rPr>
        <w:tab/>
        <w:t>_nExamples = new ArrayList&lt;Mat&gt;(negData.second.subList(nExSize/2, nExSize));</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//MERGE Negative Data with Positive Data and shuffle it</w:t>
      </w:r>
    </w:p>
    <w:p w:rsidR="00E516DB" w:rsidRDefault="00E516DB" w:rsidP="0075355C">
      <w:pPr>
        <w:autoSpaceDE w:val="0"/>
        <w:autoSpaceDN w:val="0"/>
        <w:adjustRightInd w:val="0"/>
        <w:jc w:val="left"/>
        <w:rPr>
          <w:lang w:val="en-US"/>
        </w:rPr>
      </w:pPr>
      <w:r>
        <w:rPr>
          <w:lang w:val="en-US"/>
        </w:rPr>
        <w:tab/>
      </w:r>
      <w:r>
        <w:rPr>
          <w:lang w:val="en-US"/>
        </w:rPr>
        <w:tab/>
        <w:t>final List&lt;Pair&lt;int[], Boolean&gt;&gt; fernsData = new ArrayList&lt;Pair&lt;int[], Boolean&gt;&gt;(_pFerns);</w:t>
      </w:r>
    </w:p>
    <w:p w:rsidR="00E516DB" w:rsidRDefault="00E516DB" w:rsidP="0075355C">
      <w:pPr>
        <w:autoSpaceDE w:val="0"/>
        <w:autoSpaceDN w:val="0"/>
        <w:adjustRightInd w:val="0"/>
        <w:jc w:val="left"/>
        <w:rPr>
          <w:lang w:val="en-US"/>
        </w:rPr>
      </w:pPr>
      <w:r>
        <w:rPr>
          <w:lang w:val="en-US"/>
        </w:rPr>
        <w:tab/>
      </w:r>
      <w:r>
        <w:rPr>
          <w:lang w:val="en-US"/>
        </w:rPr>
        <w:tab/>
        <w:t>fernsData.addAll(nFerns);</w:t>
      </w:r>
    </w:p>
    <w:p w:rsidR="00E516DB" w:rsidRDefault="00E516DB" w:rsidP="0075355C">
      <w:pPr>
        <w:autoSpaceDE w:val="0"/>
        <w:autoSpaceDN w:val="0"/>
        <w:adjustRightInd w:val="0"/>
        <w:jc w:val="left"/>
        <w:rPr>
          <w:lang w:val="en-US"/>
        </w:rPr>
      </w:pPr>
      <w:r>
        <w:rPr>
          <w:lang w:val="en-US"/>
        </w:rPr>
        <w:tab/>
      </w:r>
      <w:r>
        <w:rPr>
          <w:lang w:val="en-US"/>
        </w:rPr>
        <w:tab/>
        <w:t>Collections.shuffle(fernsData);</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TRAINING</w:t>
      </w:r>
    </w:p>
    <w:p w:rsidR="00E516DB" w:rsidRDefault="00E516DB" w:rsidP="0075355C">
      <w:pPr>
        <w:autoSpaceDE w:val="0"/>
        <w:autoSpaceDN w:val="0"/>
        <w:adjustRightInd w:val="0"/>
        <w:jc w:val="left"/>
        <w:rPr>
          <w:lang w:val="en-US"/>
        </w:rPr>
      </w:pPr>
      <w:r>
        <w:rPr>
          <w:lang w:val="en-US"/>
        </w:rPr>
        <w:tab/>
      </w:r>
      <w:r>
        <w:rPr>
          <w:lang w:val="en-US"/>
        </w:rPr>
        <w:tab/>
        <w:t xml:space="preserve">Log.i(Util.TAG, "Init Start Training with " + fernsData.size() + " ferns, " </w:t>
      </w:r>
    </w:p>
    <w:p w:rsidR="00E516DB" w:rsidRDefault="00E516DB" w:rsidP="0075355C">
      <w:pPr>
        <w:autoSpaceDE w:val="0"/>
        <w:autoSpaceDN w:val="0"/>
        <w:adjustRightInd w:val="0"/>
        <w:jc w:val="left"/>
        <w:rPr>
          <w:lang w:val="en-US"/>
        </w:rPr>
      </w:pPr>
      <w:r>
        <w:rPr>
          <w:lang w:val="en-US"/>
        </w:rPr>
        <w:tab/>
      </w:r>
      <w:r>
        <w:rPr>
          <w:lang w:val="en-US"/>
        </w:rPr>
        <w:tab/>
        <w:t>+ _nExamples.size() + " nExamples, " + nFernsTest.size() + " nFernsTest, " + nExamplesTest.size() + " nExamplesTest");</w:t>
      </w:r>
    </w:p>
    <w:p w:rsidR="00E516DB" w:rsidRDefault="00E516DB" w:rsidP="0075355C">
      <w:pPr>
        <w:autoSpaceDE w:val="0"/>
        <w:autoSpaceDN w:val="0"/>
        <w:adjustRightInd w:val="0"/>
        <w:jc w:val="left"/>
        <w:rPr>
          <w:lang w:val="en-US"/>
        </w:rPr>
      </w:pPr>
      <w:r>
        <w:rPr>
          <w:lang w:val="en-US"/>
        </w:rPr>
        <w:tab/>
      </w:r>
      <w:r>
        <w:rPr>
          <w:lang w:val="en-US"/>
        </w:rPr>
        <w:tab/>
        <w:t>_classifierFern.trainF(fernsData, 10);</w:t>
      </w:r>
    </w:p>
    <w:p w:rsidR="00E516DB" w:rsidRDefault="00E516DB" w:rsidP="0075355C">
      <w:pPr>
        <w:autoSpaceDE w:val="0"/>
        <w:autoSpaceDN w:val="0"/>
        <w:adjustRightInd w:val="0"/>
        <w:jc w:val="left"/>
        <w:rPr>
          <w:lang w:val="en-US"/>
        </w:rPr>
      </w:pPr>
      <w:r>
        <w:rPr>
          <w:lang w:val="en-US"/>
        </w:rPr>
        <w:tab/>
      </w:r>
      <w:r>
        <w:rPr>
          <w:lang w:val="en-US"/>
        </w:rPr>
        <w:tab/>
        <w:t>_classifierNN.trainNN(_pExample, _nExamples);</w:t>
      </w:r>
    </w:p>
    <w:p w:rsidR="00E516DB" w:rsidRDefault="00E516DB" w:rsidP="0075355C">
      <w:pPr>
        <w:autoSpaceDE w:val="0"/>
        <w:autoSpaceDN w:val="0"/>
        <w:adjustRightInd w:val="0"/>
        <w:jc w:val="left"/>
        <w:rPr>
          <w:lang w:val="en-US"/>
        </w:rPr>
      </w:pPr>
      <w:r>
        <w:rPr>
          <w:lang w:val="en-US"/>
        </w:rPr>
        <w:tab/>
      </w:r>
      <w:r>
        <w:rPr>
          <w:lang w:val="en-US"/>
        </w:rPr>
        <w:tab/>
        <w:t>// Threshold evaluation on testing sets</w:t>
      </w:r>
    </w:p>
    <w:p w:rsidR="00E516DB" w:rsidRDefault="00E516DB" w:rsidP="0075355C">
      <w:pPr>
        <w:autoSpaceDE w:val="0"/>
        <w:autoSpaceDN w:val="0"/>
        <w:adjustRightInd w:val="0"/>
        <w:jc w:val="left"/>
        <w:rPr>
          <w:lang w:val="en-US"/>
        </w:rPr>
      </w:pPr>
      <w:r>
        <w:rPr>
          <w:lang w:val="en-US"/>
        </w:rPr>
        <w:tab/>
      </w:r>
      <w:r>
        <w:rPr>
          <w:lang w:val="en-US"/>
        </w:rPr>
        <w:tab/>
        <w:t>_classifierFern.evaluateThreshold(nFernsTest);</w:t>
      </w:r>
    </w:p>
    <w:p w:rsidR="00E516DB" w:rsidRDefault="00E516DB" w:rsidP="0075355C">
      <w:pPr>
        <w:autoSpaceDE w:val="0"/>
        <w:autoSpaceDN w:val="0"/>
        <w:adjustRightInd w:val="0"/>
        <w:jc w:val="left"/>
        <w:rPr>
          <w:lang w:val="en-US"/>
        </w:rPr>
      </w:pPr>
      <w:r>
        <w:rPr>
          <w:lang w:val="en-US"/>
        </w:rPr>
        <w:tab/>
      </w:r>
      <w:r>
        <w:rPr>
          <w:lang w:val="en-US"/>
        </w:rPr>
        <w:tab/>
        <w:t>_classifierNN.evaluateThreshold(nExamplesTest);</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t>private void updateIntegralImgs(Mat frame) {</w:t>
      </w:r>
    </w:p>
    <w:p w:rsidR="00E516DB" w:rsidRDefault="00E516DB" w:rsidP="0075355C">
      <w:pPr>
        <w:autoSpaceDE w:val="0"/>
        <w:autoSpaceDN w:val="0"/>
        <w:adjustRightInd w:val="0"/>
        <w:jc w:val="left"/>
        <w:rPr>
          <w:lang w:val="en-US"/>
        </w:rPr>
      </w:pPr>
      <w:r>
        <w:rPr>
          <w:lang w:val="en-US"/>
        </w:rPr>
        <w:tab/>
      </w:r>
      <w:r>
        <w:rPr>
          <w:lang w:val="en-US"/>
        </w:rPr>
        <w:tab/>
        <w:t>Imgproc.integral2(frame, _iisum, _iisqsum);</w:t>
      </w:r>
    </w:p>
    <w:p w:rsidR="00E516DB" w:rsidRDefault="00E516DB" w:rsidP="0075355C">
      <w:pPr>
        <w:autoSpaceDE w:val="0"/>
        <w:autoSpaceDN w:val="0"/>
        <w:adjustRightInd w:val="0"/>
        <w:jc w:val="left"/>
        <w:rPr>
          <w:lang w:val="en-US"/>
        </w:rPr>
      </w:pPr>
      <w:r>
        <w:rPr>
          <w:lang w:val="en-US"/>
        </w:rPr>
        <w:tab/>
      </w:r>
      <w:r>
        <w:rPr>
          <w:lang w:val="en-US"/>
        </w:rPr>
        <w:tab/>
        <w:t>// duplicate the data for performance reasons</w:t>
      </w:r>
    </w:p>
    <w:p w:rsidR="00E516DB" w:rsidRDefault="00E516DB" w:rsidP="0075355C">
      <w:pPr>
        <w:autoSpaceDE w:val="0"/>
        <w:autoSpaceDN w:val="0"/>
        <w:adjustRightInd w:val="0"/>
        <w:jc w:val="left"/>
        <w:rPr>
          <w:lang w:val="en-US"/>
        </w:rPr>
      </w:pPr>
      <w:r>
        <w:rPr>
          <w:lang w:val="en-US"/>
        </w:rPr>
        <w:tab/>
      </w:r>
      <w:r>
        <w:rPr>
          <w:lang w:val="en-US"/>
        </w:rPr>
        <w:tab/>
        <w:t>_iisumJava = Arrays.copyOf(Util.getIntArray(_iisum), _iiRows * _iiCols);</w:t>
      </w:r>
    </w:p>
    <w:p w:rsidR="00E516DB" w:rsidRDefault="00E516DB" w:rsidP="0075355C">
      <w:pPr>
        <w:autoSpaceDE w:val="0"/>
        <w:autoSpaceDN w:val="0"/>
        <w:adjustRightInd w:val="0"/>
        <w:jc w:val="left"/>
        <w:rPr>
          <w:lang w:val="en-US"/>
        </w:rPr>
      </w:pPr>
      <w:r>
        <w:rPr>
          <w:lang w:val="en-US"/>
        </w:rPr>
        <w:tab/>
      </w:r>
      <w:r>
        <w:rPr>
          <w:lang w:val="en-US"/>
        </w:rPr>
        <w:tab/>
        <w:t>_iisqsumJava = Arrays.copyOf(Util.getDoubleArray(_iisqsum), _iiRows * _iiCols);</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public ProcessFrameStruct processFrame(final Mat lastImg, final Mat currentImg){</w:t>
      </w:r>
    </w:p>
    <w:p w:rsidR="00E516DB" w:rsidRDefault="00E516DB" w:rsidP="0075355C">
      <w:pPr>
        <w:autoSpaceDE w:val="0"/>
        <w:autoSpaceDN w:val="0"/>
        <w:adjustRightInd w:val="0"/>
        <w:jc w:val="left"/>
        <w:rPr>
          <w:lang w:val="en-US"/>
        </w:rPr>
      </w:pPr>
      <w:r>
        <w:rPr>
          <w:lang w:val="en-US"/>
        </w:rPr>
        <w:tab/>
      </w:r>
      <w:r>
        <w:rPr>
          <w:lang w:val="en-US"/>
        </w:rPr>
        <w:tab/>
        <w:t>// 1. TRACK</w:t>
      </w:r>
    </w:p>
    <w:p w:rsidR="00E516DB" w:rsidRDefault="00E516DB" w:rsidP="0075355C">
      <w:pPr>
        <w:autoSpaceDE w:val="0"/>
        <w:autoSpaceDN w:val="0"/>
        <w:adjustRightInd w:val="0"/>
        <w:jc w:val="left"/>
        <w:rPr>
          <w:lang w:val="en-US"/>
        </w:rPr>
      </w:pPr>
      <w:r>
        <w:rPr>
          <w:lang w:val="en-US"/>
        </w:rPr>
        <w:tab/>
      </w:r>
      <w:r>
        <w:rPr>
          <w:lang w:val="en-US"/>
        </w:rPr>
        <w:tab/>
        <w:t>TrackingStruct trackingStruct = null;</w:t>
      </w:r>
    </w:p>
    <w:p w:rsidR="00E516DB" w:rsidRDefault="00E516DB" w:rsidP="0075355C">
      <w:pPr>
        <w:autoSpaceDE w:val="0"/>
        <w:autoSpaceDN w:val="0"/>
        <w:adjustRightInd w:val="0"/>
        <w:jc w:val="left"/>
        <w:rPr>
          <w:lang w:val="en-US"/>
        </w:rPr>
      </w:pPr>
      <w:r>
        <w:rPr>
          <w:lang w:val="en-US"/>
        </w:rPr>
        <w:tab/>
      </w:r>
      <w:r>
        <w:rPr>
          <w:lang w:val="en-US"/>
        </w:rPr>
        <w:tab/>
        <w:t>if(_lastbox != null){</w:t>
      </w:r>
    </w:p>
    <w:p w:rsidR="00E516DB" w:rsidRDefault="00E516DB" w:rsidP="0075355C">
      <w:pPr>
        <w:autoSpaceDE w:val="0"/>
        <w:autoSpaceDN w:val="0"/>
        <w:adjustRightInd w:val="0"/>
        <w:jc w:val="left"/>
        <w:rPr>
          <w:lang w:val="en-US"/>
        </w:rPr>
      </w:pPr>
      <w:r>
        <w:rPr>
          <w:lang w:val="en-US"/>
        </w:rPr>
        <w:tab/>
      </w:r>
      <w:r>
        <w:rPr>
          <w:lang w:val="en-US"/>
        </w:rPr>
        <w:tab/>
      </w:r>
      <w:r>
        <w:rPr>
          <w:lang w:val="en-US"/>
        </w:rPr>
        <w:tab/>
        <w:t>trackingStruct = track(lastImg, currentImg, _lastbox);</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2. DETECT</w:t>
      </w:r>
    </w:p>
    <w:p w:rsidR="00E516DB" w:rsidRDefault="00E516DB" w:rsidP="0075355C">
      <w:pPr>
        <w:autoSpaceDE w:val="0"/>
        <w:autoSpaceDN w:val="0"/>
        <w:adjustRightInd w:val="0"/>
        <w:jc w:val="left"/>
        <w:rPr>
          <w:lang w:val="en-US"/>
        </w:rPr>
      </w:pPr>
      <w:r>
        <w:rPr>
          <w:lang w:val="en-US"/>
        </w:rPr>
        <w:tab/>
      </w:r>
      <w:r>
        <w:rPr>
          <w:lang w:val="en-US"/>
        </w:rPr>
        <w:tab/>
        <w:t>final Pair&lt;List&lt;DetectionStruct&gt;, List&lt;DetectionStruct&gt;&gt; detStructs = detect(currentImg);</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3. INTEGRATION tracking with detection</w:t>
      </w:r>
    </w:p>
    <w:p w:rsidR="00E516DB" w:rsidRDefault="00E516DB" w:rsidP="0075355C">
      <w:pPr>
        <w:autoSpaceDE w:val="0"/>
        <w:autoSpaceDN w:val="0"/>
        <w:adjustRightInd w:val="0"/>
        <w:jc w:val="left"/>
        <w:rPr>
          <w:lang w:val="en-US"/>
        </w:rPr>
      </w:pPr>
      <w:r>
        <w:rPr>
          <w:lang w:val="en-US"/>
        </w:rPr>
        <w:lastRenderedPageBreak/>
        <w:tab/>
      </w:r>
      <w:r>
        <w:rPr>
          <w:lang w:val="en-US"/>
        </w:rPr>
        <w:tab/>
        <w:t>if(trackingStruct != null){</w:t>
      </w:r>
    </w:p>
    <w:p w:rsidR="00E516DB" w:rsidRDefault="00E516DB" w:rsidP="0075355C">
      <w:pPr>
        <w:autoSpaceDE w:val="0"/>
        <w:autoSpaceDN w:val="0"/>
        <w:adjustRightInd w:val="0"/>
        <w:jc w:val="left"/>
        <w:rPr>
          <w:lang w:val="en-US"/>
        </w:rPr>
      </w:pPr>
      <w:r>
        <w:rPr>
          <w:lang w:val="en-US"/>
        </w:rPr>
        <w:tab/>
      </w:r>
      <w:r>
        <w:rPr>
          <w:lang w:val="en-US"/>
        </w:rPr>
        <w:tab/>
      </w:r>
      <w:r>
        <w:rPr>
          <w:lang w:val="en-US"/>
        </w:rPr>
        <w:tab/>
        <w:t>_lastbox = trackingStruct.predictedBB;</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if(trackingStruct.conf &gt; _classifierNN.getNNThresholdValid()){</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Log.i(Util.TAG, "Tracking confidence: " + trackingStruct.conf + " &gt; " + " Threshold: " + _classifierNN.getNNThresholdValid() + " ===&gt; WILL LEARN");</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_learn = true;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}else{</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Log.i(Util.TAG, "Tracking confidence: " + trackingStruct.conf + " &lt; " + " Threshold: " + _classifierNN.getNNThresholdValid() + " ===&gt; WILL NOT LEARN");</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t>Log.i(Util.TAG, "Tracked");</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if(detStructs != null){</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final Map&lt;BoundingBox, Float&gt; clusters = clusterConfidentIndices(detStructs.second);// cluster detections</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Log.i(Util.TAG, "Found " + clusters.size() + " clusters");</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final Map&lt;BoundingBox, Float&gt; confidentClusters = new HashMap&lt;BoundingBox, Float&gt;();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for(BoundingBox clusterBox : clusters.keySet()){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 Get clusters that are far from tracker and with better confidence</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if(trackingStruct.predictedBB.calcOverlap(clusterBox) &lt; 0.5 &amp;&amp; clusters.get(clusterBox) &gt; trackingStruct.conf){</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confidentClusters.put(clusterBox, clusters.get(clusterBox));</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if(confidentClusters.size() == 0){</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Log.i(Util.TAG, "NO NN confident cluster !");</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}else if(confidentClusters.size() == 1){</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Log.i(Util.TAG, "Detected better match (1 confident cluster), re-initialising tracker");</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_lastbox = confidentClusters.keySet().iterator().next(); //bbnext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_learn = false;</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}else{</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Log.i(Util.TAG, "Plenty of confident clusters detected. Get mean of close detections (use nnMatches)");</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int cx=0,cy=0,cw=0,ch=0, close_detections=0;</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for(DetectionStruct detStruct : detStructs.second){</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if(trackingStruct.predictedBB.calcOverlap(detStruct.detectedBB) &gt; 0.7){</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t>cx += detStruct.detectedBB.x;</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t>cy += detStruct.detectedBB.y;</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t>cw += detStruct.detectedBB.width;</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t>ch += detStruct.detectedBB.height;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t>close_detections++;</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if(close_detections &gt; 0){</w:t>
      </w:r>
    </w:p>
    <w:p w:rsidR="00E516DB" w:rsidRDefault="00E516DB" w:rsidP="0075355C">
      <w:pPr>
        <w:autoSpaceDE w:val="0"/>
        <w:autoSpaceDN w:val="0"/>
        <w:adjustRightInd w:val="0"/>
        <w:jc w:val="left"/>
        <w:rPr>
          <w:lang w:val="en-US"/>
        </w:rPr>
      </w:pPr>
      <w:r>
        <w:rPr>
          <w:lang w:val="en-US"/>
        </w:rPr>
        <w:lastRenderedPageBreak/>
        <w:tab/>
      </w:r>
      <w:r>
        <w:rPr>
          <w:lang w:val="en-US"/>
        </w:rPr>
        <w:tab/>
      </w:r>
      <w:r>
        <w:rPr>
          <w:lang w:val="en-US"/>
        </w:rPr>
        <w:tab/>
      </w:r>
      <w:r>
        <w:rPr>
          <w:lang w:val="en-US"/>
        </w:rPr>
        <w:tab/>
      </w:r>
      <w:r>
        <w:rPr>
          <w:lang w:val="en-US"/>
        </w:rPr>
        <w:tab/>
      </w:r>
      <w:r>
        <w:rPr>
          <w:lang w:val="en-US"/>
        </w:rPr>
        <w:tab/>
        <w:t>// weighted average (10 to 1 in favour of the tracked) trackers trajectory with the close detections</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_lastbox.x = Math.round((float)(10*trackingStruct.predictedBB.x+cx)/(float)(10+close_detections));</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_lastbox.y = Math.round((float)(10*trackingStruct.predictedBB.y+cy)/(float)(10+close_detections));</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_lastbox.width = Math.round((float)(10*trackingStruct.predictedBB.width+cw)/(float)(10+close_detections));</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_lastbox.height =  Math.round((float)(10*trackingStruct.predictedBB.height+ch)/(float)(10+close_detections));</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}else{ // IF NOT Tracking</w:t>
      </w:r>
    </w:p>
    <w:p w:rsidR="00E516DB" w:rsidRDefault="00E516DB" w:rsidP="0075355C">
      <w:pPr>
        <w:autoSpaceDE w:val="0"/>
        <w:autoSpaceDN w:val="0"/>
        <w:adjustRightInd w:val="0"/>
        <w:jc w:val="left"/>
        <w:rPr>
          <w:lang w:val="en-US"/>
        </w:rPr>
      </w:pPr>
      <w:r>
        <w:rPr>
          <w:lang w:val="en-US"/>
        </w:rPr>
        <w:tab/>
      </w:r>
      <w:r>
        <w:rPr>
          <w:lang w:val="en-US"/>
        </w:rPr>
        <w:tab/>
      </w:r>
      <w:r>
        <w:rPr>
          <w:lang w:val="en-US"/>
        </w:rPr>
        <w:tab/>
        <w:t>Log.w(Util.TAG, "NOT Tracking");</w:t>
      </w:r>
    </w:p>
    <w:p w:rsidR="00E516DB" w:rsidRDefault="00E516DB" w:rsidP="0075355C">
      <w:pPr>
        <w:autoSpaceDE w:val="0"/>
        <w:autoSpaceDN w:val="0"/>
        <w:adjustRightInd w:val="0"/>
        <w:jc w:val="left"/>
        <w:rPr>
          <w:lang w:val="en-US"/>
        </w:rPr>
      </w:pPr>
      <w:r>
        <w:rPr>
          <w:lang w:val="en-US"/>
        </w:rPr>
        <w:tab/>
      </w:r>
      <w:r>
        <w:rPr>
          <w:lang w:val="en-US"/>
        </w:rPr>
        <w:tab/>
      </w:r>
      <w:r>
        <w:rPr>
          <w:lang w:val="en-US"/>
        </w:rPr>
        <w:tab/>
        <w:t>_lastbox = null;</w:t>
      </w:r>
    </w:p>
    <w:p w:rsidR="00E516DB" w:rsidRDefault="00E516DB" w:rsidP="0075355C">
      <w:pPr>
        <w:autoSpaceDE w:val="0"/>
        <w:autoSpaceDN w:val="0"/>
        <w:adjustRightInd w:val="0"/>
        <w:jc w:val="left"/>
        <w:rPr>
          <w:lang w:val="en-US"/>
        </w:rPr>
      </w:pPr>
      <w:r>
        <w:rPr>
          <w:lang w:val="en-US"/>
        </w:rPr>
        <w:tab/>
      </w:r>
      <w:r>
        <w:rPr>
          <w:lang w:val="en-US"/>
        </w:rPr>
        <w:tab/>
      </w:r>
      <w:r>
        <w:rPr>
          <w:lang w:val="en-US"/>
        </w:rPr>
        <w:tab/>
        <w:t>_learn = false;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if(detStructs != null){  // and detector is defined</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final Map&lt;BoundingBox, Float&gt; clusters = clusterConfidentIndices(detStructs.second);// cluster detections</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if(clusters.size() == 1){</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 not tracking but detected exactly 1 cluster -&gt; use this one as the best option</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_lastbox = clusters.keySet().iterator().next();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4. LEARN</w:t>
      </w:r>
    </w:p>
    <w:p w:rsidR="00E516DB" w:rsidRDefault="00E516DB" w:rsidP="0075355C">
      <w:pPr>
        <w:autoSpaceDE w:val="0"/>
        <w:autoSpaceDN w:val="0"/>
        <w:adjustRightInd w:val="0"/>
        <w:jc w:val="left"/>
        <w:rPr>
          <w:lang w:val="en-US"/>
        </w:rPr>
      </w:pPr>
      <w:r>
        <w:rPr>
          <w:lang w:val="en-US"/>
        </w:rPr>
        <w:tab/>
      </w:r>
      <w:r>
        <w:rPr>
          <w:lang w:val="en-US"/>
        </w:rPr>
        <w:tab/>
        <w:t>if(_learn){</w:t>
      </w:r>
    </w:p>
    <w:p w:rsidR="00E516DB" w:rsidRDefault="00E516DB" w:rsidP="0075355C">
      <w:pPr>
        <w:autoSpaceDE w:val="0"/>
        <w:autoSpaceDN w:val="0"/>
        <w:adjustRightInd w:val="0"/>
        <w:jc w:val="left"/>
        <w:rPr>
          <w:lang w:val="en-US"/>
        </w:rPr>
      </w:pPr>
      <w:r>
        <w:rPr>
          <w:lang w:val="en-US"/>
        </w:rPr>
        <w:tab/>
      </w:r>
      <w:r>
        <w:rPr>
          <w:lang w:val="en-US"/>
        </w:rPr>
        <w:tab/>
      </w:r>
      <w:r>
        <w:rPr>
          <w:lang w:val="en-US"/>
        </w:rPr>
        <w:tab/>
        <w:t>_learn = learn(currentImg, detStructs != null ? detStructs.first : null); // use the Fern classifier detected</w:t>
      </w:r>
    </w:p>
    <w:p w:rsidR="00E516DB" w:rsidRDefault="00E516DB" w:rsidP="0075355C">
      <w:pPr>
        <w:autoSpaceDE w:val="0"/>
        <w:autoSpaceDN w:val="0"/>
        <w:adjustRightInd w:val="0"/>
        <w:jc w:val="left"/>
        <w:rPr>
          <w:lang w:val="en-US"/>
        </w:rPr>
      </w:pPr>
      <w:r>
        <w:rPr>
          <w:lang w:val="en-US"/>
        </w:rPr>
        <w:tab/>
      </w:r>
      <w:r>
        <w:rPr>
          <w:lang w:val="en-US"/>
        </w:rPr>
        <w:tab/>
        <w:t>}else{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Log.i(Util.TAG, "NOT Learning");</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final Point[] lastPoints = (trackingStruct == null ? null : trackingStruct.lastPoints);</w:t>
      </w:r>
    </w:p>
    <w:p w:rsidR="00E516DB" w:rsidRDefault="00E516DB" w:rsidP="0075355C">
      <w:pPr>
        <w:autoSpaceDE w:val="0"/>
        <w:autoSpaceDN w:val="0"/>
        <w:adjustRightInd w:val="0"/>
        <w:jc w:val="left"/>
        <w:rPr>
          <w:lang w:val="en-US"/>
        </w:rPr>
      </w:pPr>
      <w:r>
        <w:rPr>
          <w:lang w:val="en-US"/>
        </w:rPr>
        <w:tab/>
      </w:r>
      <w:r>
        <w:rPr>
          <w:lang w:val="en-US"/>
        </w:rPr>
        <w:tab/>
        <w:t>final Point[] currentPoints = (trackingStruct == null ? null : trackingStruct.currentPoints);</w:t>
      </w:r>
    </w:p>
    <w:p w:rsidR="00E516DB" w:rsidRDefault="00E516DB" w:rsidP="0075355C">
      <w:pPr>
        <w:autoSpaceDE w:val="0"/>
        <w:autoSpaceDN w:val="0"/>
        <w:adjustRightInd w:val="0"/>
        <w:jc w:val="left"/>
        <w:rPr>
          <w:lang w:val="en-US"/>
        </w:rPr>
      </w:pPr>
      <w:r>
        <w:rPr>
          <w:lang w:val="en-US"/>
        </w:rPr>
        <w:tab/>
      </w:r>
      <w:r>
        <w:rPr>
          <w:lang w:val="en-US"/>
        </w:rPr>
        <w:tab/>
        <w:t>return new ProcessFrameStruct(lastPoints, currentPoints, _lastbox);</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private TrackingStruct track(final Mat lastImg, final Mat currentImg, final BoundingBox lastBox) {</w:t>
      </w:r>
    </w:p>
    <w:p w:rsidR="00E516DB" w:rsidRDefault="00E516DB" w:rsidP="0075355C">
      <w:pPr>
        <w:autoSpaceDE w:val="0"/>
        <w:autoSpaceDN w:val="0"/>
        <w:adjustRightInd w:val="0"/>
        <w:jc w:val="left"/>
        <w:rPr>
          <w:lang w:val="en-US"/>
        </w:rPr>
      </w:pPr>
      <w:r>
        <w:rPr>
          <w:lang w:val="en-US"/>
        </w:rPr>
        <w:lastRenderedPageBreak/>
        <w:tab/>
      </w:r>
      <w:r>
        <w:rPr>
          <w:lang w:val="en-US"/>
        </w:rPr>
        <w:tab/>
        <w:t>Log.i(Util.TAG, "[TRACK]");</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Generate points</w:t>
      </w:r>
    </w:p>
    <w:p w:rsidR="00E516DB" w:rsidRDefault="00E516DB" w:rsidP="0075355C">
      <w:pPr>
        <w:autoSpaceDE w:val="0"/>
        <w:autoSpaceDN w:val="0"/>
        <w:adjustRightInd w:val="0"/>
        <w:jc w:val="left"/>
        <w:rPr>
          <w:lang w:val="en-US"/>
        </w:rPr>
      </w:pPr>
      <w:r>
        <w:rPr>
          <w:lang w:val="en-US"/>
        </w:rPr>
        <w:tab/>
      </w:r>
      <w:r>
        <w:rPr>
          <w:lang w:val="en-US"/>
        </w:rPr>
        <w:tab/>
        <w:t>final Point[] lastPoints = lastBox.points();</w:t>
      </w:r>
    </w:p>
    <w:p w:rsidR="00E516DB" w:rsidRDefault="00E516DB" w:rsidP="0075355C">
      <w:pPr>
        <w:autoSpaceDE w:val="0"/>
        <w:autoSpaceDN w:val="0"/>
        <w:adjustRightInd w:val="0"/>
        <w:jc w:val="left"/>
        <w:rPr>
          <w:lang w:val="en-US"/>
        </w:rPr>
      </w:pPr>
      <w:r>
        <w:rPr>
          <w:lang w:val="en-US"/>
        </w:rPr>
        <w:tab/>
      </w:r>
      <w:r>
        <w:rPr>
          <w:lang w:val="en-US"/>
        </w:rPr>
        <w:tab/>
        <w:t>if(lastPoints.length == 0){</w:t>
      </w:r>
    </w:p>
    <w:p w:rsidR="00E516DB" w:rsidRDefault="00E516DB" w:rsidP="0075355C">
      <w:pPr>
        <w:autoSpaceDE w:val="0"/>
        <w:autoSpaceDN w:val="0"/>
        <w:adjustRightInd w:val="0"/>
        <w:jc w:val="left"/>
        <w:rPr>
          <w:lang w:val="en-US"/>
        </w:rPr>
      </w:pPr>
      <w:r>
        <w:rPr>
          <w:lang w:val="en-US"/>
        </w:rPr>
        <w:tab/>
      </w:r>
      <w:r>
        <w:rPr>
          <w:lang w:val="en-US"/>
        </w:rPr>
        <w:tab/>
      </w:r>
      <w:r>
        <w:rPr>
          <w:lang w:val="en-US"/>
        </w:rPr>
        <w:tab/>
        <w:t>Log.e(Util.TAG, "Points not generated from lastBox: " + lastBox);</w:t>
      </w:r>
    </w:p>
    <w:p w:rsidR="00E516DB" w:rsidRDefault="00E516DB" w:rsidP="0075355C">
      <w:pPr>
        <w:autoSpaceDE w:val="0"/>
        <w:autoSpaceDN w:val="0"/>
        <w:adjustRightInd w:val="0"/>
        <w:jc w:val="left"/>
        <w:rPr>
          <w:lang w:val="en-US"/>
        </w:rPr>
      </w:pPr>
      <w:r>
        <w:rPr>
          <w:lang w:val="en-US"/>
        </w:rPr>
        <w:tab/>
      </w:r>
      <w:r>
        <w:rPr>
          <w:lang w:val="en-US"/>
        </w:rPr>
        <w:tab/>
      </w:r>
      <w:r>
        <w:rPr>
          <w:lang w:val="en-US"/>
        </w:rPr>
        <w:tab/>
        <w:t>return null;</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Frame-to-frame tracking with forward-backward error checking</w:t>
      </w:r>
    </w:p>
    <w:p w:rsidR="00E516DB" w:rsidRDefault="00E516DB" w:rsidP="0075355C">
      <w:pPr>
        <w:autoSpaceDE w:val="0"/>
        <w:autoSpaceDN w:val="0"/>
        <w:adjustRightInd w:val="0"/>
        <w:jc w:val="left"/>
        <w:rPr>
          <w:lang w:val="en-US"/>
        </w:rPr>
      </w:pPr>
      <w:r>
        <w:rPr>
          <w:lang w:val="en-US"/>
        </w:rPr>
        <w:tab/>
      </w:r>
      <w:r>
        <w:rPr>
          <w:lang w:val="en-US"/>
        </w:rPr>
        <w:tab/>
        <w:t>final Pair&lt;Point[], Point[]&gt; trackedPoints = _tracker.track(lastImg, currentImg, lastPoints);</w:t>
      </w:r>
    </w:p>
    <w:p w:rsidR="00E516DB" w:rsidRDefault="00E516DB" w:rsidP="0075355C">
      <w:pPr>
        <w:autoSpaceDE w:val="0"/>
        <w:autoSpaceDN w:val="0"/>
        <w:adjustRightInd w:val="0"/>
        <w:jc w:val="left"/>
        <w:rPr>
          <w:lang w:val="en-US"/>
        </w:rPr>
      </w:pPr>
      <w:r>
        <w:rPr>
          <w:lang w:val="en-US"/>
        </w:rPr>
        <w:tab/>
      </w:r>
      <w:r>
        <w:rPr>
          <w:lang w:val="en-US"/>
        </w:rPr>
        <w:tab/>
        <w:t>if(trackedPoints == null){</w:t>
      </w:r>
    </w:p>
    <w:p w:rsidR="00E516DB" w:rsidRDefault="00E516DB" w:rsidP="0075355C">
      <w:pPr>
        <w:autoSpaceDE w:val="0"/>
        <w:autoSpaceDN w:val="0"/>
        <w:adjustRightInd w:val="0"/>
        <w:jc w:val="left"/>
        <w:rPr>
          <w:lang w:val="en-US"/>
        </w:rPr>
      </w:pPr>
      <w:r>
        <w:rPr>
          <w:lang w:val="en-US"/>
        </w:rPr>
        <w:tab/>
      </w:r>
      <w:r>
        <w:rPr>
          <w:lang w:val="en-US"/>
        </w:rPr>
        <w:tab/>
      </w:r>
      <w:r>
        <w:rPr>
          <w:lang w:val="en-US"/>
        </w:rPr>
        <w:tab/>
        <w:t>Log.e(Util.TAG, "No points could be tracked.");</w:t>
      </w:r>
    </w:p>
    <w:p w:rsidR="00E516DB" w:rsidRDefault="00E516DB" w:rsidP="0075355C">
      <w:pPr>
        <w:autoSpaceDE w:val="0"/>
        <w:autoSpaceDN w:val="0"/>
        <w:adjustRightInd w:val="0"/>
        <w:jc w:val="left"/>
        <w:rPr>
          <w:lang w:val="en-US"/>
        </w:rPr>
      </w:pPr>
      <w:r>
        <w:rPr>
          <w:lang w:val="en-US"/>
        </w:rPr>
        <w:tab/>
      </w:r>
      <w:r>
        <w:rPr>
          <w:lang w:val="en-US"/>
        </w:rPr>
        <w:tab/>
      </w:r>
      <w:r>
        <w:rPr>
          <w:lang w:val="en-US"/>
        </w:rPr>
        <w:tab/>
        <w:t>return null;</w:t>
      </w: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if(_tracker.getMedianErrFB() &gt; _params.tracker_stability_FBerrMax){</w:t>
      </w:r>
    </w:p>
    <w:p w:rsidR="00E516DB" w:rsidRDefault="00E516DB" w:rsidP="0075355C">
      <w:pPr>
        <w:autoSpaceDE w:val="0"/>
        <w:autoSpaceDN w:val="0"/>
        <w:adjustRightInd w:val="0"/>
        <w:jc w:val="left"/>
        <w:rPr>
          <w:lang w:val="en-US"/>
        </w:rPr>
      </w:pPr>
      <w:r>
        <w:rPr>
          <w:lang w:val="en-US"/>
        </w:rPr>
        <w:tab/>
      </w:r>
      <w:r>
        <w:rPr>
          <w:lang w:val="en-US"/>
        </w:rPr>
        <w:tab/>
      </w:r>
      <w:r>
        <w:rPr>
          <w:lang w:val="en-US"/>
        </w:rPr>
        <w:tab/>
        <w:t>Log.w(Util.TAG, "TRACKER too unstable. FB Median error: " + _tracker.getMedianErrFB() + " &gt; " + _params.tracker_stability_FBerrMax);</w:t>
      </w:r>
    </w:p>
    <w:p w:rsidR="00E516DB" w:rsidRDefault="00E516DB" w:rsidP="0075355C">
      <w:pPr>
        <w:autoSpaceDE w:val="0"/>
        <w:autoSpaceDN w:val="0"/>
        <w:adjustRightInd w:val="0"/>
        <w:jc w:val="left"/>
        <w:rPr>
          <w:lang w:val="en-US"/>
        </w:rPr>
      </w:pPr>
      <w:r>
        <w:rPr>
          <w:lang w:val="en-US"/>
        </w:rPr>
        <w:tab/>
      </w:r>
      <w:r>
        <w:rPr>
          <w:lang w:val="en-US"/>
        </w:rPr>
        <w:tab/>
      </w:r>
      <w:r>
        <w:rPr>
          <w:lang w:val="en-US"/>
        </w:rPr>
        <w:tab/>
        <w:t>// return null;  // we hope the detection will find the pattern again</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bounding box prediction</w:t>
      </w:r>
    </w:p>
    <w:p w:rsidR="00E516DB" w:rsidRDefault="00E516DB" w:rsidP="0075355C">
      <w:pPr>
        <w:autoSpaceDE w:val="0"/>
        <w:autoSpaceDN w:val="0"/>
        <w:adjustRightInd w:val="0"/>
        <w:jc w:val="left"/>
        <w:rPr>
          <w:lang w:val="en-US"/>
        </w:rPr>
      </w:pPr>
      <w:r>
        <w:rPr>
          <w:lang w:val="en-US"/>
        </w:rPr>
        <w:tab/>
      </w:r>
      <w:r>
        <w:rPr>
          <w:lang w:val="en-US"/>
        </w:rPr>
        <w:tab/>
        <w:t>final BoundingBox predictedBB = lastBox.predict(trackedPoints.first, trackedPoints.second);</w:t>
      </w:r>
    </w:p>
    <w:p w:rsidR="00E516DB" w:rsidRDefault="00E516DB" w:rsidP="0075355C">
      <w:pPr>
        <w:autoSpaceDE w:val="0"/>
        <w:autoSpaceDN w:val="0"/>
        <w:adjustRightInd w:val="0"/>
        <w:jc w:val="left"/>
        <w:rPr>
          <w:lang w:val="en-US"/>
        </w:rPr>
      </w:pPr>
      <w:r>
        <w:rPr>
          <w:lang w:val="en-US"/>
        </w:rPr>
        <w:tab/>
      </w:r>
      <w:r>
        <w:rPr>
          <w:lang w:val="en-US"/>
        </w:rPr>
        <w:tab/>
        <w:t>if(predictedBB.x &gt; currentImg.cols() || predictedBB.y &gt; currentImg.rows()</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 predictedBB.br().x &lt; 1 || predictedBB.br().y &lt; 1)</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Log.e(Util.TAG, "TRACKER Predicted bounding box out of range !");</w:t>
      </w:r>
    </w:p>
    <w:p w:rsidR="00E516DB" w:rsidRDefault="00E516DB" w:rsidP="0075355C">
      <w:pPr>
        <w:autoSpaceDE w:val="0"/>
        <w:autoSpaceDN w:val="0"/>
        <w:adjustRightInd w:val="0"/>
        <w:jc w:val="left"/>
        <w:rPr>
          <w:lang w:val="en-US"/>
        </w:rPr>
      </w:pPr>
      <w:r>
        <w:rPr>
          <w:lang w:val="en-US"/>
        </w:rPr>
        <w:tab/>
      </w:r>
      <w:r>
        <w:rPr>
          <w:lang w:val="en-US"/>
        </w:rPr>
        <w:tab/>
      </w:r>
      <w:r>
        <w:rPr>
          <w:lang w:val="en-US"/>
        </w:rPr>
        <w:tab/>
        <w:t>return null;</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r>
      <w:r>
        <w:rPr>
          <w:lang w:val="en-US"/>
        </w:rPr>
        <w:tab/>
        <w:t>// estimate Confidence</w:t>
      </w:r>
    </w:p>
    <w:p w:rsidR="00E516DB" w:rsidRDefault="00E516DB" w:rsidP="0075355C">
      <w:pPr>
        <w:autoSpaceDE w:val="0"/>
        <w:autoSpaceDN w:val="0"/>
        <w:adjustRightInd w:val="0"/>
        <w:jc w:val="left"/>
        <w:rPr>
          <w:lang w:val="en-US"/>
        </w:rPr>
      </w:pPr>
      <w:r>
        <w:rPr>
          <w:lang w:val="en-US"/>
        </w:rPr>
        <w:tab/>
      </w:r>
      <w:r>
        <w:rPr>
          <w:lang w:val="en-US"/>
        </w:rPr>
        <w:tab/>
        <w:t>Mat pattern = new Mat();</w:t>
      </w:r>
    </w:p>
    <w:p w:rsidR="00E516DB" w:rsidRDefault="00E516DB" w:rsidP="0075355C">
      <w:pPr>
        <w:autoSpaceDE w:val="0"/>
        <w:autoSpaceDN w:val="0"/>
        <w:adjustRightInd w:val="0"/>
        <w:jc w:val="left"/>
        <w:rPr>
          <w:lang w:val="en-US"/>
        </w:rPr>
      </w:pPr>
      <w:r>
        <w:rPr>
          <w:lang w:val="en-US"/>
        </w:rPr>
        <w:tab/>
      </w:r>
      <w:r>
        <w:rPr>
          <w:lang w:val="en-US"/>
        </w:rPr>
        <w:tab/>
        <w:t>try{</w:t>
      </w:r>
    </w:p>
    <w:p w:rsidR="00E516DB" w:rsidRDefault="00E516DB" w:rsidP="0075355C">
      <w:pPr>
        <w:autoSpaceDE w:val="0"/>
        <w:autoSpaceDN w:val="0"/>
        <w:adjustRightInd w:val="0"/>
        <w:jc w:val="left"/>
        <w:rPr>
          <w:lang w:val="en-US"/>
        </w:rPr>
      </w:pPr>
      <w:r>
        <w:rPr>
          <w:lang w:val="en-US"/>
        </w:rPr>
        <w:tab/>
      </w:r>
      <w:r>
        <w:rPr>
          <w:lang w:val="en-US"/>
        </w:rPr>
        <w:tab/>
      </w:r>
      <w:r>
        <w:rPr>
          <w:lang w:val="en-US"/>
        </w:rPr>
        <w:tab/>
        <w:t>resizeZeroMeanStdev(currentImg.submat(predictedBB.intersect(currentImg)), pattern, _params.patch_size);</w:t>
      </w:r>
    </w:p>
    <w:p w:rsidR="00E516DB" w:rsidRDefault="00E516DB" w:rsidP="0075355C">
      <w:pPr>
        <w:autoSpaceDE w:val="0"/>
        <w:autoSpaceDN w:val="0"/>
        <w:adjustRightInd w:val="0"/>
        <w:jc w:val="left"/>
        <w:rPr>
          <w:lang w:val="en-US"/>
        </w:rPr>
      </w:pPr>
      <w:r>
        <w:rPr>
          <w:lang w:val="en-US"/>
        </w:rPr>
        <w:tab/>
      </w:r>
      <w:r>
        <w:rPr>
          <w:lang w:val="en-US"/>
        </w:rPr>
        <w:tab/>
        <w:t>}catch(Throwable 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Log.e(Util.TAG, "PredBB when failed: " + predictedBB);</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//Log.i(Util.TAG, "Confidence " + pattern.dump());</w:t>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//Conservative Similarity</w:t>
      </w:r>
    </w:p>
    <w:p w:rsidR="00E516DB" w:rsidRDefault="00E516DB" w:rsidP="0075355C">
      <w:pPr>
        <w:autoSpaceDE w:val="0"/>
        <w:autoSpaceDN w:val="0"/>
        <w:adjustRightInd w:val="0"/>
        <w:jc w:val="left"/>
        <w:rPr>
          <w:lang w:val="en-US"/>
        </w:rPr>
      </w:pPr>
      <w:r>
        <w:rPr>
          <w:lang w:val="en-US"/>
        </w:rPr>
        <w:tab/>
      </w:r>
      <w:r>
        <w:rPr>
          <w:lang w:val="en-US"/>
        </w:rPr>
        <w:tab/>
        <w:t>final NNConfStruct nnConf = _classifierNN.nnConf(pattern);</w:t>
      </w:r>
    </w:p>
    <w:p w:rsidR="00E516DB" w:rsidRDefault="00E516DB" w:rsidP="0075355C">
      <w:pPr>
        <w:autoSpaceDE w:val="0"/>
        <w:autoSpaceDN w:val="0"/>
        <w:adjustRightInd w:val="0"/>
        <w:jc w:val="left"/>
        <w:rPr>
          <w:lang w:val="en-US"/>
        </w:rPr>
      </w:pPr>
      <w:r>
        <w:rPr>
          <w:lang w:val="en-US"/>
        </w:rPr>
        <w:tab/>
      </w:r>
      <w:r>
        <w:rPr>
          <w:lang w:val="en-US"/>
        </w:rPr>
        <w:tab/>
        <w:t>Log.i(Util.TAG, "Tracking confidence: " + nnConf.conservativeSimilarity);</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Log.i(Util.TAG, "[TRACK END]");</w:t>
      </w:r>
    </w:p>
    <w:p w:rsidR="00E516DB" w:rsidRDefault="00E516DB" w:rsidP="0075355C">
      <w:pPr>
        <w:autoSpaceDE w:val="0"/>
        <w:autoSpaceDN w:val="0"/>
        <w:adjustRightInd w:val="0"/>
        <w:jc w:val="left"/>
        <w:rPr>
          <w:lang w:val="en-US"/>
        </w:rPr>
      </w:pPr>
      <w:r>
        <w:rPr>
          <w:lang w:val="en-US"/>
        </w:rPr>
        <w:tab/>
      </w:r>
      <w:r>
        <w:rPr>
          <w:lang w:val="en-US"/>
        </w:rPr>
        <w:tab/>
        <w:t>return new TrackingStruct(nnConf.conservativeSimilarity, predictedBB, trackedPoints.first, trackedPoints.second);</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lastRenderedPageBreak/>
        <w:tab/>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t xml:space="preserve"> * Structure the classifier into 3 stages:</w:t>
      </w:r>
    </w:p>
    <w:p w:rsidR="00E516DB" w:rsidRDefault="00E516DB" w:rsidP="0075355C">
      <w:pPr>
        <w:autoSpaceDE w:val="0"/>
        <w:autoSpaceDN w:val="0"/>
        <w:adjustRightInd w:val="0"/>
        <w:jc w:val="left"/>
        <w:rPr>
          <w:lang w:val="en-US"/>
        </w:rPr>
      </w:pPr>
      <w:r>
        <w:rPr>
          <w:lang w:val="en-US"/>
        </w:rPr>
        <w:tab/>
        <w:t xml:space="preserve"> * a) patch variance</w:t>
      </w:r>
    </w:p>
    <w:p w:rsidR="00E516DB" w:rsidRDefault="00E516DB" w:rsidP="0075355C">
      <w:pPr>
        <w:autoSpaceDE w:val="0"/>
        <w:autoSpaceDN w:val="0"/>
        <w:adjustRightInd w:val="0"/>
        <w:jc w:val="left"/>
        <w:rPr>
          <w:lang w:val="en-US"/>
        </w:rPr>
      </w:pPr>
      <w:r>
        <w:rPr>
          <w:lang w:val="en-US"/>
        </w:rPr>
        <w:tab/>
        <w:t xml:space="preserve"> * b) ensemble of ferns classifier</w:t>
      </w:r>
    </w:p>
    <w:p w:rsidR="00E516DB" w:rsidRDefault="00E516DB" w:rsidP="0075355C">
      <w:pPr>
        <w:autoSpaceDE w:val="0"/>
        <w:autoSpaceDN w:val="0"/>
        <w:adjustRightInd w:val="0"/>
        <w:jc w:val="left"/>
        <w:rPr>
          <w:lang w:val="en-US"/>
        </w:rPr>
      </w:pPr>
      <w:r>
        <w:rPr>
          <w:lang w:val="en-US"/>
        </w:rPr>
        <w:tab/>
        <w:t xml:space="preserve"> * c) nearest neighbour</w:t>
      </w:r>
    </w:p>
    <w:p w:rsidR="00E516DB" w:rsidRDefault="00E516DB" w:rsidP="0075355C">
      <w:pPr>
        <w:autoSpaceDE w:val="0"/>
        <w:autoSpaceDN w:val="0"/>
        <w:adjustRightInd w:val="0"/>
        <w:jc w:val="left"/>
        <w:rPr>
          <w:lang w:val="en-US"/>
        </w:rPr>
      </w:pPr>
      <w:r>
        <w:rPr>
          <w:lang w:val="en-US"/>
        </w:rPr>
        <w:tab/>
        <w:t xml:space="preserve"> */</w:t>
      </w:r>
    </w:p>
    <w:p w:rsidR="00E516DB" w:rsidRDefault="00E516DB" w:rsidP="0075355C">
      <w:pPr>
        <w:autoSpaceDE w:val="0"/>
        <w:autoSpaceDN w:val="0"/>
        <w:adjustRightInd w:val="0"/>
        <w:jc w:val="left"/>
        <w:rPr>
          <w:lang w:val="en-US"/>
        </w:rPr>
      </w:pPr>
      <w:r>
        <w:rPr>
          <w:lang w:val="en-US"/>
        </w:rPr>
        <w:tab/>
        <w:t>private Pair&lt;List&lt;DetectionStruct&gt;, List&lt;DetectionStruct&gt;&gt; detect(final Mat frame){</w:t>
      </w:r>
    </w:p>
    <w:p w:rsidR="00E516DB" w:rsidRDefault="00E516DB" w:rsidP="0075355C">
      <w:pPr>
        <w:autoSpaceDE w:val="0"/>
        <w:autoSpaceDN w:val="0"/>
        <w:adjustRightInd w:val="0"/>
        <w:jc w:val="left"/>
        <w:rPr>
          <w:lang w:val="en-US"/>
        </w:rPr>
      </w:pPr>
      <w:r>
        <w:rPr>
          <w:lang w:val="en-US"/>
        </w:rPr>
        <w:tab/>
      </w:r>
      <w:r>
        <w:rPr>
          <w:lang w:val="en-US"/>
        </w:rPr>
        <w:tab/>
        <w:t>Log.i(Util.TAG, "[DETECT]");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final List&lt;DetectionStruct&gt; fernClassDetected = new ArrayList&lt;Tld.DetectionStruct&gt;(); //dt</w:t>
      </w:r>
    </w:p>
    <w:p w:rsidR="00E516DB" w:rsidRDefault="00E516DB" w:rsidP="0075355C">
      <w:pPr>
        <w:autoSpaceDE w:val="0"/>
        <w:autoSpaceDN w:val="0"/>
        <w:adjustRightInd w:val="0"/>
        <w:jc w:val="left"/>
        <w:rPr>
          <w:lang w:val="en-US"/>
        </w:rPr>
      </w:pPr>
      <w:r>
        <w:rPr>
          <w:lang w:val="en-US"/>
        </w:rPr>
        <w:tab/>
      </w:r>
      <w:r>
        <w:rPr>
          <w:lang w:val="en-US"/>
        </w:rPr>
        <w:tab/>
        <w:t>final List&lt;DetectionStruct&gt; nnMatches = new ArrayList&lt;Tld.DetectionStruct&gt;(); //dbb</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0. Cleaning</w:t>
      </w:r>
    </w:p>
    <w:p w:rsidR="00E516DB" w:rsidRDefault="00E516DB" w:rsidP="0075355C">
      <w:pPr>
        <w:autoSpaceDE w:val="0"/>
        <w:autoSpaceDN w:val="0"/>
        <w:adjustRightInd w:val="0"/>
        <w:jc w:val="left"/>
        <w:rPr>
          <w:lang w:val="en-US"/>
        </w:rPr>
      </w:pPr>
      <w:r>
        <w:rPr>
          <w:lang w:val="en-US"/>
        </w:rPr>
        <w:tab/>
      </w:r>
      <w:r>
        <w:rPr>
          <w:lang w:val="en-US"/>
        </w:rPr>
        <w:tab/>
        <w:t>_boxClusterMap.clear();</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1. DETECTION</w:t>
      </w:r>
    </w:p>
    <w:p w:rsidR="00E516DB" w:rsidRDefault="00E516DB" w:rsidP="0075355C">
      <w:pPr>
        <w:autoSpaceDE w:val="0"/>
        <w:autoSpaceDN w:val="0"/>
        <w:adjustRightInd w:val="0"/>
        <w:jc w:val="left"/>
        <w:rPr>
          <w:lang w:val="en-US"/>
        </w:rPr>
      </w:pPr>
      <w:r>
        <w:rPr>
          <w:lang w:val="en-US"/>
        </w:rPr>
        <w:tab/>
      </w:r>
      <w:r>
        <w:rPr>
          <w:lang w:val="en-US"/>
        </w:rPr>
        <w:tab/>
        <w:t>final Mat img = new Mat(frame.rows(), frame.cols(), CvType.CV_8U);</w:t>
      </w:r>
    </w:p>
    <w:p w:rsidR="00E516DB" w:rsidRDefault="00E516DB" w:rsidP="0075355C">
      <w:pPr>
        <w:autoSpaceDE w:val="0"/>
        <w:autoSpaceDN w:val="0"/>
        <w:adjustRightInd w:val="0"/>
        <w:jc w:val="left"/>
        <w:rPr>
          <w:lang w:val="en-US"/>
        </w:rPr>
      </w:pPr>
      <w:r>
        <w:rPr>
          <w:lang w:val="en-US"/>
        </w:rPr>
        <w:tab/>
      </w:r>
      <w:r>
        <w:rPr>
          <w:lang w:val="en-US"/>
        </w:rPr>
        <w:tab/>
        <w:t>updateIntegralImgs(frame);</w:t>
      </w:r>
    </w:p>
    <w:p w:rsidR="00E516DB" w:rsidRDefault="00E516DB" w:rsidP="0075355C">
      <w:pPr>
        <w:autoSpaceDE w:val="0"/>
        <w:autoSpaceDN w:val="0"/>
        <w:adjustRightInd w:val="0"/>
        <w:jc w:val="left"/>
        <w:rPr>
          <w:lang w:val="en-US"/>
        </w:rPr>
      </w:pPr>
      <w:r>
        <w:rPr>
          <w:lang w:val="en-US"/>
        </w:rPr>
        <w:tab/>
      </w:r>
      <w:r>
        <w:rPr>
          <w:lang w:val="en-US"/>
        </w:rPr>
        <w:tab/>
        <w:t>Imgproc.GaussianBlur(frame, img, new Size(9, 9), 1.5);</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Apply the Variance filter TODO : Bottleneck</w:t>
      </w:r>
    </w:p>
    <w:p w:rsidR="00E516DB" w:rsidRDefault="00E516DB" w:rsidP="0075355C">
      <w:pPr>
        <w:autoSpaceDE w:val="0"/>
        <w:autoSpaceDN w:val="0"/>
        <w:adjustRightInd w:val="0"/>
        <w:jc w:val="left"/>
        <w:rPr>
          <w:lang w:val="en-US"/>
        </w:rPr>
      </w:pPr>
      <w:r>
        <w:rPr>
          <w:lang w:val="en-US"/>
        </w:rPr>
        <w:tab/>
      </w:r>
      <w:r>
        <w:rPr>
          <w:lang w:val="en-US"/>
        </w:rPr>
        <w:tab/>
        <w:t>int a=0;</w:t>
      </w:r>
    </w:p>
    <w:p w:rsidR="00E516DB" w:rsidRDefault="00E516DB" w:rsidP="0075355C">
      <w:pPr>
        <w:autoSpaceDE w:val="0"/>
        <w:autoSpaceDN w:val="0"/>
        <w:adjustRightInd w:val="0"/>
        <w:jc w:val="left"/>
        <w:rPr>
          <w:lang w:val="en-US"/>
        </w:rPr>
      </w:pPr>
      <w:r>
        <w:rPr>
          <w:lang w:val="en-US"/>
        </w:rPr>
        <w:tab/>
      </w:r>
      <w:r>
        <w:rPr>
          <w:lang w:val="en-US"/>
        </w:rPr>
        <w:tab/>
        <w:t>for(BoundingBox box : _grid){</w:t>
      </w:r>
    </w:p>
    <w:p w:rsidR="00E516DB" w:rsidRDefault="00E516DB" w:rsidP="0075355C">
      <w:pPr>
        <w:autoSpaceDE w:val="0"/>
        <w:autoSpaceDN w:val="0"/>
        <w:adjustRightInd w:val="0"/>
        <w:jc w:val="left"/>
        <w:rPr>
          <w:lang w:val="en-US"/>
        </w:rPr>
      </w:pPr>
      <w:r>
        <w:rPr>
          <w:lang w:val="en-US"/>
        </w:rPr>
        <w:tab/>
      </w:r>
      <w:r>
        <w:rPr>
          <w:lang w:val="en-US"/>
        </w:rPr>
        <w:tab/>
      </w:r>
      <w:r>
        <w:rPr>
          <w:lang w:val="en-US"/>
        </w:rPr>
        <w:tab/>
        <w:t>// a) speed up by doing the features/ferns check ONLY if the variance is high enough !</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if(Util.getVar(box, _iisumJava, _iisqsumJava, _iiCols) &gt;= _var ){</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a++;</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final Mat patch = img.submat(box);</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final int[] allFernsHashCodes = _classifierFern.getAllFernsHashCodes(patch, box.scaleIdx);</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final double averagePosterior = _classifierFern.averagePosterior(allFernsHashCodes);</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_fernDetectionNegDataForLearning.put(box,  allFernsHashCodes);// store for later use in learning</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 b)</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if(averagePosterior &gt; _classifierFern.getFernPosThreshold()){</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fernClassDetected.add(new DetectionStruct(box, allFernsHashCodes, averagePosterior, patch));</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Log.i(Util.TAG, a + " Bounding boxes passed the variance filter (" + _var + ")");</w:t>
      </w:r>
    </w:p>
    <w:p w:rsidR="00E516DB" w:rsidRDefault="00E516DB" w:rsidP="0075355C">
      <w:pPr>
        <w:autoSpaceDE w:val="0"/>
        <w:autoSpaceDN w:val="0"/>
        <w:adjustRightInd w:val="0"/>
        <w:jc w:val="left"/>
        <w:rPr>
          <w:lang w:val="en-US"/>
        </w:rPr>
      </w:pPr>
      <w:r>
        <w:rPr>
          <w:lang w:val="en-US"/>
        </w:rPr>
        <w:tab/>
      </w:r>
      <w:r>
        <w:rPr>
          <w:lang w:val="en-US"/>
        </w:rPr>
        <w:tab/>
        <w:t>Log.i(Util.TAG, fernClassDetected.size() + " Initial detected from Fern Classifier");</w:t>
      </w:r>
    </w:p>
    <w:p w:rsidR="00E516DB" w:rsidRDefault="00E516DB" w:rsidP="0075355C">
      <w:pPr>
        <w:autoSpaceDE w:val="0"/>
        <w:autoSpaceDN w:val="0"/>
        <w:adjustRightInd w:val="0"/>
        <w:jc w:val="left"/>
        <w:rPr>
          <w:lang w:val="en-US"/>
        </w:rPr>
      </w:pPr>
      <w:r>
        <w:rPr>
          <w:lang w:val="en-US"/>
        </w:rPr>
        <w:tab/>
      </w:r>
      <w:r>
        <w:rPr>
          <w:lang w:val="en-US"/>
        </w:rPr>
        <w:tab/>
        <w:t>if(fernClassDetected.size() == 0){</w:t>
      </w:r>
    </w:p>
    <w:p w:rsidR="00E516DB" w:rsidRDefault="00E516DB" w:rsidP="0075355C">
      <w:pPr>
        <w:autoSpaceDE w:val="0"/>
        <w:autoSpaceDN w:val="0"/>
        <w:adjustRightInd w:val="0"/>
        <w:jc w:val="left"/>
        <w:rPr>
          <w:lang w:val="en-US"/>
        </w:rPr>
      </w:pPr>
      <w:r>
        <w:rPr>
          <w:lang w:val="en-US"/>
        </w:rPr>
        <w:tab/>
      </w:r>
      <w:r>
        <w:rPr>
          <w:lang w:val="en-US"/>
        </w:rPr>
        <w:tab/>
      </w:r>
      <w:r>
        <w:rPr>
          <w:lang w:val="en-US"/>
        </w:rPr>
        <w:tab/>
        <w:t>Log.i(Util.TAG, "[DETECT END]");</w:t>
      </w:r>
    </w:p>
    <w:p w:rsidR="00E516DB" w:rsidRDefault="00E516DB" w:rsidP="0075355C">
      <w:pPr>
        <w:autoSpaceDE w:val="0"/>
        <w:autoSpaceDN w:val="0"/>
        <w:adjustRightInd w:val="0"/>
        <w:jc w:val="left"/>
        <w:rPr>
          <w:lang w:val="en-US"/>
        </w:rPr>
      </w:pPr>
      <w:r>
        <w:rPr>
          <w:lang w:val="en-US"/>
        </w:rPr>
        <w:lastRenderedPageBreak/>
        <w:tab/>
      </w:r>
      <w:r>
        <w:rPr>
          <w:lang w:val="en-US"/>
        </w:rPr>
        <w:tab/>
      </w:r>
      <w:r>
        <w:rPr>
          <w:lang w:val="en-US"/>
        </w:rPr>
        <w:tab/>
        <w:t>return null;</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keep only the best</w:t>
      </w:r>
    </w:p>
    <w:p w:rsidR="00E516DB" w:rsidRDefault="00E516DB" w:rsidP="0075355C">
      <w:pPr>
        <w:autoSpaceDE w:val="0"/>
        <w:autoSpaceDN w:val="0"/>
        <w:adjustRightInd w:val="0"/>
        <w:jc w:val="left"/>
        <w:rPr>
          <w:lang w:val="en-US"/>
        </w:rPr>
      </w:pPr>
      <w:r>
        <w:rPr>
          <w:lang w:val="en-US"/>
        </w:rPr>
        <w:tab/>
      </w:r>
      <w:r>
        <w:rPr>
          <w:lang w:val="en-US"/>
        </w:rPr>
        <w:tab/>
        <w:t>Util.keepBestN(fernClassDetected, MAX_DETECTED, new Comparator&lt;DetectionStruct&gt;() {</w:t>
      </w:r>
    </w:p>
    <w:p w:rsidR="00E516DB" w:rsidRDefault="00E516DB" w:rsidP="0075355C">
      <w:pPr>
        <w:autoSpaceDE w:val="0"/>
        <w:autoSpaceDN w:val="0"/>
        <w:adjustRightInd w:val="0"/>
        <w:jc w:val="left"/>
        <w:rPr>
          <w:lang w:val="en-US"/>
        </w:rPr>
      </w:pPr>
      <w:r>
        <w:rPr>
          <w:lang w:val="en-US"/>
        </w:rPr>
        <w:tab/>
      </w:r>
      <w:r>
        <w:rPr>
          <w:lang w:val="en-US"/>
        </w:rPr>
        <w:tab/>
      </w:r>
      <w:r>
        <w:rPr>
          <w:lang w:val="en-US"/>
        </w:rPr>
        <w:tab/>
        <w:t>@Override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public int compare(DetectionStruct detS1, DetectionStruct detS2) {</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return Double.compare(detS1.averagePosterior, detS2.averagePosterior);</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2. MATCHING using the NN classifier  c)</w:t>
      </w:r>
    </w:p>
    <w:p w:rsidR="00E516DB" w:rsidRDefault="00E516DB" w:rsidP="0075355C">
      <w:pPr>
        <w:autoSpaceDE w:val="0"/>
        <w:autoSpaceDN w:val="0"/>
        <w:adjustRightInd w:val="0"/>
        <w:jc w:val="left"/>
        <w:rPr>
          <w:lang w:val="en-US"/>
        </w:rPr>
      </w:pPr>
      <w:r>
        <w:rPr>
          <w:lang w:val="en-US"/>
        </w:rPr>
        <w:tab/>
      </w:r>
      <w:r>
        <w:rPr>
          <w:lang w:val="en-US"/>
        </w:rPr>
        <w:tab/>
        <w:t>for(DetectionStruct detStruct : fernClassDetected){</w:t>
      </w:r>
    </w:p>
    <w:p w:rsidR="00E516DB" w:rsidRDefault="00E516DB" w:rsidP="0075355C">
      <w:pPr>
        <w:autoSpaceDE w:val="0"/>
        <w:autoSpaceDN w:val="0"/>
        <w:adjustRightInd w:val="0"/>
        <w:jc w:val="left"/>
        <w:rPr>
          <w:lang w:val="en-US"/>
        </w:rPr>
      </w:pPr>
      <w:r>
        <w:rPr>
          <w:lang w:val="en-US"/>
        </w:rPr>
        <w:tab/>
      </w:r>
      <w:r>
        <w:rPr>
          <w:lang w:val="en-US"/>
        </w:rPr>
        <w:tab/>
      </w:r>
      <w:r>
        <w:rPr>
          <w:lang w:val="en-US"/>
        </w:rPr>
        <w:tab/>
        <w:t>// update detStruct.patch to params.patch_size and normalise it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Mat pattern = new Mat();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resizeZeroMeanStdev(detStruct.patch, pattern, _params.patch_size);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detStruct.nnConf = _classifierNN.nnConf(pattern);</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t>Log.i(Util.TAG, "NNConf: " + detStruct.nnConf.relativeSimilarity + " / " + detStruct.nnConf.conservativeSimilarity + " Threshold: " + _classifierNN.getNNThreshold());</w:t>
      </w:r>
    </w:p>
    <w:p w:rsidR="00E516DB" w:rsidRDefault="00E516DB" w:rsidP="0075355C">
      <w:pPr>
        <w:autoSpaceDE w:val="0"/>
        <w:autoSpaceDN w:val="0"/>
        <w:adjustRightInd w:val="0"/>
        <w:jc w:val="left"/>
        <w:rPr>
          <w:lang w:val="en-US"/>
        </w:rPr>
      </w:pPr>
      <w:r>
        <w:rPr>
          <w:lang w:val="en-US"/>
        </w:rPr>
        <w:tab/>
      </w:r>
      <w:r>
        <w:rPr>
          <w:lang w:val="en-US"/>
        </w:rPr>
        <w:tab/>
      </w:r>
      <w:r>
        <w:rPr>
          <w:lang w:val="en-US"/>
        </w:rPr>
        <w:tab/>
        <w:t>// only keep valid boxes</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if(detStruct.nnConf.relativeSimilarity &gt; _classifierNN.getNNThreshold()){</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 xml:space="preserve">nnMatches.add(detStruct); </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Log.i(Util.TAG, "[DETECT END]");</w:t>
      </w:r>
    </w:p>
    <w:p w:rsidR="00E516DB" w:rsidRDefault="00E516DB" w:rsidP="0075355C">
      <w:pPr>
        <w:autoSpaceDE w:val="0"/>
        <w:autoSpaceDN w:val="0"/>
        <w:adjustRightInd w:val="0"/>
        <w:jc w:val="left"/>
        <w:rPr>
          <w:lang w:val="en-US"/>
        </w:rPr>
      </w:pPr>
      <w:r>
        <w:rPr>
          <w:lang w:val="en-US"/>
        </w:rPr>
        <w:tab/>
      </w:r>
      <w:r>
        <w:rPr>
          <w:lang w:val="en-US"/>
        </w:rPr>
        <w:tab/>
        <w:t>return new Pair&lt;List&lt;DetectionStruct&gt;, List&lt;DetectionStruct&gt;&gt;(fernClassDetected, nnMatches);</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private boolean learn(final Mat img, final List&lt;DetectionStruct&gt; fernClassDetected){</w:t>
      </w:r>
    </w:p>
    <w:p w:rsidR="00E516DB" w:rsidRDefault="00E516DB" w:rsidP="0075355C">
      <w:pPr>
        <w:autoSpaceDE w:val="0"/>
        <w:autoSpaceDN w:val="0"/>
        <w:adjustRightInd w:val="0"/>
        <w:jc w:val="left"/>
        <w:rPr>
          <w:lang w:val="en-US"/>
        </w:rPr>
      </w:pPr>
      <w:r>
        <w:rPr>
          <w:lang w:val="en-US"/>
        </w:rPr>
        <w:tab/>
      </w:r>
      <w:r>
        <w:rPr>
          <w:lang w:val="en-US"/>
        </w:rPr>
        <w:tab/>
        <w:t>Log.i(Util.TAG, "[LEARN]");</w:t>
      </w:r>
    </w:p>
    <w:p w:rsidR="00E516DB" w:rsidRDefault="00E516DB" w:rsidP="0075355C">
      <w:pPr>
        <w:autoSpaceDE w:val="0"/>
        <w:autoSpaceDN w:val="0"/>
        <w:adjustRightInd w:val="0"/>
        <w:jc w:val="left"/>
        <w:rPr>
          <w:lang w:val="en-US"/>
        </w:rPr>
      </w:pPr>
      <w:r>
        <w:rPr>
          <w:lang w:val="en-US"/>
        </w:rPr>
        <w:tab/>
      </w:r>
      <w:r>
        <w:rPr>
          <w:lang w:val="en-US"/>
        </w:rPr>
        <w:tab/>
        <w:t>Mat pattern = new Mat();</w:t>
      </w:r>
    </w:p>
    <w:p w:rsidR="00E516DB" w:rsidRDefault="00E516DB" w:rsidP="0075355C">
      <w:pPr>
        <w:autoSpaceDE w:val="0"/>
        <w:autoSpaceDN w:val="0"/>
        <w:adjustRightInd w:val="0"/>
        <w:jc w:val="left"/>
        <w:rPr>
          <w:lang w:val="en-US"/>
        </w:rPr>
      </w:pPr>
      <w:r>
        <w:rPr>
          <w:lang w:val="en-US"/>
        </w:rPr>
        <w:tab/>
      </w:r>
      <w:r>
        <w:rPr>
          <w:lang w:val="en-US"/>
        </w:rPr>
        <w:tab/>
        <w:t>final double stdev = resizeZeroMeanStdev(img.submat(_lastbox.intersect(img)), pattern, _params.patch_size);</w:t>
      </w:r>
    </w:p>
    <w:p w:rsidR="00E516DB" w:rsidRDefault="00E516DB" w:rsidP="0075355C">
      <w:pPr>
        <w:autoSpaceDE w:val="0"/>
        <w:autoSpaceDN w:val="0"/>
        <w:adjustRightInd w:val="0"/>
        <w:jc w:val="left"/>
        <w:rPr>
          <w:lang w:val="en-US"/>
        </w:rPr>
      </w:pPr>
      <w:r>
        <w:rPr>
          <w:lang w:val="en-US"/>
        </w:rPr>
        <w:tab/>
      </w:r>
      <w:r>
        <w:rPr>
          <w:lang w:val="en-US"/>
        </w:rPr>
        <w:tab/>
        <w:t>final NNConfStruct confStruct = _classifierNN.nnConf(pattern);</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if(confStruct.relativeSimilarity &lt; 0.5){</w:t>
      </w:r>
    </w:p>
    <w:p w:rsidR="00E516DB" w:rsidRDefault="00E516DB" w:rsidP="0075355C">
      <w:pPr>
        <w:autoSpaceDE w:val="0"/>
        <w:autoSpaceDN w:val="0"/>
        <w:adjustRightInd w:val="0"/>
        <w:jc w:val="left"/>
        <w:rPr>
          <w:lang w:val="en-US"/>
        </w:rPr>
      </w:pPr>
      <w:r>
        <w:rPr>
          <w:lang w:val="en-US"/>
        </w:rPr>
        <w:tab/>
      </w:r>
      <w:r>
        <w:rPr>
          <w:lang w:val="en-US"/>
        </w:rPr>
        <w:tab/>
      </w:r>
      <w:r>
        <w:rPr>
          <w:lang w:val="en-US"/>
        </w:rPr>
        <w:tab/>
        <w:t>Log.w(Util.TAG, "Fast change, NOT learning");</w:t>
      </w:r>
    </w:p>
    <w:p w:rsidR="00E516DB" w:rsidRDefault="00E516DB" w:rsidP="0075355C">
      <w:pPr>
        <w:autoSpaceDE w:val="0"/>
        <w:autoSpaceDN w:val="0"/>
        <w:adjustRightInd w:val="0"/>
        <w:jc w:val="left"/>
        <w:rPr>
          <w:lang w:val="en-US"/>
        </w:rPr>
      </w:pPr>
      <w:r>
        <w:rPr>
          <w:lang w:val="en-US"/>
        </w:rPr>
        <w:tab/>
      </w:r>
      <w:r>
        <w:rPr>
          <w:lang w:val="en-US"/>
        </w:rPr>
        <w:tab/>
      </w:r>
      <w:r>
        <w:rPr>
          <w:lang w:val="en-US"/>
        </w:rPr>
        <w:tab/>
        <w:t>return false;</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if(Math.pow(stdev, 2) &lt; _var){</w:t>
      </w:r>
    </w:p>
    <w:p w:rsidR="00E516DB" w:rsidRDefault="00E516DB" w:rsidP="0075355C">
      <w:pPr>
        <w:autoSpaceDE w:val="0"/>
        <w:autoSpaceDN w:val="0"/>
        <w:adjustRightInd w:val="0"/>
        <w:jc w:val="left"/>
        <w:rPr>
          <w:lang w:val="en-US"/>
        </w:rPr>
      </w:pPr>
      <w:r>
        <w:rPr>
          <w:lang w:val="en-US"/>
        </w:rPr>
        <w:tab/>
      </w:r>
      <w:r>
        <w:rPr>
          <w:lang w:val="en-US"/>
        </w:rPr>
        <w:tab/>
      </w:r>
      <w:r>
        <w:rPr>
          <w:lang w:val="en-US"/>
        </w:rPr>
        <w:tab/>
        <w:t>Log.w(Util.TAG, "Low variance, NOT learning");</w:t>
      </w:r>
    </w:p>
    <w:p w:rsidR="00E516DB" w:rsidRDefault="00E516DB" w:rsidP="0075355C">
      <w:pPr>
        <w:autoSpaceDE w:val="0"/>
        <w:autoSpaceDN w:val="0"/>
        <w:adjustRightInd w:val="0"/>
        <w:jc w:val="left"/>
        <w:rPr>
          <w:lang w:val="en-US"/>
        </w:rPr>
      </w:pPr>
      <w:r>
        <w:rPr>
          <w:lang w:val="en-US"/>
        </w:rPr>
        <w:tab/>
      </w:r>
      <w:r>
        <w:rPr>
          <w:lang w:val="en-US"/>
        </w:rPr>
        <w:tab/>
      </w:r>
      <w:r>
        <w:rPr>
          <w:lang w:val="en-US"/>
        </w:rPr>
        <w:tab/>
        <w:t>return false;</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if(confStruct.isin.inNegSet){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Log.w(Util.TAG, "Patch in negative data, NOT learning");</w:t>
      </w:r>
    </w:p>
    <w:p w:rsidR="00E516DB" w:rsidRDefault="00E516DB" w:rsidP="0075355C">
      <w:pPr>
        <w:autoSpaceDE w:val="0"/>
        <w:autoSpaceDN w:val="0"/>
        <w:adjustRightInd w:val="0"/>
        <w:jc w:val="left"/>
        <w:rPr>
          <w:lang w:val="en-US"/>
        </w:rPr>
      </w:pPr>
      <w:r>
        <w:rPr>
          <w:lang w:val="en-US"/>
        </w:rPr>
        <w:lastRenderedPageBreak/>
        <w:tab/>
      </w:r>
      <w:r>
        <w:rPr>
          <w:lang w:val="en-US"/>
        </w:rPr>
        <w:tab/>
      </w:r>
      <w:r>
        <w:rPr>
          <w:lang w:val="en-US"/>
        </w:rPr>
        <w:tab/>
        <w:t>return false;</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Data generation</w:t>
      </w:r>
    </w:p>
    <w:p w:rsidR="00E516DB" w:rsidRDefault="00E516DB" w:rsidP="0075355C">
      <w:pPr>
        <w:autoSpaceDE w:val="0"/>
        <w:autoSpaceDN w:val="0"/>
        <w:adjustRightInd w:val="0"/>
        <w:jc w:val="left"/>
        <w:rPr>
          <w:lang w:val="en-US"/>
        </w:rPr>
      </w:pPr>
      <w:r>
        <w:rPr>
          <w:lang w:val="en-US"/>
        </w:rPr>
        <w:tab/>
      </w:r>
      <w:r>
        <w:rPr>
          <w:lang w:val="en-US"/>
        </w:rPr>
        <w:tab/>
        <w:t>_grid.updateGoodBadBoxes(_lastbox, _params.num_closest_update);</w:t>
      </w:r>
    </w:p>
    <w:p w:rsidR="00E516DB" w:rsidRDefault="00E516DB" w:rsidP="0075355C">
      <w:pPr>
        <w:autoSpaceDE w:val="0"/>
        <w:autoSpaceDN w:val="0"/>
        <w:adjustRightInd w:val="0"/>
        <w:jc w:val="left"/>
        <w:rPr>
          <w:lang w:val="en-US"/>
        </w:rPr>
      </w:pPr>
      <w:r>
        <w:rPr>
          <w:lang w:val="en-US"/>
        </w:rPr>
        <w:tab/>
      </w:r>
      <w:r>
        <w:rPr>
          <w:lang w:val="en-US"/>
        </w:rPr>
        <w:tab/>
        <w:t>if(_grid.getGoodBoxes().length &gt; 0){</w:t>
      </w:r>
    </w:p>
    <w:p w:rsidR="00E516DB" w:rsidRDefault="00E516DB" w:rsidP="0075355C">
      <w:pPr>
        <w:autoSpaceDE w:val="0"/>
        <w:autoSpaceDN w:val="0"/>
        <w:adjustRightInd w:val="0"/>
        <w:jc w:val="left"/>
        <w:rPr>
          <w:lang w:val="en-US"/>
        </w:rPr>
      </w:pPr>
      <w:r>
        <w:rPr>
          <w:lang w:val="en-US"/>
        </w:rPr>
        <w:tab/>
      </w:r>
      <w:r>
        <w:rPr>
          <w:lang w:val="en-US"/>
        </w:rPr>
        <w:tab/>
      </w:r>
      <w:r>
        <w:rPr>
          <w:lang w:val="en-US"/>
        </w:rPr>
        <w:tab/>
        <w:t>generatePositiveData(img,  _params.num_warps_update, _grid);</w:t>
      </w:r>
    </w:p>
    <w:p w:rsidR="00E516DB" w:rsidRDefault="00E516DB" w:rsidP="0075355C">
      <w:pPr>
        <w:autoSpaceDE w:val="0"/>
        <w:autoSpaceDN w:val="0"/>
        <w:adjustRightInd w:val="0"/>
        <w:jc w:val="left"/>
        <w:rPr>
          <w:lang w:val="en-US"/>
        </w:rPr>
      </w:pPr>
      <w:r>
        <w:rPr>
          <w:lang w:val="en-US"/>
        </w:rPr>
        <w:tab/>
      </w:r>
      <w:r>
        <w:rPr>
          <w:lang w:val="en-US"/>
        </w:rPr>
        <w:tab/>
        <w:t>}else{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Log.w(Util.TAG, "NO good boxes, NOT learning.");</w:t>
      </w:r>
    </w:p>
    <w:p w:rsidR="00E516DB" w:rsidRDefault="00E516DB" w:rsidP="0075355C">
      <w:pPr>
        <w:autoSpaceDE w:val="0"/>
        <w:autoSpaceDN w:val="0"/>
        <w:adjustRightInd w:val="0"/>
        <w:jc w:val="left"/>
        <w:rPr>
          <w:lang w:val="en-US"/>
        </w:rPr>
      </w:pPr>
      <w:r>
        <w:rPr>
          <w:lang w:val="en-US"/>
        </w:rPr>
        <w:tab/>
      </w:r>
      <w:r>
        <w:rPr>
          <w:lang w:val="en-US"/>
        </w:rPr>
        <w:tab/>
      </w:r>
      <w:r>
        <w:rPr>
          <w:lang w:val="en-US"/>
        </w:rPr>
        <w:tab/>
        <w:t>return false;</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TODO why don't we learn from the GOOD boxes too !?</w:t>
      </w:r>
    </w:p>
    <w:p w:rsidR="00E516DB" w:rsidRDefault="00E516DB" w:rsidP="0075355C">
      <w:pPr>
        <w:autoSpaceDE w:val="0"/>
        <w:autoSpaceDN w:val="0"/>
        <w:adjustRightInd w:val="0"/>
        <w:jc w:val="left"/>
        <w:rPr>
          <w:lang w:val="en-US"/>
        </w:rPr>
      </w:pPr>
      <w:r>
        <w:rPr>
          <w:lang w:val="en-US"/>
        </w:rPr>
        <w:tab/>
      </w:r>
      <w:r>
        <w:rPr>
          <w:lang w:val="en-US"/>
        </w:rPr>
        <w:tab/>
        <w:t>final List&lt;Pair&lt;int[], Boolean&gt;&gt; fernExamples = new ArrayList&lt;Util.Pair&lt;int[], Boolean&gt;&gt;(_pFerns);</w:t>
      </w:r>
    </w:p>
    <w:p w:rsidR="00E516DB" w:rsidRDefault="00E516DB" w:rsidP="0075355C">
      <w:pPr>
        <w:autoSpaceDE w:val="0"/>
        <w:autoSpaceDN w:val="0"/>
        <w:adjustRightInd w:val="0"/>
        <w:jc w:val="left"/>
        <w:rPr>
          <w:lang w:val="en-US"/>
        </w:rPr>
      </w:pPr>
      <w:r>
        <w:rPr>
          <w:lang w:val="en-US"/>
        </w:rPr>
        <w:tab/>
      </w:r>
      <w:r>
        <w:rPr>
          <w:lang w:val="en-US"/>
        </w:rPr>
        <w:tab/>
        <w:t>for(BoundingBox badBox : _grid.getBadBoxes()){</w:t>
      </w:r>
    </w:p>
    <w:p w:rsidR="00E516DB" w:rsidRDefault="00E516DB" w:rsidP="0075355C">
      <w:pPr>
        <w:autoSpaceDE w:val="0"/>
        <w:autoSpaceDN w:val="0"/>
        <w:adjustRightInd w:val="0"/>
        <w:jc w:val="left"/>
        <w:rPr>
          <w:lang w:val="en-US"/>
        </w:rPr>
      </w:pPr>
      <w:r>
        <w:rPr>
          <w:lang w:val="en-US"/>
        </w:rPr>
        <w:tab/>
      </w:r>
      <w:r>
        <w:rPr>
          <w:lang w:val="en-US"/>
        </w:rPr>
        <w:tab/>
      </w:r>
      <w:r>
        <w:rPr>
          <w:lang w:val="en-US"/>
        </w:rPr>
        <w:tab/>
        <w:t>final int[] allFernsHashCodes = _fernDetectionNegDataForLearning.get(badBox);</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if(allFernsHashCodes != null){</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 these are NEGATIVE examples !</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fernExamples.add(new Pair&lt;int[], Boolean&gt;(allFernsHashCodes, false));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final List&lt;Mat&gt; nnExamples = new ArrayList&lt;Mat&gt;();</w:t>
      </w:r>
    </w:p>
    <w:p w:rsidR="00E516DB" w:rsidRDefault="00E516DB" w:rsidP="0075355C">
      <w:pPr>
        <w:autoSpaceDE w:val="0"/>
        <w:autoSpaceDN w:val="0"/>
        <w:adjustRightInd w:val="0"/>
        <w:jc w:val="left"/>
        <w:rPr>
          <w:lang w:val="en-US"/>
        </w:rPr>
      </w:pPr>
      <w:r>
        <w:rPr>
          <w:lang w:val="en-US"/>
        </w:rPr>
        <w:tab/>
      </w:r>
      <w:r>
        <w:rPr>
          <w:lang w:val="en-US"/>
        </w:rPr>
        <w:tab/>
        <w:t>if(fernClassDetected != null){</w:t>
      </w:r>
    </w:p>
    <w:p w:rsidR="00E516DB" w:rsidRDefault="00E516DB" w:rsidP="0075355C">
      <w:pPr>
        <w:autoSpaceDE w:val="0"/>
        <w:autoSpaceDN w:val="0"/>
        <w:adjustRightInd w:val="0"/>
        <w:jc w:val="left"/>
        <w:rPr>
          <w:lang w:val="en-US"/>
        </w:rPr>
      </w:pPr>
      <w:r>
        <w:rPr>
          <w:lang w:val="en-US"/>
        </w:rPr>
        <w:tab/>
      </w:r>
      <w:r>
        <w:rPr>
          <w:lang w:val="en-US"/>
        </w:rPr>
        <w:tab/>
      </w:r>
      <w:r>
        <w:rPr>
          <w:lang w:val="en-US"/>
        </w:rPr>
        <w:tab/>
        <w:t>for(DetectionStruct detStruct : fernClassDetected){</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if(_lastbox.calcOverlap(detStruct.detectedBB) &lt; Grid.BAD_OVERLAP){</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nnExamples.add(detStruct.patch);</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Classifiers update</w:t>
      </w:r>
    </w:p>
    <w:p w:rsidR="00E516DB" w:rsidRDefault="00E516DB" w:rsidP="0075355C">
      <w:pPr>
        <w:autoSpaceDE w:val="0"/>
        <w:autoSpaceDN w:val="0"/>
        <w:adjustRightInd w:val="0"/>
        <w:jc w:val="left"/>
        <w:rPr>
          <w:lang w:val="en-US"/>
        </w:rPr>
      </w:pPr>
      <w:r>
        <w:rPr>
          <w:lang w:val="en-US"/>
        </w:rPr>
        <w:tab/>
      </w:r>
      <w:r>
        <w:rPr>
          <w:lang w:val="en-US"/>
        </w:rPr>
        <w:tab/>
        <w:t>_classifierFern.trainF(fernExamples, 2);</w:t>
      </w:r>
    </w:p>
    <w:p w:rsidR="00E516DB" w:rsidRDefault="00E516DB" w:rsidP="0075355C">
      <w:pPr>
        <w:autoSpaceDE w:val="0"/>
        <w:autoSpaceDN w:val="0"/>
        <w:adjustRightInd w:val="0"/>
        <w:jc w:val="left"/>
        <w:rPr>
          <w:lang w:val="en-US"/>
        </w:rPr>
      </w:pPr>
      <w:r>
        <w:rPr>
          <w:lang w:val="en-US"/>
        </w:rPr>
        <w:tab/>
      </w:r>
      <w:r>
        <w:rPr>
          <w:lang w:val="en-US"/>
        </w:rPr>
        <w:tab/>
        <w:t>_classifierNN.trainNN(_pExample, _nExamples);</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Log.i(Util.TAG, "[LEARN END]");</w:t>
      </w:r>
    </w:p>
    <w:p w:rsidR="00E516DB" w:rsidRDefault="00E516DB" w:rsidP="0075355C">
      <w:pPr>
        <w:autoSpaceDE w:val="0"/>
        <w:autoSpaceDN w:val="0"/>
        <w:adjustRightInd w:val="0"/>
        <w:jc w:val="left"/>
        <w:rPr>
          <w:lang w:val="en-US"/>
        </w:rPr>
      </w:pPr>
      <w:r>
        <w:rPr>
          <w:lang w:val="en-US"/>
        </w:rPr>
        <w:tab/>
      </w:r>
      <w:r>
        <w:rPr>
          <w:lang w:val="en-US"/>
        </w:rPr>
        <w:tab/>
        <w:t>return true;</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t xml:space="preserve"> * </w:t>
      </w:r>
    </w:p>
    <w:p w:rsidR="00E516DB" w:rsidRDefault="00E516DB" w:rsidP="0075355C">
      <w:pPr>
        <w:autoSpaceDE w:val="0"/>
        <w:autoSpaceDN w:val="0"/>
        <w:adjustRightInd w:val="0"/>
        <w:jc w:val="left"/>
        <w:rPr>
          <w:lang w:val="en-US"/>
        </w:rPr>
      </w:pPr>
      <w:r>
        <w:rPr>
          <w:lang w:val="en-US"/>
        </w:rPr>
        <w:tab/>
        <w:t xml:space="preserve"> * @param conservativeSimilarities</w:t>
      </w:r>
    </w:p>
    <w:p w:rsidR="00E516DB" w:rsidRDefault="00E516DB" w:rsidP="0075355C">
      <w:pPr>
        <w:autoSpaceDE w:val="0"/>
        <w:autoSpaceDN w:val="0"/>
        <w:adjustRightInd w:val="0"/>
        <w:jc w:val="left"/>
        <w:rPr>
          <w:lang w:val="en-US"/>
        </w:rPr>
      </w:pPr>
      <w:r>
        <w:rPr>
          <w:lang w:val="en-US"/>
        </w:rPr>
        <w:tab/>
        <w:t xml:space="preserve"> * @return Map of clusters' boxes and their confidence</w:t>
      </w:r>
    </w:p>
    <w:p w:rsidR="00E516DB" w:rsidRDefault="00E516DB" w:rsidP="0075355C">
      <w:pPr>
        <w:autoSpaceDE w:val="0"/>
        <w:autoSpaceDN w:val="0"/>
        <w:adjustRightInd w:val="0"/>
        <w:jc w:val="left"/>
        <w:rPr>
          <w:lang w:val="en-US"/>
        </w:rPr>
      </w:pPr>
      <w:r>
        <w:rPr>
          <w:lang w:val="en-US"/>
        </w:rPr>
        <w:tab/>
        <w:t xml:space="preserve"> */</w:t>
      </w:r>
    </w:p>
    <w:p w:rsidR="00E516DB" w:rsidRDefault="00E516DB" w:rsidP="0075355C">
      <w:pPr>
        <w:autoSpaceDE w:val="0"/>
        <w:autoSpaceDN w:val="0"/>
        <w:adjustRightInd w:val="0"/>
        <w:jc w:val="left"/>
        <w:rPr>
          <w:lang w:val="en-US"/>
        </w:rPr>
      </w:pPr>
      <w:r>
        <w:rPr>
          <w:lang w:val="en-US"/>
        </w:rPr>
        <w:tab/>
        <w:t>private Map&lt;BoundingBox, Float&gt; clusterConfidentIndices(final List&lt;DetectionStruct&gt; conservativeSimilarities){</w:t>
      </w:r>
    </w:p>
    <w:p w:rsidR="00E516DB" w:rsidRDefault="00E516DB" w:rsidP="0075355C">
      <w:pPr>
        <w:autoSpaceDE w:val="0"/>
        <w:autoSpaceDN w:val="0"/>
        <w:adjustRightInd w:val="0"/>
        <w:jc w:val="left"/>
        <w:rPr>
          <w:lang w:val="en-US"/>
        </w:rPr>
      </w:pPr>
      <w:r>
        <w:rPr>
          <w:lang w:val="en-US"/>
        </w:rPr>
        <w:lastRenderedPageBreak/>
        <w:tab/>
      </w:r>
      <w:r>
        <w:rPr>
          <w:lang w:val="en-US"/>
        </w:rPr>
        <w:tab/>
        <w:t>final int numbb = conservativeSimilarities.size();</w:t>
      </w:r>
    </w:p>
    <w:p w:rsidR="00E516DB" w:rsidRDefault="00E516DB" w:rsidP="0075355C">
      <w:pPr>
        <w:autoSpaceDE w:val="0"/>
        <w:autoSpaceDN w:val="0"/>
        <w:adjustRightInd w:val="0"/>
        <w:jc w:val="left"/>
        <w:rPr>
          <w:lang w:val="en-US"/>
        </w:rPr>
      </w:pPr>
      <w:r>
        <w:rPr>
          <w:lang w:val="en-US"/>
        </w:rPr>
        <w:tab/>
      </w:r>
      <w:r>
        <w:rPr>
          <w:lang w:val="en-US"/>
        </w:rPr>
        <w:tab/>
        <w:t>if(numbb == 0){</w:t>
      </w:r>
    </w:p>
    <w:p w:rsidR="00E516DB" w:rsidRDefault="00E516DB" w:rsidP="0075355C">
      <w:pPr>
        <w:autoSpaceDE w:val="0"/>
        <w:autoSpaceDN w:val="0"/>
        <w:adjustRightInd w:val="0"/>
        <w:jc w:val="left"/>
        <w:rPr>
          <w:lang w:val="en-US"/>
        </w:rPr>
      </w:pPr>
      <w:r>
        <w:rPr>
          <w:lang w:val="en-US"/>
        </w:rPr>
        <w:tab/>
      </w:r>
      <w:r>
        <w:rPr>
          <w:lang w:val="en-US"/>
        </w:rPr>
        <w:tab/>
      </w:r>
      <w:r>
        <w:rPr>
          <w:lang w:val="en-US"/>
        </w:rPr>
        <w:tab/>
        <w:t>Log.i(Util.TAG, "NO conservative similarities provided, NOTHING to cluster.");</w:t>
      </w:r>
    </w:p>
    <w:p w:rsidR="00E516DB" w:rsidRDefault="00E516DB" w:rsidP="0075355C">
      <w:pPr>
        <w:autoSpaceDE w:val="0"/>
        <w:autoSpaceDN w:val="0"/>
        <w:adjustRightInd w:val="0"/>
        <w:jc w:val="left"/>
        <w:rPr>
          <w:lang w:val="en-US"/>
        </w:rPr>
      </w:pPr>
      <w:r>
        <w:rPr>
          <w:lang w:val="en-US"/>
        </w:rPr>
        <w:tab/>
      </w:r>
      <w:r>
        <w:rPr>
          <w:lang w:val="en-US"/>
        </w:rPr>
        <w:tab/>
      </w:r>
      <w:r>
        <w:rPr>
          <w:lang w:val="en-US"/>
        </w:rPr>
        <w:tab/>
        <w:t>return new HashMap&lt;BoundingBox, Float&gt;(); // empty result</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by default there is only 1 cluster, and ALL boxes are in it (0)</w:t>
      </w:r>
    </w:p>
    <w:p w:rsidR="00E516DB" w:rsidRDefault="00E516DB" w:rsidP="0075355C">
      <w:pPr>
        <w:autoSpaceDE w:val="0"/>
        <w:autoSpaceDN w:val="0"/>
        <w:adjustRightInd w:val="0"/>
        <w:jc w:val="left"/>
        <w:rPr>
          <w:lang w:val="en-US"/>
        </w:rPr>
      </w:pPr>
      <w:r>
        <w:rPr>
          <w:lang w:val="en-US"/>
        </w:rPr>
        <w:tab/>
      </w:r>
      <w:r>
        <w:rPr>
          <w:lang w:val="en-US"/>
        </w:rPr>
        <w:tab/>
        <w:t>int clusters = 1;</w:t>
      </w:r>
    </w:p>
    <w:p w:rsidR="00E516DB" w:rsidRDefault="00E516DB" w:rsidP="0075355C">
      <w:pPr>
        <w:autoSpaceDE w:val="0"/>
        <w:autoSpaceDN w:val="0"/>
        <w:adjustRightInd w:val="0"/>
        <w:jc w:val="left"/>
        <w:rPr>
          <w:lang w:val="en-US"/>
        </w:rPr>
      </w:pPr>
      <w:r>
        <w:rPr>
          <w:lang w:val="en-US"/>
        </w:rPr>
        <w:tab/>
      </w:r>
      <w:r>
        <w:rPr>
          <w:lang w:val="en-US"/>
        </w:rPr>
        <w:tab/>
        <w:t>for(DetectionStruct detStruct : conservativeSimilarities){</w:t>
      </w:r>
    </w:p>
    <w:p w:rsidR="00E516DB" w:rsidRDefault="00E516DB" w:rsidP="0075355C">
      <w:pPr>
        <w:autoSpaceDE w:val="0"/>
        <w:autoSpaceDN w:val="0"/>
        <w:adjustRightInd w:val="0"/>
        <w:jc w:val="left"/>
        <w:rPr>
          <w:lang w:val="en-US"/>
        </w:rPr>
      </w:pPr>
      <w:r>
        <w:rPr>
          <w:lang w:val="en-US"/>
        </w:rPr>
        <w:tab/>
      </w:r>
      <w:r>
        <w:rPr>
          <w:lang w:val="en-US"/>
        </w:rPr>
        <w:tab/>
      </w:r>
      <w:r>
        <w:rPr>
          <w:lang w:val="en-US"/>
        </w:rPr>
        <w:tab/>
        <w:t>_boxClusterMap.put(detStruct, 0);</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if(numbb == 1){</w:t>
      </w:r>
    </w:p>
    <w:p w:rsidR="00E516DB" w:rsidRDefault="00E516DB" w:rsidP="0075355C">
      <w:pPr>
        <w:autoSpaceDE w:val="0"/>
        <w:autoSpaceDN w:val="0"/>
        <w:adjustRightInd w:val="0"/>
        <w:jc w:val="left"/>
        <w:rPr>
          <w:lang w:val="en-US"/>
        </w:rPr>
      </w:pPr>
      <w:r>
        <w:rPr>
          <w:lang w:val="en-US"/>
        </w:rPr>
        <w:tab/>
      </w:r>
      <w:r>
        <w:rPr>
          <w:lang w:val="en-US"/>
        </w:rPr>
        <w:tab/>
      </w:r>
      <w:r>
        <w:rPr>
          <w:lang w:val="en-US"/>
        </w:rPr>
        <w:tab/>
        <w:t>return Collections.singletonMap(conservativeSimilarities.get(0).detectedBB, conservativeSimilarities.get(0).nnConf.conservativeSimilarity);</w:t>
      </w:r>
    </w:p>
    <w:p w:rsidR="00E516DB" w:rsidRDefault="00E516DB" w:rsidP="0075355C">
      <w:pPr>
        <w:autoSpaceDE w:val="0"/>
        <w:autoSpaceDN w:val="0"/>
        <w:adjustRightInd w:val="0"/>
        <w:jc w:val="left"/>
        <w:rPr>
          <w:lang w:val="en-US"/>
        </w:rPr>
      </w:pPr>
      <w:r>
        <w:rPr>
          <w:lang w:val="en-US"/>
        </w:rPr>
        <w:tab/>
      </w:r>
      <w:r>
        <w:rPr>
          <w:lang w:val="en-US"/>
        </w:rPr>
        <w:tab/>
        <w:t>}else if(numbb == 2){</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if(conservativeSimilarities.get(0).detectedBB.calcOverlap(conservativeSimilarities.get(1).detectedBB) &lt; 0.5){</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 2nd box is in its own cluster, update</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_boxClusterMap.put(conservativeSimilarities.get(1), 1);</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clusters = 2;</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}else {</w:t>
      </w:r>
    </w:p>
    <w:p w:rsidR="00E516DB" w:rsidRDefault="00E516DB" w:rsidP="0075355C">
      <w:pPr>
        <w:autoSpaceDE w:val="0"/>
        <w:autoSpaceDN w:val="0"/>
        <w:adjustRightInd w:val="0"/>
        <w:jc w:val="left"/>
        <w:rPr>
          <w:lang w:val="en-US"/>
        </w:rPr>
      </w:pPr>
      <w:r>
        <w:rPr>
          <w:lang w:val="en-US"/>
        </w:rPr>
        <w:tab/>
      </w:r>
      <w:r>
        <w:rPr>
          <w:lang w:val="en-US"/>
        </w:rPr>
        <w:tab/>
      </w:r>
      <w:r>
        <w:rPr>
          <w:lang w:val="en-US"/>
        </w:rPr>
        <w:tab/>
        <w:t>clusters = clusterBB();</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final Map&lt;BoundingBox, Float&gt; result = new HashMap&lt;BoundingBox, Float&gt;();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for(int cluster = 0; cluster &lt; clusters; cluster++){</w:t>
      </w:r>
    </w:p>
    <w:p w:rsidR="00E516DB" w:rsidRDefault="00E516DB" w:rsidP="0075355C">
      <w:pPr>
        <w:autoSpaceDE w:val="0"/>
        <w:autoSpaceDN w:val="0"/>
        <w:adjustRightInd w:val="0"/>
        <w:jc w:val="left"/>
        <w:rPr>
          <w:lang w:val="en-US"/>
        </w:rPr>
      </w:pPr>
      <w:r>
        <w:rPr>
          <w:lang w:val="en-US"/>
        </w:rPr>
        <w:tab/>
      </w:r>
      <w:r>
        <w:rPr>
          <w:lang w:val="en-US"/>
        </w:rPr>
        <w:tab/>
      </w:r>
      <w:r>
        <w:rPr>
          <w:lang w:val="en-US"/>
        </w:rPr>
        <w:tab/>
        <w:t>float avgConservativeSimilarity = 0f;</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int clusterBoxCount = 0, mx=0, my=0, mw=0, mh=0;</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t>for(DetectionStruct detStruct : _boxClusterMap.keySet()){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if(_boxClusterMap.get(detStruct) == cluster){</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avgConservativeSimilarity += detStruct.nnConf.conservativeSimilarity;</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mx += detStruct.detectedBB.x;</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my += detStruct.detectedBB.y;</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mw += detStruct.detectedBB.width;</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mh += detStruct.detectedBB.height;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clusterBoxCount++;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t>if(clusterBoxCount &gt; 0){</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final BoundingBox clusterBox = new BoundingBox();</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clusterBox.x = mx / clusterBoxCount;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clusterBox.y = my / clusterBoxCount;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clusterBox.width = mw / clusterBoxCount;</w:t>
      </w:r>
    </w:p>
    <w:p w:rsidR="00E516DB" w:rsidRDefault="00E516DB" w:rsidP="0075355C">
      <w:pPr>
        <w:autoSpaceDE w:val="0"/>
        <w:autoSpaceDN w:val="0"/>
        <w:adjustRightInd w:val="0"/>
        <w:jc w:val="left"/>
        <w:rPr>
          <w:lang w:val="en-US"/>
        </w:rPr>
      </w:pPr>
      <w:r>
        <w:rPr>
          <w:lang w:val="en-US"/>
        </w:rPr>
        <w:lastRenderedPageBreak/>
        <w:tab/>
      </w:r>
      <w:r>
        <w:rPr>
          <w:lang w:val="en-US"/>
        </w:rPr>
        <w:tab/>
      </w:r>
      <w:r>
        <w:rPr>
          <w:lang w:val="en-US"/>
        </w:rPr>
        <w:tab/>
      </w:r>
      <w:r>
        <w:rPr>
          <w:lang w:val="en-US"/>
        </w:rPr>
        <w:tab/>
        <w:t>clusterBox.height = mh / clusterBoxCount;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result.put(clusterBox, avgConservativeSimilarity / clusterBoxCount);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return result;</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t xml:space="preserve"> * @param boxClusterMap INPUT / OUTPUT</w:t>
      </w:r>
    </w:p>
    <w:p w:rsidR="00E516DB" w:rsidRDefault="00E516DB" w:rsidP="0075355C">
      <w:pPr>
        <w:autoSpaceDE w:val="0"/>
        <w:autoSpaceDN w:val="0"/>
        <w:adjustRightInd w:val="0"/>
        <w:jc w:val="left"/>
        <w:rPr>
          <w:lang w:val="en-US"/>
        </w:rPr>
      </w:pPr>
      <w:r>
        <w:rPr>
          <w:lang w:val="en-US"/>
        </w:rPr>
        <w:tab/>
        <w:t xml:space="preserve"> * @return Total clusters count</w:t>
      </w:r>
    </w:p>
    <w:p w:rsidR="00E516DB" w:rsidRDefault="00E516DB" w:rsidP="0075355C">
      <w:pPr>
        <w:autoSpaceDE w:val="0"/>
        <w:autoSpaceDN w:val="0"/>
        <w:adjustRightInd w:val="0"/>
        <w:jc w:val="left"/>
        <w:rPr>
          <w:lang w:val="en-US"/>
        </w:rPr>
      </w:pPr>
      <w:r>
        <w:rPr>
          <w:lang w:val="en-US"/>
        </w:rPr>
        <w:tab/>
        <w:t xml:space="preserve"> */</w:t>
      </w:r>
    </w:p>
    <w:p w:rsidR="00E516DB" w:rsidRDefault="00E516DB" w:rsidP="0075355C">
      <w:pPr>
        <w:autoSpaceDE w:val="0"/>
        <w:autoSpaceDN w:val="0"/>
        <w:adjustRightInd w:val="0"/>
        <w:jc w:val="left"/>
        <w:rPr>
          <w:lang w:val="en-US"/>
        </w:rPr>
      </w:pPr>
      <w:r>
        <w:rPr>
          <w:lang w:val="en-US"/>
        </w:rPr>
        <w:tab/>
        <w:t>private int clusterBB(){</w:t>
      </w:r>
    </w:p>
    <w:p w:rsidR="00E516DB" w:rsidRDefault="00E516DB" w:rsidP="0075355C">
      <w:pPr>
        <w:autoSpaceDE w:val="0"/>
        <w:autoSpaceDN w:val="0"/>
        <w:adjustRightInd w:val="0"/>
        <w:jc w:val="left"/>
        <w:rPr>
          <w:lang w:val="en-US"/>
        </w:rPr>
      </w:pPr>
      <w:r>
        <w:rPr>
          <w:lang w:val="en-US"/>
        </w:rPr>
        <w:tab/>
      </w:r>
      <w:r>
        <w:rPr>
          <w:lang w:val="en-US"/>
        </w:rPr>
        <w:tab/>
        <w:t>final int size = _boxClusterMap.size();</w:t>
      </w:r>
    </w:p>
    <w:p w:rsidR="00E516DB" w:rsidRDefault="00E516DB" w:rsidP="0075355C">
      <w:pPr>
        <w:autoSpaceDE w:val="0"/>
        <w:autoSpaceDN w:val="0"/>
        <w:adjustRightInd w:val="0"/>
        <w:jc w:val="left"/>
        <w:rPr>
          <w:lang w:val="en-US"/>
        </w:rPr>
      </w:pPr>
      <w:r>
        <w:rPr>
          <w:lang w:val="en-US"/>
        </w:rPr>
        <w:tab/>
      </w:r>
      <w:r>
        <w:rPr>
          <w:lang w:val="en-US"/>
        </w:rPr>
        <w:tab/>
        <w:t>// need the data in arrays</w:t>
      </w:r>
    </w:p>
    <w:p w:rsidR="00E516DB" w:rsidRDefault="00E516DB" w:rsidP="0075355C">
      <w:pPr>
        <w:autoSpaceDE w:val="0"/>
        <w:autoSpaceDN w:val="0"/>
        <w:adjustRightInd w:val="0"/>
        <w:jc w:val="left"/>
        <w:rPr>
          <w:lang w:val="en-US"/>
        </w:rPr>
      </w:pPr>
      <w:r>
        <w:rPr>
          <w:lang w:val="en-US"/>
        </w:rPr>
        <w:tab/>
      </w:r>
      <w:r>
        <w:rPr>
          <w:lang w:val="en-US"/>
        </w:rPr>
        <w:tab/>
        <w:t>final DetectionStruct[] dbb = _boxClusterMap.keySet().toArray(new DetectionStruct[size]);</w:t>
      </w:r>
    </w:p>
    <w:p w:rsidR="00E516DB" w:rsidRDefault="00E516DB" w:rsidP="0075355C">
      <w:pPr>
        <w:autoSpaceDE w:val="0"/>
        <w:autoSpaceDN w:val="0"/>
        <w:adjustRightInd w:val="0"/>
        <w:jc w:val="left"/>
        <w:rPr>
          <w:lang w:val="en-US"/>
        </w:rPr>
      </w:pPr>
      <w:r>
        <w:rPr>
          <w:lang w:val="en-US"/>
        </w:rPr>
        <w:tab/>
      </w:r>
      <w:r>
        <w:rPr>
          <w:lang w:val="en-US"/>
        </w:rPr>
        <w:tab/>
        <w:t>final int[] indexes = new int[size];</w:t>
      </w:r>
    </w:p>
    <w:p w:rsidR="00E516DB" w:rsidRDefault="00E516DB" w:rsidP="0075355C">
      <w:pPr>
        <w:autoSpaceDE w:val="0"/>
        <w:autoSpaceDN w:val="0"/>
        <w:adjustRightInd w:val="0"/>
        <w:jc w:val="left"/>
        <w:rPr>
          <w:lang w:val="en-US"/>
        </w:rPr>
      </w:pPr>
      <w:r>
        <w:rPr>
          <w:lang w:val="en-US"/>
        </w:rPr>
        <w:tab/>
      </w:r>
      <w:r>
        <w:rPr>
          <w:lang w:val="en-US"/>
        </w:rPr>
        <w:tab/>
        <w:t>for(int i = 0; i &lt; size; i++){</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indexes[i] = _boxClusterMap.get(dbb[i]);</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1. Build proximity matrix</w:t>
      </w:r>
    </w:p>
    <w:p w:rsidR="00E516DB" w:rsidRDefault="00E516DB" w:rsidP="0075355C">
      <w:pPr>
        <w:autoSpaceDE w:val="0"/>
        <w:autoSpaceDN w:val="0"/>
        <w:adjustRightInd w:val="0"/>
        <w:jc w:val="left"/>
        <w:rPr>
          <w:lang w:val="en-US"/>
        </w:rPr>
      </w:pPr>
      <w:r>
        <w:rPr>
          <w:lang w:val="en-US"/>
        </w:rPr>
        <w:tab/>
      </w:r>
      <w:r>
        <w:rPr>
          <w:lang w:val="en-US"/>
        </w:rPr>
        <w:tab/>
        <w:t>final float[] data = new float[size * size];</w:t>
      </w:r>
    </w:p>
    <w:p w:rsidR="00E516DB" w:rsidRDefault="00E516DB" w:rsidP="0075355C">
      <w:pPr>
        <w:autoSpaceDE w:val="0"/>
        <w:autoSpaceDN w:val="0"/>
        <w:adjustRightInd w:val="0"/>
        <w:jc w:val="left"/>
        <w:rPr>
          <w:lang w:val="en-US"/>
        </w:rPr>
      </w:pPr>
      <w:r>
        <w:rPr>
          <w:lang w:val="en-US"/>
        </w:rPr>
        <w:tab/>
      </w:r>
      <w:r>
        <w:rPr>
          <w:lang w:val="en-US"/>
        </w:rPr>
        <w:tab/>
        <w:t>for(int i = 0; i &lt; size; i++){</w:t>
      </w:r>
    </w:p>
    <w:p w:rsidR="00E516DB" w:rsidRDefault="00E516DB" w:rsidP="0075355C">
      <w:pPr>
        <w:autoSpaceDE w:val="0"/>
        <w:autoSpaceDN w:val="0"/>
        <w:adjustRightInd w:val="0"/>
        <w:jc w:val="left"/>
        <w:rPr>
          <w:lang w:val="en-US"/>
        </w:rPr>
      </w:pPr>
      <w:r>
        <w:rPr>
          <w:lang w:val="en-US"/>
        </w:rPr>
        <w:tab/>
      </w:r>
      <w:r>
        <w:rPr>
          <w:lang w:val="en-US"/>
        </w:rPr>
        <w:tab/>
      </w:r>
      <w:r>
        <w:rPr>
          <w:lang w:val="en-US"/>
        </w:rPr>
        <w:tab/>
        <w:t>for(int j = 0; j &lt; size; j++){</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final float d = 1 - dbb[i].detectedBB.calcOverlap(dbb[j].detectedBB);</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data[i * size + j] = d;</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data[j * size + i] = d;</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Mat D = new Mat(size, size, CvType.CV_32F);</w:t>
      </w:r>
    </w:p>
    <w:p w:rsidR="00E516DB" w:rsidRDefault="00E516DB" w:rsidP="0075355C">
      <w:pPr>
        <w:autoSpaceDE w:val="0"/>
        <w:autoSpaceDN w:val="0"/>
        <w:adjustRightInd w:val="0"/>
        <w:jc w:val="left"/>
        <w:rPr>
          <w:lang w:val="en-US"/>
        </w:rPr>
      </w:pPr>
      <w:r>
        <w:rPr>
          <w:lang w:val="en-US"/>
        </w:rPr>
        <w:tab/>
      </w:r>
      <w:r>
        <w:rPr>
          <w:lang w:val="en-US"/>
        </w:rPr>
        <w:tab/>
        <w:t>D.put(0, 0, data);</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2. Initialise disjoint clustering</w:t>
      </w:r>
    </w:p>
    <w:p w:rsidR="00E516DB" w:rsidRDefault="00E516DB" w:rsidP="0075355C">
      <w:pPr>
        <w:autoSpaceDE w:val="0"/>
        <w:autoSpaceDN w:val="0"/>
        <w:adjustRightInd w:val="0"/>
        <w:jc w:val="left"/>
        <w:rPr>
          <w:lang w:val="en-US"/>
        </w:rPr>
      </w:pPr>
      <w:r>
        <w:rPr>
          <w:lang w:val="en-US"/>
        </w:rPr>
        <w:tab/>
      </w:r>
      <w:r>
        <w:rPr>
          <w:lang w:val="en-US"/>
        </w:rPr>
        <w:tab/>
        <w:t>final int[] belongs = new int[size];</w:t>
      </w:r>
    </w:p>
    <w:p w:rsidR="00E516DB" w:rsidRDefault="00E516DB" w:rsidP="0075355C">
      <w:pPr>
        <w:autoSpaceDE w:val="0"/>
        <w:autoSpaceDN w:val="0"/>
        <w:adjustRightInd w:val="0"/>
        <w:jc w:val="left"/>
        <w:rPr>
          <w:lang w:val="en-US"/>
        </w:rPr>
      </w:pPr>
      <w:r>
        <w:rPr>
          <w:lang w:val="en-US"/>
        </w:rPr>
        <w:tab/>
      </w:r>
      <w:r>
        <w:rPr>
          <w:lang w:val="en-US"/>
        </w:rPr>
        <w:tab/>
        <w:t>int m = size;</w:t>
      </w:r>
    </w:p>
    <w:p w:rsidR="00E516DB" w:rsidRDefault="00E516DB" w:rsidP="0075355C">
      <w:pPr>
        <w:autoSpaceDE w:val="0"/>
        <w:autoSpaceDN w:val="0"/>
        <w:adjustRightInd w:val="0"/>
        <w:jc w:val="left"/>
        <w:rPr>
          <w:lang w:val="en-US"/>
        </w:rPr>
      </w:pPr>
      <w:r>
        <w:rPr>
          <w:lang w:val="en-US"/>
        </w:rPr>
        <w:tab/>
      </w:r>
      <w:r>
        <w:rPr>
          <w:lang w:val="en-US"/>
        </w:rPr>
        <w:tab/>
        <w:t>for(int i = 0; i &lt; size; i++){</w:t>
      </w:r>
    </w:p>
    <w:p w:rsidR="00E516DB" w:rsidRDefault="00E516DB" w:rsidP="0075355C">
      <w:pPr>
        <w:autoSpaceDE w:val="0"/>
        <w:autoSpaceDN w:val="0"/>
        <w:adjustRightInd w:val="0"/>
        <w:jc w:val="left"/>
        <w:rPr>
          <w:lang w:val="en-US"/>
        </w:rPr>
      </w:pPr>
      <w:r>
        <w:rPr>
          <w:lang w:val="en-US"/>
        </w:rPr>
        <w:tab/>
      </w:r>
      <w:r>
        <w:rPr>
          <w:lang w:val="en-US"/>
        </w:rPr>
        <w:tab/>
      </w:r>
      <w:r>
        <w:rPr>
          <w:lang w:val="en-US"/>
        </w:rPr>
        <w:tab/>
        <w:t>belongs[i] = i;</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r>
      <w:r>
        <w:rPr>
          <w:lang w:val="en-US"/>
        </w:rPr>
        <w:tab/>
        <w:t>for(int it = 0; it &lt; size - 1; it++){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//3. Find nearest neighbour</w:t>
      </w:r>
    </w:p>
    <w:p w:rsidR="00E516DB" w:rsidRDefault="00E516DB" w:rsidP="0075355C">
      <w:pPr>
        <w:autoSpaceDE w:val="0"/>
        <w:autoSpaceDN w:val="0"/>
        <w:adjustRightInd w:val="0"/>
        <w:jc w:val="left"/>
        <w:rPr>
          <w:lang w:val="en-US"/>
        </w:rPr>
      </w:pPr>
      <w:r>
        <w:rPr>
          <w:lang w:val="en-US"/>
        </w:rPr>
        <w:tab/>
      </w:r>
      <w:r>
        <w:rPr>
          <w:lang w:val="en-US"/>
        </w:rPr>
        <w:tab/>
      </w:r>
      <w:r>
        <w:rPr>
          <w:lang w:val="en-US"/>
        </w:rPr>
        <w:tab/>
        <w:t>float min_d = 1;</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int node_a = -1, node_b = -1;</w:t>
      </w:r>
    </w:p>
    <w:p w:rsidR="00E516DB" w:rsidRDefault="00E516DB" w:rsidP="0075355C">
      <w:pPr>
        <w:autoSpaceDE w:val="0"/>
        <w:autoSpaceDN w:val="0"/>
        <w:adjustRightInd w:val="0"/>
        <w:jc w:val="left"/>
        <w:rPr>
          <w:lang w:val="en-US"/>
        </w:rPr>
      </w:pPr>
      <w:r>
        <w:rPr>
          <w:lang w:val="en-US"/>
        </w:rPr>
        <w:tab/>
      </w:r>
      <w:r>
        <w:rPr>
          <w:lang w:val="en-US"/>
        </w:rPr>
        <w:tab/>
      </w:r>
      <w:r>
        <w:rPr>
          <w:lang w:val="en-US"/>
        </w:rPr>
        <w:tab/>
        <w:t>for (int i = 0; i &lt; D.rows(); i++){</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for (int j = i + 1 ;j &lt; D.cols(); j++){</w:t>
      </w:r>
    </w:p>
    <w:p w:rsidR="00E516DB" w:rsidRDefault="00E516DB" w:rsidP="0075355C">
      <w:pPr>
        <w:autoSpaceDE w:val="0"/>
        <w:autoSpaceDN w:val="0"/>
        <w:adjustRightInd w:val="0"/>
        <w:jc w:val="left"/>
        <w:rPr>
          <w:lang w:val="en-US"/>
        </w:rPr>
      </w:pPr>
      <w:r>
        <w:rPr>
          <w:lang w:val="en-US"/>
        </w:rPr>
        <w:lastRenderedPageBreak/>
        <w:tab/>
      </w:r>
      <w:r>
        <w:rPr>
          <w:lang w:val="en-US"/>
        </w:rPr>
        <w:tab/>
      </w:r>
      <w:r>
        <w:rPr>
          <w:lang w:val="en-US"/>
        </w:rPr>
        <w:tab/>
      </w:r>
      <w:r>
        <w:rPr>
          <w:lang w:val="en-US"/>
        </w:rPr>
        <w:tab/>
      </w:r>
      <w:r>
        <w:rPr>
          <w:lang w:val="en-US"/>
        </w:rPr>
        <w:tab/>
        <w:t>if (data[i * size + j] &lt; min_d &amp;&amp; belongs[i] != belongs[j]){</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min_d = data[i * size + j];</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node_a = i;</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node_b = j;</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t>// are we done ?</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if (min_d &gt; 0.5){</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int max_idx =0;</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for (int j = 0; j &lt; size; j++){</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boolean visited = false;</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for(int i = 0; i &lt; 2 * size - 1; i++){</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if (belongs[j] == i){</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t>// populate the correct / aggregated cluster</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t>indexes[j] = max_idx;</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t>visited = true;</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if (visited){</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max_idx++;</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 update the main map before going back</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for(int i = 0; i &lt; size; i++){</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_boxClusterMap.put(dbb[i], indexes[i]);</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return max_idx;</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r>
      <w:r>
        <w:rPr>
          <w:lang w:val="en-US"/>
        </w:rPr>
        <w:tab/>
      </w:r>
      <w:r>
        <w:rPr>
          <w:lang w:val="en-US"/>
        </w:rPr>
        <w:tab/>
        <w:t>//4. Merge clusters and assign level</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if(node_a &gt;= 0 &amp;&amp; node_b &gt;= 0){  // this should always BE true, otherwise we would have returned</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for (int k = 0; k &lt; size; k++){</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if (belongs[k] == belongs[node_a] || belongs[k] == belongs[node_b])</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belongs[k] = m;</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m++;</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there seem to be only 1 cluster</w:t>
      </w:r>
    </w:p>
    <w:p w:rsidR="00E516DB" w:rsidRDefault="00E516DB" w:rsidP="0075355C">
      <w:pPr>
        <w:autoSpaceDE w:val="0"/>
        <w:autoSpaceDN w:val="0"/>
        <w:adjustRightInd w:val="0"/>
        <w:jc w:val="left"/>
        <w:rPr>
          <w:lang w:val="en-US"/>
        </w:rPr>
      </w:pPr>
      <w:r>
        <w:rPr>
          <w:lang w:val="en-US"/>
        </w:rPr>
        <w:tab/>
      </w:r>
      <w:r>
        <w:rPr>
          <w:lang w:val="en-US"/>
        </w:rPr>
        <w:tab/>
        <w:t>for(int i = 0; i &lt; size; i++){</w:t>
      </w:r>
    </w:p>
    <w:p w:rsidR="00E516DB" w:rsidRDefault="00E516DB" w:rsidP="0075355C">
      <w:pPr>
        <w:autoSpaceDE w:val="0"/>
        <w:autoSpaceDN w:val="0"/>
        <w:adjustRightInd w:val="0"/>
        <w:jc w:val="left"/>
        <w:rPr>
          <w:lang w:val="en-US"/>
        </w:rPr>
      </w:pPr>
      <w:r>
        <w:rPr>
          <w:lang w:val="en-US"/>
        </w:rPr>
        <w:tab/>
      </w:r>
      <w:r>
        <w:rPr>
          <w:lang w:val="en-US"/>
        </w:rPr>
        <w:tab/>
      </w:r>
      <w:r>
        <w:rPr>
          <w:lang w:val="en-US"/>
        </w:rPr>
        <w:tab/>
        <w:t>_boxClusterMap.put(dbb[i], 0);</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return 1;</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lastRenderedPageBreak/>
        <w:tab/>
      </w:r>
    </w:p>
    <w:p w:rsidR="00E516DB" w:rsidRDefault="00E516DB" w:rsidP="0075355C">
      <w:pPr>
        <w:autoSpaceDE w:val="0"/>
        <w:autoSpaceDN w:val="0"/>
        <w:adjustRightInd w:val="0"/>
        <w:jc w:val="left"/>
        <w:rPr>
          <w:lang w:val="en-US"/>
        </w:rPr>
      </w:pPr>
      <w:r>
        <w:rPr>
          <w:lang w:val="en-US"/>
        </w:rPr>
        <w:tab/>
        <w:t>/** Inputs:</w:t>
      </w:r>
    </w:p>
    <w:p w:rsidR="00E516DB" w:rsidRDefault="00E516DB" w:rsidP="0075355C">
      <w:pPr>
        <w:autoSpaceDE w:val="0"/>
        <w:autoSpaceDN w:val="0"/>
        <w:adjustRightInd w:val="0"/>
        <w:jc w:val="left"/>
        <w:rPr>
          <w:lang w:val="en-US"/>
        </w:rPr>
      </w:pPr>
      <w:r>
        <w:rPr>
          <w:lang w:val="en-US"/>
        </w:rPr>
        <w:tab/>
        <w:t xml:space="preserve"> * - Image</w:t>
      </w:r>
    </w:p>
    <w:p w:rsidR="00E516DB" w:rsidRDefault="00E516DB" w:rsidP="0075355C">
      <w:pPr>
        <w:autoSpaceDE w:val="0"/>
        <w:autoSpaceDN w:val="0"/>
        <w:adjustRightInd w:val="0"/>
        <w:jc w:val="left"/>
        <w:rPr>
          <w:lang w:val="en-US"/>
        </w:rPr>
      </w:pPr>
      <w:r>
        <w:rPr>
          <w:lang w:val="en-US"/>
        </w:rPr>
        <w:tab/>
        <w:t xml:space="preserve"> * - bad_boxes (Boxes far from the bounding box)</w:t>
      </w:r>
    </w:p>
    <w:p w:rsidR="00E516DB" w:rsidRDefault="00E516DB" w:rsidP="0075355C">
      <w:pPr>
        <w:autoSpaceDE w:val="0"/>
        <w:autoSpaceDN w:val="0"/>
        <w:adjustRightInd w:val="0"/>
        <w:jc w:val="left"/>
        <w:rPr>
          <w:lang w:val="en-US"/>
        </w:rPr>
      </w:pPr>
      <w:r>
        <w:rPr>
          <w:lang w:val="en-US"/>
        </w:rPr>
        <w:tab/>
        <w:t xml:space="preserve"> * - variance (pEx variance)</w:t>
      </w:r>
    </w:p>
    <w:p w:rsidR="00E516DB" w:rsidRDefault="00E516DB" w:rsidP="0075355C">
      <w:pPr>
        <w:autoSpaceDE w:val="0"/>
        <w:autoSpaceDN w:val="0"/>
        <w:adjustRightInd w:val="0"/>
        <w:jc w:val="left"/>
        <w:rPr>
          <w:lang w:val="en-US"/>
        </w:rPr>
      </w:pPr>
      <w:r>
        <w:rPr>
          <w:lang w:val="en-US"/>
        </w:rPr>
        <w:tab/>
        <w:t xml:space="preserve"> * Outputs</w:t>
      </w:r>
    </w:p>
    <w:p w:rsidR="00E516DB" w:rsidRDefault="00E516DB" w:rsidP="0075355C">
      <w:pPr>
        <w:autoSpaceDE w:val="0"/>
        <w:autoSpaceDN w:val="0"/>
        <w:adjustRightInd w:val="0"/>
        <w:jc w:val="left"/>
        <w:rPr>
          <w:lang w:val="en-US"/>
        </w:rPr>
      </w:pPr>
      <w:r>
        <w:rPr>
          <w:lang w:val="en-US"/>
        </w:rPr>
        <w:tab/>
        <w:t xml:space="preserve"> * - Negative fern features (nFerns)</w:t>
      </w:r>
    </w:p>
    <w:p w:rsidR="00E516DB" w:rsidRDefault="00E516DB" w:rsidP="0075355C">
      <w:pPr>
        <w:autoSpaceDE w:val="0"/>
        <w:autoSpaceDN w:val="0"/>
        <w:adjustRightInd w:val="0"/>
        <w:jc w:val="left"/>
        <w:rPr>
          <w:lang w:val="en-US"/>
        </w:rPr>
      </w:pPr>
      <w:r>
        <w:rPr>
          <w:lang w:val="en-US"/>
        </w:rPr>
        <w:tab/>
        <w:t xml:space="preserve"> * - Negative NN examples (nExample)</w:t>
      </w:r>
    </w:p>
    <w:p w:rsidR="00E516DB" w:rsidRDefault="00E516DB" w:rsidP="0075355C">
      <w:pPr>
        <w:autoSpaceDE w:val="0"/>
        <w:autoSpaceDN w:val="0"/>
        <w:adjustRightInd w:val="0"/>
        <w:jc w:val="left"/>
        <w:rPr>
          <w:lang w:val="en-US"/>
        </w:rPr>
      </w:pPr>
      <w:r>
        <w:rPr>
          <w:lang w:val="en-US"/>
        </w:rPr>
        <w:tab/>
        <w:t xml:space="preserve"> */</w:t>
      </w:r>
    </w:p>
    <w:p w:rsidR="00E516DB" w:rsidRDefault="00E516DB" w:rsidP="0075355C">
      <w:pPr>
        <w:autoSpaceDE w:val="0"/>
        <w:autoSpaceDN w:val="0"/>
        <w:adjustRightInd w:val="0"/>
        <w:jc w:val="left"/>
        <w:rPr>
          <w:lang w:val="en-US"/>
        </w:rPr>
      </w:pPr>
      <w:r>
        <w:rPr>
          <w:lang w:val="en-US"/>
        </w:rPr>
        <w:tab/>
        <w:t>private Pair&lt;List&lt;Pair&lt;int[], Boolean&gt;&gt;, List&lt;Mat&gt;&gt; generateNegativeData(final Mat frame){</w:t>
      </w:r>
    </w:p>
    <w:p w:rsidR="00E516DB" w:rsidRDefault="00E516DB" w:rsidP="0075355C">
      <w:pPr>
        <w:autoSpaceDE w:val="0"/>
        <w:autoSpaceDN w:val="0"/>
        <w:adjustRightInd w:val="0"/>
        <w:jc w:val="left"/>
        <w:rPr>
          <w:lang w:val="en-US"/>
        </w:rPr>
      </w:pPr>
      <w:r>
        <w:rPr>
          <w:lang w:val="en-US"/>
        </w:rPr>
        <w:tab/>
      </w:r>
      <w:r>
        <w:rPr>
          <w:lang w:val="en-US"/>
        </w:rPr>
        <w:tab/>
        <w:t>final List&lt;Pair&lt;int[], Boolean&gt;&gt; negFerns = new ArrayList&lt;Pair&lt;int[], Boolean&gt;&gt;();</w:t>
      </w:r>
    </w:p>
    <w:p w:rsidR="00E516DB" w:rsidRDefault="00E516DB" w:rsidP="0075355C">
      <w:pPr>
        <w:autoSpaceDE w:val="0"/>
        <w:autoSpaceDN w:val="0"/>
        <w:adjustRightInd w:val="0"/>
        <w:jc w:val="left"/>
        <w:rPr>
          <w:lang w:val="en-US"/>
        </w:rPr>
      </w:pPr>
      <w:r>
        <w:rPr>
          <w:lang w:val="en-US"/>
        </w:rPr>
        <w:tab/>
      </w:r>
      <w:r>
        <w:rPr>
          <w:lang w:val="en-US"/>
        </w:rPr>
        <w:tab/>
        <w:t>final List&lt;Mat&gt; negExamples = new ArrayList&lt;Mat&gt;();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final List&lt;BoundingBox&gt; badBoxes = Arrays.asList(_grid.getBadBoxes());</w:t>
      </w:r>
    </w:p>
    <w:p w:rsidR="00E516DB" w:rsidRDefault="00E516DB" w:rsidP="0075355C">
      <w:pPr>
        <w:autoSpaceDE w:val="0"/>
        <w:autoSpaceDN w:val="0"/>
        <w:adjustRightInd w:val="0"/>
        <w:jc w:val="left"/>
        <w:rPr>
          <w:lang w:val="en-US"/>
        </w:rPr>
      </w:pPr>
      <w:r>
        <w:rPr>
          <w:lang w:val="en-US"/>
        </w:rPr>
        <w:tab/>
      </w:r>
      <w:r>
        <w:rPr>
          <w:lang w:val="en-US"/>
        </w:rPr>
        <w:tab/>
        <w:t>Collections.shuffle(badBoxes);</w:t>
      </w:r>
    </w:p>
    <w:p w:rsidR="00E516DB" w:rsidRDefault="00E516DB" w:rsidP="0075355C">
      <w:pPr>
        <w:autoSpaceDE w:val="0"/>
        <w:autoSpaceDN w:val="0"/>
        <w:adjustRightInd w:val="0"/>
        <w:jc w:val="left"/>
        <w:rPr>
          <w:lang w:val="en-US"/>
        </w:rPr>
      </w:pPr>
      <w:r>
        <w:rPr>
          <w:lang w:val="en-US"/>
        </w:rPr>
        <w:tab/>
      </w:r>
      <w:r>
        <w:rPr>
          <w:lang w:val="en-US"/>
        </w:rPr>
        <w:tab/>
        <w:t>Log.w(Util.TAG, "ST");</w:t>
      </w:r>
    </w:p>
    <w:p w:rsidR="00E516DB" w:rsidRDefault="00E516DB" w:rsidP="0075355C">
      <w:pPr>
        <w:autoSpaceDE w:val="0"/>
        <w:autoSpaceDN w:val="0"/>
        <w:adjustRightInd w:val="0"/>
        <w:jc w:val="left"/>
        <w:rPr>
          <w:lang w:val="en-US"/>
        </w:rPr>
      </w:pPr>
      <w:r>
        <w:rPr>
          <w:lang w:val="en-US"/>
        </w:rPr>
        <w:tab/>
      </w:r>
      <w:r>
        <w:rPr>
          <w:lang w:val="en-US"/>
        </w:rPr>
        <w:tab/>
        <w:t>// Get Fern Features of the boxes with big variance (calculated using integral images)</w:t>
      </w:r>
    </w:p>
    <w:p w:rsidR="00E516DB" w:rsidRDefault="00E516DB" w:rsidP="0075355C">
      <w:pPr>
        <w:autoSpaceDE w:val="0"/>
        <w:autoSpaceDN w:val="0"/>
        <w:adjustRightInd w:val="0"/>
        <w:jc w:val="left"/>
        <w:rPr>
          <w:lang w:val="en-US"/>
        </w:rPr>
      </w:pPr>
      <w:r>
        <w:rPr>
          <w:lang w:val="en-US"/>
        </w:rPr>
        <w:tab/>
      </w:r>
      <w:r>
        <w:rPr>
          <w:lang w:val="en-US"/>
        </w:rPr>
        <w:tab/>
        <w:t>for(BoundingBox badBox : badBoxes){</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if(Util.getVar(badBox, _iisumJava, _iisqsumJava, _iiCols) &gt;= _var * 0.5f){</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final Mat patch = frame.submat(badBox);</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final int[] allFernsHashCodes = _classifierFern.getAllFernsHashCodes(patch, badBox.scaleIdx);</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negFerns.add(new Pair&lt;int[], Boolean&gt;(allFernsHashCodes, false));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select a hard coded number of negative examples</w:t>
      </w:r>
    </w:p>
    <w:p w:rsidR="00E516DB" w:rsidRDefault="00E516DB" w:rsidP="0075355C">
      <w:pPr>
        <w:autoSpaceDE w:val="0"/>
        <w:autoSpaceDN w:val="0"/>
        <w:adjustRightInd w:val="0"/>
        <w:jc w:val="left"/>
        <w:rPr>
          <w:lang w:val="en-US"/>
        </w:rPr>
      </w:pPr>
      <w:r>
        <w:rPr>
          <w:lang w:val="en-US"/>
        </w:rPr>
        <w:tab/>
      </w:r>
      <w:r>
        <w:rPr>
          <w:lang w:val="en-US"/>
        </w:rPr>
        <w:tab/>
        <w:t>Iterator&lt;BoundingBox&gt; bbIt = badBoxes.iterator();</w:t>
      </w:r>
    </w:p>
    <w:p w:rsidR="00E516DB" w:rsidRDefault="00E516DB" w:rsidP="0075355C">
      <w:pPr>
        <w:autoSpaceDE w:val="0"/>
        <w:autoSpaceDN w:val="0"/>
        <w:adjustRightInd w:val="0"/>
        <w:jc w:val="left"/>
        <w:rPr>
          <w:lang w:val="en-US"/>
        </w:rPr>
      </w:pPr>
      <w:r>
        <w:rPr>
          <w:lang w:val="en-US"/>
        </w:rPr>
        <w:tab/>
      </w:r>
      <w:r>
        <w:rPr>
          <w:lang w:val="en-US"/>
        </w:rPr>
        <w:tab/>
        <w:t>for(int i = 0; i &lt; _params.num_bad_patches &amp;&amp; bbIt.hasNext(); i++){</w:t>
      </w:r>
    </w:p>
    <w:p w:rsidR="00E516DB" w:rsidRDefault="00E516DB" w:rsidP="0075355C">
      <w:pPr>
        <w:autoSpaceDE w:val="0"/>
        <w:autoSpaceDN w:val="0"/>
        <w:adjustRightInd w:val="0"/>
        <w:jc w:val="left"/>
        <w:rPr>
          <w:lang w:val="en-US"/>
        </w:rPr>
      </w:pPr>
      <w:r>
        <w:rPr>
          <w:lang w:val="en-US"/>
        </w:rPr>
        <w:tab/>
      </w:r>
      <w:r>
        <w:rPr>
          <w:lang w:val="en-US"/>
        </w:rPr>
        <w:tab/>
      </w:r>
      <w:r>
        <w:rPr>
          <w:lang w:val="en-US"/>
        </w:rPr>
        <w:tab/>
        <w:t>final Mat pattern = new Mat();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final Mat patch = frame.submat(bbIt.next());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resizeZeroMeanStdev(patch, pattern, _params.patch_size);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negExamples.add(pattern);</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Log.i(Util.TAG, "Negative examples generated. Ferns count: " + negFerns.size() + ". negEx count: " + negExamples.size());</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return new Pair&lt;List&lt;Pair&lt;int[],Boolean&gt;&gt;, List&lt;Mat&gt;&gt;(negFerns, negExamples);</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t xml:space="preserve"> * Generate Positive data </w:t>
      </w:r>
    </w:p>
    <w:p w:rsidR="00E516DB" w:rsidRDefault="00E516DB" w:rsidP="0075355C">
      <w:pPr>
        <w:autoSpaceDE w:val="0"/>
        <w:autoSpaceDN w:val="0"/>
        <w:adjustRightInd w:val="0"/>
        <w:jc w:val="left"/>
        <w:rPr>
          <w:lang w:val="en-US"/>
        </w:rPr>
      </w:pPr>
      <w:r>
        <w:rPr>
          <w:lang w:val="en-US"/>
        </w:rPr>
        <w:tab/>
        <w:t xml:space="preserve"> * Inputs: </w:t>
      </w:r>
    </w:p>
    <w:p w:rsidR="00E516DB" w:rsidRDefault="00E516DB" w:rsidP="0075355C">
      <w:pPr>
        <w:autoSpaceDE w:val="0"/>
        <w:autoSpaceDN w:val="0"/>
        <w:adjustRightInd w:val="0"/>
        <w:jc w:val="left"/>
        <w:rPr>
          <w:lang w:val="en-US"/>
        </w:rPr>
      </w:pPr>
      <w:r>
        <w:rPr>
          <w:lang w:val="en-US"/>
        </w:rPr>
        <w:tab/>
        <w:t xml:space="preserve"> * - good_boxes </w:t>
      </w:r>
    </w:p>
    <w:p w:rsidR="00E516DB" w:rsidRDefault="00E516DB" w:rsidP="0075355C">
      <w:pPr>
        <w:autoSpaceDE w:val="0"/>
        <w:autoSpaceDN w:val="0"/>
        <w:adjustRightInd w:val="0"/>
        <w:jc w:val="left"/>
        <w:rPr>
          <w:lang w:val="en-US"/>
        </w:rPr>
      </w:pPr>
      <w:r>
        <w:rPr>
          <w:lang w:val="en-US"/>
        </w:rPr>
        <w:lastRenderedPageBreak/>
        <w:tab/>
        <w:t xml:space="preserve"> * - best_box </w:t>
      </w:r>
    </w:p>
    <w:p w:rsidR="00E516DB" w:rsidRDefault="00E516DB" w:rsidP="0075355C">
      <w:pPr>
        <w:autoSpaceDE w:val="0"/>
        <w:autoSpaceDN w:val="0"/>
        <w:adjustRightInd w:val="0"/>
        <w:jc w:val="left"/>
        <w:rPr>
          <w:lang w:val="en-US"/>
        </w:rPr>
      </w:pPr>
      <w:r>
        <w:rPr>
          <w:lang w:val="en-US"/>
        </w:rPr>
        <w:tab/>
        <w:t xml:space="preserve"> * - bbhull</w:t>
      </w:r>
    </w:p>
    <w:p w:rsidR="00E516DB" w:rsidRDefault="00E516DB" w:rsidP="0075355C">
      <w:pPr>
        <w:autoSpaceDE w:val="0"/>
        <w:autoSpaceDN w:val="0"/>
        <w:adjustRightInd w:val="0"/>
        <w:jc w:val="left"/>
        <w:rPr>
          <w:lang w:val="en-US"/>
        </w:rPr>
      </w:pPr>
      <w:r>
        <w:rPr>
          <w:lang w:val="en-US"/>
        </w:rPr>
        <w:tab/>
        <w:t xml:space="preserve"> * Outputs: </w:t>
      </w:r>
    </w:p>
    <w:p w:rsidR="00E516DB" w:rsidRDefault="00E516DB" w:rsidP="0075355C">
      <w:pPr>
        <w:autoSpaceDE w:val="0"/>
        <w:autoSpaceDN w:val="0"/>
        <w:adjustRightInd w:val="0"/>
        <w:jc w:val="left"/>
        <w:rPr>
          <w:lang w:val="en-US"/>
        </w:rPr>
      </w:pPr>
      <w:r>
        <w:rPr>
          <w:lang w:val="en-US"/>
        </w:rPr>
        <w:tab/>
        <w:t xml:space="preserve"> * - Positive fern features (pFerns) </w:t>
      </w:r>
    </w:p>
    <w:p w:rsidR="00E516DB" w:rsidRDefault="00E516DB" w:rsidP="0075355C">
      <w:pPr>
        <w:autoSpaceDE w:val="0"/>
        <w:autoSpaceDN w:val="0"/>
        <w:adjustRightInd w:val="0"/>
        <w:jc w:val="left"/>
        <w:rPr>
          <w:lang w:val="en-US"/>
        </w:rPr>
      </w:pPr>
      <w:r>
        <w:rPr>
          <w:lang w:val="en-US"/>
        </w:rPr>
        <w:tab/>
        <w:t xml:space="preserve"> * - Positive NN examples (pExample)</w:t>
      </w:r>
    </w:p>
    <w:p w:rsidR="00E516DB" w:rsidRDefault="00E516DB" w:rsidP="0075355C">
      <w:pPr>
        <w:autoSpaceDE w:val="0"/>
        <w:autoSpaceDN w:val="0"/>
        <w:adjustRightInd w:val="0"/>
        <w:jc w:val="left"/>
        <w:rPr>
          <w:lang w:val="en-US"/>
        </w:rPr>
      </w:pPr>
      <w:r>
        <w:rPr>
          <w:lang w:val="en-US"/>
        </w:rPr>
        <w:tab/>
        <w:t xml:space="preserve"> */</w:t>
      </w:r>
    </w:p>
    <w:p w:rsidR="00E516DB" w:rsidRDefault="00E516DB" w:rsidP="0075355C">
      <w:pPr>
        <w:autoSpaceDE w:val="0"/>
        <w:autoSpaceDN w:val="0"/>
        <w:adjustRightInd w:val="0"/>
        <w:jc w:val="left"/>
        <w:rPr>
          <w:lang w:val="en-US"/>
        </w:rPr>
      </w:pPr>
      <w:r>
        <w:rPr>
          <w:lang w:val="en-US"/>
        </w:rPr>
        <w:tab/>
        <w:t>void generatePositiveData(final Mat frame, final int numWarps, final Grid aGrid) {</w:t>
      </w:r>
    </w:p>
    <w:p w:rsidR="00E516DB" w:rsidRDefault="00E516DB" w:rsidP="0075355C">
      <w:pPr>
        <w:autoSpaceDE w:val="0"/>
        <w:autoSpaceDN w:val="0"/>
        <w:adjustRightInd w:val="0"/>
        <w:jc w:val="left"/>
        <w:rPr>
          <w:lang w:val="en-US"/>
        </w:rPr>
      </w:pPr>
      <w:r>
        <w:rPr>
          <w:lang w:val="en-US"/>
        </w:rPr>
        <w:tab/>
      </w:r>
      <w:r>
        <w:rPr>
          <w:lang w:val="en-US"/>
        </w:rPr>
        <w:tab/>
        <w:t>resizeZeroMeanStdev(frame.submat(aGrid.getBestBox()), _pExample, _params.patch_size);</w:t>
      </w:r>
    </w:p>
    <w:p w:rsidR="00E516DB" w:rsidRDefault="00E516DB" w:rsidP="0075355C">
      <w:pPr>
        <w:autoSpaceDE w:val="0"/>
        <w:autoSpaceDN w:val="0"/>
        <w:adjustRightInd w:val="0"/>
        <w:jc w:val="left"/>
        <w:rPr>
          <w:lang w:val="en-US"/>
        </w:rPr>
      </w:pPr>
      <w:r>
        <w:rPr>
          <w:lang w:val="en-US"/>
        </w:rPr>
        <w:tab/>
      </w:r>
      <w:r>
        <w:rPr>
          <w:lang w:val="en-US"/>
        </w:rPr>
        <w:tab/>
        <w:t>//Get Fern features on warped patches</w:t>
      </w:r>
    </w:p>
    <w:p w:rsidR="00E516DB" w:rsidRDefault="00E516DB" w:rsidP="0075355C">
      <w:pPr>
        <w:autoSpaceDE w:val="0"/>
        <w:autoSpaceDN w:val="0"/>
        <w:adjustRightInd w:val="0"/>
        <w:jc w:val="left"/>
        <w:rPr>
          <w:lang w:val="en-US"/>
        </w:rPr>
      </w:pPr>
      <w:r>
        <w:rPr>
          <w:lang w:val="en-US"/>
        </w:rPr>
        <w:tab/>
      </w:r>
      <w:r>
        <w:rPr>
          <w:lang w:val="en-US"/>
        </w:rPr>
        <w:tab/>
        <w:t>final Mat img = new Mat();</w:t>
      </w:r>
    </w:p>
    <w:p w:rsidR="00E516DB" w:rsidRDefault="00E516DB" w:rsidP="0075355C">
      <w:pPr>
        <w:autoSpaceDE w:val="0"/>
        <w:autoSpaceDN w:val="0"/>
        <w:adjustRightInd w:val="0"/>
        <w:jc w:val="left"/>
        <w:rPr>
          <w:lang w:val="en-US"/>
        </w:rPr>
      </w:pPr>
      <w:r>
        <w:rPr>
          <w:lang w:val="en-US"/>
        </w:rPr>
        <w:tab/>
      </w:r>
      <w:r>
        <w:rPr>
          <w:lang w:val="en-US"/>
        </w:rPr>
        <w:tab/>
        <w:t>Imgproc.GaussianBlur(frame, img, new Size(9, 9), 1.5);</w:t>
      </w:r>
    </w:p>
    <w:p w:rsidR="00E516DB" w:rsidRDefault="00E516DB" w:rsidP="0075355C">
      <w:pPr>
        <w:autoSpaceDE w:val="0"/>
        <w:autoSpaceDN w:val="0"/>
        <w:adjustRightInd w:val="0"/>
        <w:jc w:val="left"/>
        <w:rPr>
          <w:lang w:val="en-US"/>
        </w:rPr>
      </w:pPr>
      <w:r>
        <w:rPr>
          <w:lang w:val="en-US"/>
        </w:rPr>
        <w:tab/>
      </w:r>
      <w:r>
        <w:rPr>
          <w:lang w:val="en-US"/>
        </w:rPr>
        <w:tab/>
        <w:t>final BoundingBox bbhull = aGrid.getBBhull();</w:t>
      </w:r>
    </w:p>
    <w:p w:rsidR="00E516DB" w:rsidRDefault="00E516DB" w:rsidP="0075355C">
      <w:pPr>
        <w:autoSpaceDE w:val="0"/>
        <w:autoSpaceDN w:val="0"/>
        <w:adjustRightInd w:val="0"/>
        <w:jc w:val="left"/>
        <w:rPr>
          <w:lang w:val="en-US"/>
        </w:rPr>
      </w:pPr>
      <w:r>
        <w:rPr>
          <w:lang w:val="en-US"/>
        </w:rPr>
        <w:tab/>
      </w:r>
      <w:r>
        <w:rPr>
          <w:lang w:val="en-US"/>
        </w:rPr>
        <w:tab/>
        <w:t>final Mat warped = img.submat(bbhull);</w:t>
      </w:r>
    </w:p>
    <w:p w:rsidR="00E516DB" w:rsidRDefault="00E516DB" w:rsidP="0075355C">
      <w:pPr>
        <w:autoSpaceDE w:val="0"/>
        <w:autoSpaceDN w:val="0"/>
        <w:adjustRightInd w:val="0"/>
        <w:jc w:val="left"/>
        <w:rPr>
          <w:lang w:val="en-US"/>
        </w:rPr>
      </w:pPr>
      <w:r>
        <w:rPr>
          <w:lang w:val="en-US"/>
        </w:rPr>
        <w:tab/>
      </w:r>
      <w:r>
        <w:rPr>
          <w:lang w:val="en-US"/>
        </w:rPr>
        <w:tab/>
        <w:t>// centre of the hull</w:t>
      </w:r>
    </w:p>
    <w:p w:rsidR="00E516DB" w:rsidRDefault="00E516DB" w:rsidP="0075355C">
      <w:pPr>
        <w:autoSpaceDE w:val="0"/>
        <w:autoSpaceDN w:val="0"/>
        <w:adjustRightInd w:val="0"/>
        <w:jc w:val="left"/>
        <w:rPr>
          <w:lang w:val="en-US"/>
        </w:rPr>
      </w:pPr>
      <w:r>
        <w:rPr>
          <w:lang w:val="en-US"/>
        </w:rPr>
        <w:tab/>
      </w:r>
      <w:r>
        <w:rPr>
          <w:lang w:val="en-US"/>
        </w:rPr>
        <w:tab/>
        <w:t>final Point pt = new Point(bbhull.x + (bbhull.width - 1) * 0.5f, bbhull.y + (bbhull.height - 1) * 0.5f);</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_pFerns.clear();</w:t>
      </w:r>
    </w:p>
    <w:p w:rsidR="00E516DB" w:rsidRDefault="00E516DB" w:rsidP="0075355C">
      <w:pPr>
        <w:autoSpaceDE w:val="0"/>
        <w:autoSpaceDN w:val="0"/>
        <w:adjustRightInd w:val="0"/>
        <w:jc w:val="left"/>
        <w:rPr>
          <w:lang w:val="en-US"/>
        </w:rPr>
      </w:pPr>
      <w:r>
        <w:rPr>
          <w:lang w:val="en-US"/>
        </w:rPr>
        <w:tab/>
      </w:r>
      <w:r>
        <w:rPr>
          <w:lang w:val="en-US"/>
        </w:rPr>
        <w:tab/>
        <w:t>_pPatterns.clear();</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for(int i = 0; i &lt; numWarps; i++){</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if(i &gt; 0){</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 xml:space="preserve">// this is important as it introduces the necessary noise / fuziness in the initial examples such that the Fern classifier recognises similar shapes not only Exact ones ! </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 warped is a reference to a subset of the img data, so this will affect the img object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_patchGenerator.generate(frame, pt, warped, bbhull.size(), _rng);</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r>
      <w:r>
        <w:rPr>
          <w:lang w:val="en-US"/>
        </w:rPr>
        <w:tab/>
      </w:r>
      <w:r>
        <w:rPr>
          <w:lang w:val="en-US"/>
        </w:rPr>
        <w:tab/>
        <w:t>final BoundingBox[] goodBoxes = aGrid.getGoodBoxes();</w:t>
      </w:r>
    </w:p>
    <w:p w:rsidR="00E516DB" w:rsidRDefault="00E516DB" w:rsidP="0075355C">
      <w:pPr>
        <w:autoSpaceDE w:val="0"/>
        <w:autoSpaceDN w:val="0"/>
        <w:adjustRightInd w:val="0"/>
        <w:jc w:val="left"/>
        <w:rPr>
          <w:lang w:val="en-US"/>
        </w:rPr>
      </w:pPr>
      <w:r>
        <w:rPr>
          <w:lang w:val="en-US"/>
        </w:rPr>
        <w:tab/>
      </w:r>
      <w:r>
        <w:rPr>
          <w:lang w:val="en-US"/>
        </w:rPr>
        <w:tab/>
      </w:r>
      <w:r>
        <w:rPr>
          <w:lang w:val="en-US"/>
        </w:rPr>
        <w:tab/>
        <w:t>for(BoundingBox goodBox : goodBoxes){</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final Mat patch = img.submat(goodBox);</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final int[] allFernsHashCodes = _classifierFern.getAllFernsHashCodes(patch, goodBox.scaleIdx);</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_pFerns.add(new Pair&lt;int[], Boolean&gt;(allFernsHashCodes, true));</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w:t>
      </w:r>
      <w:r>
        <w:rPr>
          <w:lang w:val="en-US"/>
        </w:rPr>
        <w:tab/>
      </w:r>
      <w:r>
        <w:rPr>
          <w:lang w:val="en-US"/>
        </w:rPr>
        <w:tab/>
      </w:r>
      <w:r>
        <w:rPr>
          <w:lang w:val="en-US"/>
        </w:rPr>
        <w:tab/>
      </w:r>
      <w:r>
        <w:rPr>
          <w:lang w:val="en-US"/>
        </w:rPr>
        <w:tab/>
        <w:t>// this will be used for display only</w:t>
      </w:r>
    </w:p>
    <w:p w:rsidR="00E516DB" w:rsidRDefault="00E516DB" w:rsidP="0075355C">
      <w:pPr>
        <w:autoSpaceDE w:val="0"/>
        <w:autoSpaceDN w:val="0"/>
        <w:adjustRightInd w:val="0"/>
        <w:jc w:val="left"/>
        <w:rPr>
          <w:lang w:val="en-US"/>
        </w:rPr>
      </w:pPr>
      <w:r>
        <w:rPr>
          <w:lang w:val="en-US"/>
        </w:rPr>
        <w:t>//</w:t>
      </w:r>
      <w:r>
        <w:rPr>
          <w:lang w:val="en-US"/>
        </w:rPr>
        <w:tab/>
      </w:r>
      <w:r>
        <w:rPr>
          <w:lang w:val="en-US"/>
        </w:rPr>
        <w:tab/>
      </w:r>
      <w:r>
        <w:rPr>
          <w:lang w:val="en-US"/>
        </w:rPr>
        <w:tab/>
      </w:r>
      <w:r>
        <w:rPr>
          <w:lang w:val="en-US"/>
        </w:rPr>
        <w:tab/>
        <w:t>final Mat tempPattern = new Mat();</w:t>
      </w:r>
    </w:p>
    <w:p w:rsidR="00E516DB" w:rsidRDefault="00E516DB" w:rsidP="0075355C">
      <w:pPr>
        <w:autoSpaceDE w:val="0"/>
        <w:autoSpaceDN w:val="0"/>
        <w:adjustRightInd w:val="0"/>
        <w:jc w:val="left"/>
        <w:rPr>
          <w:lang w:val="en-US"/>
        </w:rPr>
      </w:pPr>
      <w:r>
        <w:rPr>
          <w:lang w:val="en-US"/>
        </w:rPr>
        <w:t>//</w:t>
      </w:r>
      <w:r>
        <w:rPr>
          <w:lang w:val="en-US"/>
        </w:rPr>
        <w:tab/>
      </w:r>
      <w:r>
        <w:rPr>
          <w:lang w:val="en-US"/>
        </w:rPr>
        <w:tab/>
      </w:r>
      <w:r>
        <w:rPr>
          <w:lang w:val="en-US"/>
        </w:rPr>
        <w:tab/>
      </w:r>
      <w:r>
        <w:rPr>
          <w:lang w:val="en-US"/>
        </w:rPr>
        <w:tab/>
        <w:t>Imgproc.resize(patch, tempPattern, new Size(_params.patch_size, _params.patch_size));</w:t>
      </w:r>
    </w:p>
    <w:p w:rsidR="00E516DB" w:rsidRDefault="00E516DB" w:rsidP="0075355C">
      <w:pPr>
        <w:autoSpaceDE w:val="0"/>
        <w:autoSpaceDN w:val="0"/>
        <w:adjustRightInd w:val="0"/>
        <w:jc w:val="left"/>
        <w:rPr>
          <w:lang w:val="en-US"/>
        </w:rPr>
      </w:pPr>
      <w:r>
        <w:rPr>
          <w:lang w:val="en-US"/>
        </w:rPr>
        <w:t>//</w:t>
      </w:r>
      <w:r>
        <w:rPr>
          <w:lang w:val="en-US"/>
        </w:rPr>
        <w:tab/>
      </w:r>
      <w:r>
        <w:rPr>
          <w:lang w:val="en-US"/>
        </w:rPr>
        <w:tab/>
      </w:r>
      <w:r>
        <w:rPr>
          <w:lang w:val="en-US"/>
        </w:rPr>
        <w:tab/>
      </w:r>
      <w:r>
        <w:rPr>
          <w:lang w:val="en-US"/>
        </w:rPr>
        <w:tab/>
        <w:t>_pPatterns.add(tempPattern);</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Log.i(Util.TAG, "Positive examples generated( ferns: " + _pFerns.size() + " NN: 1/n )");</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t xml:space="preserve"> * Output: resized zero-mean patch/pattern</w:t>
      </w:r>
    </w:p>
    <w:p w:rsidR="00E516DB" w:rsidRDefault="00E516DB" w:rsidP="0075355C">
      <w:pPr>
        <w:autoSpaceDE w:val="0"/>
        <w:autoSpaceDN w:val="0"/>
        <w:adjustRightInd w:val="0"/>
        <w:jc w:val="left"/>
        <w:rPr>
          <w:lang w:val="en-US"/>
        </w:rPr>
      </w:pPr>
      <w:r>
        <w:rPr>
          <w:lang w:val="en-US"/>
        </w:rPr>
        <w:lastRenderedPageBreak/>
        <w:tab/>
        <w:t xml:space="preserve"> * @param inImg INPUT, outPattern OUTPUT</w:t>
      </w:r>
    </w:p>
    <w:p w:rsidR="00E516DB" w:rsidRDefault="00E516DB" w:rsidP="0075355C">
      <w:pPr>
        <w:autoSpaceDE w:val="0"/>
        <w:autoSpaceDN w:val="0"/>
        <w:adjustRightInd w:val="0"/>
        <w:jc w:val="left"/>
        <w:rPr>
          <w:lang w:val="en-US"/>
        </w:rPr>
      </w:pPr>
      <w:r>
        <w:rPr>
          <w:lang w:val="en-US"/>
        </w:rPr>
        <w:tab/>
        <w:t xml:space="preserve"> * @return stdev</w:t>
      </w:r>
    </w:p>
    <w:p w:rsidR="00E516DB" w:rsidRDefault="00E516DB" w:rsidP="0075355C">
      <w:pPr>
        <w:autoSpaceDE w:val="0"/>
        <w:autoSpaceDN w:val="0"/>
        <w:adjustRightInd w:val="0"/>
        <w:jc w:val="left"/>
        <w:rPr>
          <w:lang w:val="en-US"/>
        </w:rPr>
      </w:pPr>
      <w:r>
        <w:rPr>
          <w:lang w:val="en-US"/>
        </w:rPr>
        <w:tab/>
        <w:t xml:space="preserve"> */</w:t>
      </w:r>
    </w:p>
    <w:p w:rsidR="00E516DB" w:rsidRDefault="00E516DB" w:rsidP="0075355C">
      <w:pPr>
        <w:autoSpaceDE w:val="0"/>
        <w:autoSpaceDN w:val="0"/>
        <w:adjustRightInd w:val="0"/>
        <w:jc w:val="left"/>
        <w:rPr>
          <w:lang w:val="en-US"/>
        </w:rPr>
      </w:pPr>
      <w:r>
        <w:rPr>
          <w:lang w:val="en-US"/>
        </w:rPr>
        <w:tab/>
        <w:t>private static double resizeZeroMeanStdev(final Mat inImg, Mat outPattern, int patternSize){</w:t>
      </w:r>
    </w:p>
    <w:p w:rsidR="00E516DB" w:rsidRDefault="00E516DB" w:rsidP="0075355C">
      <w:pPr>
        <w:autoSpaceDE w:val="0"/>
        <w:autoSpaceDN w:val="0"/>
        <w:adjustRightInd w:val="0"/>
        <w:jc w:val="left"/>
        <w:rPr>
          <w:lang w:val="en-US"/>
        </w:rPr>
      </w:pPr>
      <w:r>
        <w:rPr>
          <w:lang w:val="en-US"/>
        </w:rPr>
        <w:tab/>
      </w:r>
      <w:r>
        <w:rPr>
          <w:lang w:val="en-US"/>
        </w:rPr>
        <w:tab/>
        <w:t>if(inImg == null || outPattern == null){</w:t>
      </w:r>
    </w:p>
    <w:p w:rsidR="00E516DB" w:rsidRDefault="00E516DB" w:rsidP="0075355C">
      <w:pPr>
        <w:autoSpaceDE w:val="0"/>
        <w:autoSpaceDN w:val="0"/>
        <w:adjustRightInd w:val="0"/>
        <w:jc w:val="left"/>
        <w:rPr>
          <w:lang w:val="en-US"/>
        </w:rPr>
      </w:pPr>
      <w:r>
        <w:rPr>
          <w:lang w:val="en-US"/>
        </w:rPr>
        <w:tab/>
      </w:r>
      <w:r>
        <w:rPr>
          <w:lang w:val="en-US"/>
        </w:rPr>
        <w:tab/>
      </w:r>
      <w:r>
        <w:rPr>
          <w:lang w:val="en-US"/>
        </w:rPr>
        <w:tab/>
        <w:t>return -1;</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Imgproc.resize(inImg, outPattern, new Size(patternSize, patternSize));</w:t>
      </w:r>
    </w:p>
    <w:p w:rsidR="00E516DB" w:rsidRDefault="00E516DB" w:rsidP="0075355C">
      <w:pPr>
        <w:autoSpaceDE w:val="0"/>
        <w:autoSpaceDN w:val="0"/>
        <w:adjustRightInd w:val="0"/>
        <w:jc w:val="left"/>
        <w:rPr>
          <w:lang w:val="en-US"/>
        </w:rPr>
      </w:pPr>
      <w:r>
        <w:rPr>
          <w:lang w:val="en-US"/>
        </w:rPr>
        <w:tab/>
      </w:r>
      <w:r>
        <w:rPr>
          <w:lang w:val="en-US"/>
        </w:rPr>
        <w:tab/>
        <w:t>final MatOfDouble mean = new MatOfDouble();</w:t>
      </w:r>
    </w:p>
    <w:p w:rsidR="00E516DB" w:rsidRDefault="00E516DB" w:rsidP="0075355C">
      <w:pPr>
        <w:autoSpaceDE w:val="0"/>
        <w:autoSpaceDN w:val="0"/>
        <w:adjustRightInd w:val="0"/>
        <w:jc w:val="left"/>
        <w:rPr>
          <w:lang w:val="en-US"/>
        </w:rPr>
      </w:pPr>
      <w:r>
        <w:rPr>
          <w:lang w:val="en-US"/>
        </w:rPr>
        <w:tab/>
      </w:r>
      <w:r>
        <w:rPr>
          <w:lang w:val="en-US"/>
        </w:rPr>
        <w:tab/>
        <w:t>final MatOfDouble stdev = new MatOfDouble();</w:t>
      </w:r>
    </w:p>
    <w:p w:rsidR="00E516DB" w:rsidRDefault="00E516DB" w:rsidP="0075355C">
      <w:pPr>
        <w:autoSpaceDE w:val="0"/>
        <w:autoSpaceDN w:val="0"/>
        <w:adjustRightInd w:val="0"/>
        <w:jc w:val="left"/>
        <w:rPr>
          <w:lang w:val="en-US"/>
        </w:rPr>
      </w:pPr>
      <w:r>
        <w:rPr>
          <w:lang w:val="en-US"/>
        </w:rPr>
        <w:tab/>
      </w:r>
      <w:r>
        <w:rPr>
          <w:lang w:val="en-US"/>
        </w:rPr>
        <w:tab/>
        <w:t>Core.meanStdDev(outPattern, mean, stdev);</w:t>
      </w:r>
    </w:p>
    <w:p w:rsidR="00E516DB" w:rsidRDefault="00E516DB" w:rsidP="0075355C">
      <w:pPr>
        <w:autoSpaceDE w:val="0"/>
        <w:autoSpaceDN w:val="0"/>
        <w:adjustRightInd w:val="0"/>
        <w:jc w:val="left"/>
        <w:rPr>
          <w:lang w:val="en-US"/>
        </w:rPr>
      </w:pPr>
      <w:r>
        <w:rPr>
          <w:lang w:val="en-US"/>
        </w:rPr>
        <w:tab/>
      </w:r>
      <w:r>
        <w:rPr>
          <w:lang w:val="en-US"/>
        </w:rPr>
        <w:tab/>
        <w:t>outPattern.convertTo(outPattern, CvType.CV_32F);</w:t>
      </w:r>
    </w:p>
    <w:p w:rsidR="00E516DB" w:rsidRDefault="00E516DB" w:rsidP="0075355C">
      <w:pPr>
        <w:autoSpaceDE w:val="0"/>
        <w:autoSpaceDN w:val="0"/>
        <w:adjustRightInd w:val="0"/>
        <w:jc w:val="left"/>
        <w:rPr>
          <w:lang w:val="en-US"/>
        </w:rPr>
      </w:pPr>
      <w:r>
        <w:rPr>
          <w:lang w:val="en-US"/>
        </w:rPr>
        <w:tab/>
      </w:r>
      <w:r>
        <w:rPr>
          <w:lang w:val="en-US"/>
        </w:rPr>
        <w:tab/>
        <w:t>Core.subtract(outPattern, new Scalar(mean.toArray()[0]), outPattern);</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return stdev.toArray()[0];</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public List&lt;Mat&gt; getPPatterns(){</w:t>
      </w:r>
    </w:p>
    <w:p w:rsidR="00E516DB" w:rsidRDefault="00E516DB" w:rsidP="0075355C">
      <w:pPr>
        <w:autoSpaceDE w:val="0"/>
        <w:autoSpaceDN w:val="0"/>
        <w:adjustRightInd w:val="0"/>
        <w:jc w:val="left"/>
        <w:rPr>
          <w:lang w:val="en-US"/>
        </w:rPr>
      </w:pPr>
      <w:r>
        <w:rPr>
          <w:lang w:val="en-US"/>
        </w:rPr>
        <w:tab/>
      </w:r>
      <w:r>
        <w:rPr>
          <w:lang w:val="en-US"/>
        </w:rPr>
        <w:tab/>
        <w:t>return _pPatterns;</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static final class DetectionStruct {</w:t>
      </w:r>
    </w:p>
    <w:p w:rsidR="00E516DB" w:rsidRDefault="00E516DB" w:rsidP="0075355C">
      <w:pPr>
        <w:autoSpaceDE w:val="0"/>
        <w:autoSpaceDN w:val="0"/>
        <w:adjustRightInd w:val="0"/>
        <w:jc w:val="left"/>
        <w:rPr>
          <w:lang w:val="en-US"/>
        </w:rPr>
      </w:pPr>
      <w:r>
        <w:rPr>
          <w:lang w:val="en-US"/>
        </w:rPr>
        <w:tab/>
      </w:r>
      <w:r>
        <w:rPr>
          <w:lang w:val="en-US"/>
        </w:rPr>
        <w:tab/>
        <w:t>public final BoundingBox detectedBB;</w:t>
      </w:r>
    </w:p>
    <w:p w:rsidR="00E516DB" w:rsidRDefault="00E516DB" w:rsidP="0075355C">
      <w:pPr>
        <w:autoSpaceDE w:val="0"/>
        <w:autoSpaceDN w:val="0"/>
        <w:adjustRightInd w:val="0"/>
        <w:jc w:val="left"/>
        <w:rPr>
          <w:lang w:val="en-US"/>
        </w:rPr>
      </w:pPr>
      <w:r>
        <w:rPr>
          <w:lang w:val="en-US"/>
        </w:rPr>
        <w:tab/>
      </w:r>
      <w:r>
        <w:rPr>
          <w:lang w:val="en-US"/>
        </w:rPr>
        <w:tab/>
        <w:t>public final int[] pattern;</w:t>
      </w:r>
    </w:p>
    <w:p w:rsidR="00E516DB" w:rsidRDefault="00E516DB" w:rsidP="0075355C">
      <w:pPr>
        <w:autoSpaceDE w:val="0"/>
        <w:autoSpaceDN w:val="0"/>
        <w:adjustRightInd w:val="0"/>
        <w:jc w:val="left"/>
        <w:rPr>
          <w:lang w:val="en-US"/>
        </w:rPr>
      </w:pPr>
      <w:r>
        <w:rPr>
          <w:lang w:val="en-US"/>
        </w:rPr>
        <w:tab/>
      </w:r>
      <w:r>
        <w:rPr>
          <w:lang w:val="en-US"/>
        </w:rPr>
        <w:tab/>
        <w:t>public final double averagePosterior;</w:t>
      </w:r>
    </w:p>
    <w:p w:rsidR="00E516DB" w:rsidRDefault="00E516DB" w:rsidP="0075355C">
      <w:pPr>
        <w:autoSpaceDE w:val="0"/>
        <w:autoSpaceDN w:val="0"/>
        <w:adjustRightInd w:val="0"/>
        <w:jc w:val="left"/>
        <w:rPr>
          <w:lang w:val="en-US"/>
        </w:rPr>
      </w:pPr>
      <w:r>
        <w:rPr>
          <w:lang w:val="en-US"/>
        </w:rPr>
        <w:tab/>
      </w:r>
      <w:r>
        <w:rPr>
          <w:lang w:val="en-US"/>
        </w:rPr>
        <w:tab/>
        <w:t>public final Mat patch;</w:t>
      </w:r>
    </w:p>
    <w:p w:rsidR="00E516DB" w:rsidRDefault="00E516DB" w:rsidP="0075355C">
      <w:pPr>
        <w:autoSpaceDE w:val="0"/>
        <w:autoSpaceDN w:val="0"/>
        <w:adjustRightInd w:val="0"/>
        <w:jc w:val="left"/>
        <w:rPr>
          <w:lang w:val="en-US"/>
        </w:rPr>
      </w:pPr>
      <w:r>
        <w:rPr>
          <w:lang w:val="en-US"/>
        </w:rPr>
        <w:tab/>
      </w:r>
      <w:r>
        <w:rPr>
          <w:lang w:val="en-US"/>
        </w:rPr>
        <w:tab/>
        <w:t>public NNConfStruct nnConf;</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DetectionStruct(BoundingBox detectedBB, int[] pattern, double averagePosterior, Mat patch) {</w:t>
      </w:r>
    </w:p>
    <w:p w:rsidR="00E516DB" w:rsidRDefault="00E516DB" w:rsidP="0075355C">
      <w:pPr>
        <w:autoSpaceDE w:val="0"/>
        <w:autoSpaceDN w:val="0"/>
        <w:adjustRightInd w:val="0"/>
        <w:jc w:val="left"/>
        <w:rPr>
          <w:lang w:val="en-US"/>
        </w:rPr>
      </w:pPr>
      <w:r>
        <w:rPr>
          <w:lang w:val="en-US"/>
        </w:rPr>
        <w:tab/>
      </w:r>
      <w:r>
        <w:rPr>
          <w:lang w:val="en-US"/>
        </w:rPr>
        <w:tab/>
      </w:r>
      <w:r>
        <w:rPr>
          <w:lang w:val="en-US"/>
        </w:rPr>
        <w:tab/>
        <w:t>this.detectedBB = detectedBB;</w:t>
      </w:r>
    </w:p>
    <w:p w:rsidR="00E516DB" w:rsidRDefault="00E516DB" w:rsidP="0075355C">
      <w:pPr>
        <w:autoSpaceDE w:val="0"/>
        <w:autoSpaceDN w:val="0"/>
        <w:adjustRightInd w:val="0"/>
        <w:jc w:val="left"/>
        <w:rPr>
          <w:lang w:val="en-US"/>
        </w:rPr>
      </w:pPr>
      <w:r>
        <w:rPr>
          <w:lang w:val="en-US"/>
        </w:rPr>
        <w:tab/>
      </w:r>
      <w:r>
        <w:rPr>
          <w:lang w:val="en-US"/>
        </w:rPr>
        <w:tab/>
      </w:r>
      <w:r>
        <w:rPr>
          <w:lang w:val="en-US"/>
        </w:rPr>
        <w:tab/>
        <w:t>this.pattern = pattern;</w:t>
      </w:r>
    </w:p>
    <w:p w:rsidR="00E516DB" w:rsidRDefault="00E516DB" w:rsidP="0075355C">
      <w:pPr>
        <w:autoSpaceDE w:val="0"/>
        <w:autoSpaceDN w:val="0"/>
        <w:adjustRightInd w:val="0"/>
        <w:jc w:val="left"/>
        <w:rPr>
          <w:lang w:val="en-US"/>
        </w:rPr>
      </w:pPr>
      <w:r>
        <w:rPr>
          <w:lang w:val="en-US"/>
        </w:rPr>
        <w:tab/>
      </w:r>
      <w:r>
        <w:rPr>
          <w:lang w:val="en-US"/>
        </w:rPr>
        <w:tab/>
      </w:r>
      <w:r>
        <w:rPr>
          <w:lang w:val="en-US"/>
        </w:rPr>
        <w:tab/>
        <w:t>this.averagePosterior = averagePosterior;</w:t>
      </w:r>
    </w:p>
    <w:p w:rsidR="00E516DB" w:rsidRDefault="00E516DB" w:rsidP="0075355C">
      <w:pPr>
        <w:autoSpaceDE w:val="0"/>
        <w:autoSpaceDN w:val="0"/>
        <w:adjustRightInd w:val="0"/>
        <w:jc w:val="left"/>
        <w:rPr>
          <w:lang w:val="en-US"/>
        </w:rPr>
      </w:pPr>
      <w:r>
        <w:rPr>
          <w:lang w:val="en-US"/>
        </w:rPr>
        <w:tab/>
      </w:r>
      <w:r>
        <w:rPr>
          <w:lang w:val="en-US"/>
        </w:rPr>
        <w:tab/>
      </w:r>
      <w:r>
        <w:rPr>
          <w:lang w:val="en-US"/>
        </w:rPr>
        <w:tab/>
        <w:t>this.patch = patch;</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private static final class TrackingStruct {</w:t>
      </w:r>
    </w:p>
    <w:p w:rsidR="00E516DB" w:rsidRDefault="00E516DB" w:rsidP="0075355C">
      <w:pPr>
        <w:autoSpaceDE w:val="0"/>
        <w:autoSpaceDN w:val="0"/>
        <w:adjustRightInd w:val="0"/>
        <w:jc w:val="left"/>
        <w:rPr>
          <w:lang w:val="en-US"/>
        </w:rPr>
      </w:pPr>
      <w:r>
        <w:rPr>
          <w:lang w:val="en-US"/>
        </w:rPr>
        <w:tab/>
      </w:r>
      <w:r>
        <w:rPr>
          <w:lang w:val="en-US"/>
        </w:rPr>
        <w:tab/>
        <w:t>public final float conf;</w:t>
      </w:r>
    </w:p>
    <w:p w:rsidR="00E516DB" w:rsidRDefault="00E516DB" w:rsidP="0075355C">
      <w:pPr>
        <w:autoSpaceDE w:val="0"/>
        <w:autoSpaceDN w:val="0"/>
        <w:adjustRightInd w:val="0"/>
        <w:jc w:val="left"/>
        <w:rPr>
          <w:lang w:val="en-US"/>
        </w:rPr>
      </w:pPr>
      <w:r>
        <w:rPr>
          <w:lang w:val="en-US"/>
        </w:rPr>
        <w:tab/>
      </w:r>
      <w:r>
        <w:rPr>
          <w:lang w:val="en-US"/>
        </w:rPr>
        <w:tab/>
        <w:t>public final BoundingBox predictedBB;</w:t>
      </w:r>
    </w:p>
    <w:p w:rsidR="00E516DB" w:rsidRDefault="00E516DB" w:rsidP="0075355C">
      <w:pPr>
        <w:autoSpaceDE w:val="0"/>
        <w:autoSpaceDN w:val="0"/>
        <w:adjustRightInd w:val="0"/>
        <w:jc w:val="left"/>
        <w:rPr>
          <w:lang w:val="en-US"/>
        </w:rPr>
      </w:pPr>
      <w:r>
        <w:rPr>
          <w:lang w:val="en-US"/>
        </w:rPr>
        <w:tab/>
      </w:r>
      <w:r>
        <w:rPr>
          <w:lang w:val="en-US"/>
        </w:rPr>
        <w:tab/>
        <w:t>public final Point[] lastPoints;</w:t>
      </w:r>
    </w:p>
    <w:p w:rsidR="00E516DB" w:rsidRDefault="00E516DB" w:rsidP="0075355C">
      <w:pPr>
        <w:autoSpaceDE w:val="0"/>
        <w:autoSpaceDN w:val="0"/>
        <w:adjustRightInd w:val="0"/>
        <w:jc w:val="left"/>
        <w:rPr>
          <w:lang w:val="en-US"/>
        </w:rPr>
      </w:pPr>
      <w:r>
        <w:rPr>
          <w:lang w:val="en-US"/>
        </w:rPr>
        <w:tab/>
      </w:r>
      <w:r>
        <w:rPr>
          <w:lang w:val="en-US"/>
        </w:rPr>
        <w:tab/>
        <w:t>public final Point[] currentPoints;</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TrackingStruct(float conf, BoundingBox predictedBB, Point[] trackedLastPoints, Point[] trackedCurrentPoints) {</w:t>
      </w:r>
    </w:p>
    <w:p w:rsidR="00E516DB" w:rsidRDefault="00E516DB" w:rsidP="0075355C">
      <w:pPr>
        <w:autoSpaceDE w:val="0"/>
        <w:autoSpaceDN w:val="0"/>
        <w:adjustRightInd w:val="0"/>
        <w:jc w:val="left"/>
        <w:rPr>
          <w:lang w:val="en-US"/>
        </w:rPr>
      </w:pPr>
      <w:r>
        <w:rPr>
          <w:lang w:val="en-US"/>
        </w:rPr>
        <w:tab/>
      </w:r>
      <w:r>
        <w:rPr>
          <w:lang w:val="en-US"/>
        </w:rPr>
        <w:tab/>
      </w:r>
      <w:r>
        <w:rPr>
          <w:lang w:val="en-US"/>
        </w:rPr>
        <w:tab/>
        <w:t>this.conf = conf;</w:t>
      </w:r>
    </w:p>
    <w:p w:rsidR="00E516DB" w:rsidRDefault="00E516DB" w:rsidP="0075355C">
      <w:pPr>
        <w:autoSpaceDE w:val="0"/>
        <w:autoSpaceDN w:val="0"/>
        <w:adjustRightInd w:val="0"/>
        <w:jc w:val="left"/>
        <w:rPr>
          <w:lang w:val="en-US"/>
        </w:rPr>
      </w:pPr>
      <w:r>
        <w:rPr>
          <w:lang w:val="en-US"/>
        </w:rPr>
        <w:tab/>
      </w:r>
      <w:r>
        <w:rPr>
          <w:lang w:val="en-US"/>
        </w:rPr>
        <w:tab/>
      </w:r>
      <w:r>
        <w:rPr>
          <w:lang w:val="en-US"/>
        </w:rPr>
        <w:tab/>
        <w:t>this.predictedBB = predictedBB;</w:t>
      </w:r>
    </w:p>
    <w:p w:rsidR="00E516DB" w:rsidRDefault="00E516DB" w:rsidP="0075355C">
      <w:pPr>
        <w:autoSpaceDE w:val="0"/>
        <w:autoSpaceDN w:val="0"/>
        <w:adjustRightInd w:val="0"/>
        <w:jc w:val="left"/>
        <w:rPr>
          <w:lang w:val="en-US"/>
        </w:rPr>
      </w:pPr>
      <w:r>
        <w:rPr>
          <w:lang w:val="en-US"/>
        </w:rPr>
        <w:tab/>
      </w:r>
      <w:r>
        <w:rPr>
          <w:lang w:val="en-US"/>
        </w:rPr>
        <w:tab/>
      </w:r>
      <w:r>
        <w:rPr>
          <w:lang w:val="en-US"/>
        </w:rPr>
        <w:tab/>
        <w:t>this.lastPoints = trackedLastPoints;</w:t>
      </w:r>
    </w:p>
    <w:p w:rsidR="00E516DB" w:rsidRDefault="00E516DB" w:rsidP="0075355C">
      <w:pPr>
        <w:autoSpaceDE w:val="0"/>
        <w:autoSpaceDN w:val="0"/>
        <w:adjustRightInd w:val="0"/>
        <w:jc w:val="left"/>
        <w:rPr>
          <w:lang w:val="en-US"/>
        </w:rPr>
      </w:pPr>
      <w:r>
        <w:rPr>
          <w:lang w:val="en-US"/>
        </w:rPr>
        <w:tab/>
      </w:r>
      <w:r>
        <w:rPr>
          <w:lang w:val="en-US"/>
        </w:rPr>
        <w:tab/>
      </w:r>
      <w:r>
        <w:rPr>
          <w:lang w:val="en-US"/>
        </w:rPr>
        <w:tab/>
        <w:t>this.currentPoints = trackedCurrentPoints;</w:t>
      </w:r>
    </w:p>
    <w:p w:rsidR="00E516DB" w:rsidRDefault="00E516DB" w:rsidP="0075355C">
      <w:pPr>
        <w:autoSpaceDE w:val="0"/>
        <w:autoSpaceDN w:val="0"/>
        <w:adjustRightInd w:val="0"/>
        <w:jc w:val="left"/>
        <w:rPr>
          <w:lang w:val="en-US"/>
        </w:rPr>
      </w:pPr>
      <w:r>
        <w:rPr>
          <w:lang w:val="en-US"/>
        </w:rPr>
        <w:lastRenderedPageBreak/>
        <w:tab/>
      </w:r>
      <w:r>
        <w:rPr>
          <w:lang w:val="en-US"/>
        </w:rPr>
        <w:tab/>
        <w:t>}</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public static final class ProcessFrameStruct {</w:t>
      </w:r>
    </w:p>
    <w:p w:rsidR="00E516DB" w:rsidRDefault="00E516DB" w:rsidP="0075355C">
      <w:pPr>
        <w:autoSpaceDE w:val="0"/>
        <w:autoSpaceDN w:val="0"/>
        <w:adjustRightInd w:val="0"/>
        <w:jc w:val="left"/>
        <w:rPr>
          <w:lang w:val="en-US"/>
        </w:rPr>
      </w:pPr>
      <w:r>
        <w:rPr>
          <w:lang w:val="en-US"/>
        </w:rPr>
        <w:tab/>
      </w:r>
      <w:r>
        <w:rPr>
          <w:lang w:val="en-US"/>
        </w:rPr>
        <w:tab/>
        <w:t>public final Point[] lastPoints;</w:t>
      </w:r>
    </w:p>
    <w:p w:rsidR="00E516DB" w:rsidRDefault="00E516DB" w:rsidP="0075355C">
      <w:pPr>
        <w:autoSpaceDE w:val="0"/>
        <w:autoSpaceDN w:val="0"/>
        <w:adjustRightInd w:val="0"/>
        <w:jc w:val="left"/>
        <w:rPr>
          <w:lang w:val="en-US"/>
        </w:rPr>
      </w:pPr>
      <w:r>
        <w:rPr>
          <w:lang w:val="en-US"/>
        </w:rPr>
        <w:tab/>
      </w:r>
      <w:r>
        <w:rPr>
          <w:lang w:val="en-US"/>
        </w:rPr>
        <w:tab/>
        <w:t>public final Point[] currentPoints;</w:t>
      </w:r>
    </w:p>
    <w:p w:rsidR="00E516DB" w:rsidRDefault="00E516DB" w:rsidP="0075355C">
      <w:pPr>
        <w:autoSpaceDE w:val="0"/>
        <w:autoSpaceDN w:val="0"/>
        <w:adjustRightInd w:val="0"/>
        <w:jc w:val="left"/>
        <w:rPr>
          <w:lang w:val="en-US"/>
        </w:rPr>
      </w:pPr>
      <w:r>
        <w:rPr>
          <w:lang w:val="en-US"/>
        </w:rPr>
        <w:tab/>
      </w:r>
      <w:r>
        <w:rPr>
          <w:lang w:val="en-US"/>
        </w:rPr>
        <w:tab/>
        <w:t>public final BoundingBox currentBBox;</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ProcessFrameStruct(Point[] lastPoints, Point[] currentPoints, BoundingBox currentBBox) {</w:t>
      </w:r>
    </w:p>
    <w:p w:rsidR="00E516DB" w:rsidRDefault="00E516DB" w:rsidP="0075355C">
      <w:pPr>
        <w:autoSpaceDE w:val="0"/>
        <w:autoSpaceDN w:val="0"/>
        <w:adjustRightInd w:val="0"/>
        <w:jc w:val="left"/>
        <w:rPr>
          <w:lang w:val="en-US"/>
        </w:rPr>
      </w:pPr>
      <w:r>
        <w:rPr>
          <w:lang w:val="en-US"/>
        </w:rPr>
        <w:tab/>
      </w:r>
      <w:r>
        <w:rPr>
          <w:lang w:val="en-US"/>
        </w:rPr>
        <w:tab/>
      </w:r>
      <w:r>
        <w:rPr>
          <w:lang w:val="en-US"/>
        </w:rPr>
        <w:tab/>
        <w:t>this.lastPoints = lastPoints;</w:t>
      </w:r>
    </w:p>
    <w:p w:rsidR="00E516DB" w:rsidRDefault="00E516DB" w:rsidP="0075355C">
      <w:pPr>
        <w:autoSpaceDE w:val="0"/>
        <w:autoSpaceDN w:val="0"/>
        <w:adjustRightInd w:val="0"/>
        <w:jc w:val="left"/>
        <w:rPr>
          <w:lang w:val="en-US"/>
        </w:rPr>
      </w:pPr>
      <w:r>
        <w:rPr>
          <w:lang w:val="en-US"/>
        </w:rPr>
        <w:tab/>
      </w:r>
      <w:r>
        <w:rPr>
          <w:lang w:val="en-US"/>
        </w:rPr>
        <w:tab/>
      </w:r>
      <w:r>
        <w:rPr>
          <w:lang w:val="en-US"/>
        </w:rPr>
        <w:tab/>
        <w:t>this.currentPoints = currentPoints;</w:t>
      </w:r>
    </w:p>
    <w:p w:rsidR="00E516DB" w:rsidRDefault="00E516DB" w:rsidP="0075355C">
      <w:pPr>
        <w:autoSpaceDE w:val="0"/>
        <w:autoSpaceDN w:val="0"/>
        <w:adjustRightInd w:val="0"/>
        <w:jc w:val="left"/>
        <w:rPr>
          <w:lang w:val="en-US"/>
        </w:rPr>
      </w:pPr>
      <w:r>
        <w:rPr>
          <w:lang w:val="en-US"/>
        </w:rPr>
        <w:tab/>
      </w:r>
      <w:r>
        <w:rPr>
          <w:lang w:val="en-US"/>
        </w:rPr>
        <w:tab/>
      </w:r>
      <w:r>
        <w:rPr>
          <w:lang w:val="en-US"/>
        </w:rPr>
        <w:tab/>
        <w:t>this.currentBBox = currentBBox;</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w:t>
      </w:r>
    </w:p>
    <w:p w:rsidR="00E516DB" w:rsidRDefault="00E516DB" w:rsidP="0075355C">
      <w:pPr>
        <w:tabs>
          <w:tab w:val="left" w:pos="3611"/>
        </w:tabs>
        <w:autoSpaceDE w:val="0"/>
        <w:autoSpaceDN w:val="0"/>
        <w:adjustRightInd w:val="0"/>
        <w:rPr>
          <w:b/>
          <w:bCs/>
          <w:lang w:val="en-US"/>
        </w:rPr>
      </w:pPr>
    </w:p>
    <w:p w:rsidR="00E516DB" w:rsidRDefault="00E516DB" w:rsidP="0075355C">
      <w:pPr>
        <w:tabs>
          <w:tab w:val="left" w:pos="3611"/>
        </w:tabs>
        <w:autoSpaceDE w:val="0"/>
        <w:autoSpaceDN w:val="0"/>
        <w:adjustRightInd w:val="0"/>
        <w:rPr>
          <w:b/>
          <w:bCs/>
          <w:lang w:val="en-US"/>
        </w:rPr>
      </w:pPr>
    </w:p>
    <w:p w:rsidR="00E516DB" w:rsidRDefault="00E516DB" w:rsidP="0075355C">
      <w:pPr>
        <w:tabs>
          <w:tab w:val="left" w:pos="3611"/>
        </w:tabs>
        <w:autoSpaceDE w:val="0"/>
        <w:autoSpaceDN w:val="0"/>
        <w:adjustRightInd w:val="0"/>
        <w:rPr>
          <w:b/>
          <w:bCs/>
          <w:lang w:val="en-US"/>
        </w:rPr>
      </w:pPr>
    </w:p>
    <w:p w:rsidR="00E516DB" w:rsidRDefault="00E516DB" w:rsidP="0075355C">
      <w:pPr>
        <w:tabs>
          <w:tab w:val="left" w:pos="3611"/>
        </w:tabs>
        <w:autoSpaceDE w:val="0"/>
        <w:autoSpaceDN w:val="0"/>
        <w:adjustRightInd w:val="0"/>
        <w:rPr>
          <w:b/>
          <w:bCs/>
          <w:lang w:val="en-US"/>
        </w:rPr>
      </w:pPr>
      <w:r>
        <w:rPr>
          <w:b/>
          <w:bCs/>
          <w:lang w:val="en-US"/>
        </w:rPr>
        <w:t>Util.java</w:t>
      </w:r>
    </w:p>
    <w:p w:rsidR="00E516DB" w:rsidRDefault="00E516DB" w:rsidP="0075355C">
      <w:pPr>
        <w:tabs>
          <w:tab w:val="left" w:pos="3611"/>
        </w:tabs>
        <w:autoSpaceDE w:val="0"/>
        <w:autoSpaceDN w:val="0"/>
        <w:adjustRightInd w:val="0"/>
        <w:rPr>
          <w:lang w:val="en-US"/>
        </w:rPr>
      </w:pPr>
    </w:p>
    <w:p w:rsidR="00E516DB" w:rsidRDefault="00E516DB" w:rsidP="0075355C">
      <w:pPr>
        <w:autoSpaceDE w:val="0"/>
        <w:autoSpaceDN w:val="0"/>
        <w:adjustRightInd w:val="0"/>
        <w:jc w:val="left"/>
        <w:rPr>
          <w:lang w:val="en-US"/>
        </w:rPr>
      </w:pPr>
      <w:r>
        <w:rPr>
          <w:lang w:val="en-US"/>
        </w:rPr>
        <w:t>package com.trandi.opentld.tld;</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import java.util.Arrays;</w:t>
      </w:r>
    </w:p>
    <w:p w:rsidR="00E516DB" w:rsidRDefault="00E516DB" w:rsidP="0075355C">
      <w:pPr>
        <w:autoSpaceDE w:val="0"/>
        <w:autoSpaceDN w:val="0"/>
        <w:adjustRightInd w:val="0"/>
        <w:jc w:val="left"/>
        <w:rPr>
          <w:lang w:val="en-US"/>
        </w:rPr>
      </w:pPr>
      <w:r>
        <w:rPr>
          <w:lang w:val="en-US"/>
        </w:rPr>
        <w:t>import java.util.Collections;</w:t>
      </w:r>
    </w:p>
    <w:p w:rsidR="00E516DB" w:rsidRDefault="00E516DB" w:rsidP="0075355C">
      <w:pPr>
        <w:autoSpaceDE w:val="0"/>
        <w:autoSpaceDN w:val="0"/>
        <w:adjustRightInd w:val="0"/>
        <w:jc w:val="left"/>
        <w:rPr>
          <w:lang w:val="en-US"/>
        </w:rPr>
      </w:pPr>
      <w:r>
        <w:rPr>
          <w:lang w:val="en-US"/>
        </w:rPr>
        <w:t>import java.util.Comparator;</w:t>
      </w:r>
    </w:p>
    <w:p w:rsidR="00E516DB" w:rsidRDefault="00E516DB" w:rsidP="0075355C">
      <w:pPr>
        <w:autoSpaceDE w:val="0"/>
        <w:autoSpaceDN w:val="0"/>
        <w:adjustRightInd w:val="0"/>
        <w:jc w:val="left"/>
        <w:rPr>
          <w:lang w:val="en-US"/>
        </w:rPr>
      </w:pPr>
      <w:r>
        <w:rPr>
          <w:lang w:val="en-US"/>
        </w:rPr>
        <w:t>import java.util.List;</w:t>
      </w:r>
    </w:p>
    <w:p w:rsidR="00E516DB" w:rsidRDefault="00E516DB" w:rsidP="0075355C">
      <w:pPr>
        <w:autoSpaceDE w:val="0"/>
        <w:autoSpaceDN w:val="0"/>
        <w:adjustRightInd w:val="0"/>
        <w:jc w:val="left"/>
        <w:rPr>
          <w:lang w:val="en-US"/>
        </w:rPr>
      </w:pPr>
      <w:r>
        <w:rPr>
          <w:lang w:val="en-US"/>
        </w:rPr>
        <w:t>import java.util.Random;</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import org.opencv.core.CvType;</w:t>
      </w:r>
    </w:p>
    <w:p w:rsidR="00E516DB" w:rsidRDefault="00E516DB" w:rsidP="0075355C">
      <w:pPr>
        <w:autoSpaceDE w:val="0"/>
        <w:autoSpaceDN w:val="0"/>
        <w:adjustRightInd w:val="0"/>
        <w:jc w:val="left"/>
        <w:rPr>
          <w:lang w:val="en-US"/>
        </w:rPr>
      </w:pPr>
      <w:r>
        <w:rPr>
          <w:lang w:val="en-US"/>
        </w:rPr>
        <w:t>import org.opencv.core.Mat;</w:t>
      </w:r>
    </w:p>
    <w:p w:rsidR="00E516DB" w:rsidRDefault="00E516DB" w:rsidP="0075355C">
      <w:pPr>
        <w:autoSpaceDE w:val="0"/>
        <w:autoSpaceDN w:val="0"/>
        <w:adjustRightInd w:val="0"/>
        <w:jc w:val="left"/>
        <w:rPr>
          <w:lang w:val="en-US"/>
        </w:rPr>
      </w:pPr>
      <w:r>
        <w:rPr>
          <w:lang w:val="en-US"/>
        </w:rPr>
        <w:t>import org.opencv.core.Point;</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public class Util {</w:t>
      </w:r>
    </w:p>
    <w:p w:rsidR="00E516DB" w:rsidRDefault="00E516DB" w:rsidP="0075355C">
      <w:pPr>
        <w:autoSpaceDE w:val="0"/>
        <w:autoSpaceDN w:val="0"/>
        <w:adjustRightInd w:val="0"/>
        <w:jc w:val="left"/>
        <w:rPr>
          <w:lang w:val="en-US"/>
        </w:rPr>
      </w:pPr>
      <w:r>
        <w:rPr>
          <w:lang w:val="en-US"/>
        </w:rPr>
        <w:tab/>
        <w:t>public final static String TAG = "OpenTLD";</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private final static byte[] _byteBuff1 = new byte[1];</w:t>
      </w:r>
    </w:p>
    <w:p w:rsidR="00E516DB" w:rsidRDefault="00E516DB" w:rsidP="0075355C">
      <w:pPr>
        <w:autoSpaceDE w:val="0"/>
        <w:autoSpaceDN w:val="0"/>
        <w:adjustRightInd w:val="0"/>
        <w:jc w:val="left"/>
        <w:rPr>
          <w:lang w:val="en-US"/>
        </w:rPr>
      </w:pPr>
      <w:r>
        <w:rPr>
          <w:lang w:val="en-US"/>
        </w:rPr>
        <w:tab/>
        <w:t>private final static int[] _intBuff1 = new int[1];</w:t>
      </w:r>
    </w:p>
    <w:p w:rsidR="00E516DB" w:rsidRDefault="00E516DB" w:rsidP="0075355C">
      <w:pPr>
        <w:autoSpaceDE w:val="0"/>
        <w:autoSpaceDN w:val="0"/>
        <w:adjustRightInd w:val="0"/>
        <w:jc w:val="left"/>
        <w:rPr>
          <w:lang w:val="en-US"/>
        </w:rPr>
      </w:pPr>
      <w:r>
        <w:rPr>
          <w:lang w:val="en-US"/>
        </w:rPr>
        <w:tab/>
        <w:t>private final static float[] _floatBuff1 = new float[1];</w:t>
      </w:r>
    </w:p>
    <w:p w:rsidR="00E516DB" w:rsidRDefault="00E516DB" w:rsidP="0075355C">
      <w:pPr>
        <w:autoSpaceDE w:val="0"/>
        <w:autoSpaceDN w:val="0"/>
        <w:adjustRightInd w:val="0"/>
        <w:jc w:val="left"/>
        <w:rPr>
          <w:lang w:val="en-US"/>
        </w:rPr>
      </w:pPr>
      <w:r>
        <w:rPr>
          <w:lang w:val="en-US"/>
        </w:rPr>
        <w:tab/>
        <w:t>private final static double[] _doubleBuff1 = new double[1];</w:t>
      </w:r>
    </w:p>
    <w:p w:rsidR="00E516DB" w:rsidRDefault="00E516DB" w:rsidP="0075355C">
      <w:pPr>
        <w:autoSpaceDE w:val="0"/>
        <w:autoSpaceDN w:val="0"/>
        <w:adjustRightInd w:val="0"/>
        <w:jc w:val="left"/>
        <w:rPr>
          <w:lang w:val="en-US"/>
        </w:rPr>
      </w:pPr>
      <w:r>
        <w:rPr>
          <w:lang w:val="en-US"/>
        </w:rPr>
        <w:tab/>
        <w:t>// this is for a whole matrix !</w:t>
      </w:r>
    </w:p>
    <w:p w:rsidR="00E516DB" w:rsidRDefault="00E516DB" w:rsidP="0075355C">
      <w:pPr>
        <w:autoSpaceDE w:val="0"/>
        <w:autoSpaceDN w:val="0"/>
        <w:adjustRightInd w:val="0"/>
        <w:jc w:val="left"/>
        <w:rPr>
          <w:lang w:val="en-US"/>
        </w:rPr>
      </w:pPr>
      <w:r>
        <w:rPr>
          <w:lang w:val="en-US"/>
        </w:rPr>
        <w:tab/>
        <w:t>private static byte[] _byteBuff = new byte[1];</w:t>
      </w:r>
    </w:p>
    <w:p w:rsidR="00E516DB" w:rsidRDefault="00E516DB" w:rsidP="0075355C">
      <w:pPr>
        <w:autoSpaceDE w:val="0"/>
        <w:autoSpaceDN w:val="0"/>
        <w:adjustRightInd w:val="0"/>
        <w:jc w:val="left"/>
        <w:rPr>
          <w:lang w:val="en-US"/>
        </w:rPr>
      </w:pPr>
      <w:r>
        <w:rPr>
          <w:lang w:val="en-US"/>
        </w:rPr>
        <w:tab/>
        <w:t>private static int[] _intBuff = new int[1];</w:t>
      </w:r>
    </w:p>
    <w:p w:rsidR="00E516DB" w:rsidRDefault="00E516DB" w:rsidP="0075355C">
      <w:pPr>
        <w:autoSpaceDE w:val="0"/>
        <w:autoSpaceDN w:val="0"/>
        <w:adjustRightInd w:val="0"/>
        <w:jc w:val="left"/>
        <w:rPr>
          <w:lang w:val="en-US"/>
        </w:rPr>
      </w:pPr>
      <w:r>
        <w:rPr>
          <w:lang w:val="en-US"/>
        </w:rPr>
        <w:tab/>
        <w:t>private static float[] _floatBuff = new float[1];</w:t>
      </w:r>
    </w:p>
    <w:p w:rsidR="00E516DB" w:rsidRDefault="00E516DB" w:rsidP="0075355C">
      <w:pPr>
        <w:autoSpaceDE w:val="0"/>
        <w:autoSpaceDN w:val="0"/>
        <w:adjustRightInd w:val="0"/>
        <w:jc w:val="left"/>
        <w:rPr>
          <w:lang w:val="en-US"/>
        </w:rPr>
      </w:pPr>
      <w:r>
        <w:rPr>
          <w:lang w:val="en-US"/>
        </w:rPr>
        <w:tab/>
        <w:t>private static double[] _doubleBuff = new double[1];</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static int unsignedChar(int val){</w:t>
      </w:r>
    </w:p>
    <w:p w:rsidR="00E516DB" w:rsidRDefault="00E516DB" w:rsidP="0075355C">
      <w:pPr>
        <w:autoSpaceDE w:val="0"/>
        <w:autoSpaceDN w:val="0"/>
        <w:adjustRightInd w:val="0"/>
        <w:jc w:val="left"/>
        <w:rPr>
          <w:lang w:val="en-US"/>
        </w:rPr>
      </w:pPr>
      <w:r>
        <w:rPr>
          <w:lang w:val="en-US"/>
        </w:rPr>
        <w:tab/>
      </w:r>
      <w:r>
        <w:rPr>
          <w:lang w:val="en-US"/>
        </w:rPr>
        <w:tab/>
        <w:t>return Math.min(Math.max(val, 0), 255);</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lastRenderedPageBreak/>
        <w:tab/>
      </w:r>
    </w:p>
    <w:p w:rsidR="00E516DB" w:rsidRDefault="00E516DB" w:rsidP="0075355C">
      <w:pPr>
        <w:autoSpaceDE w:val="0"/>
        <w:autoSpaceDN w:val="0"/>
        <w:adjustRightInd w:val="0"/>
        <w:jc w:val="left"/>
        <w:rPr>
          <w:lang w:val="en-US"/>
        </w:rPr>
      </w:pPr>
      <w:r>
        <w:rPr>
          <w:lang w:val="en-US"/>
        </w:rPr>
        <w:tab/>
        <w:t>static int unsignedChar(double val){</w:t>
      </w:r>
    </w:p>
    <w:p w:rsidR="00E516DB" w:rsidRDefault="00E516DB" w:rsidP="0075355C">
      <w:pPr>
        <w:autoSpaceDE w:val="0"/>
        <w:autoSpaceDN w:val="0"/>
        <w:adjustRightInd w:val="0"/>
        <w:jc w:val="left"/>
        <w:rPr>
          <w:lang w:val="en-US"/>
        </w:rPr>
      </w:pPr>
      <w:r>
        <w:rPr>
          <w:lang w:val="en-US"/>
        </w:rPr>
        <w:tab/>
      </w:r>
      <w:r>
        <w:rPr>
          <w:lang w:val="en-US"/>
        </w:rPr>
        <w:tab/>
        <w:t>return unsignedChar((int)val);</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t xml:space="preserve"> * This is actually quite slow, as it makes a couple of native calls for each of the Util.getXXX methods...</w:t>
      </w:r>
    </w:p>
    <w:p w:rsidR="00E516DB" w:rsidRDefault="00E516DB" w:rsidP="0075355C">
      <w:pPr>
        <w:autoSpaceDE w:val="0"/>
        <w:autoSpaceDN w:val="0"/>
        <w:adjustRightInd w:val="0"/>
        <w:jc w:val="left"/>
        <w:rPr>
          <w:lang w:val="en-US"/>
        </w:rPr>
      </w:pPr>
      <w:r>
        <w:rPr>
          <w:lang w:val="en-US"/>
        </w:rPr>
        <w:tab/>
        <w:t xml:space="preserve"> */</w:t>
      </w:r>
    </w:p>
    <w:p w:rsidR="00E516DB" w:rsidRDefault="00E516DB" w:rsidP="0075355C">
      <w:pPr>
        <w:autoSpaceDE w:val="0"/>
        <w:autoSpaceDN w:val="0"/>
        <w:adjustRightInd w:val="0"/>
        <w:jc w:val="left"/>
        <w:rPr>
          <w:lang w:val="en-US"/>
        </w:rPr>
      </w:pPr>
      <w:r>
        <w:rPr>
          <w:lang w:val="en-US"/>
        </w:rPr>
        <w:tab/>
        <w:t>@Deprecated</w:t>
      </w:r>
    </w:p>
    <w:p w:rsidR="00E516DB" w:rsidRDefault="00E516DB" w:rsidP="0075355C">
      <w:pPr>
        <w:autoSpaceDE w:val="0"/>
        <w:autoSpaceDN w:val="0"/>
        <w:adjustRightInd w:val="0"/>
        <w:jc w:val="left"/>
        <w:rPr>
          <w:lang w:val="en-US"/>
        </w:rPr>
      </w:pPr>
      <w:r>
        <w:rPr>
          <w:lang w:val="en-US"/>
        </w:rPr>
        <w:tab/>
        <w:t>static double getVar(final BoundingBox box, final Mat sum, final Mat sqsum){</w:t>
      </w:r>
    </w:p>
    <w:p w:rsidR="00E516DB" w:rsidRDefault="00E516DB" w:rsidP="0075355C">
      <w:pPr>
        <w:autoSpaceDE w:val="0"/>
        <w:autoSpaceDN w:val="0"/>
        <w:adjustRightInd w:val="0"/>
        <w:jc w:val="left"/>
        <w:rPr>
          <w:lang w:val="en-US"/>
        </w:rPr>
      </w:pPr>
      <w:r>
        <w:rPr>
          <w:lang w:val="en-US"/>
        </w:rPr>
        <w:tab/>
      </w:r>
      <w:r>
        <w:rPr>
          <w:lang w:val="en-US"/>
        </w:rPr>
        <w:tab/>
        <w:t>final int brs = Util.getInt(box.y + box.height, box.x + box.width, sum);</w:t>
      </w:r>
    </w:p>
    <w:p w:rsidR="00E516DB" w:rsidRDefault="00E516DB" w:rsidP="0075355C">
      <w:pPr>
        <w:autoSpaceDE w:val="0"/>
        <w:autoSpaceDN w:val="0"/>
        <w:adjustRightInd w:val="0"/>
        <w:jc w:val="left"/>
        <w:rPr>
          <w:lang w:val="en-US"/>
        </w:rPr>
      </w:pPr>
      <w:r>
        <w:rPr>
          <w:lang w:val="en-US"/>
        </w:rPr>
        <w:tab/>
      </w:r>
      <w:r>
        <w:rPr>
          <w:lang w:val="en-US"/>
        </w:rPr>
        <w:tab/>
        <w:t>final int bls = Util.getInt(box.y + box.height, box.x, sum);</w:t>
      </w:r>
    </w:p>
    <w:p w:rsidR="00E516DB" w:rsidRDefault="00E516DB" w:rsidP="0075355C">
      <w:pPr>
        <w:autoSpaceDE w:val="0"/>
        <w:autoSpaceDN w:val="0"/>
        <w:adjustRightInd w:val="0"/>
        <w:jc w:val="left"/>
        <w:rPr>
          <w:lang w:val="en-US"/>
        </w:rPr>
      </w:pPr>
      <w:r>
        <w:rPr>
          <w:lang w:val="en-US"/>
        </w:rPr>
        <w:tab/>
      </w:r>
      <w:r>
        <w:rPr>
          <w:lang w:val="en-US"/>
        </w:rPr>
        <w:tab/>
        <w:t>final int trs = Util.getInt(box.y, box.x + box.width, sum);</w:t>
      </w:r>
    </w:p>
    <w:p w:rsidR="00E516DB" w:rsidRDefault="00E516DB" w:rsidP="0075355C">
      <w:pPr>
        <w:autoSpaceDE w:val="0"/>
        <w:autoSpaceDN w:val="0"/>
        <w:adjustRightInd w:val="0"/>
        <w:jc w:val="left"/>
        <w:rPr>
          <w:lang w:val="en-US"/>
        </w:rPr>
      </w:pPr>
      <w:r>
        <w:rPr>
          <w:lang w:val="en-US"/>
        </w:rPr>
        <w:tab/>
      </w:r>
      <w:r>
        <w:rPr>
          <w:lang w:val="en-US"/>
        </w:rPr>
        <w:tab/>
        <w:t>final int tls = Util.getInt(box.y, box.x, sum);</w:t>
      </w:r>
    </w:p>
    <w:p w:rsidR="00E516DB" w:rsidRDefault="00E516DB" w:rsidP="0075355C">
      <w:pPr>
        <w:autoSpaceDE w:val="0"/>
        <w:autoSpaceDN w:val="0"/>
        <w:adjustRightInd w:val="0"/>
        <w:jc w:val="left"/>
        <w:rPr>
          <w:lang w:val="en-US"/>
        </w:rPr>
      </w:pPr>
      <w:r>
        <w:rPr>
          <w:lang w:val="en-US"/>
        </w:rPr>
        <w:tab/>
      </w:r>
      <w:r>
        <w:rPr>
          <w:lang w:val="en-US"/>
        </w:rPr>
        <w:tab/>
        <w:t>final double brsq = Util.getDouble(box.y + box.height, box.x + box.width, sqsum);</w:t>
      </w:r>
    </w:p>
    <w:p w:rsidR="00E516DB" w:rsidRDefault="00E516DB" w:rsidP="0075355C">
      <w:pPr>
        <w:autoSpaceDE w:val="0"/>
        <w:autoSpaceDN w:val="0"/>
        <w:adjustRightInd w:val="0"/>
        <w:jc w:val="left"/>
        <w:rPr>
          <w:lang w:val="en-US"/>
        </w:rPr>
      </w:pPr>
      <w:r>
        <w:rPr>
          <w:lang w:val="en-US"/>
        </w:rPr>
        <w:tab/>
      </w:r>
      <w:r>
        <w:rPr>
          <w:lang w:val="en-US"/>
        </w:rPr>
        <w:tab/>
        <w:t>final double blsq = Util.getDouble(box.y + box.height, box.x, sqsum);</w:t>
      </w:r>
    </w:p>
    <w:p w:rsidR="00E516DB" w:rsidRDefault="00E516DB" w:rsidP="0075355C">
      <w:pPr>
        <w:autoSpaceDE w:val="0"/>
        <w:autoSpaceDN w:val="0"/>
        <w:adjustRightInd w:val="0"/>
        <w:jc w:val="left"/>
        <w:rPr>
          <w:lang w:val="en-US"/>
        </w:rPr>
      </w:pPr>
      <w:r>
        <w:rPr>
          <w:lang w:val="en-US"/>
        </w:rPr>
        <w:tab/>
      </w:r>
      <w:r>
        <w:rPr>
          <w:lang w:val="en-US"/>
        </w:rPr>
        <w:tab/>
        <w:t>final double trsq = Util.getDouble(box.y, box.x + box.width, sqsum);</w:t>
      </w:r>
    </w:p>
    <w:p w:rsidR="00E516DB" w:rsidRDefault="00E516DB" w:rsidP="0075355C">
      <w:pPr>
        <w:autoSpaceDE w:val="0"/>
        <w:autoSpaceDN w:val="0"/>
        <w:adjustRightInd w:val="0"/>
        <w:jc w:val="left"/>
        <w:rPr>
          <w:lang w:val="en-US"/>
        </w:rPr>
      </w:pPr>
      <w:r>
        <w:rPr>
          <w:lang w:val="en-US"/>
        </w:rPr>
        <w:tab/>
      </w:r>
      <w:r>
        <w:rPr>
          <w:lang w:val="en-US"/>
        </w:rPr>
        <w:tab/>
        <w:t>final double tlsq = Util.getDouble(box.y, box.x, sqsum);</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final double boxArea = box.area();</w:t>
      </w:r>
    </w:p>
    <w:p w:rsidR="00E516DB" w:rsidRDefault="00E516DB" w:rsidP="0075355C">
      <w:pPr>
        <w:autoSpaceDE w:val="0"/>
        <w:autoSpaceDN w:val="0"/>
        <w:adjustRightInd w:val="0"/>
        <w:jc w:val="left"/>
        <w:rPr>
          <w:lang w:val="en-US"/>
        </w:rPr>
      </w:pPr>
      <w:r>
        <w:rPr>
          <w:lang w:val="en-US"/>
        </w:rPr>
        <w:tab/>
      </w:r>
      <w:r>
        <w:rPr>
          <w:lang w:val="en-US"/>
        </w:rPr>
        <w:tab/>
        <w:t>final double mean = (brs + tls - trs - bls) / boxArea;</w:t>
      </w:r>
    </w:p>
    <w:p w:rsidR="00E516DB" w:rsidRDefault="00E516DB" w:rsidP="0075355C">
      <w:pPr>
        <w:autoSpaceDE w:val="0"/>
        <w:autoSpaceDN w:val="0"/>
        <w:adjustRightInd w:val="0"/>
        <w:jc w:val="left"/>
        <w:rPr>
          <w:lang w:val="en-US"/>
        </w:rPr>
      </w:pPr>
      <w:r>
        <w:rPr>
          <w:lang w:val="en-US"/>
        </w:rPr>
        <w:tab/>
      </w:r>
      <w:r>
        <w:rPr>
          <w:lang w:val="en-US"/>
        </w:rPr>
        <w:tab/>
        <w:t>final double sqmean = (brsq + tlsq - trsq - blsq) / boxArea;</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return sqmean - mean * mean;</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t xml:space="preserve"> * Preferred for performance !</w:t>
      </w:r>
    </w:p>
    <w:p w:rsidR="00E516DB" w:rsidRDefault="00E516DB" w:rsidP="0075355C">
      <w:pPr>
        <w:autoSpaceDE w:val="0"/>
        <w:autoSpaceDN w:val="0"/>
        <w:adjustRightInd w:val="0"/>
        <w:jc w:val="left"/>
        <w:rPr>
          <w:lang w:val="en-US"/>
        </w:rPr>
      </w:pPr>
      <w:r>
        <w:rPr>
          <w:lang w:val="en-US"/>
        </w:rPr>
        <w:tab/>
        <w:t xml:space="preserve"> * Here we get both the SUM and SQuaredSUM Matrices already in Java, rather than call native methods for each </w:t>
      </w:r>
    </w:p>
    <w:p w:rsidR="00E516DB" w:rsidRDefault="00E516DB" w:rsidP="0075355C">
      <w:pPr>
        <w:autoSpaceDE w:val="0"/>
        <w:autoSpaceDN w:val="0"/>
        <w:adjustRightInd w:val="0"/>
        <w:jc w:val="left"/>
        <w:rPr>
          <w:lang w:val="en-US"/>
        </w:rPr>
      </w:pPr>
      <w:r>
        <w:rPr>
          <w:lang w:val="en-US"/>
        </w:rPr>
        <w:tab/>
        <w:t xml:space="preserve"> * element that we need.</w:t>
      </w:r>
    </w:p>
    <w:p w:rsidR="00E516DB" w:rsidRDefault="00E516DB" w:rsidP="0075355C">
      <w:pPr>
        <w:autoSpaceDE w:val="0"/>
        <w:autoSpaceDN w:val="0"/>
        <w:adjustRightInd w:val="0"/>
        <w:jc w:val="left"/>
        <w:rPr>
          <w:lang w:val="en-US"/>
        </w:rPr>
      </w:pPr>
      <w:r>
        <w:rPr>
          <w:lang w:val="en-US"/>
        </w:rPr>
        <w:tab/>
        <w:t xml:space="preserve"> * </w:t>
      </w:r>
    </w:p>
    <w:p w:rsidR="00E516DB" w:rsidRDefault="00E516DB" w:rsidP="0075355C">
      <w:pPr>
        <w:autoSpaceDE w:val="0"/>
        <w:autoSpaceDN w:val="0"/>
        <w:adjustRightInd w:val="0"/>
        <w:jc w:val="left"/>
        <w:rPr>
          <w:lang w:val="en-US"/>
        </w:rPr>
      </w:pPr>
      <w:r>
        <w:rPr>
          <w:lang w:val="en-US"/>
        </w:rPr>
        <w:tab/>
        <w:t xml:space="preserve"> * For a 320x240 frame the improvement is close to 5X !!!</w:t>
      </w:r>
    </w:p>
    <w:p w:rsidR="00E516DB" w:rsidRDefault="00E516DB" w:rsidP="0075355C">
      <w:pPr>
        <w:autoSpaceDE w:val="0"/>
        <w:autoSpaceDN w:val="0"/>
        <w:adjustRightInd w:val="0"/>
        <w:jc w:val="left"/>
        <w:rPr>
          <w:lang w:val="en-US"/>
        </w:rPr>
      </w:pPr>
      <w:r>
        <w:rPr>
          <w:lang w:val="en-US"/>
        </w:rPr>
        <w:tab/>
        <w:t xml:space="preserve"> */</w:t>
      </w:r>
    </w:p>
    <w:p w:rsidR="00E516DB" w:rsidRDefault="00E516DB" w:rsidP="0075355C">
      <w:pPr>
        <w:autoSpaceDE w:val="0"/>
        <w:autoSpaceDN w:val="0"/>
        <w:adjustRightInd w:val="0"/>
        <w:jc w:val="left"/>
        <w:rPr>
          <w:lang w:val="en-US"/>
        </w:rPr>
      </w:pPr>
      <w:r>
        <w:rPr>
          <w:lang w:val="en-US"/>
        </w:rPr>
        <w:tab/>
        <w:t>static double getVar(final BoundingBox box, final int[] sum, final double[] sqsum, final int colCount) {</w:t>
      </w:r>
    </w:p>
    <w:p w:rsidR="00E516DB" w:rsidRDefault="00E516DB" w:rsidP="0075355C">
      <w:pPr>
        <w:autoSpaceDE w:val="0"/>
        <w:autoSpaceDN w:val="0"/>
        <w:adjustRightInd w:val="0"/>
        <w:jc w:val="left"/>
        <w:rPr>
          <w:lang w:val="en-US"/>
        </w:rPr>
      </w:pPr>
      <w:r>
        <w:rPr>
          <w:lang w:val="en-US"/>
        </w:rPr>
        <w:tab/>
      </w:r>
      <w:r>
        <w:rPr>
          <w:lang w:val="en-US"/>
        </w:rPr>
        <w:tab/>
        <w:t>final int brs = sum[(box.y + box.height) * colCount + box.x + box.width];</w:t>
      </w:r>
    </w:p>
    <w:p w:rsidR="00E516DB" w:rsidRDefault="00E516DB" w:rsidP="0075355C">
      <w:pPr>
        <w:autoSpaceDE w:val="0"/>
        <w:autoSpaceDN w:val="0"/>
        <w:adjustRightInd w:val="0"/>
        <w:jc w:val="left"/>
        <w:rPr>
          <w:lang w:val="en-US"/>
        </w:rPr>
      </w:pPr>
      <w:r>
        <w:rPr>
          <w:lang w:val="en-US"/>
        </w:rPr>
        <w:tab/>
      </w:r>
      <w:r>
        <w:rPr>
          <w:lang w:val="en-US"/>
        </w:rPr>
        <w:tab/>
        <w:t>final int bls = sum[(box.y + box.height) * colCount + box.x];</w:t>
      </w:r>
    </w:p>
    <w:p w:rsidR="00E516DB" w:rsidRDefault="00E516DB" w:rsidP="0075355C">
      <w:pPr>
        <w:autoSpaceDE w:val="0"/>
        <w:autoSpaceDN w:val="0"/>
        <w:adjustRightInd w:val="0"/>
        <w:jc w:val="left"/>
        <w:rPr>
          <w:lang w:val="en-US"/>
        </w:rPr>
      </w:pPr>
      <w:r>
        <w:rPr>
          <w:lang w:val="en-US"/>
        </w:rPr>
        <w:tab/>
      </w:r>
      <w:r>
        <w:rPr>
          <w:lang w:val="en-US"/>
        </w:rPr>
        <w:tab/>
        <w:t>final int trs = sum[box.y * colCount + box.x + box.width];</w:t>
      </w:r>
    </w:p>
    <w:p w:rsidR="00E516DB" w:rsidRDefault="00E516DB" w:rsidP="0075355C">
      <w:pPr>
        <w:autoSpaceDE w:val="0"/>
        <w:autoSpaceDN w:val="0"/>
        <w:adjustRightInd w:val="0"/>
        <w:jc w:val="left"/>
        <w:rPr>
          <w:lang w:val="en-US"/>
        </w:rPr>
      </w:pPr>
      <w:r>
        <w:rPr>
          <w:lang w:val="en-US"/>
        </w:rPr>
        <w:tab/>
      </w:r>
      <w:r>
        <w:rPr>
          <w:lang w:val="en-US"/>
        </w:rPr>
        <w:tab/>
        <w:t>final int tls = sum[box.y * colCount + box.x];</w:t>
      </w:r>
    </w:p>
    <w:p w:rsidR="00E516DB" w:rsidRDefault="00E516DB" w:rsidP="0075355C">
      <w:pPr>
        <w:autoSpaceDE w:val="0"/>
        <w:autoSpaceDN w:val="0"/>
        <w:adjustRightInd w:val="0"/>
        <w:jc w:val="left"/>
        <w:rPr>
          <w:lang w:val="en-US"/>
        </w:rPr>
      </w:pPr>
      <w:r>
        <w:rPr>
          <w:lang w:val="en-US"/>
        </w:rPr>
        <w:tab/>
      </w:r>
      <w:r>
        <w:rPr>
          <w:lang w:val="en-US"/>
        </w:rPr>
        <w:tab/>
        <w:t>final double brsq = sqsum[(box.y + box.height) * colCount + box.x + box.width];</w:t>
      </w:r>
    </w:p>
    <w:p w:rsidR="00E516DB" w:rsidRDefault="00E516DB" w:rsidP="0075355C">
      <w:pPr>
        <w:autoSpaceDE w:val="0"/>
        <w:autoSpaceDN w:val="0"/>
        <w:adjustRightInd w:val="0"/>
        <w:jc w:val="left"/>
        <w:rPr>
          <w:lang w:val="en-US"/>
        </w:rPr>
      </w:pPr>
      <w:r>
        <w:rPr>
          <w:lang w:val="en-US"/>
        </w:rPr>
        <w:tab/>
      </w:r>
      <w:r>
        <w:rPr>
          <w:lang w:val="en-US"/>
        </w:rPr>
        <w:tab/>
        <w:t>final double blsq = sqsum[(box.y + box.height) * colCount + box.x];</w:t>
      </w:r>
    </w:p>
    <w:p w:rsidR="00E516DB" w:rsidRDefault="00E516DB" w:rsidP="0075355C">
      <w:pPr>
        <w:autoSpaceDE w:val="0"/>
        <w:autoSpaceDN w:val="0"/>
        <w:adjustRightInd w:val="0"/>
        <w:jc w:val="left"/>
        <w:rPr>
          <w:lang w:val="en-US"/>
        </w:rPr>
      </w:pPr>
      <w:r>
        <w:rPr>
          <w:lang w:val="en-US"/>
        </w:rPr>
        <w:tab/>
      </w:r>
      <w:r>
        <w:rPr>
          <w:lang w:val="en-US"/>
        </w:rPr>
        <w:tab/>
        <w:t>final double trsq = sqsum[box.y * colCount + box.x + box.width];</w:t>
      </w:r>
    </w:p>
    <w:p w:rsidR="00E516DB" w:rsidRDefault="00E516DB" w:rsidP="0075355C">
      <w:pPr>
        <w:autoSpaceDE w:val="0"/>
        <w:autoSpaceDN w:val="0"/>
        <w:adjustRightInd w:val="0"/>
        <w:jc w:val="left"/>
        <w:rPr>
          <w:lang w:val="en-US"/>
        </w:rPr>
      </w:pPr>
      <w:r>
        <w:rPr>
          <w:lang w:val="en-US"/>
        </w:rPr>
        <w:tab/>
      </w:r>
      <w:r>
        <w:rPr>
          <w:lang w:val="en-US"/>
        </w:rPr>
        <w:tab/>
        <w:t>final double tlsq = sqsum[box.y * colCount + box.x];</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final double boxArea = box.area();</w:t>
      </w:r>
    </w:p>
    <w:p w:rsidR="00E516DB" w:rsidRDefault="00E516DB" w:rsidP="0075355C">
      <w:pPr>
        <w:autoSpaceDE w:val="0"/>
        <w:autoSpaceDN w:val="0"/>
        <w:adjustRightInd w:val="0"/>
        <w:jc w:val="left"/>
        <w:rPr>
          <w:lang w:val="en-US"/>
        </w:rPr>
      </w:pPr>
      <w:r>
        <w:rPr>
          <w:lang w:val="en-US"/>
        </w:rPr>
        <w:tab/>
      </w:r>
      <w:r>
        <w:rPr>
          <w:lang w:val="en-US"/>
        </w:rPr>
        <w:tab/>
        <w:t>final double mean = (brs + tls - trs - bls) / boxArea;</w:t>
      </w:r>
    </w:p>
    <w:p w:rsidR="00E516DB" w:rsidRDefault="00E516DB" w:rsidP="0075355C">
      <w:pPr>
        <w:autoSpaceDE w:val="0"/>
        <w:autoSpaceDN w:val="0"/>
        <w:adjustRightInd w:val="0"/>
        <w:jc w:val="left"/>
        <w:rPr>
          <w:lang w:val="en-US"/>
        </w:rPr>
      </w:pPr>
      <w:r>
        <w:rPr>
          <w:lang w:val="en-US"/>
        </w:rPr>
        <w:tab/>
      </w:r>
      <w:r>
        <w:rPr>
          <w:lang w:val="en-US"/>
        </w:rPr>
        <w:tab/>
        <w:t>final double sqmean = (brsq + tlsq - trsq - blsq) / boxArea;</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lastRenderedPageBreak/>
        <w:tab/>
      </w:r>
      <w:r>
        <w:rPr>
          <w:lang w:val="en-US"/>
        </w:rPr>
        <w:tab/>
        <w:t>return sqmean - mean * mean;</w:t>
      </w:r>
      <w:r>
        <w:rPr>
          <w:lang w:val="en-US"/>
        </w:rPr>
        <w:tab/>
      </w:r>
      <w:r>
        <w:rPr>
          <w:lang w:val="en-US"/>
        </w:rPr>
        <w:tab/>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static float median(float[] vals){</w:t>
      </w:r>
    </w:p>
    <w:p w:rsidR="00E516DB" w:rsidRDefault="00E516DB" w:rsidP="0075355C">
      <w:pPr>
        <w:autoSpaceDE w:val="0"/>
        <w:autoSpaceDN w:val="0"/>
        <w:adjustRightInd w:val="0"/>
        <w:jc w:val="left"/>
        <w:rPr>
          <w:lang w:val="en-US"/>
        </w:rPr>
      </w:pPr>
      <w:r>
        <w:rPr>
          <w:lang w:val="en-US"/>
        </w:rPr>
        <w:tab/>
      </w:r>
      <w:r>
        <w:rPr>
          <w:lang w:val="en-US"/>
        </w:rPr>
        <w:tab/>
        <w:t>final float[] newVals = Arrays.copyOf(vals, vals.length);</w:t>
      </w:r>
    </w:p>
    <w:p w:rsidR="00E516DB" w:rsidRDefault="00E516DB" w:rsidP="0075355C">
      <w:pPr>
        <w:autoSpaceDE w:val="0"/>
        <w:autoSpaceDN w:val="0"/>
        <w:adjustRightInd w:val="0"/>
        <w:jc w:val="left"/>
        <w:rPr>
          <w:lang w:val="en-US"/>
        </w:rPr>
      </w:pPr>
      <w:r>
        <w:rPr>
          <w:lang w:val="en-US"/>
        </w:rPr>
        <w:tab/>
      </w:r>
      <w:r>
        <w:rPr>
          <w:lang w:val="en-US"/>
        </w:rPr>
        <w:tab/>
        <w:t>Arrays.sort(newVals);</w:t>
      </w:r>
    </w:p>
    <w:p w:rsidR="00E516DB" w:rsidRDefault="00E516DB" w:rsidP="0075355C">
      <w:pPr>
        <w:autoSpaceDE w:val="0"/>
        <w:autoSpaceDN w:val="0"/>
        <w:adjustRightInd w:val="0"/>
        <w:jc w:val="left"/>
        <w:rPr>
          <w:lang w:val="en-US"/>
        </w:rPr>
      </w:pPr>
      <w:r>
        <w:rPr>
          <w:lang w:val="en-US"/>
        </w:rPr>
        <w:tab/>
      </w:r>
      <w:r>
        <w:rPr>
          <w:lang w:val="en-US"/>
        </w:rPr>
        <w:tab/>
        <w:t>return newVals[newVals.length / 2];</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static float median(List&lt;Float&gt; vals){</w:t>
      </w:r>
    </w:p>
    <w:p w:rsidR="00E516DB" w:rsidRDefault="00E516DB" w:rsidP="0075355C">
      <w:pPr>
        <w:autoSpaceDE w:val="0"/>
        <w:autoSpaceDN w:val="0"/>
        <w:adjustRightInd w:val="0"/>
        <w:jc w:val="left"/>
        <w:rPr>
          <w:lang w:val="en-US"/>
        </w:rPr>
      </w:pPr>
      <w:r>
        <w:rPr>
          <w:lang w:val="en-US"/>
        </w:rPr>
        <w:tab/>
      </w:r>
      <w:r>
        <w:rPr>
          <w:lang w:val="en-US"/>
        </w:rPr>
        <w:tab/>
        <w:t>final Float[] newVals = vals.toArray(new Float[vals.size()]);</w:t>
      </w:r>
    </w:p>
    <w:p w:rsidR="00E516DB" w:rsidRDefault="00E516DB" w:rsidP="0075355C">
      <w:pPr>
        <w:autoSpaceDE w:val="0"/>
        <w:autoSpaceDN w:val="0"/>
        <w:adjustRightInd w:val="0"/>
        <w:jc w:val="left"/>
        <w:rPr>
          <w:lang w:val="en-US"/>
        </w:rPr>
      </w:pPr>
      <w:r>
        <w:rPr>
          <w:lang w:val="en-US"/>
        </w:rPr>
        <w:tab/>
      </w:r>
      <w:r>
        <w:rPr>
          <w:lang w:val="en-US"/>
        </w:rPr>
        <w:tab/>
        <w:t>Arrays.sort(newVals);</w:t>
      </w:r>
    </w:p>
    <w:p w:rsidR="00E516DB" w:rsidRDefault="00E516DB" w:rsidP="0075355C">
      <w:pPr>
        <w:autoSpaceDE w:val="0"/>
        <w:autoSpaceDN w:val="0"/>
        <w:adjustRightInd w:val="0"/>
        <w:jc w:val="left"/>
        <w:rPr>
          <w:lang w:val="en-US"/>
        </w:rPr>
      </w:pPr>
      <w:r>
        <w:rPr>
          <w:lang w:val="en-US"/>
        </w:rPr>
        <w:tab/>
      </w:r>
      <w:r>
        <w:rPr>
          <w:lang w:val="en-US"/>
        </w:rPr>
        <w:tab/>
        <w:t>return newVals[(int) Math.floor(newVals.length / 2d)];</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static float norm(final Point p1, final Point p2){</w:t>
      </w:r>
    </w:p>
    <w:p w:rsidR="00E516DB" w:rsidRDefault="00E516DB" w:rsidP="0075355C">
      <w:pPr>
        <w:autoSpaceDE w:val="0"/>
        <w:autoSpaceDN w:val="0"/>
        <w:adjustRightInd w:val="0"/>
        <w:jc w:val="left"/>
        <w:rPr>
          <w:lang w:val="en-US"/>
        </w:rPr>
      </w:pPr>
      <w:r>
        <w:rPr>
          <w:lang w:val="en-US"/>
        </w:rPr>
        <w:tab/>
      </w:r>
      <w:r>
        <w:rPr>
          <w:lang w:val="en-US"/>
        </w:rPr>
        <w:tab/>
        <w:t>final double dX = p1.x - p2.x;</w:t>
      </w:r>
    </w:p>
    <w:p w:rsidR="00E516DB" w:rsidRDefault="00E516DB" w:rsidP="0075355C">
      <w:pPr>
        <w:autoSpaceDE w:val="0"/>
        <w:autoSpaceDN w:val="0"/>
        <w:adjustRightInd w:val="0"/>
        <w:jc w:val="left"/>
        <w:rPr>
          <w:lang w:val="en-US"/>
        </w:rPr>
      </w:pPr>
      <w:r>
        <w:rPr>
          <w:lang w:val="en-US"/>
        </w:rPr>
        <w:tab/>
      </w:r>
      <w:r>
        <w:rPr>
          <w:lang w:val="en-US"/>
        </w:rPr>
        <w:tab/>
        <w:t>final double dY = p1.y - p2.y;</w:t>
      </w:r>
    </w:p>
    <w:p w:rsidR="00E516DB" w:rsidRDefault="00E516DB" w:rsidP="0075355C">
      <w:pPr>
        <w:autoSpaceDE w:val="0"/>
        <w:autoSpaceDN w:val="0"/>
        <w:adjustRightInd w:val="0"/>
        <w:jc w:val="left"/>
        <w:rPr>
          <w:lang w:val="en-US"/>
        </w:rPr>
      </w:pPr>
      <w:r>
        <w:rPr>
          <w:lang w:val="en-US"/>
        </w:rPr>
        <w:tab/>
      </w:r>
      <w:r>
        <w:rPr>
          <w:lang w:val="en-US"/>
        </w:rPr>
        <w:tab/>
        <w:t>return (float)Math.sqrt(dX * dX + dY * dY);</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t xml:space="preserve"> * no std::nth_element in Java so we'll sort the list. Less performant but we don't really care for the small lists we have </w:t>
      </w:r>
    </w:p>
    <w:p w:rsidR="00E516DB" w:rsidRDefault="00E516DB" w:rsidP="0075355C">
      <w:pPr>
        <w:autoSpaceDE w:val="0"/>
        <w:autoSpaceDN w:val="0"/>
        <w:adjustRightInd w:val="0"/>
        <w:jc w:val="left"/>
        <w:rPr>
          <w:lang w:val="en-US"/>
        </w:rPr>
      </w:pPr>
      <w:r>
        <w:rPr>
          <w:lang w:val="en-US"/>
        </w:rPr>
        <w:tab/>
        <w:t xml:space="preserve"> */</w:t>
      </w:r>
    </w:p>
    <w:p w:rsidR="00E516DB" w:rsidRDefault="00E516DB" w:rsidP="0075355C">
      <w:pPr>
        <w:autoSpaceDE w:val="0"/>
        <w:autoSpaceDN w:val="0"/>
        <w:adjustRightInd w:val="0"/>
        <w:jc w:val="left"/>
        <w:rPr>
          <w:lang w:val="en-US"/>
        </w:rPr>
      </w:pPr>
      <w:r>
        <w:rPr>
          <w:lang w:val="en-US"/>
        </w:rPr>
        <w:tab/>
        <w:t>static &lt;T&gt; void keepBestN(List&lt;T&gt; list, final int n, final Comparator&lt;T&gt; comparator){</w:t>
      </w:r>
    </w:p>
    <w:p w:rsidR="00E516DB" w:rsidRDefault="00E516DB" w:rsidP="0075355C">
      <w:pPr>
        <w:autoSpaceDE w:val="0"/>
        <w:autoSpaceDN w:val="0"/>
        <w:adjustRightInd w:val="0"/>
        <w:jc w:val="left"/>
        <w:rPr>
          <w:lang w:val="en-US"/>
        </w:rPr>
      </w:pPr>
      <w:r>
        <w:rPr>
          <w:lang w:val="en-US"/>
        </w:rPr>
        <w:tab/>
      </w:r>
      <w:r>
        <w:rPr>
          <w:lang w:val="en-US"/>
        </w:rPr>
        <w:tab/>
        <w:t>final int size = list.size();</w:t>
      </w:r>
    </w:p>
    <w:p w:rsidR="00E516DB" w:rsidRDefault="00E516DB" w:rsidP="0075355C">
      <w:pPr>
        <w:autoSpaceDE w:val="0"/>
        <w:autoSpaceDN w:val="0"/>
        <w:adjustRightInd w:val="0"/>
        <w:jc w:val="left"/>
        <w:rPr>
          <w:lang w:val="en-US"/>
        </w:rPr>
      </w:pPr>
      <w:r>
        <w:rPr>
          <w:lang w:val="en-US"/>
        </w:rPr>
        <w:tab/>
      </w:r>
      <w:r>
        <w:rPr>
          <w:lang w:val="en-US"/>
        </w:rPr>
        <w:tab/>
        <w:t>if(size &lt;= n) {</w:t>
      </w:r>
    </w:p>
    <w:p w:rsidR="00E516DB" w:rsidRDefault="00E516DB" w:rsidP="0075355C">
      <w:pPr>
        <w:autoSpaceDE w:val="0"/>
        <w:autoSpaceDN w:val="0"/>
        <w:adjustRightInd w:val="0"/>
        <w:jc w:val="left"/>
        <w:rPr>
          <w:lang w:val="en-US"/>
        </w:rPr>
      </w:pPr>
      <w:r>
        <w:rPr>
          <w:lang w:val="en-US"/>
        </w:rPr>
        <w:tab/>
      </w:r>
      <w:r>
        <w:rPr>
          <w:lang w:val="en-US"/>
        </w:rPr>
        <w:tab/>
      </w:r>
      <w:r>
        <w:rPr>
          <w:lang w:val="en-US"/>
        </w:rPr>
        <w:tab/>
        <w:t>// nothing to do, sorting is not a requirement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return;</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sorts in ASCENDING ORDER</w:t>
      </w:r>
    </w:p>
    <w:p w:rsidR="00E516DB" w:rsidRDefault="00E516DB" w:rsidP="0075355C">
      <w:pPr>
        <w:autoSpaceDE w:val="0"/>
        <w:autoSpaceDN w:val="0"/>
        <w:adjustRightInd w:val="0"/>
        <w:jc w:val="left"/>
        <w:rPr>
          <w:lang w:val="en-US"/>
        </w:rPr>
      </w:pPr>
      <w:r>
        <w:rPr>
          <w:lang w:val="en-US"/>
        </w:rPr>
        <w:tab/>
      </w:r>
      <w:r>
        <w:rPr>
          <w:lang w:val="en-US"/>
        </w:rPr>
        <w:tab/>
        <w:t>Collections.sort(list, comparator);</w:t>
      </w:r>
    </w:p>
    <w:p w:rsidR="00E516DB" w:rsidRDefault="00E516DB" w:rsidP="0075355C">
      <w:pPr>
        <w:autoSpaceDE w:val="0"/>
        <w:autoSpaceDN w:val="0"/>
        <w:adjustRightInd w:val="0"/>
        <w:jc w:val="left"/>
        <w:rPr>
          <w:lang w:val="en-US"/>
        </w:rPr>
      </w:pPr>
      <w:r>
        <w:rPr>
          <w:lang w:val="en-US"/>
        </w:rPr>
        <w:tab/>
      </w:r>
      <w:r>
        <w:rPr>
          <w:lang w:val="en-US"/>
        </w:rPr>
        <w:tab/>
        <w:t>// we want the best / highest n so remote at the queue</w:t>
      </w:r>
    </w:p>
    <w:p w:rsidR="00E516DB" w:rsidRDefault="00E516DB" w:rsidP="0075355C">
      <w:pPr>
        <w:autoSpaceDE w:val="0"/>
        <w:autoSpaceDN w:val="0"/>
        <w:adjustRightInd w:val="0"/>
        <w:jc w:val="left"/>
        <w:rPr>
          <w:lang w:val="en-US"/>
        </w:rPr>
      </w:pPr>
      <w:r>
        <w:rPr>
          <w:lang w:val="en-US"/>
        </w:rPr>
        <w:tab/>
      </w:r>
      <w:r>
        <w:rPr>
          <w:lang w:val="en-US"/>
        </w:rPr>
        <w:tab/>
        <w:t>while(list.size() &gt; n){</w:t>
      </w:r>
    </w:p>
    <w:p w:rsidR="00E516DB" w:rsidRDefault="00E516DB" w:rsidP="0075355C">
      <w:pPr>
        <w:autoSpaceDE w:val="0"/>
        <w:autoSpaceDN w:val="0"/>
        <w:adjustRightInd w:val="0"/>
        <w:jc w:val="left"/>
        <w:rPr>
          <w:lang w:val="en-US"/>
        </w:rPr>
      </w:pPr>
      <w:r>
        <w:rPr>
          <w:lang w:val="en-US"/>
        </w:rPr>
        <w:tab/>
      </w:r>
      <w:r>
        <w:rPr>
          <w:lang w:val="en-US"/>
        </w:rPr>
        <w:tab/>
      </w:r>
      <w:r>
        <w:rPr>
          <w:lang w:val="en-US"/>
        </w:rPr>
        <w:tab/>
        <w:t>list.remove(0);</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static byte getByte(final int row, final int col, final Mat mat){</w:t>
      </w:r>
    </w:p>
    <w:p w:rsidR="00E516DB" w:rsidRDefault="00E516DB" w:rsidP="0075355C">
      <w:pPr>
        <w:autoSpaceDE w:val="0"/>
        <w:autoSpaceDN w:val="0"/>
        <w:adjustRightInd w:val="0"/>
        <w:jc w:val="left"/>
        <w:rPr>
          <w:lang w:val="en-US"/>
        </w:rPr>
      </w:pPr>
      <w:r>
        <w:rPr>
          <w:lang w:val="en-US"/>
        </w:rPr>
        <w:tab/>
      </w:r>
      <w:r>
        <w:rPr>
          <w:lang w:val="en-US"/>
        </w:rPr>
        <w:tab/>
        <w:t>if(CvType.CV_8UC1 != mat.type()) throw new IllegalArgumentException("Expected type is CV_8UC1, we found: " + CvType.typeToString(mat.type()));</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mat.get(row, col, _byteBuff1);</w:t>
      </w:r>
    </w:p>
    <w:p w:rsidR="00E516DB" w:rsidRDefault="00E516DB" w:rsidP="0075355C">
      <w:pPr>
        <w:autoSpaceDE w:val="0"/>
        <w:autoSpaceDN w:val="0"/>
        <w:adjustRightInd w:val="0"/>
        <w:jc w:val="left"/>
        <w:rPr>
          <w:lang w:val="en-US"/>
        </w:rPr>
      </w:pPr>
      <w:r>
        <w:rPr>
          <w:lang w:val="en-US"/>
        </w:rPr>
        <w:tab/>
      </w:r>
      <w:r>
        <w:rPr>
          <w:lang w:val="en-US"/>
        </w:rPr>
        <w:tab/>
        <w:t>return _byteBuff1[0];</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t xml:space="preserve"> * The corresponding Java primitive array type depends on the Mat type:</w:t>
      </w:r>
    </w:p>
    <w:p w:rsidR="00E516DB" w:rsidRDefault="00E516DB" w:rsidP="0075355C">
      <w:pPr>
        <w:autoSpaceDE w:val="0"/>
        <w:autoSpaceDN w:val="0"/>
        <w:adjustRightInd w:val="0"/>
        <w:jc w:val="left"/>
        <w:rPr>
          <w:lang w:val="en-US"/>
        </w:rPr>
      </w:pPr>
      <w:r>
        <w:rPr>
          <w:lang w:val="en-US"/>
        </w:rPr>
        <w:tab/>
        <w:t xml:space="preserve"> * CV_8U and CV_8S -&gt; byte[]</w:t>
      </w:r>
    </w:p>
    <w:p w:rsidR="00E516DB" w:rsidRDefault="00E516DB" w:rsidP="0075355C">
      <w:pPr>
        <w:autoSpaceDE w:val="0"/>
        <w:autoSpaceDN w:val="0"/>
        <w:adjustRightInd w:val="0"/>
        <w:jc w:val="left"/>
        <w:rPr>
          <w:lang w:val="en-US"/>
        </w:rPr>
      </w:pPr>
      <w:r>
        <w:rPr>
          <w:lang w:val="en-US"/>
        </w:rPr>
        <w:lastRenderedPageBreak/>
        <w:tab/>
        <w:t xml:space="preserve"> * CV_16U and CV_16S -&gt; short[]</w:t>
      </w:r>
    </w:p>
    <w:p w:rsidR="00E516DB" w:rsidRDefault="00E516DB" w:rsidP="0075355C">
      <w:pPr>
        <w:autoSpaceDE w:val="0"/>
        <w:autoSpaceDN w:val="0"/>
        <w:adjustRightInd w:val="0"/>
        <w:jc w:val="left"/>
        <w:rPr>
          <w:lang w:val="en-US"/>
        </w:rPr>
      </w:pPr>
      <w:r>
        <w:rPr>
          <w:lang w:val="en-US"/>
        </w:rPr>
        <w:tab/>
        <w:t xml:space="preserve"> * CV_32S -&gt; int[]</w:t>
      </w:r>
    </w:p>
    <w:p w:rsidR="00E516DB" w:rsidRDefault="00E516DB" w:rsidP="0075355C">
      <w:pPr>
        <w:autoSpaceDE w:val="0"/>
        <w:autoSpaceDN w:val="0"/>
        <w:adjustRightInd w:val="0"/>
        <w:jc w:val="left"/>
        <w:rPr>
          <w:lang w:val="en-US"/>
        </w:rPr>
      </w:pPr>
      <w:r>
        <w:rPr>
          <w:lang w:val="en-US"/>
        </w:rPr>
        <w:tab/>
        <w:t xml:space="preserve"> * CV_32F -&gt; float[]</w:t>
      </w:r>
    </w:p>
    <w:p w:rsidR="00E516DB" w:rsidRDefault="00E516DB" w:rsidP="0075355C">
      <w:pPr>
        <w:autoSpaceDE w:val="0"/>
        <w:autoSpaceDN w:val="0"/>
        <w:adjustRightInd w:val="0"/>
        <w:jc w:val="left"/>
        <w:rPr>
          <w:lang w:val="en-US"/>
        </w:rPr>
      </w:pPr>
      <w:r>
        <w:rPr>
          <w:lang w:val="en-US"/>
        </w:rPr>
        <w:tab/>
        <w:t xml:space="preserve"> * CV_64F-&gt; double[]</w:t>
      </w:r>
    </w:p>
    <w:p w:rsidR="00E516DB" w:rsidRDefault="00E516DB" w:rsidP="0075355C">
      <w:pPr>
        <w:autoSpaceDE w:val="0"/>
        <w:autoSpaceDN w:val="0"/>
        <w:adjustRightInd w:val="0"/>
        <w:jc w:val="left"/>
        <w:rPr>
          <w:lang w:val="en-US"/>
        </w:rPr>
      </w:pPr>
      <w:r>
        <w:rPr>
          <w:lang w:val="en-US"/>
        </w:rPr>
        <w:tab/>
        <w:t xml:space="preserve"> */</w:t>
      </w:r>
    </w:p>
    <w:p w:rsidR="00E516DB" w:rsidRDefault="00E516DB" w:rsidP="0075355C">
      <w:pPr>
        <w:autoSpaceDE w:val="0"/>
        <w:autoSpaceDN w:val="0"/>
        <w:adjustRightInd w:val="0"/>
        <w:jc w:val="left"/>
        <w:rPr>
          <w:lang w:val="en-US"/>
        </w:rPr>
      </w:pPr>
      <w:r>
        <w:rPr>
          <w:lang w:val="en-US"/>
        </w:rPr>
        <w:tab/>
        <w:t>static byte[] getByteArray(final Mat mat){</w:t>
      </w:r>
    </w:p>
    <w:p w:rsidR="00E516DB" w:rsidRDefault="00E516DB" w:rsidP="0075355C">
      <w:pPr>
        <w:autoSpaceDE w:val="0"/>
        <w:autoSpaceDN w:val="0"/>
        <w:adjustRightInd w:val="0"/>
        <w:jc w:val="left"/>
        <w:rPr>
          <w:lang w:val="en-US"/>
        </w:rPr>
      </w:pPr>
      <w:r>
        <w:rPr>
          <w:lang w:val="en-US"/>
        </w:rPr>
        <w:tab/>
      </w:r>
      <w:r>
        <w:rPr>
          <w:lang w:val="en-US"/>
        </w:rPr>
        <w:tab/>
        <w:t>if(CvType.CV_8UC1 != mat.type()) throw new IllegalArgumentException("Expected type is CV_8UC1, we found: " + CvType.typeToString(mat.type()));</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final int size = (int) (mat.total() * mat.channels());</w:t>
      </w:r>
    </w:p>
    <w:p w:rsidR="00E516DB" w:rsidRDefault="00E516DB" w:rsidP="0075355C">
      <w:pPr>
        <w:autoSpaceDE w:val="0"/>
        <w:autoSpaceDN w:val="0"/>
        <w:adjustRightInd w:val="0"/>
        <w:jc w:val="left"/>
        <w:rPr>
          <w:lang w:val="en-US"/>
        </w:rPr>
      </w:pPr>
      <w:r>
        <w:rPr>
          <w:lang w:val="en-US"/>
        </w:rPr>
        <w:tab/>
      </w:r>
      <w:r>
        <w:rPr>
          <w:lang w:val="en-US"/>
        </w:rPr>
        <w:tab/>
        <w:t>if(_byteBuff.length != size){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_byteBuff = new byte[size];</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mat.get(0, 0, _byteBuff); // 0 for row and col means the WHOLE Matrix</w:t>
      </w:r>
    </w:p>
    <w:p w:rsidR="00E516DB" w:rsidRDefault="00E516DB" w:rsidP="0075355C">
      <w:pPr>
        <w:autoSpaceDE w:val="0"/>
        <w:autoSpaceDN w:val="0"/>
        <w:adjustRightInd w:val="0"/>
        <w:jc w:val="left"/>
        <w:rPr>
          <w:lang w:val="en-US"/>
        </w:rPr>
      </w:pPr>
      <w:r>
        <w:rPr>
          <w:lang w:val="en-US"/>
        </w:rPr>
        <w:tab/>
      </w:r>
      <w:r>
        <w:rPr>
          <w:lang w:val="en-US"/>
        </w:rPr>
        <w:tab/>
        <w:t>return _byteBuff;</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static int[] getIntArray(final Mat mat){</w:t>
      </w:r>
    </w:p>
    <w:p w:rsidR="00E516DB" w:rsidRDefault="00E516DB" w:rsidP="0075355C">
      <w:pPr>
        <w:autoSpaceDE w:val="0"/>
        <w:autoSpaceDN w:val="0"/>
        <w:adjustRightInd w:val="0"/>
        <w:jc w:val="left"/>
        <w:rPr>
          <w:lang w:val="en-US"/>
        </w:rPr>
      </w:pPr>
      <w:r>
        <w:rPr>
          <w:lang w:val="en-US"/>
        </w:rPr>
        <w:tab/>
      </w:r>
      <w:r>
        <w:rPr>
          <w:lang w:val="en-US"/>
        </w:rPr>
        <w:tab/>
        <w:t>if(CvType.CV_32SC1 != mat.type()) throw new IllegalArgumentException("Expected type is CV_32SC1, we found: " + CvType.typeToString(mat.type()));</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final int size = (int) (mat.total() * mat.channels());</w:t>
      </w:r>
    </w:p>
    <w:p w:rsidR="00E516DB" w:rsidRDefault="00E516DB" w:rsidP="0075355C">
      <w:pPr>
        <w:autoSpaceDE w:val="0"/>
        <w:autoSpaceDN w:val="0"/>
        <w:adjustRightInd w:val="0"/>
        <w:jc w:val="left"/>
        <w:rPr>
          <w:lang w:val="en-US"/>
        </w:rPr>
      </w:pPr>
      <w:r>
        <w:rPr>
          <w:lang w:val="en-US"/>
        </w:rPr>
        <w:tab/>
      </w:r>
      <w:r>
        <w:rPr>
          <w:lang w:val="en-US"/>
        </w:rPr>
        <w:tab/>
        <w:t>if(_intBuff.length != size){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_intBuff = new int[size];</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mat.get(0, 0, _intBuff); // 0 for row and col means the WHOLE Matrix</w:t>
      </w:r>
    </w:p>
    <w:p w:rsidR="00E516DB" w:rsidRDefault="00E516DB" w:rsidP="0075355C">
      <w:pPr>
        <w:autoSpaceDE w:val="0"/>
        <w:autoSpaceDN w:val="0"/>
        <w:adjustRightInd w:val="0"/>
        <w:jc w:val="left"/>
        <w:rPr>
          <w:lang w:val="en-US"/>
        </w:rPr>
      </w:pPr>
      <w:r>
        <w:rPr>
          <w:lang w:val="en-US"/>
        </w:rPr>
        <w:tab/>
      </w:r>
      <w:r>
        <w:rPr>
          <w:lang w:val="en-US"/>
        </w:rPr>
        <w:tab/>
        <w:t>return _intBuff;</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static float[] getFloatArray(final Mat mat){</w:t>
      </w:r>
    </w:p>
    <w:p w:rsidR="00E516DB" w:rsidRDefault="00E516DB" w:rsidP="0075355C">
      <w:pPr>
        <w:autoSpaceDE w:val="0"/>
        <w:autoSpaceDN w:val="0"/>
        <w:adjustRightInd w:val="0"/>
        <w:jc w:val="left"/>
        <w:rPr>
          <w:lang w:val="en-US"/>
        </w:rPr>
      </w:pPr>
      <w:r>
        <w:rPr>
          <w:lang w:val="en-US"/>
        </w:rPr>
        <w:tab/>
      </w:r>
      <w:r>
        <w:rPr>
          <w:lang w:val="en-US"/>
        </w:rPr>
        <w:tab/>
        <w:t>if(CvType.CV_32FC1 != mat.type()) throw new IllegalArgumentException("Expected type is CV_32FC1, we found: " + CvType.typeToString(mat.type()));</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final int size = (int) (mat.total() * mat.channels());</w:t>
      </w:r>
    </w:p>
    <w:p w:rsidR="00E516DB" w:rsidRDefault="00E516DB" w:rsidP="0075355C">
      <w:pPr>
        <w:autoSpaceDE w:val="0"/>
        <w:autoSpaceDN w:val="0"/>
        <w:adjustRightInd w:val="0"/>
        <w:jc w:val="left"/>
        <w:rPr>
          <w:lang w:val="en-US"/>
        </w:rPr>
      </w:pPr>
      <w:r>
        <w:rPr>
          <w:lang w:val="en-US"/>
        </w:rPr>
        <w:tab/>
      </w:r>
      <w:r>
        <w:rPr>
          <w:lang w:val="en-US"/>
        </w:rPr>
        <w:tab/>
        <w:t>if(_floatBuff.length != size){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_floatBuff = new float[size];</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mat.get(0, 0, _floatBuff); // 0 for row and col means the WHOLE Matrix</w:t>
      </w:r>
    </w:p>
    <w:p w:rsidR="00E516DB" w:rsidRDefault="00E516DB" w:rsidP="0075355C">
      <w:pPr>
        <w:autoSpaceDE w:val="0"/>
        <w:autoSpaceDN w:val="0"/>
        <w:adjustRightInd w:val="0"/>
        <w:jc w:val="left"/>
        <w:rPr>
          <w:lang w:val="en-US"/>
        </w:rPr>
      </w:pPr>
      <w:r>
        <w:rPr>
          <w:lang w:val="en-US"/>
        </w:rPr>
        <w:tab/>
      </w:r>
      <w:r>
        <w:rPr>
          <w:lang w:val="en-US"/>
        </w:rPr>
        <w:tab/>
        <w:t>return _floatBuff;</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static double[] getDoubleArray(final Mat mat){</w:t>
      </w:r>
    </w:p>
    <w:p w:rsidR="00E516DB" w:rsidRDefault="00E516DB" w:rsidP="0075355C">
      <w:pPr>
        <w:autoSpaceDE w:val="0"/>
        <w:autoSpaceDN w:val="0"/>
        <w:adjustRightInd w:val="0"/>
        <w:jc w:val="left"/>
        <w:rPr>
          <w:lang w:val="en-US"/>
        </w:rPr>
      </w:pPr>
      <w:r>
        <w:rPr>
          <w:lang w:val="en-US"/>
        </w:rPr>
        <w:tab/>
      </w:r>
      <w:r>
        <w:rPr>
          <w:lang w:val="en-US"/>
        </w:rPr>
        <w:tab/>
        <w:t>if(CvType.CV_64F != mat.type()) throw new IllegalArgumentException("Expected type is CV_64F, we found: " + CvType.typeToString(mat.type()));</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final int size = (int) (mat.total() * mat.channels());</w:t>
      </w:r>
    </w:p>
    <w:p w:rsidR="00E516DB" w:rsidRDefault="00E516DB" w:rsidP="0075355C">
      <w:pPr>
        <w:autoSpaceDE w:val="0"/>
        <w:autoSpaceDN w:val="0"/>
        <w:adjustRightInd w:val="0"/>
        <w:jc w:val="left"/>
        <w:rPr>
          <w:lang w:val="en-US"/>
        </w:rPr>
      </w:pPr>
      <w:r>
        <w:rPr>
          <w:lang w:val="en-US"/>
        </w:rPr>
        <w:tab/>
      </w:r>
      <w:r>
        <w:rPr>
          <w:lang w:val="en-US"/>
        </w:rPr>
        <w:tab/>
        <w:t>if(_doubleBuff.length != size){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_doubleBuff = new double[size];</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mat.get(0, 0, _doubleBuff); // 0 for row and col means the WHOLE Matrix</w:t>
      </w:r>
    </w:p>
    <w:p w:rsidR="00E516DB" w:rsidRDefault="00E516DB" w:rsidP="0075355C">
      <w:pPr>
        <w:autoSpaceDE w:val="0"/>
        <w:autoSpaceDN w:val="0"/>
        <w:adjustRightInd w:val="0"/>
        <w:jc w:val="left"/>
        <w:rPr>
          <w:lang w:val="en-US"/>
        </w:rPr>
      </w:pPr>
      <w:r>
        <w:rPr>
          <w:lang w:val="en-US"/>
        </w:rPr>
        <w:tab/>
      </w:r>
      <w:r>
        <w:rPr>
          <w:lang w:val="en-US"/>
        </w:rPr>
        <w:tab/>
        <w:t>return _doubleBuff;</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lastRenderedPageBreak/>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static int getInt(final int row, final int col, final Mat mat){</w:t>
      </w:r>
    </w:p>
    <w:p w:rsidR="00E516DB" w:rsidRDefault="00E516DB" w:rsidP="0075355C">
      <w:pPr>
        <w:autoSpaceDE w:val="0"/>
        <w:autoSpaceDN w:val="0"/>
        <w:adjustRightInd w:val="0"/>
        <w:jc w:val="left"/>
        <w:rPr>
          <w:lang w:val="en-US"/>
        </w:rPr>
      </w:pPr>
      <w:r>
        <w:rPr>
          <w:lang w:val="en-US"/>
        </w:rPr>
        <w:tab/>
      </w:r>
      <w:r>
        <w:rPr>
          <w:lang w:val="en-US"/>
        </w:rPr>
        <w:tab/>
        <w:t>if(CvType.CV_32SC1 != mat.type()) throw new IllegalArgumentException("Expected type is CV_32SC1, we found: " + CvType.typeToString(mat.type()));</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mat.get(row, col, _intBuff1);</w:t>
      </w:r>
    </w:p>
    <w:p w:rsidR="00E516DB" w:rsidRDefault="00E516DB" w:rsidP="0075355C">
      <w:pPr>
        <w:autoSpaceDE w:val="0"/>
        <w:autoSpaceDN w:val="0"/>
        <w:adjustRightInd w:val="0"/>
        <w:jc w:val="left"/>
        <w:rPr>
          <w:lang w:val="en-US"/>
        </w:rPr>
      </w:pPr>
      <w:r>
        <w:rPr>
          <w:lang w:val="en-US"/>
        </w:rPr>
        <w:tab/>
      </w:r>
      <w:r>
        <w:rPr>
          <w:lang w:val="en-US"/>
        </w:rPr>
        <w:tab/>
        <w:t>return _intBuff1[0];</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static float getFloat(final int row, final int col, final Mat mat){</w:t>
      </w:r>
    </w:p>
    <w:p w:rsidR="00E516DB" w:rsidRDefault="00E516DB" w:rsidP="0075355C">
      <w:pPr>
        <w:autoSpaceDE w:val="0"/>
        <w:autoSpaceDN w:val="0"/>
        <w:adjustRightInd w:val="0"/>
        <w:jc w:val="left"/>
        <w:rPr>
          <w:lang w:val="en-US"/>
        </w:rPr>
      </w:pPr>
      <w:r>
        <w:rPr>
          <w:lang w:val="en-US"/>
        </w:rPr>
        <w:tab/>
      </w:r>
      <w:r>
        <w:rPr>
          <w:lang w:val="en-US"/>
        </w:rPr>
        <w:tab/>
        <w:t>if(CvType.CV_32F != mat.type()) throw new IllegalArgumentException("Expected type is CV_32F, we found: " + CvType.typeToString(mat.type()));</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mat.get(row, col, _floatBuff1);</w:t>
      </w:r>
    </w:p>
    <w:p w:rsidR="00E516DB" w:rsidRDefault="00E516DB" w:rsidP="0075355C">
      <w:pPr>
        <w:autoSpaceDE w:val="0"/>
        <w:autoSpaceDN w:val="0"/>
        <w:adjustRightInd w:val="0"/>
        <w:jc w:val="left"/>
        <w:rPr>
          <w:lang w:val="en-US"/>
        </w:rPr>
      </w:pPr>
      <w:r>
        <w:rPr>
          <w:lang w:val="en-US"/>
        </w:rPr>
        <w:tab/>
      </w:r>
      <w:r>
        <w:rPr>
          <w:lang w:val="en-US"/>
        </w:rPr>
        <w:tab/>
        <w:t>return _floatBuff1[0];</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static double getDouble(final int row, final int col, final Mat mat){</w:t>
      </w:r>
    </w:p>
    <w:p w:rsidR="00E516DB" w:rsidRDefault="00E516DB" w:rsidP="0075355C">
      <w:pPr>
        <w:autoSpaceDE w:val="0"/>
        <w:autoSpaceDN w:val="0"/>
        <w:adjustRightInd w:val="0"/>
        <w:jc w:val="left"/>
        <w:rPr>
          <w:lang w:val="en-US"/>
        </w:rPr>
      </w:pPr>
      <w:r>
        <w:rPr>
          <w:lang w:val="en-US"/>
        </w:rPr>
        <w:tab/>
      </w:r>
      <w:r>
        <w:rPr>
          <w:lang w:val="en-US"/>
        </w:rPr>
        <w:tab/>
        <w:t>if(CvType.CV_64F != mat.type()) throw new IllegalArgumentException("Expected type is CV_64F, we found: " + CvType.typeToString(mat.type()));</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mat.get(row, col, _doubleBuff1);</w:t>
      </w:r>
    </w:p>
    <w:p w:rsidR="00E516DB" w:rsidRDefault="00E516DB" w:rsidP="0075355C">
      <w:pPr>
        <w:autoSpaceDE w:val="0"/>
        <w:autoSpaceDN w:val="0"/>
        <w:adjustRightInd w:val="0"/>
        <w:jc w:val="left"/>
        <w:rPr>
          <w:lang w:val="en-US"/>
        </w:rPr>
      </w:pPr>
      <w:r>
        <w:rPr>
          <w:lang w:val="en-US"/>
        </w:rPr>
        <w:tab/>
      </w:r>
      <w:r>
        <w:rPr>
          <w:lang w:val="en-US"/>
        </w:rPr>
        <w:tab/>
        <w:t>return _doubleBuff1[0];</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static final class NNConfStruct {</w:t>
      </w:r>
    </w:p>
    <w:p w:rsidR="00E516DB" w:rsidRDefault="00E516DB" w:rsidP="0075355C">
      <w:pPr>
        <w:autoSpaceDE w:val="0"/>
        <w:autoSpaceDN w:val="0"/>
        <w:adjustRightInd w:val="0"/>
        <w:jc w:val="left"/>
        <w:rPr>
          <w:lang w:val="en-US"/>
        </w:rPr>
      </w:pPr>
      <w:r>
        <w:rPr>
          <w:lang w:val="en-US"/>
        </w:rPr>
        <w:tab/>
      </w:r>
      <w:r>
        <w:rPr>
          <w:lang w:val="en-US"/>
        </w:rPr>
        <w:tab/>
        <w:t>final IsinStruct isin;</w:t>
      </w:r>
    </w:p>
    <w:p w:rsidR="00E516DB" w:rsidRDefault="00E516DB" w:rsidP="0075355C">
      <w:pPr>
        <w:autoSpaceDE w:val="0"/>
        <w:autoSpaceDN w:val="0"/>
        <w:adjustRightInd w:val="0"/>
        <w:jc w:val="left"/>
        <w:rPr>
          <w:lang w:val="en-US"/>
        </w:rPr>
      </w:pPr>
      <w:r>
        <w:rPr>
          <w:lang w:val="en-US"/>
        </w:rPr>
        <w:tab/>
      </w:r>
      <w:r>
        <w:rPr>
          <w:lang w:val="en-US"/>
        </w:rPr>
        <w:tab/>
        <w:t>final float relativeSimilarity;</w:t>
      </w:r>
    </w:p>
    <w:p w:rsidR="00E516DB" w:rsidRDefault="00E516DB" w:rsidP="0075355C">
      <w:pPr>
        <w:autoSpaceDE w:val="0"/>
        <w:autoSpaceDN w:val="0"/>
        <w:adjustRightInd w:val="0"/>
        <w:jc w:val="left"/>
        <w:rPr>
          <w:lang w:val="en-US"/>
        </w:rPr>
      </w:pPr>
      <w:r>
        <w:rPr>
          <w:lang w:val="en-US"/>
        </w:rPr>
        <w:tab/>
      </w:r>
      <w:r>
        <w:rPr>
          <w:lang w:val="en-US"/>
        </w:rPr>
        <w:tab/>
        <w:t>final float conservativeSimilarity;</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NNConfStruct(IsinStruct isin, float relativeSimilarity, float conservativeSimilarity) {</w:t>
      </w:r>
    </w:p>
    <w:p w:rsidR="00E516DB" w:rsidRDefault="00E516DB" w:rsidP="0075355C">
      <w:pPr>
        <w:autoSpaceDE w:val="0"/>
        <w:autoSpaceDN w:val="0"/>
        <w:adjustRightInd w:val="0"/>
        <w:jc w:val="left"/>
        <w:rPr>
          <w:lang w:val="en-US"/>
        </w:rPr>
      </w:pPr>
      <w:r>
        <w:rPr>
          <w:lang w:val="en-US"/>
        </w:rPr>
        <w:tab/>
      </w:r>
      <w:r>
        <w:rPr>
          <w:lang w:val="en-US"/>
        </w:rPr>
        <w:tab/>
      </w:r>
      <w:r>
        <w:rPr>
          <w:lang w:val="en-US"/>
        </w:rPr>
        <w:tab/>
        <w:t>this.isin = isin;</w:t>
      </w:r>
    </w:p>
    <w:p w:rsidR="00E516DB" w:rsidRDefault="00E516DB" w:rsidP="0075355C">
      <w:pPr>
        <w:autoSpaceDE w:val="0"/>
        <w:autoSpaceDN w:val="0"/>
        <w:adjustRightInd w:val="0"/>
        <w:jc w:val="left"/>
        <w:rPr>
          <w:lang w:val="en-US"/>
        </w:rPr>
      </w:pPr>
      <w:r>
        <w:rPr>
          <w:lang w:val="en-US"/>
        </w:rPr>
        <w:tab/>
      </w:r>
      <w:r>
        <w:rPr>
          <w:lang w:val="en-US"/>
        </w:rPr>
        <w:tab/>
      </w:r>
      <w:r>
        <w:rPr>
          <w:lang w:val="en-US"/>
        </w:rPr>
        <w:tab/>
        <w:t>this.relativeSimilarity = relativeSimilarity;</w:t>
      </w:r>
    </w:p>
    <w:p w:rsidR="00E516DB" w:rsidRDefault="00E516DB" w:rsidP="0075355C">
      <w:pPr>
        <w:autoSpaceDE w:val="0"/>
        <w:autoSpaceDN w:val="0"/>
        <w:adjustRightInd w:val="0"/>
        <w:jc w:val="left"/>
        <w:rPr>
          <w:lang w:val="en-US"/>
        </w:rPr>
      </w:pPr>
      <w:r>
        <w:rPr>
          <w:lang w:val="en-US"/>
        </w:rPr>
        <w:tab/>
      </w:r>
      <w:r>
        <w:rPr>
          <w:lang w:val="en-US"/>
        </w:rPr>
        <w:tab/>
      </w:r>
      <w:r>
        <w:rPr>
          <w:lang w:val="en-US"/>
        </w:rPr>
        <w:tab/>
        <w:t>this.conservativeSimilarity = conservativeSimilarity;</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static final class IsinStruct {</w:t>
      </w:r>
    </w:p>
    <w:p w:rsidR="00E516DB" w:rsidRDefault="00E516DB" w:rsidP="0075355C">
      <w:pPr>
        <w:autoSpaceDE w:val="0"/>
        <w:autoSpaceDN w:val="0"/>
        <w:adjustRightInd w:val="0"/>
        <w:jc w:val="left"/>
        <w:rPr>
          <w:lang w:val="en-US"/>
        </w:rPr>
      </w:pPr>
      <w:r>
        <w:rPr>
          <w:lang w:val="en-US"/>
        </w:rPr>
        <w:tab/>
      </w:r>
      <w:r>
        <w:rPr>
          <w:lang w:val="en-US"/>
        </w:rPr>
        <w:tab/>
        <w:t>final boolean inPosSet;</w:t>
      </w:r>
    </w:p>
    <w:p w:rsidR="00E516DB" w:rsidRDefault="00E516DB" w:rsidP="0075355C">
      <w:pPr>
        <w:autoSpaceDE w:val="0"/>
        <w:autoSpaceDN w:val="0"/>
        <w:adjustRightInd w:val="0"/>
        <w:jc w:val="left"/>
        <w:rPr>
          <w:lang w:val="en-US"/>
        </w:rPr>
      </w:pPr>
      <w:r>
        <w:rPr>
          <w:lang w:val="en-US"/>
        </w:rPr>
        <w:tab/>
      </w:r>
      <w:r>
        <w:rPr>
          <w:lang w:val="en-US"/>
        </w:rPr>
        <w:tab/>
        <w:t>final int idxPosSet;</w:t>
      </w:r>
    </w:p>
    <w:p w:rsidR="00E516DB" w:rsidRDefault="00E516DB" w:rsidP="0075355C">
      <w:pPr>
        <w:autoSpaceDE w:val="0"/>
        <w:autoSpaceDN w:val="0"/>
        <w:adjustRightInd w:val="0"/>
        <w:jc w:val="left"/>
        <w:rPr>
          <w:lang w:val="en-US"/>
        </w:rPr>
      </w:pPr>
      <w:r>
        <w:rPr>
          <w:lang w:val="en-US"/>
        </w:rPr>
        <w:tab/>
      </w:r>
      <w:r>
        <w:rPr>
          <w:lang w:val="en-US"/>
        </w:rPr>
        <w:tab/>
        <w:t>final boolean inNegSet;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IsinStruct(boolean inPosSet, int idxPosSet, boolean inNegSet) {</w:t>
      </w:r>
    </w:p>
    <w:p w:rsidR="00E516DB" w:rsidRDefault="00E516DB" w:rsidP="0075355C">
      <w:pPr>
        <w:autoSpaceDE w:val="0"/>
        <w:autoSpaceDN w:val="0"/>
        <w:adjustRightInd w:val="0"/>
        <w:jc w:val="left"/>
        <w:rPr>
          <w:lang w:val="en-US"/>
        </w:rPr>
      </w:pPr>
      <w:r>
        <w:rPr>
          <w:lang w:val="en-US"/>
        </w:rPr>
        <w:tab/>
      </w:r>
      <w:r>
        <w:rPr>
          <w:lang w:val="en-US"/>
        </w:rPr>
        <w:tab/>
      </w:r>
      <w:r>
        <w:rPr>
          <w:lang w:val="en-US"/>
        </w:rPr>
        <w:tab/>
        <w:t>this.inPosSet = inPosSet;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this.idxPosSet = idxPosSet;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this.inNegSet = inNegSet;</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lastRenderedPageBreak/>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static final class Pair&lt;U, V&gt;{</w:t>
      </w:r>
    </w:p>
    <w:p w:rsidR="00E516DB" w:rsidRDefault="00E516DB" w:rsidP="0075355C">
      <w:pPr>
        <w:autoSpaceDE w:val="0"/>
        <w:autoSpaceDN w:val="0"/>
        <w:adjustRightInd w:val="0"/>
        <w:jc w:val="left"/>
        <w:rPr>
          <w:lang w:val="en-US"/>
        </w:rPr>
      </w:pPr>
      <w:r>
        <w:rPr>
          <w:lang w:val="en-US"/>
        </w:rPr>
        <w:tab/>
      </w:r>
      <w:r>
        <w:rPr>
          <w:lang w:val="en-US"/>
        </w:rPr>
        <w:tab/>
        <w:t>final U first;</w:t>
      </w:r>
    </w:p>
    <w:p w:rsidR="00E516DB" w:rsidRDefault="00E516DB" w:rsidP="0075355C">
      <w:pPr>
        <w:autoSpaceDE w:val="0"/>
        <w:autoSpaceDN w:val="0"/>
        <w:adjustRightInd w:val="0"/>
        <w:jc w:val="left"/>
        <w:rPr>
          <w:lang w:val="en-US"/>
        </w:rPr>
      </w:pPr>
      <w:r>
        <w:rPr>
          <w:lang w:val="en-US"/>
        </w:rPr>
        <w:tab/>
      </w:r>
      <w:r>
        <w:rPr>
          <w:lang w:val="en-US"/>
        </w:rPr>
        <w:tab/>
        <w:t>final V second;</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Pair(U first, V second){</w:t>
      </w:r>
    </w:p>
    <w:p w:rsidR="00E516DB" w:rsidRDefault="00E516DB" w:rsidP="0075355C">
      <w:pPr>
        <w:autoSpaceDE w:val="0"/>
        <w:autoSpaceDN w:val="0"/>
        <w:adjustRightInd w:val="0"/>
        <w:jc w:val="left"/>
        <w:rPr>
          <w:lang w:val="en-US"/>
        </w:rPr>
      </w:pPr>
      <w:r>
        <w:rPr>
          <w:lang w:val="en-US"/>
        </w:rPr>
        <w:tab/>
      </w:r>
      <w:r>
        <w:rPr>
          <w:lang w:val="en-US"/>
        </w:rPr>
        <w:tab/>
      </w:r>
      <w:r>
        <w:rPr>
          <w:lang w:val="en-US"/>
        </w:rPr>
        <w:tab/>
        <w:t>this.first = first;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this.second = second;</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@Override</w:t>
      </w:r>
    </w:p>
    <w:p w:rsidR="00E516DB" w:rsidRDefault="00E516DB" w:rsidP="0075355C">
      <w:pPr>
        <w:autoSpaceDE w:val="0"/>
        <w:autoSpaceDN w:val="0"/>
        <w:adjustRightInd w:val="0"/>
        <w:jc w:val="left"/>
        <w:rPr>
          <w:lang w:val="en-US"/>
        </w:rPr>
      </w:pPr>
      <w:r>
        <w:rPr>
          <w:lang w:val="en-US"/>
        </w:rPr>
        <w:tab/>
      </w:r>
      <w:r>
        <w:rPr>
          <w:lang w:val="en-US"/>
        </w:rPr>
        <w:tab/>
        <w:t>public String toString(){</w:t>
      </w:r>
    </w:p>
    <w:p w:rsidR="00E516DB" w:rsidRDefault="00E516DB" w:rsidP="0075355C">
      <w:pPr>
        <w:autoSpaceDE w:val="0"/>
        <w:autoSpaceDN w:val="0"/>
        <w:adjustRightInd w:val="0"/>
        <w:jc w:val="left"/>
        <w:rPr>
          <w:lang w:val="en-US"/>
        </w:rPr>
      </w:pPr>
      <w:r>
        <w:rPr>
          <w:lang w:val="en-US"/>
        </w:rPr>
        <w:tab/>
      </w:r>
      <w:r>
        <w:rPr>
          <w:lang w:val="en-US"/>
        </w:rPr>
        <w:tab/>
      </w:r>
      <w:r>
        <w:rPr>
          <w:lang w:val="en-US"/>
        </w:rPr>
        <w:tab/>
        <w:t>return "{" + first + ", " + second + "}";</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static interface RNG {</w:t>
      </w:r>
    </w:p>
    <w:p w:rsidR="00E516DB" w:rsidRDefault="00E516DB" w:rsidP="0075355C">
      <w:pPr>
        <w:autoSpaceDE w:val="0"/>
        <w:autoSpaceDN w:val="0"/>
        <w:adjustRightInd w:val="0"/>
        <w:jc w:val="left"/>
        <w:rPr>
          <w:lang w:val="en-US"/>
        </w:rPr>
      </w:pPr>
      <w:r>
        <w:rPr>
          <w:lang w:val="en-US"/>
        </w:rPr>
        <w:tab/>
      </w:r>
      <w:r>
        <w:rPr>
          <w:lang w:val="en-US"/>
        </w:rPr>
        <w:tab/>
        <w:t>float nextFloat();</w:t>
      </w:r>
    </w:p>
    <w:p w:rsidR="00E516DB" w:rsidRDefault="00E516DB" w:rsidP="0075355C">
      <w:pPr>
        <w:autoSpaceDE w:val="0"/>
        <w:autoSpaceDN w:val="0"/>
        <w:adjustRightInd w:val="0"/>
        <w:jc w:val="left"/>
        <w:rPr>
          <w:lang w:val="en-US"/>
        </w:rPr>
      </w:pPr>
      <w:r>
        <w:rPr>
          <w:lang w:val="en-US"/>
        </w:rPr>
        <w:tab/>
      </w:r>
      <w:r>
        <w:rPr>
          <w:lang w:val="en-US"/>
        </w:rPr>
        <w:tab/>
        <w:t>int nextInt();</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static class DefaultRNG implements RNG{</w:t>
      </w:r>
    </w:p>
    <w:p w:rsidR="00E516DB" w:rsidRDefault="00E516DB" w:rsidP="0075355C">
      <w:pPr>
        <w:autoSpaceDE w:val="0"/>
        <w:autoSpaceDN w:val="0"/>
        <w:adjustRightInd w:val="0"/>
        <w:jc w:val="left"/>
        <w:rPr>
          <w:lang w:val="en-US"/>
        </w:rPr>
      </w:pPr>
      <w:r>
        <w:rPr>
          <w:lang w:val="en-US"/>
        </w:rPr>
        <w:tab/>
      </w:r>
      <w:r>
        <w:rPr>
          <w:lang w:val="en-US"/>
        </w:rPr>
        <w:tab/>
        <w:t>private final Random rnd = new Random();</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@Override</w:t>
      </w:r>
    </w:p>
    <w:p w:rsidR="00E516DB" w:rsidRDefault="00E516DB" w:rsidP="0075355C">
      <w:pPr>
        <w:autoSpaceDE w:val="0"/>
        <w:autoSpaceDN w:val="0"/>
        <w:adjustRightInd w:val="0"/>
        <w:jc w:val="left"/>
        <w:rPr>
          <w:lang w:val="en-US"/>
        </w:rPr>
      </w:pPr>
      <w:r>
        <w:rPr>
          <w:lang w:val="en-US"/>
        </w:rPr>
        <w:tab/>
      </w:r>
      <w:r>
        <w:rPr>
          <w:lang w:val="en-US"/>
        </w:rPr>
        <w:tab/>
        <w:t>public float nextFloat() {</w:t>
      </w:r>
    </w:p>
    <w:p w:rsidR="00E516DB" w:rsidRDefault="00E516DB" w:rsidP="0075355C">
      <w:pPr>
        <w:autoSpaceDE w:val="0"/>
        <w:autoSpaceDN w:val="0"/>
        <w:adjustRightInd w:val="0"/>
        <w:jc w:val="left"/>
        <w:rPr>
          <w:lang w:val="en-US"/>
        </w:rPr>
      </w:pPr>
      <w:r>
        <w:rPr>
          <w:lang w:val="en-US"/>
        </w:rPr>
        <w:tab/>
      </w:r>
      <w:r>
        <w:rPr>
          <w:lang w:val="en-US"/>
        </w:rPr>
        <w:tab/>
      </w:r>
      <w:r>
        <w:rPr>
          <w:lang w:val="en-US"/>
        </w:rPr>
        <w:tab/>
        <w:t>return rnd.nextFloat();</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r>
      <w:r>
        <w:rPr>
          <w:lang w:val="en-US"/>
        </w:rPr>
        <w:tab/>
        <w:t>@Override</w:t>
      </w:r>
    </w:p>
    <w:p w:rsidR="00E516DB" w:rsidRDefault="00E516DB" w:rsidP="0075355C">
      <w:pPr>
        <w:autoSpaceDE w:val="0"/>
        <w:autoSpaceDN w:val="0"/>
        <w:adjustRightInd w:val="0"/>
        <w:jc w:val="left"/>
        <w:rPr>
          <w:lang w:val="en-US"/>
        </w:rPr>
      </w:pPr>
      <w:r>
        <w:rPr>
          <w:lang w:val="en-US"/>
        </w:rPr>
        <w:tab/>
      </w:r>
      <w:r>
        <w:rPr>
          <w:lang w:val="en-US"/>
        </w:rPr>
        <w:tab/>
        <w:t>public int nextInt() {</w:t>
      </w:r>
    </w:p>
    <w:p w:rsidR="00E516DB" w:rsidRDefault="00E516DB" w:rsidP="0075355C">
      <w:pPr>
        <w:autoSpaceDE w:val="0"/>
        <w:autoSpaceDN w:val="0"/>
        <w:adjustRightInd w:val="0"/>
        <w:jc w:val="left"/>
        <w:rPr>
          <w:lang w:val="en-US"/>
        </w:rPr>
      </w:pPr>
      <w:r>
        <w:rPr>
          <w:lang w:val="en-US"/>
        </w:rPr>
        <w:tab/>
      </w:r>
      <w:r>
        <w:rPr>
          <w:lang w:val="en-US"/>
        </w:rPr>
        <w:tab/>
      </w:r>
      <w:r>
        <w:rPr>
          <w:lang w:val="en-US"/>
        </w:rPr>
        <w:tab/>
        <w:t>return rnd.nextInt();</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w:t>
      </w:r>
    </w:p>
    <w:p w:rsidR="00E516DB" w:rsidRDefault="00E516DB" w:rsidP="0075355C">
      <w:pPr>
        <w:autoSpaceDE w:val="0"/>
        <w:autoSpaceDN w:val="0"/>
        <w:adjustRightInd w:val="0"/>
        <w:jc w:val="left"/>
        <w:rPr>
          <w:rFonts w:ascii="Courier New" w:hAnsi="Courier New" w:cs="Courier New"/>
          <w:sz w:val="22"/>
          <w:szCs w:val="22"/>
          <w:lang w:val="en-US"/>
        </w:rPr>
      </w:pP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p>
    <w:sectPr w:rsidR="00E516DB" w:rsidSect="00E516DB">
      <w:headerReference w:type="default" r:id="rId73"/>
      <w:headerReference w:type="first" r:id="rId74"/>
      <w:footerReference w:type="first" r:id="rId75"/>
      <w:pgSz w:w="11906" w:h="16838"/>
      <w:pgMar w:top="810" w:right="851" w:bottom="180" w:left="1701" w:header="709" w:footer="709" w:gutter="0"/>
      <w:pgNumType w:start="2"/>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B0AF4" w:rsidRDefault="006B0AF4">
      <w:r>
        <w:separator/>
      </w:r>
    </w:p>
  </w:endnote>
  <w:endnote w:type="continuationSeparator" w:id="0">
    <w:p w:rsidR="006B0AF4" w:rsidRDefault="006B0A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Liberation Serif">
    <w:altName w:val="Times New Roman"/>
    <w:charset w:val="00"/>
    <w:family w:val="roman"/>
    <w:pitch w:val="variable"/>
  </w:font>
  <w:font w:name="Droid Sans Fallback">
    <w:charset w:val="00"/>
    <w:family w:val="auto"/>
    <w:pitch w:val="variable"/>
  </w:font>
  <w:font w:name="FreeSans">
    <w:altName w:val="Arial"/>
    <w:charset w:val="00"/>
    <w:family w:val="swiss"/>
    <w:pitch w:val="default"/>
  </w:font>
  <w:font w:name="ISOCPEUR">
    <w:altName w:val="Arial"/>
    <w:charset w:val="CC"/>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Journal">
    <w:altName w:val="Times New Roman"/>
    <w:charset w:val="00"/>
    <w:family w:val="auto"/>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086C" w:rsidRDefault="00C6086C">
    <w:pPr>
      <w:pStyle w:val="Footer"/>
    </w:pPr>
    <w:r>
      <w:rPr>
        <w:noProof/>
        <w:lang w:val="en-US" w:eastAsia="en-US"/>
      </w:rPr>
      <mc:AlternateContent>
        <mc:Choice Requires="wps">
          <w:drawing>
            <wp:anchor distT="0" distB="0" distL="114300" distR="114300" simplePos="0" relativeHeight="251659776" behindDoc="0" locked="0" layoutInCell="1" allowOverlap="1" wp14:anchorId="56538983" wp14:editId="5DCF4D9D">
              <wp:simplePos x="0" y="0"/>
              <wp:positionH relativeFrom="column">
                <wp:posOffset>-29210</wp:posOffset>
              </wp:positionH>
              <wp:positionV relativeFrom="paragraph">
                <wp:posOffset>210820</wp:posOffset>
              </wp:positionV>
              <wp:extent cx="440690" cy="157480"/>
              <wp:effectExtent l="0" t="1270" r="0" b="3175"/>
              <wp:wrapNone/>
              <wp:docPr id="66"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0690"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BB2125" w:rsidRDefault="00C6086C" w:rsidP="00F11D63">
                          <w:pPr>
                            <w:jc w:val="center"/>
                            <w:rPr>
                              <w:rFonts w:ascii="Arial" w:hAnsi="Arial" w:cs="Arial"/>
                            </w:rPr>
                          </w:pPr>
                          <w:r>
                            <w:rPr>
                              <w:rFonts w:ascii="Arial" w:hAnsi="Arial" w:cs="Arial"/>
                              <w:i/>
                              <w:sz w:val="18"/>
                              <w:lang w:val="uk-UA"/>
                            </w:rPr>
                            <w:t>Арк</w:t>
                          </w:r>
                          <w:r>
                            <w:rPr>
                              <w:rFonts w:ascii="Arial" w:hAnsi="Arial" w:cs="Arial"/>
                              <w:i/>
                              <w:sz w:val="18"/>
                            </w:rPr>
                            <w:t>.</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538983" id="Rectangle 14" o:spid="_x0000_s1026" style="position:absolute;left:0;text-align:left;margin-left:-2.3pt;margin-top:16.6pt;width:34.7pt;height:12.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" filled="f" stroked="f" strokeweight=".25pt">
              <v:textbox inset="1pt,1pt,1pt,1pt">
                <w:txbxContent>
                  <w:p w:rsidR="00C6086C" w:rsidRPr="00BB2125" w:rsidRDefault="00C6086C" w:rsidP="00F11D63">
                    <w:pPr>
                      <w:jc w:val="center"/>
                      <w:rPr>
                        <w:rFonts w:ascii="Arial" w:hAnsi="Arial" w:cs="Arial"/>
                      </w:rPr>
                    </w:pPr>
                    <w:r>
                      <w:rPr>
                        <w:rFonts w:ascii="Arial" w:hAnsi="Arial" w:cs="Arial"/>
                        <w:i/>
                        <w:sz w:val="18"/>
                        <w:lang w:val="uk-UA"/>
                      </w:rPr>
                      <w:t>Арк</w:t>
                    </w:r>
                    <w:r>
                      <w:rPr>
                        <w:rFonts w:ascii="Arial" w:hAnsi="Arial" w:cs="Arial"/>
                        <w:i/>
                        <w:sz w:val="18"/>
                      </w:rPr>
                      <w:t>.</w:t>
                    </w:r>
                  </w:p>
                </w:txbxContent>
              </v:textbox>
            </v:rect>
          </w:pict>
        </mc:Fallback>
      </mc:AlternateContent>
    </w:r>
    <w:r>
      <w:rPr>
        <w:noProof/>
        <w:lang w:val="en-US" w:eastAsia="en-US"/>
      </w:rPr>
      <mc:AlternateContent>
        <mc:Choice Requires="wps">
          <w:drawing>
            <wp:anchor distT="0" distB="0" distL="114300" distR="114300" simplePos="0" relativeHeight="251665920" behindDoc="0" locked="0" layoutInCell="1" allowOverlap="1" wp14:anchorId="74E176DE" wp14:editId="089A2600">
              <wp:simplePos x="0" y="0"/>
              <wp:positionH relativeFrom="column">
                <wp:posOffset>2192655</wp:posOffset>
              </wp:positionH>
              <wp:positionV relativeFrom="paragraph">
                <wp:posOffset>-13335</wp:posOffset>
              </wp:positionV>
              <wp:extent cx="3648710" cy="243205"/>
              <wp:effectExtent l="1905" t="0" r="0" b="0"/>
              <wp:wrapNone/>
              <wp:docPr id="65"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710" cy="2432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957259" w:rsidRDefault="00C6086C" w:rsidP="00DD4117">
                          <w:pPr>
                            <w:jc w:val="center"/>
                            <w:rPr>
                              <w:i/>
                              <w:sz w:val="28"/>
                              <w:szCs w:val="28"/>
                            </w:rPr>
                          </w:pPr>
                          <w:r>
                            <w:rPr>
                              <w:rFonts w:ascii="Arial" w:hAnsi="Arial" w:cs="Arial"/>
                              <w:i/>
                              <w:sz w:val="28"/>
                              <w:szCs w:val="28"/>
                              <w:lang w:val="uk-UA"/>
                            </w:rPr>
                            <w:t>ІП</w:t>
                          </w:r>
                          <w:r w:rsidRPr="00957259">
                            <w:rPr>
                              <w:rFonts w:ascii="Arial" w:hAnsi="Arial" w:cs="Arial"/>
                              <w:i/>
                              <w:sz w:val="28"/>
                              <w:szCs w:val="28"/>
                            </w:rPr>
                            <w:t>ЛЦ.46</w:t>
                          </w:r>
                          <w:r w:rsidRPr="00957259">
                            <w:rPr>
                              <w:rFonts w:ascii="Arial" w:hAnsi="Arial" w:cs="Arial"/>
                              <w:i/>
                              <w:sz w:val="28"/>
                              <w:szCs w:val="28"/>
                              <w:lang w:val="en-US"/>
                            </w:rPr>
                            <w:t>7</w:t>
                          </w:r>
                          <w:r>
                            <w:rPr>
                              <w:rFonts w:ascii="Arial" w:hAnsi="Arial" w:cs="Arial"/>
                              <w:i/>
                              <w:sz w:val="28"/>
                              <w:szCs w:val="28"/>
                              <w:lang w:val="uk-UA"/>
                            </w:rPr>
                            <w:t>2</w:t>
                          </w:r>
                          <w:r>
                            <w:rPr>
                              <w:rFonts w:ascii="Arial" w:hAnsi="Arial" w:cs="Arial"/>
                              <w:i/>
                              <w:sz w:val="28"/>
                              <w:szCs w:val="28"/>
                            </w:rPr>
                            <w:t>00</w:t>
                          </w:r>
                          <w:r w:rsidRPr="00957259">
                            <w:rPr>
                              <w:rFonts w:ascii="Arial" w:hAnsi="Arial" w:cs="Arial"/>
                              <w:i/>
                              <w:sz w:val="28"/>
                              <w:szCs w:val="28"/>
                            </w:rPr>
                            <w:t>.00</w:t>
                          </w:r>
                          <w:r>
                            <w:rPr>
                              <w:rFonts w:ascii="Arial" w:hAnsi="Arial" w:cs="Arial"/>
                              <w:i/>
                              <w:sz w:val="28"/>
                              <w:szCs w:val="28"/>
                              <w:lang w:val="uk-UA"/>
                            </w:rPr>
                            <w:t>3</w:t>
                          </w:r>
                          <w:r w:rsidRPr="00957259">
                            <w:rPr>
                              <w:rFonts w:ascii="Arial" w:hAnsi="Arial" w:cs="Arial"/>
                              <w:i/>
                              <w:sz w:val="28"/>
                              <w:szCs w:val="28"/>
                            </w:rPr>
                            <w:t>.ПЗ</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E176DE" id="Rectangle 20" o:spid="_x0000_s1027" style="position:absolute;left:0;text-align:left;margin-left:172.65pt;margin-top:-1.05pt;width:287.3pt;height:19.1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" filled="f" stroked="f" strokeweight=".25pt">
              <v:textbox inset="1pt,1pt,1pt,1pt">
                <w:txbxContent>
                  <w:p w:rsidR="00C6086C" w:rsidRPr="00957259" w:rsidRDefault="00C6086C" w:rsidP="00DD4117">
                    <w:pPr>
                      <w:jc w:val="center"/>
                      <w:rPr>
                        <w:i/>
                        <w:sz w:val="28"/>
                        <w:szCs w:val="28"/>
                      </w:rPr>
                    </w:pPr>
                    <w:r>
                      <w:rPr>
                        <w:rFonts w:ascii="Arial" w:hAnsi="Arial" w:cs="Arial"/>
                        <w:i/>
                        <w:sz w:val="28"/>
                        <w:szCs w:val="28"/>
                        <w:lang w:val="uk-UA"/>
                      </w:rPr>
                      <w:t>ІП</w:t>
                    </w:r>
                    <w:r w:rsidRPr="00957259">
                      <w:rPr>
                        <w:rFonts w:ascii="Arial" w:hAnsi="Arial" w:cs="Arial"/>
                        <w:i/>
                        <w:sz w:val="28"/>
                        <w:szCs w:val="28"/>
                      </w:rPr>
                      <w:t>ЛЦ.46</w:t>
                    </w:r>
                    <w:r w:rsidRPr="00957259">
                      <w:rPr>
                        <w:rFonts w:ascii="Arial" w:hAnsi="Arial" w:cs="Arial"/>
                        <w:i/>
                        <w:sz w:val="28"/>
                        <w:szCs w:val="28"/>
                        <w:lang w:val="en-US"/>
                      </w:rPr>
                      <w:t>7</w:t>
                    </w:r>
                    <w:r>
                      <w:rPr>
                        <w:rFonts w:ascii="Arial" w:hAnsi="Arial" w:cs="Arial"/>
                        <w:i/>
                        <w:sz w:val="28"/>
                        <w:szCs w:val="28"/>
                        <w:lang w:val="uk-UA"/>
                      </w:rPr>
                      <w:t>2</w:t>
                    </w:r>
                    <w:r>
                      <w:rPr>
                        <w:rFonts w:ascii="Arial" w:hAnsi="Arial" w:cs="Arial"/>
                        <w:i/>
                        <w:sz w:val="28"/>
                        <w:szCs w:val="28"/>
                      </w:rPr>
                      <w:t>00</w:t>
                    </w:r>
                    <w:r w:rsidRPr="00957259">
                      <w:rPr>
                        <w:rFonts w:ascii="Arial" w:hAnsi="Arial" w:cs="Arial"/>
                        <w:i/>
                        <w:sz w:val="28"/>
                        <w:szCs w:val="28"/>
                      </w:rPr>
                      <w:t>.00</w:t>
                    </w:r>
                    <w:r>
                      <w:rPr>
                        <w:rFonts w:ascii="Arial" w:hAnsi="Arial" w:cs="Arial"/>
                        <w:i/>
                        <w:sz w:val="28"/>
                        <w:szCs w:val="28"/>
                        <w:lang w:val="uk-UA"/>
                      </w:rPr>
                      <w:t>3</w:t>
                    </w:r>
                    <w:r w:rsidRPr="00957259">
                      <w:rPr>
                        <w:rFonts w:ascii="Arial" w:hAnsi="Arial" w:cs="Arial"/>
                        <w:i/>
                        <w:sz w:val="28"/>
                        <w:szCs w:val="28"/>
                      </w:rPr>
                      <w:t>.ПЗ</w:t>
                    </w:r>
                  </w:p>
                </w:txbxContent>
              </v:textbox>
            </v:rect>
          </w:pict>
        </mc:Fallback>
      </mc:AlternateContent>
    </w:r>
    <w:r>
      <w:rPr>
        <w:noProof/>
        <w:lang w:val="en-US" w:eastAsia="en-US"/>
      </w:rPr>
      <mc:AlternateContent>
        <mc:Choice Requires="wps">
          <w:drawing>
            <wp:anchor distT="0" distB="0" distL="114300" distR="114300" simplePos="0" relativeHeight="251664896" behindDoc="0" locked="0" layoutInCell="1" allowOverlap="1" wp14:anchorId="1CB09183" wp14:editId="3CCB1B51">
              <wp:simplePos x="0" y="0"/>
              <wp:positionH relativeFrom="column">
                <wp:posOffset>5883910</wp:posOffset>
              </wp:positionH>
              <wp:positionV relativeFrom="paragraph">
                <wp:posOffset>95885</wp:posOffset>
              </wp:positionV>
              <wp:extent cx="329565" cy="215900"/>
              <wp:effectExtent l="0" t="635" r="0" b="2540"/>
              <wp:wrapNone/>
              <wp:docPr id="64"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65" cy="2159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107BBB" w:rsidRDefault="00C6086C" w:rsidP="00F11D63">
                          <w:pPr>
                            <w:jc w:val="center"/>
                            <w:rPr>
                              <w:rFonts w:ascii="Arial" w:hAnsi="Arial" w:cs="Arial"/>
                              <w:i/>
                              <w:lang w:val="uk-UA"/>
                            </w:rPr>
                          </w:pPr>
                          <w:r w:rsidRPr="00957259">
                            <w:rPr>
                              <w:rFonts w:ascii="Arial" w:hAnsi="Arial" w:cs="Arial"/>
                              <w:i/>
                            </w:rPr>
                            <w:fldChar w:fldCharType="begin"/>
                          </w:r>
                          <w:r w:rsidRPr="00957259">
                            <w:rPr>
                              <w:rFonts w:ascii="Arial" w:hAnsi="Arial" w:cs="Arial"/>
                              <w:i/>
                            </w:rPr>
                            <w:instrText xml:space="preserve"> PAGE  \* LOWER </w:instrText>
                          </w:r>
                          <w:r w:rsidRPr="00957259">
                            <w:rPr>
                              <w:rFonts w:ascii="Arial" w:hAnsi="Arial" w:cs="Arial"/>
                              <w:i/>
                            </w:rPr>
                            <w:fldChar w:fldCharType="separate"/>
                          </w:r>
                          <w:r w:rsidR="00E10A3F">
                            <w:rPr>
                              <w:rFonts w:ascii="Arial" w:hAnsi="Arial" w:cs="Arial"/>
                              <w:i/>
                              <w:noProof/>
                            </w:rPr>
                            <w:t>6</w:t>
                          </w:r>
                          <w:r w:rsidRPr="00957259">
                            <w:rPr>
                              <w:rFonts w:ascii="Arial" w:hAnsi="Arial" w:cs="Arial"/>
                              <w:i/>
                            </w:rPr>
                            <w:fldChar w:fldCharType="end"/>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B09183" id="Rectangle 19" o:spid="_x0000_s1028" style="position:absolute;left:0;text-align:left;margin-left:463.3pt;margin-top:7.55pt;width:25.95pt;height:17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" filled="f" stroked="f" strokeweight=".25pt">
              <v:textbox inset="1pt,1pt,1pt,1pt">
                <w:txbxContent>
                  <w:p w:rsidR="00C6086C" w:rsidRPr="00107BBB" w:rsidRDefault="00C6086C" w:rsidP="00F11D63">
                    <w:pPr>
                      <w:jc w:val="center"/>
                      <w:rPr>
                        <w:rFonts w:ascii="Arial" w:hAnsi="Arial" w:cs="Arial"/>
                        <w:i/>
                        <w:lang w:val="uk-UA"/>
                      </w:rPr>
                    </w:pPr>
                    <w:r w:rsidRPr="00957259">
                      <w:rPr>
                        <w:rFonts w:ascii="Arial" w:hAnsi="Arial" w:cs="Arial"/>
                        <w:i/>
                      </w:rPr>
                      <w:fldChar w:fldCharType="begin"/>
                    </w:r>
                    <w:r w:rsidRPr="00957259">
                      <w:rPr>
                        <w:rFonts w:ascii="Arial" w:hAnsi="Arial" w:cs="Arial"/>
                        <w:i/>
                      </w:rPr>
                      <w:instrText xml:space="preserve"> PAGE  \* LOWER </w:instrText>
                    </w:r>
                    <w:r w:rsidRPr="00957259">
                      <w:rPr>
                        <w:rFonts w:ascii="Arial" w:hAnsi="Arial" w:cs="Arial"/>
                        <w:i/>
                      </w:rPr>
                      <w:fldChar w:fldCharType="separate"/>
                    </w:r>
                    <w:r w:rsidR="00E10A3F">
                      <w:rPr>
                        <w:rFonts w:ascii="Arial" w:hAnsi="Arial" w:cs="Arial"/>
                        <w:i/>
                        <w:noProof/>
                      </w:rPr>
                      <w:t>6</w:t>
                    </w:r>
                    <w:r w:rsidRPr="00957259">
                      <w:rPr>
                        <w:rFonts w:ascii="Arial" w:hAnsi="Arial" w:cs="Arial"/>
                        <w:i/>
                      </w:rPr>
                      <w:fldChar w:fldCharType="end"/>
                    </w:r>
                  </w:p>
                </w:txbxContent>
              </v:textbox>
            </v:rect>
          </w:pict>
        </mc:Fallback>
      </mc:AlternateContent>
    </w:r>
    <w:r>
      <w:rPr>
        <w:noProof/>
        <w:lang w:val="en-US" w:eastAsia="en-US"/>
      </w:rPr>
      <mc:AlternateContent>
        <mc:Choice Requires="wps">
          <w:drawing>
            <wp:anchor distT="0" distB="0" distL="114300" distR="114300" simplePos="0" relativeHeight="251663872" behindDoc="0" locked="0" layoutInCell="1" allowOverlap="1" wp14:anchorId="56E3CC44" wp14:editId="7C201E5F">
              <wp:simplePos x="0" y="0"/>
              <wp:positionH relativeFrom="column">
                <wp:posOffset>5883910</wp:posOffset>
              </wp:positionH>
              <wp:positionV relativeFrom="paragraph">
                <wp:posOffset>-137795</wp:posOffset>
              </wp:positionV>
              <wp:extent cx="329565" cy="157480"/>
              <wp:effectExtent l="0" t="0" r="0" b="0"/>
              <wp:wrapNone/>
              <wp:docPr id="63"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65"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D33017" w:rsidRDefault="00C6086C" w:rsidP="00F11D63">
                          <w:pPr>
                            <w:jc w:val="center"/>
                            <w:rPr>
                              <w:rFonts w:ascii="Arial" w:hAnsi="Arial" w:cs="Arial"/>
                              <w:i/>
                              <w:lang w:val="uk-UA"/>
                            </w:rPr>
                          </w:pPr>
                          <w:r>
                            <w:rPr>
                              <w:rFonts w:ascii="Arial" w:hAnsi="Arial" w:cs="Arial"/>
                              <w:i/>
                              <w:sz w:val="18"/>
                              <w:lang w:val="uk-UA"/>
                            </w:rPr>
                            <w:t>Арк.</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E3CC44" id="Rectangle 18" o:spid="_x0000_s1029" style="position:absolute;left:0;text-align:left;margin-left:463.3pt;margin-top:-10.85pt;width:25.95pt;height:12.4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" filled="f" stroked="f" strokeweight=".25pt">
              <v:textbox inset="1pt,1pt,1pt,1pt">
                <w:txbxContent>
                  <w:p w:rsidR="00C6086C" w:rsidRPr="00D33017" w:rsidRDefault="00C6086C" w:rsidP="00F11D63">
                    <w:pPr>
                      <w:jc w:val="center"/>
                      <w:rPr>
                        <w:rFonts w:ascii="Arial" w:hAnsi="Arial" w:cs="Arial"/>
                        <w:i/>
                        <w:lang w:val="uk-UA"/>
                      </w:rPr>
                    </w:pPr>
                    <w:r>
                      <w:rPr>
                        <w:rFonts w:ascii="Arial" w:hAnsi="Arial" w:cs="Arial"/>
                        <w:i/>
                        <w:sz w:val="18"/>
                        <w:lang w:val="uk-UA"/>
                      </w:rPr>
                      <w:t>Арк.</w:t>
                    </w:r>
                  </w:p>
                </w:txbxContent>
              </v:textbox>
            </v:rect>
          </w:pict>
        </mc:Fallback>
      </mc:AlternateContent>
    </w:r>
    <w:r>
      <w:rPr>
        <w:noProof/>
        <w:lang w:val="en-US" w:eastAsia="en-US"/>
      </w:rPr>
      <mc:AlternateContent>
        <mc:Choice Requires="wps">
          <w:drawing>
            <wp:anchor distT="0" distB="0" distL="114300" distR="114300" simplePos="0" relativeHeight="251662848" behindDoc="0" locked="0" layoutInCell="1" allowOverlap="1" wp14:anchorId="773A2243" wp14:editId="0C415902">
              <wp:simplePos x="0" y="0"/>
              <wp:positionH relativeFrom="column">
                <wp:posOffset>1816735</wp:posOffset>
              </wp:positionH>
              <wp:positionV relativeFrom="paragraph">
                <wp:posOffset>210820</wp:posOffset>
              </wp:positionV>
              <wp:extent cx="329565" cy="157480"/>
              <wp:effectExtent l="0" t="1270" r="0" b="3175"/>
              <wp:wrapNone/>
              <wp:docPr id="62"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65"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957259" w:rsidRDefault="00C6086C" w:rsidP="00F11D63">
                          <w:pPr>
                            <w:jc w:val="center"/>
                            <w:rPr>
                              <w:rFonts w:ascii="Arial" w:hAnsi="Arial" w:cs="Arial"/>
                              <w:i/>
                            </w:rPr>
                          </w:pPr>
                          <w:r w:rsidRPr="00957259">
                            <w:rPr>
                              <w:rFonts w:ascii="Arial" w:hAnsi="Arial" w:cs="Arial"/>
                              <w:i/>
                              <w:sz w:val="18"/>
                            </w:rPr>
                            <w:t>Дата</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3A2243" id="Rectangle 17" o:spid="_x0000_s1030" style="position:absolute;left:0;text-align:left;margin-left:143.05pt;margin-top:16.6pt;width:25.95pt;height:12.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" filled="f" stroked="f" strokeweight=".25pt">
              <v:textbox inset="1pt,1pt,1pt,1pt">
                <w:txbxContent>
                  <w:p w:rsidR="00C6086C" w:rsidRPr="00957259" w:rsidRDefault="00C6086C" w:rsidP="00F11D63">
                    <w:pPr>
                      <w:jc w:val="center"/>
                      <w:rPr>
                        <w:rFonts w:ascii="Arial" w:hAnsi="Arial" w:cs="Arial"/>
                        <w:i/>
                      </w:rPr>
                    </w:pPr>
                    <w:r w:rsidRPr="00957259">
                      <w:rPr>
                        <w:rFonts w:ascii="Arial" w:hAnsi="Arial" w:cs="Arial"/>
                        <w:i/>
                        <w:sz w:val="18"/>
                      </w:rPr>
                      <w:t>Дата</w:t>
                    </w:r>
                  </w:p>
                </w:txbxContent>
              </v:textbox>
            </v:rect>
          </w:pict>
        </mc:Fallback>
      </mc:AlternateContent>
    </w:r>
    <w:r>
      <w:rPr>
        <w:noProof/>
        <w:lang w:val="en-US" w:eastAsia="en-US"/>
      </w:rPr>
      <mc:AlternateContent>
        <mc:Choice Requires="wps">
          <w:drawing>
            <wp:anchor distT="0" distB="0" distL="114300" distR="114300" simplePos="0" relativeHeight="251661824" behindDoc="0" locked="0" layoutInCell="1" allowOverlap="1" wp14:anchorId="42004E29" wp14:editId="20C349B9">
              <wp:simplePos x="0" y="0"/>
              <wp:positionH relativeFrom="column">
                <wp:posOffset>1282700</wp:posOffset>
              </wp:positionH>
              <wp:positionV relativeFrom="paragraph">
                <wp:posOffset>210820</wp:posOffset>
              </wp:positionV>
              <wp:extent cx="505460" cy="157480"/>
              <wp:effectExtent l="0" t="1270" r="2540" b="3175"/>
              <wp:wrapNone/>
              <wp:docPr id="6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460"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D33017" w:rsidRDefault="00C6086C" w:rsidP="00F11D63">
                          <w:pPr>
                            <w:jc w:val="center"/>
                            <w:rPr>
                              <w:rFonts w:ascii="Arial" w:hAnsi="Arial" w:cs="Arial"/>
                              <w:i/>
                              <w:lang w:val="uk-UA"/>
                            </w:rPr>
                          </w:pPr>
                          <w:r>
                            <w:rPr>
                              <w:rFonts w:ascii="Arial" w:hAnsi="Arial" w:cs="Arial"/>
                              <w:i/>
                              <w:sz w:val="18"/>
                              <w:lang w:val="uk-UA"/>
                            </w:rPr>
                            <w:t>Підпис</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004E29" id="Rectangle 16" o:spid="_x0000_s1031" style="position:absolute;left:0;text-align:left;margin-left:101pt;margin-top:16.6pt;width:39.8pt;height:12.4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" filled="f" stroked="f" strokeweight=".25pt">
              <v:textbox inset="1pt,1pt,1pt,1pt">
                <w:txbxContent>
                  <w:p w:rsidR="00C6086C" w:rsidRPr="00D33017" w:rsidRDefault="00C6086C" w:rsidP="00F11D63">
                    <w:pPr>
                      <w:jc w:val="center"/>
                      <w:rPr>
                        <w:rFonts w:ascii="Arial" w:hAnsi="Arial" w:cs="Arial"/>
                        <w:i/>
                        <w:lang w:val="uk-UA"/>
                      </w:rPr>
                    </w:pPr>
                    <w:r>
                      <w:rPr>
                        <w:rFonts w:ascii="Arial" w:hAnsi="Arial" w:cs="Arial"/>
                        <w:i/>
                        <w:sz w:val="18"/>
                        <w:lang w:val="uk-UA"/>
                      </w:rPr>
                      <w:t>Підпис</w:t>
                    </w:r>
                  </w:p>
                </w:txbxContent>
              </v:textbox>
            </v:rect>
          </w:pict>
        </mc:Fallback>
      </mc:AlternateContent>
    </w:r>
    <w:r>
      <w:rPr>
        <w:noProof/>
        <w:lang w:val="en-US" w:eastAsia="en-US"/>
      </w:rPr>
      <mc:AlternateContent>
        <mc:Choice Requires="wps">
          <w:drawing>
            <wp:anchor distT="0" distB="0" distL="114300" distR="114300" simplePos="0" relativeHeight="251660800" behindDoc="0" locked="0" layoutInCell="1" allowOverlap="1" wp14:anchorId="7EEFF4FA" wp14:editId="5696128E">
              <wp:simplePos x="0" y="0"/>
              <wp:positionH relativeFrom="column">
                <wp:posOffset>387985</wp:posOffset>
              </wp:positionH>
              <wp:positionV relativeFrom="paragraph">
                <wp:posOffset>210820</wp:posOffset>
              </wp:positionV>
              <wp:extent cx="847725" cy="157480"/>
              <wp:effectExtent l="0" t="1270" r="2540" b="3175"/>
              <wp:wrapNone/>
              <wp:docPr id="60"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725"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957259" w:rsidRDefault="00C6086C" w:rsidP="00F11D63">
                          <w:pPr>
                            <w:jc w:val="center"/>
                            <w:rPr>
                              <w:rFonts w:ascii="Arial" w:hAnsi="Arial" w:cs="Arial"/>
                              <w:i/>
                            </w:rPr>
                          </w:pPr>
                          <w:r w:rsidRPr="00957259">
                            <w:rPr>
                              <w:rFonts w:ascii="Arial" w:hAnsi="Arial" w:cs="Arial"/>
                              <w:i/>
                              <w:sz w:val="18"/>
                            </w:rPr>
                            <w:t>№ докум.</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EFF4FA" id="Rectangle 15" o:spid="_x0000_s1032" style="position:absolute;left:0;text-align:left;margin-left:30.55pt;margin-top:16.6pt;width:66.75pt;height:12.4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" filled="f" stroked="f" strokeweight=".25pt">
              <v:textbox inset="1pt,1pt,1pt,1pt">
                <w:txbxContent>
                  <w:p w:rsidR="00C6086C" w:rsidRPr="00957259" w:rsidRDefault="00C6086C" w:rsidP="00F11D63">
                    <w:pPr>
                      <w:jc w:val="center"/>
                      <w:rPr>
                        <w:rFonts w:ascii="Arial" w:hAnsi="Arial" w:cs="Arial"/>
                        <w:i/>
                      </w:rPr>
                    </w:pPr>
                    <w:r w:rsidRPr="00957259">
                      <w:rPr>
                        <w:rFonts w:ascii="Arial" w:hAnsi="Arial" w:cs="Arial"/>
                        <w:i/>
                        <w:sz w:val="18"/>
                      </w:rPr>
                      <w:t>№ докум.</w:t>
                    </w:r>
                  </w:p>
                </w:txbxContent>
              </v:textbox>
            </v:rect>
          </w:pict>
        </mc:Fallback>
      </mc:AlternateContent>
    </w:r>
    <w:r>
      <w:rPr>
        <w:noProof/>
        <w:lang w:val="en-US" w:eastAsia="en-US"/>
      </w:rPr>
      <mc:AlternateContent>
        <mc:Choice Requires="wps">
          <w:drawing>
            <wp:anchor distT="0" distB="0" distL="114300" distR="114300" simplePos="0" relativeHeight="251658752" behindDoc="0" locked="0" layoutInCell="1" allowOverlap="1" wp14:anchorId="5652B59D" wp14:editId="3E0E34AE">
              <wp:simplePos x="0" y="0"/>
              <wp:positionH relativeFrom="column">
                <wp:posOffset>-340995</wp:posOffset>
              </wp:positionH>
              <wp:positionV relativeFrom="paragraph">
                <wp:posOffset>210820</wp:posOffset>
              </wp:positionV>
              <wp:extent cx="329565" cy="157480"/>
              <wp:effectExtent l="1905" t="1270" r="1905" b="3175"/>
              <wp:wrapNone/>
              <wp:docPr id="59"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65"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957259" w:rsidRDefault="00C6086C" w:rsidP="00F11D63">
                          <w:pPr>
                            <w:jc w:val="center"/>
                            <w:rPr>
                              <w:rFonts w:ascii="Arial" w:hAnsi="Arial" w:cs="Arial"/>
                              <w:i/>
                            </w:rPr>
                          </w:pPr>
                          <w:r>
                            <w:rPr>
                              <w:rFonts w:ascii="Arial" w:hAnsi="Arial" w:cs="Arial"/>
                              <w:i/>
                              <w:sz w:val="18"/>
                              <w:lang w:val="uk-UA"/>
                            </w:rPr>
                            <w:t>Зм</w:t>
                          </w:r>
                          <w:r w:rsidRPr="00957259">
                            <w:rPr>
                              <w:rFonts w:ascii="Arial" w:hAnsi="Arial" w:cs="Arial"/>
                              <w:i/>
                              <w:sz w:val="18"/>
                            </w:rPr>
                            <w:t>.</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52B59D" id="Rectangle 13" o:spid="_x0000_s1033" style="position:absolute;left:0;text-align:left;margin-left:-26.85pt;margin-top:16.6pt;width:25.95pt;height:12.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" filled="f" stroked="f" strokeweight=".25pt">
              <v:textbox inset="1pt,1pt,1pt,1pt">
                <w:txbxContent>
                  <w:p w:rsidR="00C6086C" w:rsidRPr="00957259" w:rsidRDefault="00C6086C" w:rsidP="00F11D63">
                    <w:pPr>
                      <w:jc w:val="center"/>
                      <w:rPr>
                        <w:rFonts w:ascii="Arial" w:hAnsi="Arial" w:cs="Arial"/>
                        <w:i/>
                      </w:rPr>
                    </w:pPr>
                    <w:r>
                      <w:rPr>
                        <w:rFonts w:ascii="Arial" w:hAnsi="Arial" w:cs="Arial"/>
                        <w:i/>
                        <w:sz w:val="18"/>
                        <w:lang w:val="uk-UA"/>
                      </w:rPr>
                      <w:t>Зм</w:t>
                    </w:r>
                    <w:r w:rsidRPr="00957259">
                      <w:rPr>
                        <w:rFonts w:ascii="Arial" w:hAnsi="Arial" w:cs="Arial"/>
                        <w:i/>
                        <w:sz w:val="18"/>
                      </w:rPr>
                      <w:t>.</w:t>
                    </w:r>
                  </w:p>
                </w:txbxContent>
              </v:textbox>
            </v:rect>
          </w:pict>
        </mc:Fallback>
      </mc:AlternateContent>
    </w:r>
    <w:r>
      <w:rPr>
        <w:noProof/>
        <w:lang w:val="en-US" w:eastAsia="en-US"/>
      </w:rPr>
      <mc:AlternateContent>
        <mc:Choice Requires="wps">
          <w:drawing>
            <wp:anchor distT="0" distB="0" distL="114300" distR="114300" simplePos="0" relativeHeight="251657728" behindDoc="0" locked="0" layoutInCell="1" allowOverlap="1" wp14:anchorId="4207DF96" wp14:editId="4319584E">
              <wp:simplePos x="0" y="0"/>
              <wp:positionH relativeFrom="column">
                <wp:posOffset>5873750</wp:posOffset>
              </wp:positionH>
              <wp:positionV relativeFrom="paragraph">
                <wp:posOffset>24765</wp:posOffset>
              </wp:positionV>
              <wp:extent cx="353060" cy="635"/>
              <wp:effectExtent l="6350" t="15240" r="12065" b="12700"/>
              <wp:wrapNone/>
              <wp:docPr id="58"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060" cy="6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34B7F86" id="Line 12"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2.5pt,1.95pt" to="490.3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" strokeweight="1pt"/>
          </w:pict>
        </mc:Fallback>
      </mc:AlternateContent>
    </w:r>
    <w:r>
      <w:rPr>
        <w:noProof/>
        <w:lang w:val="en-US" w:eastAsia="en-US"/>
      </w:rPr>
      <mc:AlternateContent>
        <mc:Choice Requires="wps">
          <w:drawing>
            <wp:anchor distT="0" distB="0" distL="114300" distR="114300" simplePos="0" relativeHeight="251656704" behindDoc="0" locked="0" layoutInCell="1" allowOverlap="1" wp14:anchorId="3E5D87DF" wp14:editId="25324031">
              <wp:simplePos x="0" y="0"/>
              <wp:positionH relativeFrom="column">
                <wp:posOffset>-355600</wp:posOffset>
              </wp:positionH>
              <wp:positionV relativeFrom="paragraph">
                <wp:posOffset>203200</wp:posOffset>
              </wp:positionV>
              <wp:extent cx="2510790" cy="635"/>
              <wp:effectExtent l="15875" t="12700" r="16510" b="15240"/>
              <wp:wrapNone/>
              <wp:docPr id="57"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0790" cy="635"/>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A9CFA07" id="Line 11"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6pt" to="169.7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" strokeweight="2pt"/>
          </w:pict>
        </mc:Fallback>
      </mc:AlternateContent>
    </w:r>
    <w:r>
      <w:rPr>
        <w:noProof/>
        <w:lang w:val="en-US" w:eastAsia="en-US"/>
      </w:rPr>
      <mc:AlternateContent>
        <mc:Choice Requires="wps">
          <w:drawing>
            <wp:anchor distT="0" distB="0" distL="114300" distR="114300" simplePos="0" relativeHeight="251655680" behindDoc="0" locked="0" layoutInCell="1" allowOverlap="1" wp14:anchorId="13D56AE6" wp14:editId="7D72BDE3">
              <wp:simplePos x="0" y="0"/>
              <wp:positionH relativeFrom="column">
                <wp:posOffset>-355600</wp:posOffset>
              </wp:positionH>
              <wp:positionV relativeFrom="paragraph">
                <wp:posOffset>23495</wp:posOffset>
              </wp:positionV>
              <wp:extent cx="2510790" cy="635"/>
              <wp:effectExtent l="6350" t="13970" r="6985" b="13970"/>
              <wp:wrapNone/>
              <wp:docPr id="56"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0790" cy="6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FAAD582" id="Line 10"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5pt" to="169.7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" strokeweight="1pt"/>
          </w:pict>
        </mc:Fallback>
      </mc:AlternateContent>
    </w:r>
    <w:r>
      <w:rPr>
        <w:noProof/>
        <w:lang w:val="en-US" w:eastAsia="en-US"/>
      </w:rPr>
      <mc:AlternateContent>
        <mc:Choice Requires="wps">
          <w:drawing>
            <wp:anchor distT="0" distB="0" distL="114300" distR="114300" simplePos="0" relativeHeight="251654656" behindDoc="0" locked="0" layoutInCell="1" allowOverlap="1" wp14:anchorId="35EBA07B" wp14:editId="2B7861A1">
              <wp:simplePos x="0" y="0"/>
              <wp:positionH relativeFrom="column">
                <wp:posOffset>5869305</wp:posOffset>
              </wp:positionH>
              <wp:positionV relativeFrom="paragraph">
                <wp:posOffset>-152400</wp:posOffset>
              </wp:positionV>
              <wp:extent cx="1270" cy="530860"/>
              <wp:effectExtent l="20955" t="19050" r="15875" b="21590"/>
              <wp:wrapNone/>
              <wp:docPr id="55"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 cy="53086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2AB376B" id="Line 9"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2.15pt,-12pt" to="462.25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" strokeweight="2pt"/>
          </w:pict>
        </mc:Fallback>
      </mc:AlternateContent>
    </w:r>
    <w:r>
      <w:rPr>
        <w:noProof/>
        <w:lang w:val="en-US" w:eastAsia="en-US"/>
      </w:rPr>
      <mc:AlternateContent>
        <mc:Choice Requires="wps">
          <w:drawing>
            <wp:anchor distT="0" distB="0" distL="114300" distR="114300" simplePos="0" relativeHeight="251653632" behindDoc="0" locked="0" layoutInCell="1" allowOverlap="1" wp14:anchorId="44463A40" wp14:editId="55357E25">
              <wp:simplePos x="0" y="0"/>
              <wp:positionH relativeFrom="column">
                <wp:posOffset>2161540</wp:posOffset>
              </wp:positionH>
              <wp:positionV relativeFrom="paragraph">
                <wp:posOffset>-152400</wp:posOffset>
              </wp:positionV>
              <wp:extent cx="635" cy="525780"/>
              <wp:effectExtent l="18415" t="19050" r="19050" b="17145"/>
              <wp:wrapNone/>
              <wp:docPr id="54"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2578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0A53B82" id="Line 8" o:spid="_x0000_s1026" style="position:absolute;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0.2pt,-12pt" to="170.25pt,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" strokeweight="2pt"/>
          </w:pict>
        </mc:Fallback>
      </mc:AlternateContent>
    </w:r>
    <w:r>
      <w:rPr>
        <w:noProof/>
        <w:lang w:val="en-US" w:eastAsia="en-US"/>
      </w:rPr>
      <mc:AlternateContent>
        <mc:Choice Requires="wps">
          <w:drawing>
            <wp:anchor distT="0" distB="0" distL="114300" distR="114300" simplePos="0" relativeHeight="251652608" behindDoc="0" locked="0" layoutInCell="1" allowOverlap="1" wp14:anchorId="00352391" wp14:editId="11A22827">
              <wp:simplePos x="0" y="0"/>
              <wp:positionH relativeFrom="column">
                <wp:posOffset>1801495</wp:posOffset>
              </wp:positionH>
              <wp:positionV relativeFrom="paragraph">
                <wp:posOffset>-147320</wp:posOffset>
              </wp:positionV>
              <wp:extent cx="635" cy="525780"/>
              <wp:effectExtent l="20320" t="14605" r="17145" b="21590"/>
              <wp:wrapNone/>
              <wp:docPr id="53"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2578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8104FE9" id="Line 7" o:spid="_x0000_s1026" style="position:absolute;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1.85pt,-11.6pt" to="141.9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" strokeweight="2pt"/>
          </w:pict>
        </mc:Fallback>
      </mc:AlternateContent>
    </w:r>
    <w:r>
      <w:rPr>
        <w:noProof/>
        <w:lang w:val="en-US" w:eastAsia="en-US"/>
      </w:rPr>
      <mc:AlternateContent>
        <mc:Choice Requires="wps">
          <w:drawing>
            <wp:anchor distT="0" distB="0" distL="114300" distR="114300" simplePos="0" relativeHeight="251651584" behindDoc="0" locked="0" layoutInCell="1" allowOverlap="1" wp14:anchorId="14EB15AC" wp14:editId="19AB1D7E">
              <wp:simplePos x="0" y="0"/>
              <wp:positionH relativeFrom="column">
                <wp:posOffset>1261745</wp:posOffset>
              </wp:positionH>
              <wp:positionV relativeFrom="paragraph">
                <wp:posOffset>-152400</wp:posOffset>
              </wp:positionV>
              <wp:extent cx="635" cy="530860"/>
              <wp:effectExtent l="13970" t="19050" r="13970" b="21590"/>
              <wp:wrapNone/>
              <wp:docPr id="52"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3086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F1D2277" id="Line 6" o:spid="_x0000_s1026" style="position:absolute;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35pt,-12pt" to="99.4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" strokeweight="2pt"/>
          </w:pict>
        </mc:Fallback>
      </mc:AlternateContent>
    </w:r>
    <w:r>
      <w:rPr>
        <w:noProof/>
        <w:lang w:val="en-US" w:eastAsia="en-US"/>
      </w:rPr>
      <mc:AlternateContent>
        <mc:Choice Requires="wps">
          <w:drawing>
            <wp:anchor distT="0" distB="0" distL="114300" distR="114300" simplePos="0" relativeHeight="251650560" behindDoc="0" locked="0" layoutInCell="1" allowOverlap="1" wp14:anchorId="549724AC" wp14:editId="4566CBD5">
              <wp:simplePos x="0" y="0"/>
              <wp:positionH relativeFrom="column">
                <wp:posOffset>361315</wp:posOffset>
              </wp:positionH>
              <wp:positionV relativeFrom="paragraph">
                <wp:posOffset>-152400</wp:posOffset>
              </wp:positionV>
              <wp:extent cx="635" cy="530860"/>
              <wp:effectExtent l="18415" t="19050" r="19050" b="21590"/>
              <wp:wrapNone/>
              <wp:docPr id="5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3086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3573B17" id="Line 5" o:spid="_x0000_s1026" style="position:absolute;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5pt,-12pt" to="28.5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" strokeweight="2pt"/>
          </w:pict>
        </mc:Fallback>
      </mc:AlternateContent>
    </w:r>
    <w:r>
      <w:rPr>
        <w:noProof/>
        <w:lang w:val="en-US" w:eastAsia="en-US"/>
      </w:rPr>
      <mc:AlternateContent>
        <mc:Choice Requires="wps">
          <w:drawing>
            <wp:anchor distT="0" distB="0" distL="114300" distR="114300" simplePos="0" relativeHeight="251649536" behindDoc="0" locked="0" layoutInCell="1" allowOverlap="1" wp14:anchorId="13A68545" wp14:editId="76536834">
              <wp:simplePos x="0" y="0"/>
              <wp:positionH relativeFrom="column">
                <wp:posOffset>-355600</wp:posOffset>
              </wp:positionH>
              <wp:positionV relativeFrom="paragraph">
                <wp:posOffset>-156210</wp:posOffset>
              </wp:positionV>
              <wp:extent cx="6577965" cy="635"/>
              <wp:effectExtent l="15875" t="15240" r="16510" b="22225"/>
              <wp:wrapNone/>
              <wp:docPr id="50"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77965" cy="635"/>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965F6B0" id="Line 4" o:spid="_x0000_s1026" style="position:absolute;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2.3pt" to="489.9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" strokeweight="2pt"/>
          </w:pict>
        </mc:Fallback>
      </mc:AlternateContent>
    </w:r>
    <w:r>
      <w:rPr>
        <w:noProof/>
        <w:lang w:val="en-US" w:eastAsia="en-US"/>
      </w:rPr>
      <mc:AlternateContent>
        <mc:Choice Requires="wps">
          <w:drawing>
            <wp:anchor distT="0" distB="0" distL="114300" distR="114300" simplePos="0" relativeHeight="251648512" behindDoc="0" locked="0" layoutInCell="1" allowOverlap="1" wp14:anchorId="78D17F4F" wp14:editId="180DF39C">
              <wp:simplePos x="0" y="0"/>
              <wp:positionH relativeFrom="column">
                <wp:posOffset>1270</wp:posOffset>
              </wp:positionH>
              <wp:positionV relativeFrom="paragraph">
                <wp:posOffset>-152400</wp:posOffset>
              </wp:positionV>
              <wp:extent cx="635" cy="530860"/>
              <wp:effectExtent l="20320" t="19050" r="17145" b="21590"/>
              <wp:wrapNone/>
              <wp:docPr id="49"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3086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0D56F9C" id="Line 3" o:spid="_x0000_s1026" style="position:absolute;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12pt" to=".15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" strokeweight="2p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086C" w:rsidRDefault="00C6086C">
    <w:pPr>
      <w:pStyle w:val="Footer"/>
    </w:pPr>
    <w:r w:rsidRPr="00486EE0">
      <w:rPr>
        <w:noProof/>
        <w:lang w:val="en-US" w:eastAsia="en-US"/>
      </w:rPr>
      <mc:AlternateContent>
        <mc:Choice Requires="wpg">
          <w:drawing>
            <wp:anchor distT="0" distB="0" distL="114300" distR="114300" simplePos="0" relativeHeight="251667968" behindDoc="0" locked="0" layoutInCell="1" allowOverlap="1" wp14:anchorId="6050ADF8" wp14:editId="122EEA7F">
              <wp:simplePos x="0" y="0"/>
              <wp:positionH relativeFrom="column">
                <wp:posOffset>-375285</wp:posOffset>
              </wp:positionH>
              <wp:positionV relativeFrom="paragraph">
                <wp:posOffset>-979805</wp:posOffset>
              </wp:positionV>
              <wp:extent cx="6582410" cy="1404620"/>
              <wp:effectExtent l="0" t="0" r="27940" b="5080"/>
              <wp:wrapNone/>
              <wp:docPr id="1"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2410" cy="1404620"/>
                        <a:chOff x="1652" y="7001"/>
                        <a:chExt cx="10366" cy="2212"/>
                      </a:xfrm>
                    </wpg:grpSpPr>
                    <wps:wsp>
                      <wps:cNvPr id="5" name="Line 63"/>
                      <wps:cNvCnPr>
                        <a:cxnSpLocks noChangeShapeType="1"/>
                      </wps:cNvCnPr>
                      <wps:spPr bwMode="auto">
                        <a:xfrm>
                          <a:off x="2162" y="7001"/>
                          <a:ext cx="1" cy="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 name="Line 64"/>
                      <wps:cNvCnPr>
                        <a:cxnSpLocks noChangeShapeType="1"/>
                      </wps:cNvCnPr>
                      <wps:spPr bwMode="auto">
                        <a:xfrm>
                          <a:off x="1652" y="7010"/>
                          <a:ext cx="1035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 name="Line 65"/>
                      <wps:cNvCnPr>
                        <a:cxnSpLocks noChangeShapeType="1"/>
                      </wps:cNvCnPr>
                      <wps:spPr bwMode="auto">
                        <a:xfrm>
                          <a:off x="2781" y="7008"/>
                          <a:ext cx="1" cy="214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 name="Line 66"/>
                      <wps:cNvCnPr>
                        <a:cxnSpLocks noChangeShapeType="1"/>
                      </wps:cNvCnPr>
                      <wps:spPr bwMode="auto">
                        <a:xfrm>
                          <a:off x="4199" y="7008"/>
                          <a:ext cx="1" cy="214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 name="Line 67"/>
                      <wps:cNvCnPr>
                        <a:cxnSpLocks noChangeShapeType="1"/>
                      </wps:cNvCnPr>
                      <wps:spPr bwMode="auto">
                        <a:xfrm>
                          <a:off x="5049" y="7008"/>
                          <a:ext cx="1" cy="214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 name="Line 68"/>
                      <wps:cNvCnPr>
                        <a:cxnSpLocks noChangeShapeType="1"/>
                      </wps:cNvCnPr>
                      <wps:spPr bwMode="auto">
                        <a:xfrm>
                          <a:off x="5616" y="7001"/>
                          <a:ext cx="1" cy="214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 name="Line 69"/>
                      <wps:cNvCnPr>
                        <a:cxnSpLocks noChangeShapeType="1"/>
                      </wps:cNvCnPr>
                      <wps:spPr bwMode="auto">
                        <a:xfrm>
                          <a:off x="9869" y="7812"/>
                          <a:ext cx="2" cy="53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Line 70"/>
                      <wps:cNvCnPr>
                        <a:cxnSpLocks noChangeShapeType="1"/>
                      </wps:cNvCnPr>
                      <wps:spPr bwMode="auto">
                        <a:xfrm>
                          <a:off x="1652" y="8620"/>
                          <a:ext cx="3954"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 name="Line 71"/>
                      <wps:cNvCnPr>
                        <a:cxnSpLocks noChangeShapeType="1"/>
                      </wps:cNvCnPr>
                      <wps:spPr bwMode="auto">
                        <a:xfrm>
                          <a:off x="1652" y="8891"/>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 name="Rectangle 72"/>
                      <wps:cNvSpPr>
                        <a:spLocks noChangeArrowheads="1"/>
                      </wps:cNvSpPr>
                      <wps:spPr bwMode="auto">
                        <a:xfrm>
                          <a:off x="1675" y="7561"/>
                          <a:ext cx="458" cy="2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775326" w:rsidRDefault="00C6086C" w:rsidP="00107BBB">
                            <w:pPr>
                              <w:jc w:val="center"/>
                              <w:rPr>
                                <w:rFonts w:ascii="Arial" w:hAnsi="Arial" w:cs="Arial"/>
                                <w:i/>
                              </w:rPr>
                            </w:pPr>
                            <w:r>
                              <w:rPr>
                                <w:rFonts w:ascii="Arial" w:hAnsi="Arial" w:cs="Arial"/>
                                <w:i/>
                                <w:sz w:val="18"/>
                                <w:lang w:val="uk-UA"/>
                              </w:rPr>
                              <w:t>З</w:t>
                            </w:r>
                            <w:r w:rsidRPr="00775326">
                              <w:rPr>
                                <w:rFonts w:ascii="Arial" w:hAnsi="Arial" w:cs="Arial"/>
                                <w:i/>
                                <w:sz w:val="18"/>
                                <w:lang w:val="uk-UA"/>
                              </w:rPr>
                              <w:t>м</w:t>
                            </w:r>
                            <w:r w:rsidRPr="00775326">
                              <w:rPr>
                                <w:rFonts w:ascii="Arial" w:hAnsi="Arial" w:cs="Arial"/>
                                <w:i/>
                                <w:sz w:val="18"/>
                              </w:rPr>
                              <w:t>.</w:t>
                            </w:r>
                          </w:p>
                        </w:txbxContent>
                      </wps:txbx>
                      <wps:bodyPr rot="0" vert="horz" wrap="square" lIns="12700" tIns="12700" rIns="12700" bIns="12700" anchor="t" anchorCtr="0" upright="1">
                        <a:noAutofit/>
                      </wps:bodyPr>
                    </wps:wsp>
                    <wps:wsp>
                      <wps:cNvPr id="15" name="Rectangle 73"/>
                      <wps:cNvSpPr>
                        <a:spLocks noChangeArrowheads="1"/>
                      </wps:cNvSpPr>
                      <wps:spPr bwMode="auto">
                        <a:xfrm>
                          <a:off x="2192" y="7561"/>
                          <a:ext cx="571" cy="2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D33017" w:rsidRDefault="00C6086C" w:rsidP="00107BBB">
                            <w:pPr>
                              <w:jc w:val="center"/>
                              <w:rPr>
                                <w:rFonts w:ascii="Arial" w:hAnsi="Arial" w:cs="Arial"/>
                                <w:i/>
                                <w:lang w:val="uk-UA"/>
                              </w:rPr>
                            </w:pPr>
                            <w:r>
                              <w:rPr>
                                <w:rFonts w:ascii="Arial" w:hAnsi="Arial" w:cs="Arial"/>
                                <w:i/>
                                <w:sz w:val="18"/>
                                <w:lang w:val="uk-UA"/>
                              </w:rPr>
                              <w:t>Арк.</w:t>
                            </w:r>
                          </w:p>
                        </w:txbxContent>
                      </wps:txbx>
                      <wps:bodyPr rot="0" vert="horz" wrap="square" lIns="12700" tIns="12700" rIns="12700" bIns="12700" anchor="t" anchorCtr="0" upright="1">
                        <a:noAutofit/>
                      </wps:bodyPr>
                    </wps:wsp>
                    <wps:wsp>
                      <wps:cNvPr id="16" name="Rectangle 74"/>
                      <wps:cNvSpPr>
                        <a:spLocks noChangeArrowheads="1"/>
                      </wps:cNvSpPr>
                      <wps:spPr bwMode="auto">
                        <a:xfrm>
                          <a:off x="2823" y="7561"/>
                          <a:ext cx="1335" cy="2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775326" w:rsidRDefault="00C6086C" w:rsidP="00107BBB">
                            <w:pPr>
                              <w:jc w:val="center"/>
                              <w:rPr>
                                <w:rFonts w:ascii="Arial" w:hAnsi="Arial" w:cs="Arial"/>
                                <w:i/>
                              </w:rPr>
                            </w:pPr>
                            <w:r w:rsidRPr="00775326">
                              <w:rPr>
                                <w:rFonts w:ascii="Arial" w:hAnsi="Arial" w:cs="Arial"/>
                                <w:i/>
                                <w:sz w:val="18"/>
                              </w:rPr>
                              <w:t>№ докум.</w:t>
                            </w:r>
                          </w:p>
                        </w:txbxContent>
                      </wps:txbx>
                      <wps:bodyPr rot="0" vert="horz" wrap="square" lIns="12700" tIns="12700" rIns="12700" bIns="12700" anchor="t" anchorCtr="0" upright="1">
                        <a:noAutofit/>
                      </wps:bodyPr>
                    </wps:wsp>
                    <wps:wsp>
                      <wps:cNvPr id="17" name="Rectangle 75"/>
                      <wps:cNvSpPr>
                        <a:spLocks noChangeArrowheads="1"/>
                      </wps:cNvSpPr>
                      <wps:spPr bwMode="auto">
                        <a:xfrm>
                          <a:off x="4232" y="7561"/>
                          <a:ext cx="796" cy="2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775326" w:rsidRDefault="00C6086C" w:rsidP="00107BBB">
                            <w:pPr>
                              <w:jc w:val="center"/>
                              <w:rPr>
                                <w:rFonts w:ascii="Arial" w:hAnsi="Arial" w:cs="Arial"/>
                                <w:i/>
                                <w:lang w:val="uk-UA"/>
                              </w:rPr>
                            </w:pPr>
                            <w:r w:rsidRPr="00775326">
                              <w:rPr>
                                <w:rFonts w:ascii="Arial" w:hAnsi="Arial" w:cs="Arial"/>
                                <w:i/>
                                <w:sz w:val="18"/>
                                <w:lang w:val="uk-UA"/>
                              </w:rPr>
                              <w:t>П</w:t>
                            </w:r>
                            <w:r>
                              <w:rPr>
                                <w:rFonts w:ascii="Arial" w:hAnsi="Arial" w:cs="Arial"/>
                                <w:i/>
                                <w:sz w:val="18"/>
                                <w:lang w:val="uk-UA"/>
                              </w:rPr>
                              <w:t>ідпис</w:t>
                            </w:r>
                          </w:p>
                        </w:txbxContent>
                      </wps:txbx>
                      <wps:bodyPr rot="0" vert="horz" wrap="square" lIns="12700" tIns="12700" rIns="12700" bIns="12700" anchor="t" anchorCtr="0" upright="1">
                        <a:noAutofit/>
                      </wps:bodyPr>
                    </wps:wsp>
                    <wps:wsp>
                      <wps:cNvPr id="18" name="Rectangle 76"/>
                      <wps:cNvSpPr>
                        <a:spLocks noChangeArrowheads="1"/>
                      </wps:cNvSpPr>
                      <wps:spPr bwMode="auto">
                        <a:xfrm>
                          <a:off x="5073" y="7561"/>
                          <a:ext cx="519" cy="2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775326" w:rsidRDefault="00C6086C" w:rsidP="00107BBB">
                            <w:pPr>
                              <w:jc w:val="center"/>
                              <w:rPr>
                                <w:rFonts w:ascii="Arial" w:hAnsi="Arial" w:cs="Arial"/>
                                <w:i/>
                              </w:rPr>
                            </w:pPr>
                            <w:r w:rsidRPr="00775326">
                              <w:rPr>
                                <w:rFonts w:ascii="Arial" w:hAnsi="Arial" w:cs="Arial"/>
                                <w:i/>
                                <w:sz w:val="18"/>
                              </w:rPr>
                              <w:t>Дата</w:t>
                            </w:r>
                          </w:p>
                        </w:txbxContent>
                      </wps:txbx>
                      <wps:bodyPr rot="0" vert="horz" wrap="square" lIns="12700" tIns="12700" rIns="12700" bIns="12700" anchor="t" anchorCtr="0" upright="1">
                        <a:noAutofit/>
                      </wps:bodyPr>
                    </wps:wsp>
                    <wps:wsp>
                      <wps:cNvPr id="19" name="Rectangle 77"/>
                      <wps:cNvSpPr>
                        <a:spLocks noChangeArrowheads="1"/>
                      </wps:cNvSpPr>
                      <wps:spPr bwMode="auto">
                        <a:xfrm>
                          <a:off x="9911" y="7826"/>
                          <a:ext cx="765" cy="23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D33017" w:rsidRDefault="00C6086C" w:rsidP="00107BBB">
                            <w:pPr>
                              <w:jc w:val="center"/>
                              <w:rPr>
                                <w:rFonts w:ascii="Arial" w:hAnsi="Arial" w:cs="Arial"/>
                                <w:i/>
                                <w:lang w:val="uk-UA"/>
                              </w:rPr>
                            </w:pPr>
                            <w:r>
                              <w:rPr>
                                <w:rFonts w:ascii="Arial" w:hAnsi="Arial" w:cs="Arial"/>
                                <w:i/>
                                <w:sz w:val="18"/>
                                <w:lang w:val="uk-UA"/>
                              </w:rPr>
                              <w:t>Аркуш</w:t>
                            </w:r>
                          </w:p>
                        </w:txbxContent>
                      </wps:txbx>
                      <wps:bodyPr rot="0" vert="horz" wrap="square" lIns="12700" tIns="12700" rIns="12700" bIns="12700" anchor="t" anchorCtr="0" upright="1">
                        <a:noAutofit/>
                      </wps:bodyPr>
                    </wps:wsp>
                    <wps:wsp>
                      <wps:cNvPr id="20" name="Rectangle 78"/>
                      <wps:cNvSpPr>
                        <a:spLocks noChangeArrowheads="1"/>
                      </wps:cNvSpPr>
                      <wps:spPr bwMode="auto">
                        <a:xfrm>
                          <a:off x="9911" y="8107"/>
                          <a:ext cx="765" cy="23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775326" w:rsidRDefault="00C6086C" w:rsidP="00107BBB">
                            <w:pPr>
                              <w:jc w:val="center"/>
                              <w:rPr>
                                <w:rFonts w:ascii="Arial" w:hAnsi="Arial" w:cs="Arial"/>
                                <w:i/>
                                <w:sz w:val="20"/>
                              </w:rPr>
                            </w:pPr>
                            <w:r w:rsidRPr="00775326">
                              <w:rPr>
                                <w:rFonts w:ascii="Arial" w:hAnsi="Arial" w:cs="Arial"/>
                                <w:i/>
                                <w:sz w:val="20"/>
                              </w:rPr>
                              <w:t>1</w:t>
                            </w:r>
                          </w:p>
                        </w:txbxContent>
                      </wps:txbx>
                      <wps:bodyPr rot="0" vert="horz" wrap="square" lIns="12700" tIns="12700" rIns="12700" bIns="12700" anchor="t" anchorCtr="0" upright="1">
                        <a:noAutofit/>
                      </wps:bodyPr>
                    </wps:wsp>
                    <wps:wsp>
                      <wps:cNvPr id="21" name="Rectangle 79"/>
                      <wps:cNvSpPr>
                        <a:spLocks noChangeArrowheads="1"/>
                      </wps:cNvSpPr>
                      <wps:spPr bwMode="auto">
                        <a:xfrm>
                          <a:off x="5673" y="7145"/>
                          <a:ext cx="6308" cy="7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880F18" w:rsidRDefault="00C6086C" w:rsidP="00107BBB">
                            <w:pPr>
                              <w:jc w:val="center"/>
                              <w:rPr>
                                <w:i/>
                                <w:sz w:val="36"/>
                                <w:szCs w:val="36"/>
                              </w:rPr>
                            </w:pPr>
                            <w:r>
                              <w:rPr>
                                <w:rFonts w:ascii="Arial" w:hAnsi="Arial" w:cs="Arial"/>
                                <w:i/>
                                <w:sz w:val="36"/>
                                <w:szCs w:val="36"/>
                                <w:lang w:val="uk-UA"/>
                              </w:rPr>
                              <w:t>ІПЛ</w:t>
                            </w:r>
                            <w:r w:rsidRPr="00880F18">
                              <w:rPr>
                                <w:rFonts w:ascii="Arial" w:hAnsi="Arial" w:cs="Arial"/>
                                <w:i/>
                                <w:sz w:val="36"/>
                                <w:szCs w:val="36"/>
                              </w:rPr>
                              <w:t>Ц.46</w:t>
                            </w:r>
                            <w:r w:rsidRPr="00880F18">
                              <w:rPr>
                                <w:rFonts w:ascii="Arial" w:hAnsi="Arial" w:cs="Arial"/>
                                <w:i/>
                                <w:sz w:val="36"/>
                                <w:szCs w:val="36"/>
                                <w:lang w:val="en-US"/>
                              </w:rPr>
                              <w:t>7</w:t>
                            </w:r>
                            <w:r>
                              <w:rPr>
                                <w:rFonts w:ascii="Arial" w:hAnsi="Arial" w:cs="Arial"/>
                                <w:i/>
                                <w:sz w:val="36"/>
                                <w:szCs w:val="36"/>
                                <w:lang w:val="uk-UA"/>
                              </w:rPr>
                              <w:t>2</w:t>
                            </w:r>
                            <w:r>
                              <w:rPr>
                                <w:rFonts w:ascii="Arial" w:hAnsi="Arial" w:cs="Arial"/>
                                <w:i/>
                                <w:sz w:val="36"/>
                                <w:szCs w:val="36"/>
                              </w:rPr>
                              <w:t>00.003</w:t>
                            </w:r>
                            <w:r w:rsidRPr="00880F18">
                              <w:rPr>
                                <w:rFonts w:ascii="Arial" w:hAnsi="Arial" w:cs="Arial"/>
                                <w:i/>
                                <w:sz w:val="36"/>
                                <w:szCs w:val="36"/>
                              </w:rPr>
                              <w:t>.ПЗ</w:t>
                            </w:r>
                          </w:p>
                          <w:p w:rsidR="00C6086C" w:rsidRPr="00880F18" w:rsidRDefault="00C6086C" w:rsidP="00107BBB">
                            <w:pPr>
                              <w:rPr>
                                <w:szCs w:val="36"/>
                              </w:rPr>
                            </w:pPr>
                          </w:p>
                        </w:txbxContent>
                      </wps:txbx>
                      <wps:bodyPr rot="0" vert="horz" wrap="square" lIns="12700" tIns="12700" rIns="12700" bIns="0" anchor="t" anchorCtr="0" upright="1">
                        <a:noAutofit/>
                      </wps:bodyPr>
                    </wps:wsp>
                    <wps:wsp>
                      <wps:cNvPr id="22" name="Line 80"/>
                      <wps:cNvCnPr>
                        <a:cxnSpLocks noChangeShapeType="1"/>
                      </wps:cNvCnPr>
                      <wps:spPr bwMode="auto">
                        <a:xfrm>
                          <a:off x="1653" y="7807"/>
                          <a:ext cx="1035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Line 81"/>
                      <wps:cNvCnPr>
                        <a:cxnSpLocks noChangeShapeType="1"/>
                      </wps:cNvCnPr>
                      <wps:spPr bwMode="auto">
                        <a:xfrm>
                          <a:off x="1660" y="7537"/>
                          <a:ext cx="3954"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Line 82"/>
                      <wps:cNvCnPr>
                        <a:cxnSpLocks noChangeShapeType="1"/>
                      </wps:cNvCnPr>
                      <wps:spPr bwMode="auto">
                        <a:xfrm>
                          <a:off x="1652" y="7264"/>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 name="Line 83"/>
                      <wps:cNvCnPr>
                        <a:cxnSpLocks noChangeShapeType="1"/>
                      </wps:cNvCnPr>
                      <wps:spPr bwMode="auto">
                        <a:xfrm>
                          <a:off x="1652" y="8349"/>
                          <a:ext cx="3954"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 name="Line 84"/>
                      <wps:cNvCnPr>
                        <a:cxnSpLocks noChangeShapeType="1"/>
                      </wps:cNvCnPr>
                      <wps:spPr bwMode="auto">
                        <a:xfrm>
                          <a:off x="1652" y="8076"/>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27" name="Group 85"/>
                      <wpg:cNvGrpSpPr>
                        <a:grpSpLocks/>
                      </wpg:cNvGrpSpPr>
                      <wpg:grpSpPr bwMode="auto">
                        <a:xfrm>
                          <a:off x="1667" y="7833"/>
                          <a:ext cx="2459" cy="238"/>
                          <a:chOff x="0" y="0"/>
                          <a:chExt cx="19742" cy="20000"/>
                        </a:xfrm>
                      </wpg:grpSpPr>
                      <wps:wsp>
                        <wps:cNvPr id="28" name="Rectangle 8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775326" w:rsidRDefault="00C6086C" w:rsidP="00107BBB">
                              <w:pPr>
                                <w:rPr>
                                  <w:rFonts w:ascii="Arial" w:hAnsi="Arial" w:cs="Arial"/>
                                  <w:i/>
                                  <w:sz w:val="16"/>
                                  <w:szCs w:val="16"/>
                                  <w:lang w:val="uk-UA"/>
                                </w:rPr>
                              </w:pPr>
                              <w:r>
                                <w:rPr>
                                  <w:rFonts w:ascii="Arial" w:hAnsi="Arial" w:cs="Arial"/>
                                  <w:i/>
                                  <w:sz w:val="16"/>
                                  <w:szCs w:val="16"/>
                                  <w:lang w:val="uk-UA"/>
                                </w:rPr>
                                <w:t>Разробив</w:t>
                              </w:r>
                            </w:p>
                          </w:txbxContent>
                        </wps:txbx>
                        <wps:bodyPr rot="0" vert="horz" wrap="square" lIns="12700" tIns="12700" rIns="12700" bIns="12700" anchor="t" anchorCtr="0" upright="1">
                          <a:noAutofit/>
                        </wps:bodyPr>
                      </wps:wsp>
                      <wps:wsp>
                        <wps:cNvPr id="29" name="Rectangle 87"/>
                        <wps:cNvSpPr>
                          <a:spLocks noChangeArrowheads="1"/>
                        </wps:cNvSpPr>
                        <wps:spPr bwMode="auto">
                          <a:xfrm>
                            <a:off x="9024"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300D60" w:rsidRDefault="00C6086C" w:rsidP="00107BBB">
                              <w:pPr>
                                <w:rPr>
                                  <w:rFonts w:ascii="Arial" w:hAnsi="Arial" w:cs="Arial"/>
                                  <w:i/>
                                  <w:sz w:val="18"/>
                                  <w:szCs w:val="18"/>
                                  <w:lang w:val="uk-UA"/>
                                </w:rPr>
                              </w:pPr>
                              <w:r>
                                <w:rPr>
                                  <w:rFonts w:ascii="Arial" w:hAnsi="Arial" w:cs="Arial"/>
                                  <w:i/>
                                  <w:sz w:val="18"/>
                                  <w:szCs w:val="18"/>
                                  <w:lang w:val="uk-UA"/>
                                </w:rPr>
                                <w:t>Борисов О.В.</w:t>
                              </w:r>
                            </w:p>
                          </w:txbxContent>
                        </wps:txbx>
                        <wps:bodyPr rot="0" vert="horz" wrap="square" lIns="12700" tIns="12700" rIns="12700" bIns="12700" anchor="t" anchorCtr="0" upright="1">
                          <a:noAutofit/>
                        </wps:bodyPr>
                      </wps:wsp>
                    </wpg:grpSp>
                    <wpg:grpSp>
                      <wpg:cNvPr id="30" name="Group 88"/>
                      <wpg:cNvGrpSpPr>
                        <a:grpSpLocks/>
                      </wpg:cNvGrpSpPr>
                      <wpg:grpSpPr bwMode="auto">
                        <a:xfrm>
                          <a:off x="1667" y="8372"/>
                          <a:ext cx="2491" cy="238"/>
                          <a:chOff x="0" y="0"/>
                          <a:chExt cx="19999" cy="20000"/>
                        </a:xfrm>
                      </wpg:grpSpPr>
                      <wps:wsp>
                        <wps:cNvPr id="31" name="Rectangle 89"/>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775326" w:rsidRDefault="00C6086C" w:rsidP="00107BBB">
                              <w:pPr>
                                <w:rPr>
                                  <w:rFonts w:ascii="Arial" w:hAnsi="Arial" w:cs="Arial"/>
                                  <w:i/>
                                </w:rPr>
                              </w:pPr>
                              <w:r w:rsidRPr="00775326">
                                <w:rPr>
                                  <w:rFonts w:ascii="Arial" w:hAnsi="Arial" w:cs="Arial"/>
                                  <w:i/>
                                  <w:sz w:val="18"/>
                                </w:rPr>
                                <w:t>Реценз.</w:t>
                              </w:r>
                            </w:p>
                          </w:txbxContent>
                        </wps:txbx>
                        <wps:bodyPr rot="0" vert="horz" wrap="square" lIns="12700" tIns="12700" rIns="12700" bIns="12700" anchor="t" anchorCtr="0" upright="1">
                          <a:noAutofit/>
                        </wps:bodyPr>
                      </wps:wsp>
                      <wps:wsp>
                        <wps:cNvPr id="32" name="Rectangle 90"/>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775326" w:rsidRDefault="00C6086C" w:rsidP="00107BBB">
                              <w:pPr>
                                <w:rPr>
                                  <w:rFonts w:ascii="Arial" w:hAnsi="Arial" w:cs="Arial"/>
                                  <w:i/>
                                </w:rPr>
                              </w:pPr>
                              <w:r w:rsidRPr="00775326">
                                <w:rPr>
                                  <w:rFonts w:ascii="Arial" w:hAnsi="Arial" w:cs="Arial"/>
                                  <w:i/>
                                  <w:sz w:val="18"/>
                                </w:rPr>
                                <w:t xml:space="preserve"> </w:t>
                              </w:r>
                            </w:p>
                          </w:txbxContent>
                        </wps:txbx>
                        <wps:bodyPr rot="0" vert="horz" wrap="square" lIns="12700" tIns="12700" rIns="12700" bIns="12700" anchor="t" anchorCtr="0" upright="1">
                          <a:noAutofit/>
                        </wps:bodyPr>
                      </wps:wsp>
                    </wpg:grpSp>
                    <wpg:grpSp>
                      <wpg:cNvPr id="33" name="Group 91"/>
                      <wpg:cNvGrpSpPr>
                        <a:grpSpLocks/>
                      </wpg:cNvGrpSpPr>
                      <wpg:grpSpPr bwMode="auto">
                        <a:xfrm>
                          <a:off x="1652" y="8868"/>
                          <a:ext cx="2316" cy="280"/>
                          <a:chOff x="0" y="0"/>
                          <a:chExt cx="19999" cy="20000"/>
                        </a:xfrm>
                      </wpg:grpSpPr>
                      <wps:wsp>
                        <wps:cNvPr id="34" name="Rectangle 92"/>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775326" w:rsidRDefault="00C6086C" w:rsidP="00107BBB">
                              <w:pPr>
                                <w:rPr>
                                  <w:rFonts w:ascii="Arial" w:hAnsi="Arial" w:cs="Arial"/>
                                  <w:i/>
                                  <w:lang w:val="uk-UA"/>
                                </w:rPr>
                              </w:pPr>
                              <w:r>
                                <w:rPr>
                                  <w:rFonts w:ascii="Arial" w:hAnsi="Arial" w:cs="Arial"/>
                                  <w:i/>
                                  <w:sz w:val="18"/>
                                  <w:lang w:val="uk-UA"/>
                                </w:rPr>
                                <w:t>За</w:t>
                              </w:r>
                              <w:r w:rsidRPr="00775326">
                                <w:rPr>
                                  <w:rFonts w:ascii="Arial" w:hAnsi="Arial" w:cs="Arial"/>
                                  <w:i/>
                                  <w:sz w:val="18"/>
                                  <w:lang w:val="uk-UA"/>
                                </w:rPr>
                                <w:t>тв.</w:t>
                              </w:r>
                            </w:p>
                          </w:txbxContent>
                        </wps:txbx>
                        <wps:bodyPr rot="0" vert="horz" wrap="square" lIns="12700" tIns="12700" rIns="12700" bIns="12700" anchor="t" anchorCtr="0" upright="1">
                          <a:noAutofit/>
                        </wps:bodyPr>
                      </wps:wsp>
                      <wps:wsp>
                        <wps:cNvPr id="35" name="Rectangle 93"/>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DE25EC" w:rsidRDefault="00C6086C" w:rsidP="00300D60">
                              <w:pPr>
                                <w:ind w:left="90"/>
                                <w:rPr>
                                  <w:rFonts w:ascii="Arial" w:hAnsi="Arial" w:cs="Arial"/>
                                  <w:i/>
                                  <w:lang w:val="uk-UA"/>
                                </w:rPr>
                              </w:pPr>
                              <w:r>
                                <w:rPr>
                                  <w:rFonts w:ascii="Arial" w:hAnsi="Arial" w:cs="Arial"/>
                                  <w:i/>
                                  <w:sz w:val="18"/>
                                  <w:lang w:val="uk-UA"/>
                                </w:rPr>
                                <w:t>Луцький Г.М</w:t>
                              </w:r>
                            </w:p>
                          </w:txbxContent>
                        </wps:txbx>
                        <wps:bodyPr rot="0" vert="horz" wrap="square" lIns="12700" tIns="12700" rIns="12700" bIns="12700" anchor="t" anchorCtr="0" upright="1">
                          <a:noAutofit/>
                        </wps:bodyPr>
                      </wps:wsp>
                    </wpg:grpSp>
                    <wps:wsp>
                      <wps:cNvPr id="36" name="Line 94"/>
                      <wps:cNvCnPr>
                        <a:cxnSpLocks noChangeShapeType="1"/>
                      </wps:cNvCnPr>
                      <wps:spPr bwMode="auto">
                        <a:xfrm>
                          <a:off x="9018" y="7812"/>
                          <a:ext cx="1" cy="133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 name="Rectangle 95"/>
                      <wps:cNvSpPr>
                        <a:spLocks noChangeArrowheads="1"/>
                      </wps:cNvSpPr>
                      <wps:spPr bwMode="auto">
                        <a:xfrm>
                          <a:off x="5687" y="7869"/>
                          <a:ext cx="3264" cy="123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DE25EC" w:rsidRDefault="00C6086C" w:rsidP="00107BBB">
                            <w:pPr>
                              <w:ind w:left="142" w:right="249"/>
                              <w:jc w:val="center"/>
                              <w:rPr>
                                <w:rFonts w:ascii="Arial" w:hAnsi="Arial" w:cs="Arial"/>
                                <w:i/>
                                <w:sz w:val="22"/>
                                <w:szCs w:val="20"/>
                              </w:rPr>
                            </w:pPr>
                            <w:r>
                              <w:rPr>
                                <w:rFonts w:ascii="Arial" w:hAnsi="Arial" w:cs="Arial"/>
                                <w:i/>
                                <w:sz w:val="22"/>
                                <w:szCs w:val="20"/>
                                <w:lang w:val="uk-UA"/>
                              </w:rPr>
                              <w:t>Розробка системи діагностики важкодоступних середовищ</w:t>
                            </w:r>
                          </w:p>
                        </w:txbxContent>
                      </wps:txbx>
                      <wps:bodyPr rot="0" vert="horz" wrap="square" lIns="12700" tIns="12700" rIns="12700" bIns="12700" anchor="t" anchorCtr="0" upright="1">
                        <a:noAutofit/>
                      </wps:bodyPr>
                    </wps:wsp>
                    <wps:wsp>
                      <wps:cNvPr id="38" name="Line 96"/>
                      <wps:cNvCnPr>
                        <a:cxnSpLocks noChangeShapeType="1"/>
                      </wps:cNvCnPr>
                      <wps:spPr bwMode="auto">
                        <a:xfrm>
                          <a:off x="9025" y="8079"/>
                          <a:ext cx="2993"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 name="Line 97"/>
                      <wps:cNvCnPr>
                        <a:cxnSpLocks noChangeShapeType="1"/>
                      </wps:cNvCnPr>
                      <wps:spPr bwMode="auto">
                        <a:xfrm>
                          <a:off x="9024" y="8349"/>
                          <a:ext cx="2993"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 name="Line 98"/>
                      <wps:cNvCnPr>
                        <a:cxnSpLocks noChangeShapeType="1"/>
                      </wps:cNvCnPr>
                      <wps:spPr bwMode="auto">
                        <a:xfrm>
                          <a:off x="10719" y="7812"/>
                          <a:ext cx="2" cy="53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 name="Rectangle 99"/>
                      <wps:cNvSpPr>
                        <a:spLocks noChangeArrowheads="1"/>
                      </wps:cNvSpPr>
                      <wps:spPr bwMode="auto">
                        <a:xfrm>
                          <a:off x="9063" y="7826"/>
                          <a:ext cx="765" cy="23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775326" w:rsidRDefault="00C6086C" w:rsidP="00107BBB">
                            <w:pPr>
                              <w:jc w:val="center"/>
                              <w:rPr>
                                <w:rFonts w:ascii="Arial" w:hAnsi="Arial" w:cs="Arial"/>
                                <w:i/>
                              </w:rPr>
                            </w:pPr>
                            <w:r w:rsidRPr="00775326">
                              <w:rPr>
                                <w:rFonts w:ascii="Arial" w:hAnsi="Arial" w:cs="Arial"/>
                                <w:i/>
                                <w:sz w:val="18"/>
                              </w:rPr>
                              <w:t>Л</w:t>
                            </w:r>
                            <w:r>
                              <w:rPr>
                                <w:rFonts w:ascii="Arial" w:hAnsi="Arial" w:cs="Arial"/>
                                <w:i/>
                                <w:sz w:val="18"/>
                              </w:rPr>
                              <w:t>і</w:t>
                            </w:r>
                            <w:r w:rsidRPr="00775326">
                              <w:rPr>
                                <w:rFonts w:ascii="Arial" w:hAnsi="Arial" w:cs="Arial"/>
                                <w:i/>
                                <w:sz w:val="18"/>
                              </w:rPr>
                              <w:t>т.</w:t>
                            </w:r>
                          </w:p>
                        </w:txbxContent>
                      </wps:txbx>
                      <wps:bodyPr rot="0" vert="horz" wrap="square" lIns="12700" tIns="12700" rIns="12700" bIns="12700" anchor="t" anchorCtr="0" upright="1">
                        <a:noAutofit/>
                      </wps:bodyPr>
                    </wps:wsp>
                    <wps:wsp>
                      <wps:cNvPr id="42" name="Rectangle 100"/>
                      <wps:cNvSpPr>
                        <a:spLocks noChangeArrowheads="1"/>
                      </wps:cNvSpPr>
                      <wps:spPr bwMode="auto">
                        <a:xfrm>
                          <a:off x="10766" y="7826"/>
                          <a:ext cx="1207" cy="23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D33017" w:rsidRDefault="00C6086C" w:rsidP="00107BBB">
                            <w:pPr>
                              <w:jc w:val="center"/>
                              <w:rPr>
                                <w:rFonts w:ascii="Arial" w:hAnsi="Arial" w:cs="Arial"/>
                                <w:i/>
                                <w:lang w:val="uk-UA"/>
                              </w:rPr>
                            </w:pPr>
                            <w:r>
                              <w:rPr>
                                <w:rFonts w:ascii="Arial" w:hAnsi="Arial" w:cs="Arial"/>
                                <w:i/>
                                <w:sz w:val="18"/>
                                <w:lang w:val="uk-UA"/>
                              </w:rPr>
                              <w:t>Аркушів</w:t>
                            </w:r>
                          </w:p>
                        </w:txbxContent>
                      </wps:txbx>
                      <wps:bodyPr rot="0" vert="horz" wrap="square" lIns="12700" tIns="12700" rIns="12700" bIns="12700" anchor="t" anchorCtr="0" upright="1">
                        <a:noAutofit/>
                      </wps:bodyPr>
                    </wps:wsp>
                    <wps:wsp>
                      <wps:cNvPr id="43" name="Rectangle 101"/>
                      <wps:cNvSpPr>
                        <a:spLocks noChangeArrowheads="1"/>
                      </wps:cNvSpPr>
                      <wps:spPr bwMode="auto">
                        <a:xfrm>
                          <a:off x="10744" y="8072"/>
                          <a:ext cx="1207" cy="30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775326" w:rsidRDefault="00771C12" w:rsidP="00107BBB">
                            <w:pPr>
                              <w:jc w:val="center"/>
                              <w:rPr>
                                <w:rFonts w:ascii="Arial" w:hAnsi="Arial" w:cs="Arial"/>
                                <w:i/>
                                <w:sz w:val="20"/>
                                <w:lang w:val="uk-UA"/>
                              </w:rPr>
                            </w:pPr>
                            <w:r>
                              <w:rPr>
                                <w:rFonts w:ascii="Arial" w:hAnsi="Arial" w:cs="Arial"/>
                                <w:i/>
                                <w:sz w:val="20"/>
                                <w:lang w:val="uk-UA"/>
                              </w:rPr>
                              <w:t>68</w:t>
                            </w:r>
                          </w:p>
                        </w:txbxContent>
                      </wps:txbx>
                      <wps:bodyPr rot="0" vert="horz" wrap="square" lIns="12700" tIns="12700" rIns="12700" bIns="12700" anchor="t" anchorCtr="0" upright="1">
                        <a:noAutofit/>
                      </wps:bodyPr>
                    </wps:wsp>
                    <wps:wsp>
                      <wps:cNvPr id="44" name="Line 102"/>
                      <wps:cNvCnPr>
                        <a:cxnSpLocks noChangeShapeType="1"/>
                      </wps:cNvCnPr>
                      <wps:spPr bwMode="auto">
                        <a:xfrm>
                          <a:off x="9302" y="8084"/>
                          <a:ext cx="1" cy="26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 name="Line 103"/>
                      <wps:cNvCnPr>
                        <a:cxnSpLocks noChangeShapeType="1"/>
                      </wps:cNvCnPr>
                      <wps:spPr bwMode="auto">
                        <a:xfrm>
                          <a:off x="9585" y="8085"/>
                          <a:ext cx="1" cy="26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 name="Rectangle 104"/>
                      <wps:cNvSpPr>
                        <a:spLocks noChangeArrowheads="1"/>
                      </wps:cNvSpPr>
                      <wps:spPr bwMode="auto">
                        <a:xfrm>
                          <a:off x="9063" y="8514"/>
                          <a:ext cx="2910" cy="69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107BBB">
                            <w:pPr>
                              <w:jc w:val="center"/>
                              <w:rPr>
                                <w:rFonts w:ascii="Arial" w:hAnsi="Arial" w:cs="Arial"/>
                                <w:i/>
                              </w:rPr>
                            </w:pPr>
                            <w:r w:rsidRPr="00775326">
                              <w:rPr>
                                <w:rFonts w:ascii="Arial" w:hAnsi="Arial" w:cs="Arial"/>
                                <w:i/>
                              </w:rPr>
                              <w:t>НТУУ “КП</w:t>
                            </w:r>
                            <w:r>
                              <w:rPr>
                                <w:rFonts w:ascii="Arial" w:hAnsi="Arial" w:cs="Arial"/>
                                <w:i/>
                              </w:rPr>
                              <w:t>І</w:t>
                            </w:r>
                            <w:r w:rsidRPr="00775326">
                              <w:rPr>
                                <w:rFonts w:ascii="Arial" w:hAnsi="Arial" w:cs="Arial"/>
                                <w:i/>
                              </w:rPr>
                              <w:t>” Ф</w:t>
                            </w:r>
                            <w:r>
                              <w:rPr>
                                <w:rFonts w:ascii="Arial" w:hAnsi="Arial" w:cs="Arial"/>
                                <w:i/>
                                <w:lang w:val="uk-UA"/>
                              </w:rPr>
                              <w:t>ІО</w:t>
                            </w:r>
                            <w:r w:rsidRPr="00775326">
                              <w:rPr>
                                <w:rFonts w:ascii="Arial" w:hAnsi="Arial" w:cs="Arial"/>
                                <w:i/>
                              </w:rPr>
                              <w:t>Т</w:t>
                            </w:r>
                          </w:p>
                          <w:p w:rsidR="00C6086C" w:rsidRPr="00880F18" w:rsidRDefault="00C6086C" w:rsidP="00107BBB">
                            <w:pPr>
                              <w:jc w:val="center"/>
                              <w:rPr>
                                <w:rFonts w:ascii="Arial" w:hAnsi="Arial" w:cs="Arial"/>
                                <w:i/>
                                <w:lang w:val="uk-UA"/>
                              </w:rPr>
                            </w:pPr>
                            <w:r>
                              <w:rPr>
                                <w:rFonts w:ascii="Arial" w:hAnsi="Arial" w:cs="Arial"/>
                                <w:i/>
                              </w:rPr>
                              <w:t>ІП-22</w:t>
                            </w:r>
                          </w:p>
                        </w:txbxContent>
                      </wps:txbx>
                      <wps:bodyPr rot="0" vert="horz" wrap="square" lIns="12700" tIns="12700" rIns="12700" bIns="12700" anchor="t" anchorCtr="0" upright="1">
                        <a:noAutofit/>
                      </wps:bodyPr>
                    </wps:wsp>
                    <wps:wsp>
                      <wps:cNvPr id="47" name="Rectangle 105"/>
                      <wps:cNvSpPr>
                        <a:spLocks noChangeArrowheads="1"/>
                      </wps:cNvSpPr>
                      <wps:spPr bwMode="auto">
                        <a:xfrm>
                          <a:off x="1667" y="8107"/>
                          <a:ext cx="1176" cy="2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775326" w:rsidRDefault="00C6086C" w:rsidP="00107BBB">
                            <w:pPr>
                              <w:rPr>
                                <w:rFonts w:ascii="Arial" w:hAnsi="Arial" w:cs="Arial"/>
                                <w:i/>
                                <w:sz w:val="16"/>
                                <w:szCs w:val="16"/>
                                <w:lang w:val="uk-UA"/>
                              </w:rPr>
                            </w:pPr>
                            <w:r>
                              <w:rPr>
                                <w:rFonts w:ascii="Arial" w:hAnsi="Arial" w:cs="Arial"/>
                                <w:i/>
                                <w:sz w:val="16"/>
                                <w:szCs w:val="16"/>
                                <w:lang w:val="uk-UA"/>
                              </w:rPr>
                              <w:t>Керівник</w:t>
                            </w:r>
                          </w:p>
                        </w:txbxContent>
                      </wps:txbx>
                      <wps:bodyPr rot="0" vert="horz" wrap="square" lIns="12700" tIns="12700" rIns="12700" bIns="12700" anchor="t" anchorCtr="0" upright="1">
                        <a:noAutofit/>
                      </wps:bodyPr>
                    </wps:wsp>
                    <wps:wsp>
                      <wps:cNvPr id="68" name="Rectangle 106"/>
                      <wps:cNvSpPr>
                        <a:spLocks noChangeArrowheads="1"/>
                      </wps:cNvSpPr>
                      <wps:spPr bwMode="auto">
                        <a:xfrm>
                          <a:off x="2791" y="8100"/>
                          <a:ext cx="1409" cy="2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775326" w:rsidRDefault="00C6086C" w:rsidP="00300D60">
                            <w:pPr>
                              <w:ind w:right="-72"/>
                              <w:rPr>
                                <w:rFonts w:ascii="Arial" w:hAnsi="Arial" w:cs="Arial"/>
                                <w:i/>
                                <w:sz w:val="18"/>
                                <w:szCs w:val="18"/>
                                <w:lang w:val="uk-UA"/>
                              </w:rPr>
                            </w:pPr>
                            <w:r>
                              <w:rPr>
                                <w:rFonts w:ascii="Arial" w:hAnsi="Arial" w:cs="Arial"/>
                                <w:i/>
                                <w:sz w:val="18"/>
                                <w:szCs w:val="18"/>
                                <w:lang w:val="uk-UA"/>
                              </w:rPr>
                              <w:t>Виногрдов Ю.М.</w:t>
                            </w:r>
                          </w:p>
                        </w:txbxContent>
                      </wps:txbx>
                      <wps:bodyPr rot="0" vert="horz" wrap="square" lIns="12700" tIns="12700" rIns="12700" bIns="12700" anchor="t" anchorCtr="0" upright="1">
                        <a:noAutofit/>
                      </wps:bodyPr>
                    </wps:wsp>
                    <wps:wsp>
                      <wps:cNvPr id="69" name="Rectangle 107"/>
                      <wps:cNvSpPr>
                        <a:spLocks noChangeArrowheads="1"/>
                      </wps:cNvSpPr>
                      <wps:spPr bwMode="auto">
                        <a:xfrm>
                          <a:off x="1667" y="8636"/>
                          <a:ext cx="1103" cy="23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775326" w:rsidRDefault="00C6086C" w:rsidP="00107BBB">
                            <w:pPr>
                              <w:rPr>
                                <w:rFonts w:ascii="Arial" w:hAnsi="Arial" w:cs="Arial"/>
                                <w:i/>
                              </w:rPr>
                            </w:pPr>
                            <w:r w:rsidRPr="00775326">
                              <w:rPr>
                                <w:rFonts w:ascii="Arial" w:hAnsi="Arial" w:cs="Arial"/>
                                <w:i/>
                                <w:sz w:val="18"/>
                              </w:rPr>
                              <w:t>Н. Контр.</w:t>
                            </w:r>
                          </w:p>
                        </w:txbxContent>
                      </wps:txbx>
                      <wps:bodyPr rot="0" vert="horz" wrap="square" lIns="12700" tIns="12700" rIns="12700" bIns="12700" anchor="t" anchorCtr="0" upright="1">
                        <a:noAutofit/>
                      </wps:bodyPr>
                    </wps:wsp>
                    <wps:wsp>
                      <wps:cNvPr id="70" name="Rectangle 108"/>
                      <wps:cNvSpPr>
                        <a:spLocks noChangeArrowheads="1"/>
                      </wps:cNvSpPr>
                      <wps:spPr bwMode="auto">
                        <a:xfrm>
                          <a:off x="2823" y="8636"/>
                          <a:ext cx="1623" cy="26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6A0DDD">
                            <w:pPr>
                              <w:pStyle w:val="a3"/>
                              <w:rPr>
                                <w:rFonts w:ascii="Journal" w:hAnsi="Journal"/>
                                <w:sz w:val="18"/>
                              </w:rPr>
                            </w:pPr>
                            <w:r>
                              <w:rPr>
                                <w:sz w:val="18"/>
                              </w:rPr>
                              <w:t>Симоненко В.П</w:t>
                            </w:r>
                          </w:p>
                          <w:p w:rsidR="00C6086C" w:rsidRPr="00775326" w:rsidRDefault="00C6086C" w:rsidP="00107BBB">
                            <w:pPr>
                              <w:rPr>
                                <w:rFonts w:ascii="Arial" w:hAnsi="Arial" w:cs="Arial"/>
                                <w:i/>
                                <w:lang w:val="uk-UA"/>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50ADF8" id="Group 62" o:spid="_x0000_s1034" style="position:absolute;left:0;text-align:left;margin-left:-29.55pt;margin-top:-77.15pt;width:518.3pt;height:110.6pt;z-index:251667968" coordorigin="1652,7001" coordsize="10366,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">
              <v:line id="Line 63" o:spid="_x0000_s1035" style="position:absolute;visibility:visible;mso-wrap-style:square" from="2162,7001" to="2163,77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xno74AAADaAAAADwAAAGRycy9kb3ducmV2LnhtbESPwQrCMBBE74L/EFbwpqmCItUoIlS8&#10;idVLb2uztsVmU5qo9e+NIHgcZuYNs9p0phZPal1lWcFkHIEgzq2uuFBwOSejBQjnkTXWlknBmxxs&#10;1v3eCmNtX3yiZ+oLESDsYlRQet/EUrq8JINubBvi4N1sa9AH2RZSt/gKcFPLaRTNpcGKw0KJDe1K&#10;yu/pwyi4Z5dZsj/u9LlOt/paJD673rRSw0G3XYLw1Pl/+Nc+aAUz+F4JN0C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CPGejvgAAANoAAAAPAAAAAAAAAAAAAAAAAKEC&#10;AABkcnMvZG93bnJldi54bWxQSwUGAAAAAAQABAD5AAAAjAMAAAAA&#10;" strokeweight="2pt"/>
              <v:line id="Line 64" o:spid="_x0000_s1036" style="position:absolute;visibility:visible;mso-wrap-style:square" from="1652,7010" to="12011,70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751L4AAADaAAAADwAAAGRycy9kb3ducmV2LnhtbESPwQrCMBBE74L/EFbwpqmCItUoIlS8&#10;idVLb2uztsVmU5qo9e+NIHgcZuYNs9p0phZPal1lWcFkHIEgzq2uuFBwOSejBQjnkTXWlknBmxxs&#10;1v3eCmNtX3yiZ+oLESDsYlRQet/EUrq8JINubBvi4N1sa9AH2RZSt/gKcFPLaRTNpcGKw0KJDe1K&#10;yu/pwyi4Z5dZsj/u9LlOt/paJD673rRSw0G3XYLw1Pl/+Nc+aAVz+F4JN0C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y7vnUvgAAANoAAAAPAAAAAAAAAAAAAAAAAKEC&#10;AABkcnMvZG93bnJldi54bWxQSwUGAAAAAAQABAD5AAAAjAMAAAAA&#10;" strokeweight="2pt"/>
              <v:line id="Line 65" o:spid="_x0000_s1037" style="position:absolute;visibility:visible;mso-wrap-style:square" from="2781,7008" to="2782,9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JcT74AAADaAAAADwAAAGRycy9kb3ducmV2LnhtbESPzQrCMBCE74LvEFbwpqmCP1SjiFDx&#10;JlYv3tZmbYvNpjRR69sbQfA4zMw3zHLdmko8qXGlZQWjYQSCOLO65FzB+ZQM5iCcR9ZYWSYFb3Kw&#10;XnU7S4y1ffGRnqnPRYCwi1FB4X0dS+myggy6oa2Jg3ezjUEfZJNL3eArwE0lx1E0lQZLDgsF1rQt&#10;KLunD6PgfjlPkt1hq09VutHXPPGX600r1e+1mwUIT63/h3/tvVYwg++VcAPk6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olxPvgAAANoAAAAPAAAAAAAAAAAAAAAAAKEC&#10;AABkcnMvZG93bnJldi54bWxQSwUGAAAAAAQABAD5AAAAjAMAAAAA&#10;" strokeweight="2pt"/>
              <v:line id="Line 66" o:spid="_x0000_s1038" style="position:absolute;visibility:visible;mso-wrap-style:square" from="4199,7008" to="4200,9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3IPbsAAADaAAAADwAAAGRycy9kb3ducmV2LnhtbERPuwrCMBTdBf8hXMFNUwVFqqmIUHET&#10;q4vbtbl9YHNTmqj1780gOB7Oe7PtTSNe1LnasoLZNAJBnFtdc6ngekknKxDOI2tsLJOCDznYJsPB&#10;BmNt33ymV+ZLEULYxaig8r6NpXR5RQbd1LbEgStsZ9AH2JVSd/gO4aaR8yhaSoM1h4YKW9pXlD+y&#10;p1HwuF0X6eG015cm2+l7mfrbvdBKjUf9bg3CU+//4p/7qBWEreFKuAEy+QI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sPcg9uwAAANoAAAAPAAAAAAAAAAAAAAAAAKECAABk&#10;cnMvZG93bnJldi54bWxQSwUGAAAAAAQABAD5AAAAiQMAAAAA&#10;" strokeweight="2pt"/>
              <v:line id="Line 67" o:spid="_x0000_s1039" style="position:absolute;visibility:visible;mso-wrap-style:square" from="5049,7008" to="5050,9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Ftpr4AAADaAAAADwAAAGRycy9kb3ducmV2LnhtbESPwQrCMBBE74L/EFbwpqmCotUoIlS8&#10;idWLt7VZ22KzKU3U+vdGEDwOM/OGWa5bU4knNa60rGA0jEAQZ1aXnCs4n5LBDITzyBory6TgTQ7W&#10;q25nibG2Lz7SM/W5CBB2MSoovK9jKV1WkEE3tDVx8G62MeiDbHKpG3wFuKnkOIqm0mDJYaHAmrYF&#10;Zff0YRTcL+dJsjts9alKN/qaJ/5yvWml+r12swDhqfX/8K+91wrm8L0SboBcfQ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cW2mvgAAANoAAAAPAAAAAAAAAAAAAAAAAKEC&#10;AABkcnMvZG93bnJldi54bWxQSwUGAAAAAAQABAD5AAAAjAMAAAAA&#10;" strokeweight="2pt"/>
              <v:line id="Line 68" o:spid="_x0000_s1040" style="position:absolute;visibility:visible;mso-wrap-style:square" from="5616,7001" to="5617,9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QvrMIAAADbAAAADwAAAGRycy9kb3ducmV2LnhtbESPT4vCQAzF7wv7HYYseFunCopUpyJC&#10;F29i9eItdtI/2MmUzqzWb28OC3tLeC/v/bLZjq5TDxpC69nAbJqAIi69bbk2cDnn3ytQISJb7DyT&#10;gRcF2GafHxtMrX/yiR5FrJWEcEjRQBNjn2odyoYchqnviUWr/OAwyjrU2g74lHDX6XmSLLXDlqWh&#10;wZ72DZX34tcZuF8vi/znuLfnrtjZW53H662yxky+xt0aVKQx/pv/rg9W8IVefpEBdPY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QvrMIAAADbAAAADwAAAAAAAAAAAAAA&#10;AAChAgAAZHJzL2Rvd25yZXYueG1sUEsFBgAAAAAEAAQA+QAAAJADAAAAAA==&#10;" strokeweight="2pt"/>
              <v:line id="Line 69" o:spid="_x0000_s1041" style="position:absolute;visibility:visible;mso-wrap-style:square" from="9869,7812" to="9871,8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iKN70AAADbAAAADwAAAGRycy9kb3ducmV2LnhtbERPvQrCMBDeBd8hnOCmqYIi1SgiVNzE&#10;6tLtbM622FxKE7W+vREEt/v4fm+16UwtntS6yrKCyTgCQZxbXXGh4HJORgsQziNrrC2Tgjc52Kz7&#10;vRXG2r74RM/UFyKEsItRQel9E0vp8pIMurFtiAN3s61BH2BbSN3iK4SbWk6jaC4NVhwaSmxoV1J+&#10;Tx9GwT27zJL9cafPdbrV1yLx2fWmlRoOuu0ShKfO/8U/90GH+RP4/hIOkOs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Fq4ije9AAAA2wAAAA8AAAAAAAAAAAAAAAAAoQIA&#10;AGRycy9kb3ducmV2LnhtbFBLBQYAAAAABAAEAPkAAACLAwAAAAA=&#10;" strokeweight="2pt"/>
              <v:line id="Line 70" o:spid="_x0000_s1042" style="position:absolute;visibility:visible;mso-wrap-style:square" from="1652,8620" to="5606,86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DdpMIAAADbAAAADwAAAGRycy9kb3ducmV2LnhtbERPS27CMBDdI/UO1lRiRxxYIEhxItSP&#10;VMSigvYAQzyNA/E4sl0InL6uVIndPL3vrKrBduJMPrSOFUyzHARx7XTLjYKvz7fJAkSIyBo7x6Tg&#10;SgGq8mG0wkK7C+/ovI+NSCEcClRgYuwLKUNtyGLIXE+cuG/nLcYEfSO1x0sKt52c5flcWmw5NRjs&#10;6dlQfdr/WAUbf9ieprfGyANv/Gv38bIM9qjU+HFYP4GINMS7+N/9rtP8Gfz9kg6Q5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sDdpMIAAADbAAAADwAAAAAAAAAAAAAA&#10;AAChAgAAZHJzL2Rvd25yZXYueG1sUEsFBgAAAAAEAAQA+QAAAJADAAAAAA==&#10;" strokeweight="1pt"/>
              <v:line id="Line 71" o:spid="_x0000_s1043" style="position:absolute;visibility:visible;mso-wrap-style:square" from="1652,8891" to="5606,88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x4P8IAAADbAAAADwAAAGRycy9kb3ducmV2LnhtbERPzWoCMRC+C32HMIXeNGsFsVuzS2kr&#10;VDyItg8wbsbN6mayJKmuffpGELzNx/c787K3rTiRD41jBeNRBoK4crrhWsHP92I4AxEissbWMSm4&#10;UICyeBjMMdfuzBs6bWMtUgiHHBWYGLtcylAZshhGriNO3N55izFBX0vt8ZzCbSufs2wqLTacGgx2&#10;9G6oOm5/rYKl362O47/ayB0v/We7/ngJ9qDU02P/9goiUh/v4pv7S6f5E7j+kg6Q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x4P8IAAADbAAAADwAAAAAAAAAAAAAA&#10;AAChAgAAZHJzL2Rvd25yZXYueG1sUEsFBgAAAAAEAAQA+QAAAJADAAAAAA==&#10;" strokeweight="1pt"/>
              <v:rect id="Rectangle 72" o:spid="_x0000_s1044" style="position:absolute;left:1675;top:7561;width:458;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IYF74A&#10;AADbAAAADwAAAGRycy9kb3ducmV2LnhtbERPTYvCMBC9C/sfwgh701QR0a5pKYKw160KHodmtq02&#10;k26S1frvjSB4m8f7nE0+mE5cyfnWsoLZNAFBXFndcq3gsN9NViB8QNbYWSYFd/KQZx+jDaba3viH&#10;rmWoRQxhn6KCJoQ+ldJXDRn0U9sTR+7XOoMhQldL7fAWw00n50mylAZbjg0N9rRtqLqU/0ZBUZyH&#10;41+5xp2Xq8Qt9ULXxUmpz/FQfIEINIS3+OX+1nH+Ap6/xANk9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xSGBe+AAAA2wAAAA8AAAAAAAAAAAAAAAAAmAIAAGRycy9kb3ducmV2&#10;LnhtbFBLBQYAAAAABAAEAPUAAACDAwAAAAA=&#10;" filled="f" stroked="f" strokeweight=".25pt">
                <v:textbox inset="1pt,1pt,1pt,1pt">
                  <w:txbxContent>
                    <w:p w:rsidR="00C6086C" w:rsidRPr="00775326" w:rsidRDefault="00C6086C" w:rsidP="00107BBB">
                      <w:pPr>
                        <w:jc w:val="center"/>
                        <w:rPr>
                          <w:rFonts w:ascii="Arial" w:hAnsi="Arial" w:cs="Arial"/>
                          <w:i/>
                        </w:rPr>
                      </w:pPr>
                      <w:r>
                        <w:rPr>
                          <w:rFonts w:ascii="Arial" w:hAnsi="Arial" w:cs="Arial"/>
                          <w:i/>
                          <w:sz w:val="18"/>
                          <w:lang w:val="uk-UA"/>
                        </w:rPr>
                        <w:t>З</w:t>
                      </w:r>
                      <w:r w:rsidRPr="00775326">
                        <w:rPr>
                          <w:rFonts w:ascii="Arial" w:hAnsi="Arial" w:cs="Arial"/>
                          <w:i/>
                          <w:sz w:val="18"/>
                          <w:lang w:val="uk-UA"/>
                        </w:rPr>
                        <w:t>м</w:t>
                      </w:r>
                      <w:r w:rsidRPr="00775326">
                        <w:rPr>
                          <w:rFonts w:ascii="Arial" w:hAnsi="Arial" w:cs="Arial"/>
                          <w:i/>
                          <w:sz w:val="18"/>
                        </w:rPr>
                        <w:t>.</w:t>
                      </w:r>
                    </w:p>
                  </w:txbxContent>
                </v:textbox>
              </v:rect>
              <v:rect id="Rectangle 73" o:spid="_x0000_s1045" style="position:absolute;left:2192;top:7561;width:571;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69jMAA&#10;AADbAAAADwAAAGRycy9kb3ducmV2LnhtbERPTWvCQBC9F/wPywi9NZtKDTZmlSAIvTZW8Dhkp0ls&#10;djburib9911B6G0e73OK7WR6cSPnO8sKXpMUBHFtdceNgq/D/mUFwgdkjb1lUvBLHrab2VOBubYj&#10;f9KtCo2IIexzVNCGMORS+rolgz6xA3Hkvq0zGCJ0jdQOxxhuerlI00wa7Dg2tDjQrqX6p7oaBWV5&#10;no6X6h33Xq5Sl+k33ZQnpZ7nU7kGEWgK/+KH+0PH+Uu4/xIPkJ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x69jMAAAADbAAAADwAAAAAAAAAAAAAAAACYAgAAZHJzL2Rvd25y&#10;ZXYueG1sUEsFBgAAAAAEAAQA9QAAAIUDAAAAAA==&#10;" filled="f" stroked="f" strokeweight=".25pt">
                <v:textbox inset="1pt,1pt,1pt,1pt">
                  <w:txbxContent>
                    <w:p w:rsidR="00C6086C" w:rsidRPr="00D33017" w:rsidRDefault="00C6086C" w:rsidP="00107BBB">
                      <w:pPr>
                        <w:jc w:val="center"/>
                        <w:rPr>
                          <w:rFonts w:ascii="Arial" w:hAnsi="Arial" w:cs="Arial"/>
                          <w:i/>
                          <w:lang w:val="uk-UA"/>
                        </w:rPr>
                      </w:pPr>
                      <w:r>
                        <w:rPr>
                          <w:rFonts w:ascii="Arial" w:hAnsi="Arial" w:cs="Arial"/>
                          <w:i/>
                          <w:sz w:val="18"/>
                          <w:lang w:val="uk-UA"/>
                        </w:rPr>
                        <w:t>Арк.</w:t>
                      </w:r>
                    </w:p>
                  </w:txbxContent>
                </v:textbox>
              </v:rect>
              <v:rect id="Rectangle 74" o:spid="_x0000_s1046" style="position:absolute;left:2823;top:7561;width:1335;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wj+74A&#10;AADbAAAADwAAAGRycy9kb3ducmV2LnhtbERPTYvCMBC9C/6HMMLebLqyFO0apQiCV6uCx6EZ2+42&#10;k5pErf/eCAt7m8f7nOV6MJ24k/OtZQWfSQqCuLK65VrB8bCdzkH4gKyxs0wKnuRhvRqPlphr++A9&#10;3ctQixjCPkcFTQh9LqWvGjLoE9sTR+5incEQoauldviI4aaTszTNpMGWY0ODPW0aqn7Lm1FQFD/D&#10;6VoucOvlPHWZ/tJ1cVbqYzIU3yACDeFf/Ofe6Tg/g/cv8QC5e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PMI/u+AAAA2wAAAA8AAAAAAAAAAAAAAAAAmAIAAGRycy9kb3ducmV2&#10;LnhtbFBLBQYAAAAABAAEAPUAAACDAwAAAAA=&#10;" filled="f" stroked="f" strokeweight=".25pt">
                <v:textbox inset="1pt,1pt,1pt,1pt">
                  <w:txbxContent>
                    <w:p w:rsidR="00C6086C" w:rsidRPr="00775326" w:rsidRDefault="00C6086C" w:rsidP="00107BBB">
                      <w:pPr>
                        <w:jc w:val="center"/>
                        <w:rPr>
                          <w:rFonts w:ascii="Arial" w:hAnsi="Arial" w:cs="Arial"/>
                          <w:i/>
                        </w:rPr>
                      </w:pPr>
                      <w:r w:rsidRPr="00775326">
                        <w:rPr>
                          <w:rFonts w:ascii="Arial" w:hAnsi="Arial" w:cs="Arial"/>
                          <w:i/>
                          <w:sz w:val="18"/>
                        </w:rPr>
                        <w:t>№ докум.</w:t>
                      </w:r>
                    </w:p>
                  </w:txbxContent>
                </v:textbox>
              </v:rect>
              <v:rect id="Rectangle 75" o:spid="_x0000_s1047" style="position:absolute;left:4232;top:7561;width:796;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CGYMAA&#10;AADbAAAADwAAAGRycy9kb3ducmV2LnhtbERPTWvCQBC9F/wPywi9NZtKSW3MKkEQem2s4HHITpPY&#10;7GzcXU3677uC4G0e73OKzWR6cSXnO8sKXpMUBHFtdceNgu/97mUJwgdkjb1lUvBHHjbr2VOBubYj&#10;f9G1Co2IIexzVNCGMORS+rolgz6xA3HkfqwzGCJ0jdQOxxhuerlI00wa7Dg2tDjQtqX6t7oYBWV5&#10;mg7n6gN3Xi5Tl+k33ZRHpZ7nU7kCEWgKD/Hd/anj/He4/RIPkO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ICGYMAAAADbAAAADwAAAAAAAAAAAAAAAACYAgAAZHJzL2Rvd25y&#10;ZXYueG1sUEsFBgAAAAAEAAQA9QAAAIUDAAAAAA==&#10;" filled="f" stroked="f" strokeweight=".25pt">
                <v:textbox inset="1pt,1pt,1pt,1pt">
                  <w:txbxContent>
                    <w:p w:rsidR="00C6086C" w:rsidRPr="00775326" w:rsidRDefault="00C6086C" w:rsidP="00107BBB">
                      <w:pPr>
                        <w:jc w:val="center"/>
                        <w:rPr>
                          <w:rFonts w:ascii="Arial" w:hAnsi="Arial" w:cs="Arial"/>
                          <w:i/>
                          <w:lang w:val="uk-UA"/>
                        </w:rPr>
                      </w:pPr>
                      <w:r w:rsidRPr="00775326">
                        <w:rPr>
                          <w:rFonts w:ascii="Arial" w:hAnsi="Arial" w:cs="Arial"/>
                          <w:i/>
                          <w:sz w:val="18"/>
                          <w:lang w:val="uk-UA"/>
                        </w:rPr>
                        <w:t>П</w:t>
                      </w:r>
                      <w:r>
                        <w:rPr>
                          <w:rFonts w:ascii="Arial" w:hAnsi="Arial" w:cs="Arial"/>
                          <w:i/>
                          <w:sz w:val="18"/>
                          <w:lang w:val="uk-UA"/>
                        </w:rPr>
                        <w:t>ідпис</w:t>
                      </w:r>
                    </w:p>
                  </w:txbxContent>
                </v:textbox>
              </v:rect>
              <v:rect id="Rectangle 76" o:spid="_x0000_s1048" style="position:absolute;left:5073;top:7561;width:519;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8SEsIA&#10;AADbAAAADwAAAGRycy9kb3ducmV2LnhtbESPQWvCQBCF70L/wzKF3nRTKWKjawhCoNdGhR6H7JhE&#10;s7Pp7lbTf985FLzN8N689822mNygbhRi79nA6yIDRdx423Nr4Hio5mtQMSFbHDyTgV+KUOyeZlvM&#10;rb/zJ93q1CoJ4ZijgS6lMdc6Nh05jAs/Eot29sFhkjW02ga8S7gb9DLLVtphz9LQ4Uj7jppr/eMM&#10;lOVlOn3X71hFvc7Cyr7Ztvwy5uV5KjegEk3pYf6//rCCL7Dyiwy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HxISwgAAANsAAAAPAAAAAAAAAAAAAAAAAJgCAABkcnMvZG93&#10;bnJldi54bWxQSwUGAAAAAAQABAD1AAAAhwMAAAAA&#10;" filled="f" stroked="f" strokeweight=".25pt">
                <v:textbox inset="1pt,1pt,1pt,1pt">
                  <w:txbxContent>
                    <w:p w:rsidR="00C6086C" w:rsidRPr="00775326" w:rsidRDefault="00C6086C" w:rsidP="00107BBB">
                      <w:pPr>
                        <w:jc w:val="center"/>
                        <w:rPr>
                          <w:rFonts w:ascii="Arial" w:hAnsi="Arial" w:cs="Arial"/>
                          <w:i/>
                        </w:rPr>
                      </w:pPr>
                      <w:r w:rsidRPr="00775326">
                        <w:rPr>
                          <w:rFonts w:ascii="Arial" w:hAnsi="Arial" w:cs="Arial"/>
                          <w:i/>
                          <w:sz w:val="18"/>
                        </w:rPr>
                        <w:t>Дата</w:t>
                      </w:r>
                    </w:p>
                  </w:txbxContent>
                </v:textbox>
              </v:rect>
              <v:rect id="Rectangle 77" o:spid="_x0000_s1049" style="position:absolute;left:9911;top:7826;width:765;height: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O3ib0A&#10;AADbAAAADwAAAGRycy9kb3ducmV2LnhtbERPTYvCMBC9C/6HMII3TRURrUYpguDVrsIeh2a2rTaT&#10;mkSt/94sCN7m8T5nve1MIx7kfG1ZwWScgCAurK65VHD62Y8WIHxA1thYJgUv8rDd9HtrTLV98pEe&#10;eShFDGGfooIqhDaV0hcVGfRj2xJH7s86gyFCV0rt8BnDTSOnSTKXBmuODRW2tKuouOZ3oyDLLt35&#10;li9x7+UicXM902X2q9Rw0GUrEIG68BV/3Acd5y/h/5d4gNy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lO3ib0AAADbAAAADwAAAAAAAAAAAAAAAACYAgAAZHJzL2Rvd25yZXYu&#10;eG1sUEsFBgAAAAAEAAQA9QAAAIIDAAAAAA==&#10;" filled="f" stroked="f" strokeweight=".25pt">
                <v:textbox inset="1pt,1pt,1pt,1pt">
                  <w:txbxContent>
                    <w:p w:rsidR="00C6086C" w:rsidRPr="00D33017" w:rsidRDefault="00C6086C" w:rsidP="00107BBB">
                      <w:pPr>
                        <w:jc w:val="center"/>
                        <w:rPr>
                          <w:rFonts w:ascii="Arial" w:hAnsi="Arial" w:cs="Arial"/>
                          <w:i/>
                          <w:lang w:val="uk-UA"/>
                        </w:rPr>
                      </w:pPr>
                      <w:r>
                        <w:rPr>
                          <w:rFonts w:ascii="Arial" w:hAnsi="Arial" w:cs="Arial"/>
                          <w:i/>
                          <w:sz w:val="18"/>
                          <w:lang w:val="uk-UA"/>
                        </w:rPr>
                        <w:t>Аркуш</w:t>
                      </w:r>
                    </w:p>
                  </w:txbxContent>
                </v:textbox>
              </v:rect>
              <v:rect id="Rectangle 78" o:spid="_x0000_s1050" style="position:absolute;left:9911;top:8107;width:765;height: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XUqb0A&#10;AADbAAAADwAAAGRycy9kb3ducmV2LnhtbERPTYvCMBC9C/6HMII3TS2LaDWWIghet7sLHodmbKvN&#10;pCZR6783B2GPj/e9zQfTiQc531pWsJgnIIgrq1uuFfz+HGYrED4ga+wsk4IXech349EWM22f/E2P&#10;MtQihrDPUEETQp9J6auGDPq57Ykjd7bOYIjQ1VI7fMZw08k0SZbSYMuxocGe9g1V1/JuFBTFZfi7&#10;lWs8eLlK3FJ/6bo4KTWdDMUGRKAh/Is/7qNWkMb18Uv8AXL3B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XQXUqb0AAADbAAAADwAAAAAAAAAAAAAAAACYAgAAZHJzL2Rvd25yZXYu&#10;eG1sUEsFBgAAAAAEAAQA9QAAAIIDAAAAAA==&#10;" filled="f" stroked="f" strokeweight=".25pt">
                <v:textbox inset="1pt,1pt,1pt,1pt">
                  <w:txbxContent>
                    <w:p w:rsidR="00C6086C" w:rsidRPr="00775326" w:rsidRDefault="00C6086C" w:rsidP="00107BBB">
                      <w:pPr>
                        <w:jc w:val="center"/>
                        <w:rPr>
                          <w:rFonts w:ascii="Arial" w:hAnsi="Arial" w:cs="Arial"/>
                          <w:i/>
                          <w:sz w:val="20"/>
                        </w:rPr>
                      </w:pPr>
                      <w:r w:rsidRPr="00775326">
                        <w:rPr>
                          <w:rFonts w:ascii="Arial" w:hAnsi="Arial" w:cs="Arial"/>
                          <w:i/>
                          <w:sz w:val="20"/>
                        </w:rPr>
                        <w:t>1</w:t>
                      </w:r>
                    </w:p>
                  </w:txbxContent>
                </v:textbox>
              </v:rect>
              <v:rect id="Rectangle 79" o:spid="_x0000_s1051" style="position:absolute;left:5673;top:7145;width:6308;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qT98IA&#10;AADbAAAADwAAAGRycy9kb3ducmV2LnhtbESPQYvCMBSE78L+h/CEvYhNFZSlGkUEQdeT1sN6ezTP&#10;tti8dJOo3X+/EQSPw8x8w8yXnWnEnZyvLSsYJSkI4sLqmksFp3wz/ALhA7LGxjIp+CMPy8VHb46Z&#10;tg8+0P0YShEh7DNUUIXQZlL6oiKDPrEtcfQu1hkMUbpSaoePCDeNHKfpVBqsOS5U2NK6ouJ6vBkF&#10;5++fnb64fPc7yPd8WNNtgpaU+ux3qxmIQF14h1/trVYwHsHzS/wB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6pP3wgAAANsAAAAPAAAAAAAAAAAAAAAAAJgCAABkcnMvZG93&#10;bnJldi54bWxQSwUGAAAAAAQABAD1AAAAhwMAAAAA&#10;" filled="f" stroked="f" strokeweight=".25pt">
                <v:textbox inset="1pt,1pt,1pt,0">
                  <w:txbxContent>
                    <w:p w:rsidR="00C6086C" w:rsidRPr="00880F18" w:rsidRDefault="00C6086C" w:rsidP="00107BBB">
                      <w:pPr>
                        <w:jc w:val="center"/>
                        <w:rPr>
                          <w:i/>
                          <w:sz w:val="36"/>
                          <w:szCs w:val="36"/>
                        </w:rPr>
                      </w:pPr>
                      <w:r>
                        <w:rPr>
                          <w:rFonts w:ascii="Arial" w:hAnsi="Arial" w:cs="Arial"/>
                          <w:i/>
                          <w:sz w:val="36"/>
                          <w:szCs w:val="36"/>
                          <w:lang w:val="uk-UA"/>
                        </w:rPr>
                        <w:t>ІПЛ</w:t>
                      </w:r>
                      <w:r w:rsidRPr="00880F18">
                        <w:rPr>
                          <w:rFonts w:ascii="Arial" w:hAnsi="Arial" w:cs="Arial"/>
                          <w:i/>
                          <w:sz w:val="36"/>
                          <w:szCs w:val="36"/>
                        </w:rPr>
                        <w:t>Ц.46</w:t>
                      </w:r>
                      <w:r w:rsidRPr="00880F18">
                        <w:rPr>
                          <w:rFonts w:ascii="Arial" w:hAnsi="Arial" w:cs="Arial"/>
                          <w:i/>
                          <w:sz w:val="36"/>
                          <w:szCs w:val="36"/>
                          <w:lang w:val="en-US"/>
                        </w:rPr>
                        <w:t>7</w:t>
                      </w:r>
                      <w:r>
                        <w:rPr>
                          <w:rFonts w:ascii="Arial" w:hAnsi="Arial" w:cs="Arial"/>
                          <w:i/>
                          <w:sz w:val="36"/>
                          <w:szCs w:val="36"/>
                          <w:lang w:val="uk-UA"/>
                        </w:rPr>
                        <w:t>2</w:t>
                      </w:r>
                      <w:r>
                        <w:rPr>
                          <w:rFonts w:ascii="Arial" w:hAnsi="Arial" w:cs="Arial"/>
                          <w:i/>
                          <w:sz w:val="36"/>
                          <w:szCs w:val="36"/>
                        </w:rPr>
                        <w:t>00.003</w:t>
                      </w:r>
                      <w:r w:rsidRPr="00880F18">
                        <w:rPr>
                          <w:rFonts w:ascii="Arial" w:hAnsi="Arial" w:cs="Arial"/>
                          <w:i/>
                          <w:sz w:val="36"/>
                          <w:szCs w:val="36"/>
                        </w:rPr>
                        <w:t>.ПЗ</w:t>
                      </w:r>
                    </w:p>
                    <w:p w:rsidR="00C6086C" w:rsidRPr="00880F18" w:rsidRDefault="00C6086C" w:rsidP="00107BBB">
                      <w:pPr>
                        <w:rPr>
                          <w:szCs w:val="36"/>
                        </w:rPr>
                      </w:pPr>
                    </w:p>
                  </w:txbxContent>
                </v:textbox>
              </v:rect>
              <v:line id="Line 80" o:spid="_x0000_s1052" style="position:absolute;visibility:visible;mso-wrap-style:square" from="1653,7807" to="12012,78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be/b8AAADbAAAADwAAAGRycy9kb3ducmV2LnhtbESPwQrCMBBE74L/EFbwpqkFRapRRKh4&#10;E6sXb2uztsVmU5qo9e+NIHgcZuYNs1x3phZPal1lWcFkHIEgzq2uuFBwPqWjOQjnkTXWlknBmxys&#10;V/3eEhNtX3ykZ+YLESDsElRQet8kUrq8JINubBvi4N1sa9AH2RZSt/gKcFPLOIpm0mDFYaHEhrYl&#10;5ffsYRTcL+dpujts9anONvpapP5yvWmlhoNuswDhqfP/8K+91wriGL5fwg+Qq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Abe/b8AAADbAAAADwAAAAAAAAAAAAAAAACh&#10;AgAAZHJzL2Rvd25yZXYueG1sUEsFBgAAAAAEAAQA+QAAAI0DAAAAAA==&#10;" strokeweight="2pt"/>
              <v:line id="Line 81" o:spid="_x0000_s1053" style="position:absolute;visibility:visible;mso-wrap-style:square" from="1660,7537" to="5614,75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p7Zr8AAADbAAAADwAAAGRycy9kb3ducmV2LnhtbESPwQrCMBBE74L/EFbwpqmKItUoIlS8&#10;idWLt7VZ22KzKU3U+vdGEDwOM/OGWa5bU4knNa60rGA0jEAQZ1aXnCs4n5LBHITzyBory6TgTQ7W&#10;q25nibG2Lz7SM/W5CBB2MSoovK9jKV1WkEE3tDVx8G62MeiDbHKpG3wFuKnkOIpm0mDJYaHAmrYF&#10;Zff0YRTcL+dpsjts9alKN/qaJ/5yvWml+r12swDhqfX/8K+91wrG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0p7Zr8AAADbAAAADwAAAAAAAAAAAAAAAACh&#10;AgAAZHJzL2Rvd25yZXYueG1sUEsFBgAAAAAEAAQA+QAAAI0DAAAAAA==&#10;" strokeweight="2pt"/>
              <v:line id="Line 82" o:spid="_x0000_s1054" style="position:absolute;visibility:visible;mso-wrap-style:square" from="1652,7264" to="5606,72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kq9sQAAADbAAAADwAAAGRycy9kb3ducmV2LnhtbESP3WoCMRSE74W+QziF3tWsUsSuZhfp&#10;D1S8kKoPcNwcN6ubkyVJde3TN0LBy2FmvmHmZW9bcSYfGscKRsMMBHHldMO1gt3283kKIkRkja1j&#10;UnClAGXxMJhjrt2Fv+m8ibVIEA45KjAxdrmUoTJkMQxdR5y8g/MWY5K+ltrjJcFtK8dZNpEWG04L&#10;Bjt6M1SdNj9WwdLvV6fRb23knpf+o12/vwZ7VOrpsV/MQETq4z383/7SCsYvcPuSfoA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8CSr2xAAAANsAAAAPAAAAAAAAAAAA&#10;AAAAAKECAABkcnMvZG93bnJldi54bWxQSwUGAAAAAAQABAD5AAAAkgMAAAAA&#10;" strokeweight="1pt"/>
              <v:line id="Line 83" o:spid="_x0000_s1055" style="position:absolute;visibility:visible;mso-wrap-style:square" from="1652,8349" to="5606,8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0WPbcQAAADbAAAADwAAAGRycy9kb3ducmV2LnhtbESP3WoCMRSE74W+QziF3tWsQsWuZhfp&#10;D1S8kKoPcNwcN6ubkyVJde3TN0LBy2FmvmHmZW9bcSYfGscKRsMMBHHldMO1gt3283kKIkRkja1j&#10;UnClAGXxMJhjrt2Fv+m8ibVIEA45KjAxdrmUoTJkMQxdR5y8g/MWY5K+ltrjJcFtK8dZNpEWG04L&#10;Bjt6M1SdNj9WwdLvV6fRb23knpf+o12/vwZ7VOrpsV/MQETq4z383/7SCsYvcPuSfoA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RY9txAAAANsAAAAPAAAAAAAAAAAA&#10;AAAAAKECAABkcnMvZG93bnJldi54bWxQSwUGAAAAAAQABAD5AAAAkgMAAAAA&#10;" strokeweight="1pt"/>
              <v:line id="Line 84" o:spid="_x0000_s1056" style="position:absolute;visibility:visible;mso-wrap-style:square" from="1652,8076" to="5606,80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5cRGsQAAADbAAAADwAAAGRycy9kb3ducmV2LnhtbESPQWsCMRSE7wX/Q3iCt5rVg7Rbs0tp&#10;Kyg9SLU/4Ll5blY3L0sSdfXXm0LB4zAz3zDzsretOJMPjWMFk3EGgrhyuuFawe928fwCIkRkja1j&#10;UnClAGUxeJpjrt2Ff+i8ibVIEA45KjAxdrmUoTJkMYxdR5y8vfMWY5K+ltrjJcFtK6dZNpMWG04L&#10;Bjv6MFQdNyerYOV338fJrTZyxyv/1a4/X4M9KDUa9u9vICL18RH+by+1gukM/r6kHyC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lxEaxAAAANsAAAAPAAAAAAAAAAAA&#10;AAAAAKECAABkcnMvZG93bnJldi54bWxQSwUGAAAAAAQABAD5AAAAkgMAAAAA&#10;" strokeweight="1pt"/>
              <v:group id="Group 85" o:spid="_x0000_s1057" style="position:absolute;left:1667;top:7833;width:2459;height:238" coordsize="19742,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rect id="Rectangle 86" o:spid="_x0000_s1058"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PYr70A&#10;AADbAAAADwAAAGRycy9kb3ducmV2LnhtbERPTYvCMBC9C/6HMII3TS2LaDWWIghet7sLHodmbKvN&#10;pCZR6783B2GPj/e9zQfTiQc531pWsJgnIIgrq1uuFfz+HGYrED4ga+wsk4IXech349EWM22f/E2P&#10;MtQihrDPUEETQp9J6auGDPq57Ykjd7bOYIjQ1VI7fMZw08k0SZbSYMuxocGe9g1V1/JuFBTFZfi7&#10;lWs8eLlK3FJ/6bo4KTWdDMUGRKAh/Is/7qNWkMax8Uv8AXL3B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o3PYr70AAADbAAAADwAAAAAAAAAAAAAAAACYAgAAZHJzL2Rvd25yZXYu&#10;eG1sUEsFBgAAAAAEAAQA9QAAAIIDAAAAAA==&#10;" filled="f" stroked="f" strokeweight=".25pt">
                  <v:textbox inset="1pt,1pt,1pt,1pt">
                    <w:txbxContent>
                      <w:p w:rsidR="00C6086C" w:rsidRPr="00775326" w:rsidRDefault="00C6086C" w:rsidP="00107BBB">
                        <w:pPr>
                          <w:rPr>
                            <w:rFonts w:ascii="Arial" w:hAnsi="Arial" w:cs="Arial"/>
                            <w:i/>
                            <w:sz w:val="16"/>
                            <w:szCs w:val="16"/>
                            <w:lang w:val="uk-UA"/>
                          </w:rPr>
                        </w:pPr>
                        <w:r>
                          <w:rPr>
                            <w:rFonts w:ascii="Arial" w:hAnsi="Arial" w:cs="Arial"/>
                            <w:i/>
                            <w:sz w:val="16"/>
                            <w:szCs w:val="16"/>
                            <w:lang w:val="uk-UA"/>
                          </w:rPr>
                          <w:t>Разробив</w:t>
                        </w:r>
                      </w:p>
                    </w:txbxContent>
                  </v:textbox>
                </v:rect>
                <v:rect id="Rectangle 87" o:spid="_x0000_s1059" style="position:absolute;left:9024;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99NMEA&#10;AADbAAAADwAAAGRycy9kb3ducmV2LnhtbESPQWvCQBSE7wX/w/KE3pqNUsREVwmFgFfTFjw+ss8k&#10;mn0bd7cx/nu3UOhxmJlvmO1+Mr0YyfnOsoJFkoIgrq3uuFHw9Vm+rUH4gKyxt0wKHuRhv5u9bDHX&#10;9s5HGqvQiAhhn6OCNoQhl9LXLRn0iR2Io3e2zmCI0jVSO7xHuOnlMk1X0mDHcaHFgT5aqq/Vj1FQ&#10;FJfp+1ZlWHq5Tt1Kv+umOCn1Op+KDYhAU/gP/7UPWsEyg98v8QfI3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fTTBAAAA2wAAAA8AAAAAAAAAAAAAAAAAmAIAAGRycy9kb3du&#10;cmV2LnhtbFBLBQYAAAAABAAEAPUAAACGAwAAAAA=&#10;" filled="f" stroked="f" strokeweight=".25pt">
                  <v:textbox inset="1pt,1pt,1pt,1pt">
                    <w:txbxContent>
                      <w:p w:rsidR="00C6086C" w:rsidRPr="00300D60" w:rsidRDefault="00C6086C" w:rsidP="00107BBB">
                        <w:pPr>
                          <w:rPr>
                            <w:rFonts w:ascii="Arial" w:hAnsi="Arial" w:cs="Arial"/>
                            <w:i/>
                            <w:sz w:val="18"/>
                            <w:szCs w:val="18"/>
                            <w:lang w:val="uk-UA"/>
                          </w:rPr>
                        </w:pPr>
                        <w:r>
                          <w:rPr>
                            <w:rFonts w:ascii="Arial" w:hAnsi="Arial" w:cs="Arial"/>
                            <w:i/>
                            <w:sz w:val="18"/>
                            <w:szCs w:val="18"/>
                            <w:lang w:val="uk-UA"/>
                          </w:rPr>
                          <w:t>Борисов О.В.</w:t>
                        </w:r>
                      </w:p>
                    </w:txbxContent>
                  </v:textbox>
                </v:rect>
              </v:group>
              <v:group id="Group 88" o:spid="_x0000_s1060" style="position:absolute;left:1667;top:8372;width:2491;height:238"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rect id="Rectangle 89" o:spid="_x0000_s106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Dn78AA&#10;AADbAAAADwAAAGRycy9kb3ducmV2LnhtbESPT4vCMBTE74LfITxhb5r6B9GuUYogeLUqeHw0b9vu&#10;Ni81idr99kYQPA4z8xtmtelMI+7kfG1ZwXiUgCAurK65VHA67oYLED4ga2wsk4J/8rBZ93srTLV9&#10;8IHueShFhLBPUUEVQptK6YuKDPqRbYmj92OdwRClK6V2+Ihw08hJksylwZrjQoUtbSsq/vKbUZBl&#10;v935mi9x5+UicXM902V2Uepr0GXfIAJ14RN+t/dawXQMry/xB8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5Dn78AAAADbAAAADwAAAAAAAAAAAAAAAACYAgAAZHJzL2Rvd25y&#10;ZXYueG1sUEsFBgAAAAAEAAQA9QAAAIUDAAAAAA==&#10;" filled="f" stroked="f" strokeweight=".25pt">
                  <v:textbox inset="1pt,1pt,1pt,1pt">
                    <w:txbxContent>
                      <w:p w:rsidR="00C6086C" w:rsidRPr="00775326" w:rsidRDefault="00C6086C" w:rsidP="00107BBB">
                        <w:pPr>
                          <w:rPr>
                            <w:rFonts w:ascii="Arial" w:hAnsi="Arial" w:cs="Arial"/>
                            <w:i/>
                          </w:rPr>
                        </w:pPr>
                        <w:r w:rsidRPr="00775326">
                          <w:rPr>
                            <w:rFonts w:ascii="Arial" w:hAnsi="Arial" w:cs="Arial"/>
                            <w:i/>
                            <w:sz w:val="18"/>
                          </w:rPr>
                          <w:t>Реценз.</w:t>
                        </w:r>
                      </w:p>
                    </w:txbxContent>
                  </v:textbox>
                </v:rect>
                <v:rect id="Rectangle 90" o:spid="_x0000_s1062"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J5mMIA&#10;AADbAAAADwAAAGRycy9kb3ducmV2LnhtbESPwWrDMBBE74H8g9hAb7GctATXtRJMINBr3QR6XKyt&#10;7dZaOZJiu39fFQo5DjPzhikOs+nFSM53lhVskhQEcW11x42C8/tpnYHwAVljb5kU/JCHw365KDDX&#10;duI3GqvQiAhhn6OCNoQhl9LXLRn0iR2Io/dpncEQpWukdjhFuOnlNk130mDHcaHFgY4t1d/VzSgo&#10;y6/5cq2e8eRllrqdftJN+aHUw2ouX0AEmsM9/N9+1Qoet/D3Jf4A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QnmYwgAAANsAAAAPAAAAAAAAAAAAAAAAAJgCAABkcnMvZG93&#10;bnJldi54bWxQSwUGAAAAAAQABAD1AAAAhwMAAAAA&#10;" filled="f" stroked="f" strokeweight=".25pt">
                  <v:textbox inset="1pt,1pt,1pt,1pt">
                    <w:txbxContent>
                      <w:p w:rsidR="00C6086C" w:rsidRPr="00775326" w:rsidRDefault="00C6086C" w:rsidP="00107BBB">
                        <w:pPr>
                          <w:rPr>
                            <w:rFonts w:ascii="Arial" w:hAnsi="Arial" w:cs="Arial"/>
                            <w:i/>
                          </w:rPr>
                        </w:pPr>
                        <w:r w:rsidRPr="00775326">
                          <w:rPr>
                            <w:rFonts w:ascii="Arial" w:hAnsi="Arial" w:cs="Arial"/>
                            <w:i/>
                            <w:sz w:val="18"/>
                          </w:rPr>
                          <w:t xml:space="preserve"> </w:t>
                        </w:r>
                      </w:p>
                    </w:txbxContent>
                  </v:textbox>
                </v:rect>
              </v:group>
              <v:group id="Group 91" o:spid="_x0000_s1063" style="position:absolute;left:1652;top:8868;width:2316;height:28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rect id="Rectangle 92" o:spid="_x0000_s106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Ed8IA&#10;AADbAAAADwAAAGRycy9kb3ducmV2LnhtbESPQWvCQBSE74L/YXmF3nTTNoiNrhIKgV5NFXp8ZJ9J&#10;NPs27m6T+O+7hYLHYWa+Ybb7yXRiIOdbywpelgkI4srqlmsFx69isQbhA7LGzjIpuJOH/W4+22Km&#10;7cgHGspQiwhhn6GCJoQ+k9JXDRn0S9sTR+9sncEQpauldjhGuOnka5KspMGW40KDPX00VF3LH6Mg&#10;zy/T6Va+Y+HlOnErneo6/1bq+WnKNyACTeER/m9/agVvKfx9iT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50R3wgAAANsAAAAPAAAAAAAAAAAAAAAAAJgCAABkcnMvZG93&#10;bnJldi54bWxQSwUGAAAAAAQABAD1AAAAhwMAAAAA&#10;" filled="f" stroked="f" strokeweight=".25pt">
                  <v:textbox inset="1pt,1pt,1pt,1pt">
                    <w:txbxContent>
                      <w:p w:rsidR="00C6086C" w:rsidRPr="00775326" w:rsidRDefault="00C6086C" w:rsidP="00107BBB">
                        <w:pPr>
                          <w:rPr>
                            <w:rFonts w:ascii="Arial" w:hAnsi="Arial" w:cs="Arial"/>
                            <w:i/>
                            <w:lang w:val="uk-UA"/>
                          </w:rPr>
                        </w:pPr>
                        <w:r>
                          <w:rPr>
                            <w:rFonts w:ascii="Arial" w:hAnsi="Arial" w:cs="Arial"/>
                            <w:i/>
                            <w:sz w:val="18"/>
                            <w:lang w:val="uk-UA"/>
                          </w:rPr>
                          <w:t>За</w:t>
                        </w:r>
                        <w:r w:rsidRPr="00775326">
                          <w:rPr>
                            <w:rFonts w:ascii="Arial" w:hAnsi="Arial" w:cs="Arial"/>
                            <w:i/>
                            <w:sz w:val="18"/>
                            <w:lang w:val="uk-UA"/>
                          </w:rPr>
                          <w:t>тв.</w:t>
                        </w:r>
                      </w:p>
                    </w:txbxContent>
                  </v:textbox>
                </v:rect>
                <v:rect id="Rectangle 93" o:spid="_x0000_s106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vh7MMA&#10;AADbAAAADwAAAGRycy9kb3ducmV2LnhtbESPzWrDMBCE74G8g9hAb4ncnxjXjRJMwdBrnARyXKyt&#10;7dZauZLquG8fFQI5DjPzDbPZTaYXIznfWVbwuEpAENdWd9woOB7KZQbCB2SNvWVS8Ecedtv5bIO5&#10;thfe01iFRkQI+xwVtCEMuZS+bsmgX9mBOHqf1hkMUbpGaoeXCDe9fEqSVBrsOC60ONB7S/V39WsU&#10;FMXXdPqpXrH0Mktcql90U5yVelhMxRuIQFO4h2/tD63geQ3/X+IPkN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vh7MMAAADbAAAADwAAAAAAAAAAAAAAAACYAgAAZHJzL2Rv&#10;d25yZXYueG1sUEsFBgAAAAAEAAQA9QAAAIgDAAAAAA==&#10;" filled="f" stroked="f" strokeweight=".25pt">
                  <v:textbox inset="1pt,1pt,1pt,1pt">
                    <w:txbxContent>
                      <w:p w:rsidR="00C6086C" w:rsidRPr="00DE25EC" w:rsidRDefault="00C6086C" w:rsidP="00300D60">
                        <w:pPr>
                          <w:ind w:left="90"/>
                          <w:rPr>
                            <w:rFonts w:ascii="Arial" w:hAnsi="Arial" w:cs="Arial"/>
                            <w:i/>
                            <w:lang w:val="uk-UA"/>
                          </w:rPr>
                        </w:pPr>
                        <w:r>
                          <w:rPr>
                            <w:rFonts w:ascii="Arial" w:hAnsi="Arial" w:cs="Arial"/>
                            <w:i/>
                            <w:sz w:val="18"/>
                            <w:lang w:val="uk-UA"/>
                          </w:rPr>
                          <w:t>Луцький Г.М</w:t>
                        </w:r>
                      </w:p>
                    </w:txbxContent>
                  </v:textbox>
                </v:rect>
              </v:group>
              <v:line id="Line 94" o:spid="_x0000_s1066" style="position:absolute;visibility:visible;mso-wrap-style:square" from="9018,7812" to="9019,9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ROI78AAADbAAAADwAAAGRycy9kb3ducmV2LnhtbESPwQrCMBBE74L/EFbwpqmKItUoIlS8&#10;idWLt7VZ22KzKU3U+vdGEDwOM/OGWa5bU4knNa60rGA0jEAQZ1aXnCs4n5LBHITzyBory6TgTQ7W&#10;q25nibG2Lz7SM/W5CBB2MSoovK9jKV1WkEE3tDVx8G62MeiDbHKpG3wFuKnkOIpm0mDJYaHAmrYF&#10;Zff0YRTcL+dpsjts9alKN/qaJ/5yvWml+r12swDhqfX/8K+91womM/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uROI78AAADbAAAADwAAAAAAAAAAAAAAAACh&#10;AgAAZHJzL2Rvd25yZXYueG1sUEsFBgAAAAAEAAQA+QAAAI0DAAAAAA==&#10;" strokeweight="2pt"/>
              <v:rect id="Rectangle 95" o:spid="_x0000_s1067" style="position:absolute;left:5687;top:7869;width:3264;height:1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XaAMEA&#10;AADbAAAADwAAAGRycy9kb3ducmV2LnhtbESPT4vCMBTE7wt+h/AEb2uqLv6pRimC4HW7Ch4fzbOt&#10;Ni81idr99htB2OMwM79hVpvONOJBzteWFYyGCQjiwuqaSwWHn93nHIQPyBoby6Tglzxs1r2PFaba&#10;PvmbHnkoRYSwT1FBFUKbSumLigz6oW2Jo3e2zmCI0pVSO3xGuGnkOEmm0mDNcaHClrYVFdf8bhRk&#10;2aU73vIF7rycJ26qv3SZnZQa9LtsCSJQF/7D7/ZeK5jM4PUl/g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12gDBAAAA2wAAAA8AAAAAAAAAAAAAAAAAmAIAAGRycy9kb3du&#10;cmV2LnhtbFBLBQYAAAAABAAEAPUAAACGAwAAAAA=&#10;" filled="f" stroked="f" strokeweight=".25pt">
                <v:textbox inset="1pt,1pt,1pt,1pt">
                  <w:txbxContent>
                    <w:p w:rsidR="00C6086C" w:rsidRPr="00DE25EC" w:rsidRDefault="00C6086C" w:rsidP="00107BBB">
                      <w:pPr>
                        <w:ind w:left="142" w:right="249"/>
                        <w:jc w:val="center"/>
                        <w:rPr>
                          <w:rFonts w:ascii="Arial" w:hAnsi="Arial" w:cs="Arial"/>
                          <w:i/>
                          <w:sz w:val="22"/>
                          <w:szCs w:val="20"/>
                        </w:rPr>
                      </w:pPr>
                      <w:r>
                        <w:rPr>
                          <w:rFonts w:ascii="Arial" w:hAnsi="Arial" w:cs="Arial"/>
                          <w:i/>
                          <w:sz w:val="22"/>
                          <w:szCs w:val="20"/>
                          <w:lang w:val="uk-UA"/>
                        </w:rPr>
                        <w:t>Розробка системи діагностики важкодоступних середовищ</w:t>
                      </w:r>
                    </w:p>
                  </w:txbxContent>
                </v:textbox>
              </v:rect>
              <v:line id="Line 96" o:spid="_x0000_s1068" style="position:absolute;visibility:visible;mso-wrap-style:square" from="9025,8079" to="12018,8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d/yrwAAADbAAAADwAAAGRycy9kb3ducmV2LnhtbERPvQrCMBDeBd8hnOCmqYoi1SgiVNzE&#10;2sXtbM622FxKE7W+vRkEx4/vf73tTC1e1LrKsoLJOAJBnFtdcaEguySjJQjnkTXWlknBhxxsN/3e&#10;GmNt33ymV+oLEULYxaig9L6JpXR5SQbd2DbEgbvb1qAPsC2kbvEdwk0tp1G0kAYrDg0lNrQvKX+k&#10;T6Pgcc3myeG015c63elbkfjr7a6VGg663QqEp87/xT/3USuYhbHhS/gBcvMF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gDd/yrwAAADbAAAADwAAAAAAAAAAAAAAAAChAgAA&#10;ZHJzL2Rvd25yZXYueG1sUEsFBgAAAAAEAAQA+QAAAIoDAAAAAA==&#10;" strokeweight="2pt"/>
              <v:line id="Line 97" o:spid="_x0000_s1069" style="position:absolute;visibility:visible;mso-wrap-style:square" from="9024,8349" to="12017,8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3vaUcIAAADbAAAADwAAAGRycy9kb3ducmV2LnhtbESPT4vCMBTE7wt+h/AEb2uq4qK1UUSo&#10;eFusXrw9m9c/2LyUJmr99htB2OMwM79hkk1vGvGgztWWFUzGEQji3OqaSwXnU/q9AOE8ssbGMil4&#10;kYPNevCVYKztk4/0yHwpAoRdjAoq79tYSpdXZNCNbUscvMJ2Bn2QXSl1h88AN42cRtGPNFhzWKiw&#10;pV1F+S27GwW3y3me7n93+tRkW30tU3+5Flqp0bDfrkB46v1/+NM+aAWzJ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3vaUcIAAADbAAAADwAAAAAAAAAAAAAA&#10;AAChAgAAZHJzL2Rvd25yZXYueG1sUEsFBgAAAAAEAAQA+QAAAJADAAAAAA==&#10;" strokeweight="2pt"/>
              <v:line id="Line 98" o:spid="_x0000_s1070" style="position:absolute;visibility:visible;mso-wrap-style:square" from="10719,7812" to="10721,8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cAsbwAAADbAAAADwAAAGRycy9kb3ducmV2LnhtbERPvQrCMBDeBd8hnOCmqaIi1SgiVNzE&#10;2sXtbM622FxKE7W+vRkEx4/vf73tTC1e1LrKsoLJOAJBnFtdcaEguySjJQjnkTXWlknBhxxsN/3e&#10;GmNt33ymV+oLEULYxaig9L6JpXR5SQbd2DbEgbvb1qAPsC2kbvEdwk0tp1G0kAYrDg0lNrQvKX+k&#10;T6Pgcc3myeG015c63elbkfjr7a6VGg663QqEp87/xT/3USuYhfXhS/gBcvMF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JkcAsbwAAADbAAAADwAAAAAAAAAAAAAAAAChAgAA&#10;ZHJzL2Rvd25yZXYueG1sUEsFBgAAAAAEAAQA+QAAAIoDAAAAAA==&#10;" strokeweight="2pt"/>
              <v:rect id="Rectangle 99" o:spid="_x0000_s1071" style="position:absolute;left:9063;top:7826;width:765;height: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aUksEA&#10;AADbAAAADwAAAGRycy9kb3ducmV2LnhtbESPQWvCQBSE7wX/w/IEb3VjCUGjmxAKQq+mLXh8ZJ9J&#10;NPs27m41/nu3UOhxmJlvmF05mUHcyPnesoLVMgFB3Fjdc6vg63P/ugbhA7LGwTIpeJCHspi97DDX&#10;9s4HutWhFRHCPkcFXQhjLqVvOjLol3Ykjt7JOoMhStdK7fAe4WaQb0mSSYM9x4UOR3rvqLnUP0ZB&#10;VZ2n72u9wb2X68RlOtVtdVRqMZ+qLYhAU/gP/7U/tIJ0Bb9f4g+Qx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lJLBAAAA2wAAAA8AAAAAAAAAAAAAAAAAmAIAAGRycy9kb3du&#10;cmV2LnhtbFBLBQYAAAAABAAEAPUAAACGAwAAAAA=&#10;" filled="f" stroked="f" strokeweight=".25pt">
                <v:textbox inset="1pt,1pt,1pt,1pt">
                  <w:txbxContent>
                    <w:p w:rsidR="00C6086C" w:rsidRPr="00775326" w:rsidRDefault="00C6086C" w:rsidP="00107BBB">
                      <w:pPr>
                        <w:jc w:val="center"/>
                        <w:rPr>
                          <w:rFonts w:ascii="Arial" w:hAnsi="Arial" w:cs="Arial"/>
                          <w:i/>
                        </w:rPr>
                      </w:pPr>
                      <w:r w:rsidRPr="00775326">
                        <w:rPr>
                          <w:rFonts w:ascii="Arial" w:hAnsi="Arial" w:cs="Arial"/>
                          <w:i/>
                          <w:sz w:val="18"/>
                        </w:rPr>
                        <w:t>Л</w:t>
                      </w:r>
                      <w:r>
                        <w:rPr>
                          <w:rFonts w:ascii="Arial" w:hAnsi="Arial" w:cs="Arial"/>
                          <w:i/>
                          <w:sz w:val="18"/>
                        </w:rPr>
                        <w:t>і</w:t>
                      </w:r>
                      <w:r w:rsidRPr="00775326">
                        <w:rPr>
                          <w:rFonts w:ascii="Arial" w:hAnsi="Arial" w:cs="Arial"/>
                          <w:i/>
                          <w:sz w:val="18"/>
                        </w:rPr>
                        <w:t>т.</w:t>
                      </w:r>
                    </w:p>
                  </w:txbxContent>
                </v:textbox>
              </v:rect>
              <v:rect id="Rectangle 100" o:spid="_x0000_s1072" style="position:absolute;left:10766;top:7826;width:1207;height: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QK5cIA&#10;AADbAAAADwAAAGRycy9kb3ducmV2LnhtbESPwWrDMBBE74H8g9hAb4lcY0zqRjamYOi1Tgs5LtbW&#10;dmutXElNnL+PAoUeh5l5wxyqxUziTM6PlhU87hIQxJ3VI/cK3o/Ndg/CB2SNk2VScCUPVbleHbDQ&#10;9sJvdG5DLyKEfYEKhhDmQkrfDWTQ7+xMHL1P6wyGKF0vtcNLhJtJpkmSS4Mjx4UBZ3oZqPtuf42C&#10;uv5aPn7aJ2y83Ccu15nu65NSD5ulfgYRaAn/4b/2q1aQpXD/En+ALG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RArlwgAAANsAAAAPAAAAAAAAAAAAAAAAAJgCAABkcnMvZG93&#10;bnJldi54bWxQSwUGAAAAAAQABAD1AAAAhwMAAAAA&#10;" filled="f" stroked="f" strokeweight=".25pt">
                <v:textbox inset="1pt,1pt,1pt,1pt">
                  <w:txbxContent>
                    <w:p w:rsidR="00C6086C" w:rsidRPr="00D33017" w:rsidRDefault="00C6086C" w:rsidP="00107BBB">
                      <w:pPr>
                        <w:jc w:val="center"/>
                        <w:rPr>
                          <w:rFonts w:ascii="Arial" w:hAnsi="Arial" w:cs="Arial"/>
                          <w:i/>
                          <w:lang w:val="uk-UA"/>
                        </w:rPr>
                      </w:pPr>
                      <w:r>
                        <w:rPr>
                          <w:rFonts w:ascii="Arial" w:hAnsi="Arial" w:cs="Arial"/>
                          <w:i/>
                          <w:sz w:val="18"/>
                          <w:lang w:val="uk-UA"/>
                        </w:rPr>
                        <w:t>Аркушів</w:t>
                      </w:r>
                    </w:p>
                  </w:txbxContent>
                </v:textbox>
              </v:rect>
              <v:rect id="Rectangle 101" o:spid="_x0000_s1073" style="position:absolute;left:10744;top:8072;width:1207;height: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ivfsIA&#10;AADbAAAADwAAAGRycy9kb3ducmV2LnhtbESPQWvCQBSE74L/YXmF3nTTNoiNrhIKgV5NFXp8ZJ9J&#10;NPs27m6T+O+7hYLHYWa+Ybb7yXRiIOdbywpelgkI4srqlmsFx69isQbhA7LGzjIpuJOH/W4+22Km&#10;7cgHGspQiwhhn6GCJoQ+k9JXDRn0S9sTR+9sncEQpauldjhGuOnka5KspMGW40KDPX00VF3LH6Mg&#10;zy/T6Va+Y+HlOnErneo6/1bq+WnKNyACTeER/m9/agXpG/x9iT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CK9+wgAAANsAAAAPAAAAAAAAAAAAAAAAAJgCAABkcnMvZG93&#10;bnJldi54bWxQSwUGAAAAAAQABAD1AAAAhwMAAAAA&#10;" filled="f" stroked="f" strokeweight=".25pt">
                <v:textbox inset="1pt,1pt,1pt,1pt">
                  <w:txbxContent>
                    <w:p w:rsidR="00C6086C" w:rsidRPr="00775326" w:rsidRDefault="00771C12" w:rsidP="00107BBB">
                      <w:pPr>
                        <w:jc w:val="center"/>
                        <w:rPr>
                          <w:rFonts w:ascii="Arial" w:hAnsi="Arial" w:cs="Arial"/>
                          <w:i/>
                          <w:sz w:val="20"/>
                          <w:lang w:val="uk-UA"/>
                        </w:rPr>
                      </w:pPr>
                      <w:r>
                        <w:rPr>
                          <w:rFonts w:ascii="Arial" w:hAnsi="Arial" w:cs="Arial"/>
                          <w:i/>
                          <w:sz w:val="20"/>
                          <w:lang w:val="uk-UA"/>
                        </w:rPr>
                        <w:t>68</w:t>
                      </w:r>
                    </w:p>
                  </w:txbxContent>
                </v:textbox>
              </v:rect>
              <v:line id="Line 102" o:spid="_x0000_s1074" style="position:absolute;visibility:visible;mso-wrap-style:square" from="9302,8084" to="9303,8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bPVsMAAADbAAAADwAAAGRycy9kb3ducmV2LnhtbESP3WoCMRSE7wu+QziCdzWriLSrUcQf&#10;UHpRqj7AcXPcrG5OliTq2qdvCoVeDjPzDTOdt7YWd/Khcqxg0M9AEBdOV1wqOB42r28gQkTWWDsm&#10;BU8KMJ91XqaYa/fgL7rvYykShEOOCkyMTS5lKAxZDH3XECfv7LzFmKQvpfb4SHBby2GWjaXFitOC&#10;wYaWhorr/mYV7Pzp4zr4Lo088c6v68/Ve7AXpXrddjEBEamN/+G/9lYrGI3g90v6AXL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Wz1bDAAAA2wAAAA8AAAAAAAAAAAAA&#10;AAAAoQIAAGRycy9kb3ducmV2LnhtbFBLBQYAAAAABAAEAPkAAACRAwAAAAA=&#10;" strokeweight="1pt"/>
              <v:line id="Line 103" o:spid="_x0000_s1075" style="position:absolute;visibility:visible;mso-wrap-style:square" from="9585,8085" to="9586,8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pqzcMAAADbAAAADwAAAGRycy9kb3ducmV2LnhtbESP0WoCMRRE3wv+Q7gF3zRrscWuRpGq&#10;UPFB1H7AdXPdbN3cLEnUbb/eFIQ+DjNzhpnMWluLK/lQOVYw6GcgiAunKy4VfB1WvRGIEJE11o5J&#10;wQ8FmE07TxPMtbvxjq77WIoE4ZCjAhNjk0sZCkMWQ981xMk7OW8xJulLqT3eEtzW8iXL3qTFitOC&#10;wYY+DBXn/cUqWPvj5jz4LY088tov6+3iPdhvpbrP7XwMIlIb/8OP9qdWMHyFvy/pB8j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6aas3DAAAA2wAAAA8AAAAAAAAAAAAA&#10;AAAAoQIAAGRycy9kb3ducmV2LnhtbFBLBQYAAAAABAAEAPkAAACRAwAAAAA=&#10;" strokeweight="1pt"/>
              <v:rect id="Rectangle 104" o:spid="_x0000_s1076" style="position:absolute;left:9063;top:8514;width:2910;height: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8M5sAA&#10;AADbAAAADwAAAGRycy9kb3ducmV2LnhtbESPQYvCMBSE74L/ITzBm6YuUrRrlLIgeLUqeHw0b9vu&#10;Ni81iVr/vREEj8PMfMOsNr1pxY2cbywrmE0TEMSl1Q1XCo6H7WQBwgdkja1lUvAgD5v1cLDCTNs7&#10;7+lWhEpECPsMFdQhdJmUvqzJoJ/ajjh6v9YZDFG6SmqH9wg3rfxKklQabDgu1NjRT03lf3E1CvL8&#10;rz9diiVuvVwkLtVzXeVnpcajPv8GEagPn/C7vdMK5im8vsQfIN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H8M5sAAAADbAAAADwAAAAAAAAAAAAAAAACYAgAAZHJzL2Rvd25y&#10;ZXYueG1sUEsFBgAAAAAEAAQA9QAAAIUDAAAAAA==&#10;" filled="f" stroked="f" strokeweight=".25pt">
                <v:textbox inset="1pt,1pt,1pt,1pt">
                  <w:txbxContent>
                    <w:p w:rsidR="00C6086C" w:rsidRDefault="00C6086C" w:rsidP="00107BBB">
                      <w:pPr>
                        <w:jc w:val="center"/>
                        <w:rPr>
                          <w:rFonts w:ascii="Arial" w:hAnsi="Arial" w:cs="Arial"/>
                          <w:i/>
                        </w:rPr>
                      </w:pPr>
                      <w:r w:rsidRPr="00775326">
                        <w:rPr>
                          <w:rFonts w:ascii="Arial" w:hAnsi="Arial" w:cs="Arial"/>
                          <w:i/>
                        </w:rPr>
                        <w:t>НТУУ “КП</w:t>
                      </w:r>
                      <w:r>
                        <w:rPr>
                          <w:rFonts w:ascii="Arial" w:hAnsi="Arial" w:cs="Arial"/>
                          <w:i/>
                        </w:rPr>
                        <w:t>І</w:t>
                      </w:r>
                      <w:r w:rsidRPr="00775326">
                        <w:rPr>
                          <w:rFonts w:ascii="Arial" w:hAnsi="Arial" w:cs="Arial"/>
                          <w:i/>
                        </w:rPr>
                        <w:t>” Ф</w:t>
                      </w:r>
                      <w:r>
                        <w:rPr>
                          <w:rFonts w:ascii="Arial" w:hAnsi="Arial" w:cs="Arial"/>
                          <w:i/>
                          <w:lang w:val="uk-UA"/>
                        </w:rPr>
                        <w:t>ІО</w:t>
                      </w:r>
                      <w:r w:rsidRPr="00775326">
                        <w:rPr>
                          <w:rFonts w:ascii="Arial" w:hAnsi="Arial" w:cs="Arial"/>
                          <w:i/>
                        </w:rPr>
                        <w:t>Т</w:t>
                      </w:r>
                    </w:p>
                    <w:p w:rsidR="00C6086C" w:rsidRPr="00880F18" w:rsidRDefault="00C6086C" w:rsidP="00107BBB">
                      <w:pPr>
                        <w:jc w:val="center"/>
                        <w:rPr>
                          <w:rFonts w:ascii="Arial" w:hAnsi="Arial" w:cs="Arial"/>
                          <w:i/>
                          <w:lang w:val="uk-UA"/>
                        </w:rPr>
                      </w:pPr>
                      <w:r>
                        <w:rPr>
                          <w:rFonts w:ascii="Arial" w:hAnsi="Arial" w:cs="Arial"/>
                          <w:i/>
                        </w:rPr>
                        <w:t>ІП-22</w:t>
                      </w:r>
                    </w:p>
                  </w:txbxContent>
                </v:textbox>
              </v:rect>
              <v:rect id="Rectangle 105" o:spid="_x0000_s1077" style="position:absolute;left:1667;top:8107;width:1176;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OpfcIA&#10;AADbAAAADwAAAGRycy9kb3ducmV2LnhtbESPQWvCQBSE74L/YXmF3nTTEtRGVwmFQK+mCj0+ss8k&#10;mn0bd7dJ+u/dQqHHYWa+YXaHyXRiIOdbywpelgkI4srqlmsFp89isQHhA7LGzjIp+CEPh/18tsNM&#10;25GPNJShFhHCPkMFTQh9JqWvGjLol7Ynjt7FOoMhSldL7XCMcNPJ1yRZSYMtx4UGe3pvqLqV30ZB&#10;nl+n8718w8LLTeJWOtV1/qXU89OUb0EEmsJ/+K/9oRWka/j9En+A3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M6l9wgAAANsAAAAPAAAAAAAAAAAAAAAAAJgCAABkcnMvZG93&#10;bnJldi54bWxQSwUGAAAAAAQABAD1AAAAhwMAAAAA&#10;" filled="f" stroked="f" strokeweight=".25pt">
                <v:textbox inset="1pt,1pt,1pt,1pt">
                  <w:txbxContent>
                    <w:p w:rsidR="00C6086C" w:rsidRPr="00775326" w:rsidRDefault="00C6086C" w:rsidP="00107BBB">
                      <w:pPr>
                        <w:rPr>
                          <w:rFonts w:ascii="Arial" w:hAnsi="Arial" w:cs="Arial"/>
                          <w:i/>
                          <w:sz w:val="16"/>
                          <w:szCs w:val="16"/>
                          <w:lang w:val="uk-UA"/>
                        </w:rPr>
                      </w:pPr>
                      <w:r>
                        <w:rPr>
                          <w:rFonts w:ascii="Arial" w:hAnsi="Arial" w:cs="Arial"/>
                          <w:i/>
                          <w:sz w:val="16"/>
                          <w:szCs w:val="16"/>
                          <w:lang w:val="uk-UA"/>
                        </w:rPr>
                        <w:t>Керівник</w:t>
                      </w:r>
                    </w:p>
                  </w:txbxContent>
                </v:textbox>
              </v:rect>
              <v:rect id="Rectangle 106" o:spid="_x0000_s1078" style="position:absolute;left:2791;top:8100;width:1409;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lhb78A&#10;AADbAAAADwAAAGRycy9kb3ducmV2LnhtbERPz2vCMBS+D/Y/hCd4m6lDStcZpQwKXq0KOz6at7ba&#10;vHRJbOt/vxwGHj++39v9bHoxkvOdZQXrVQKCuLa640bB+VS+ZSB8QNbYWyYFD/Kw372+bDHXduIj&#10;jVVoRAxhn6OCNoQhl9LXLRn0KzsQR+7HOoMhQtdI7XCK4aaX70mSSoMdx4YWB/pqqb5Vd6OgKK7z&#10;5bf6wNLLLHGp3uim+FZquZiLTxCB5vAU/7sPWkEax8Yv8QfI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1GWFvvwAAANsAAAAPAAAAAAAAAAAAAAAAAJgCAABkcnMvZG93bnJl&#10;di54bWxQSwUGAAAAAAQABAD1AAAAhAMAAAAA&#10;" filled="f" stroked="f" strokeweight=".25pt">
                <v:textbox inset="1pt,1pt,1pt,1pt">
                  <w:txbxContent>
                    <w:p w:rsidR="00C6086C" w:rsidRPr="00775326" w:rsidRDefault="00C6086C" w:rsidP="00300D60">
                      <w:pPr>
                        <w:ind w:right="-72"/>
                        <w:rPr>
                          <w:rFonts w:ascii="Arial" w:hAnsi="Arial" w:cs="Arial"/>
                          <w:i/>
                          <w:sz w:val="18"/>
                          <w:szCs w:val="18"/>
                          <w:lang w:val="uk-UA"/>
                        </w:rPr>
                      </w:pPr>
                      <w:r>
                        <w:rPr>
                          <w:rFonts w:ascii="Arial" w:hAnsi="Arial" w:cs="Arial"/>
                          <w:i/>
                          <w:sz w:val="18"/>
                          <w:szCs w:val="18"/>
                          <w:lang w:val="uk-UA"/>
                        </w:rPr>
                        <w:t>Виногрдов Ю.М.</w:t>
                      </w:r>
                    </w:p>
                  </w:txbxContent>
                </v:textbox>
              </v:rect>
              <v:rect id="Rectangle 107" o:spid="_x0000_s1079" style="position:absolute;left:1667;top:8636;width:1103;height: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XE9MAA&#10;AADbAAAADwAAAGRycy9kb3ducmV2LnhtbESPQYvCMBSE7wv+h/AEb2u6IsV2jVIEwat1Fzw+mmfb&#10;3ealJlHrvzeC4HGYmW+Y5XownbiS861lBV/TBARxZXXLtYKfw/ZzAcIHZI2dZVJwJw/r1ehjibm2&#10;N97TtQy1iBD2OSpoQuhzKX3VkEE/tT1x9E7WGQxRulpqh7cIN52cJUkqDbYcFxrsadNQ9V9ejIKi&#10;+Bt+z2WGWy8XiUv1XNfFUanJeCi+QQQawjv8au+0gjSD55f4A+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lXE9MAAAADbAAAADwAAAAAAAAAAAAAAAACYAgAAZHJzL2Rvd25y&#10;ZXYueG1sUEsFBgAAAAAEAAQA9QAAAIUDAAAAAA==&#10;" filled="f" stroked="f" strokeweight=".25pt">
                <v:textbox inset="1pt,1pt,1pt,1pt">
                  <w:txbxContent>
                    <w:p w:rsidR="00C6086C" w:rsidRPr="00775326" w:rsidRDefault="00C6086C" w:rsidP="00107BBB">
                      <w:pPr>
                        <w:rPr>
                          <w:rFonts w:ascii="Arial" w:hAnsi="Arial" w:cs="Arial"/>
                          <w:i/>
                        </w:rPr>
                      </w:pPr>
                      <w:r w:rsidRPr="00775326">
                        <w:rPr>
                          <w:rFonts w:ascii="Arial" w:hAnsi="Arial" w:cs="Arial"/>
                          <w:i/>
                          <w:sz w:val="18"/>
                        </w:rPr>
                        <w:t>Н. Контр.</w:t>
                      </w:r>
                    </w:p>
                  </w:txbxContent>
                </v:textbox>
              </v:rect>
              <v:rect id="Rectangle 108" o:spid="_x0000_s1080" style="position:absolute;left:2823;top:8636;width:1623;height: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b7tL0A&#10;AADbAAAADwAAAGRycy9kb3ducmV2LnhtbERPy4rCMBTdC/5DuII7TRXxUY1SBGG2dkZweWmubbW5&#10;qUlG69+bheDycN6bXWca8SDna8sKJuMEBHFhdc2lgr/fw2gJwgdkjY1lUvAiD7ttv7fBVNsnH+mR&#10;h1LEEPYpKqhCaFMpfVGRQT+2LXHkLtYZDBG6UmqHzxhuGjlNkrk0WHNsqLClfUXFLf83CrLs2p3u&#10;+QoPXi4TN9czXWZnpYaDLluDCNSFr/jj/tEKFnF9/BJ/gNy+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Trb7tL0AAADbAAAADwAAAAAAAAAAAAAAAACYAgAAZHJzL2Rvd25yZXYu&#10;eG1sUEsFBgAAAAAEAAQA9QAAAIIDAAAAAA==&#10;" filled="f" stroked="f" strokeweight=".25pt">
                <v:textbox inset="1pt,1pt,1pt,1pt">
                  <w:txbxContent>
                    <w:p w:rsidR="00C6086C" w:rsidRDefault="00C6086C" w:rsidP="006A0DDD">
                      <w:pPr>
                        <w:pStyle w:val="a3"/>
                        <w:rPr>
                          <w:rFonts w:ascii="Journal" w:hAnsi="Journal"/>
                          <w:sz w:val="18"/>
                        </w:rPr>
                      </w:pPr>
                      <w:r>
                        <w:rPr>
                          <w:sz w:val="18"/>
                        </w:rPr>
                        <w:t>Симоненко В.П</w:t>
                      </w:r>
                    </w:p>
                    <w:p w:rsidR="00C6086C" w:rsidRPr="00775326" w:rsidRDefault="00C6086C" w:rsidP="00107BBB">
                      <w:pPr>
                        <w:rPr>
                          <w:rFonts w:ascii="Arial" w:hAnsi="Arial" w:cs="Arial"/>
                          <w:i/>
                          <w:lang w:val="uk-UA"/>
                        </w:rPr>
                      </w:pPr>
                    </w:p>
                  </w:txbxContent>
                </v:textbox>
              </v:rect>
            </v:group>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086C" w:rsidRDefault="00C6086C" w:rsidP="00F12510">
    <w:pPr>
      <w:pStyle w:val="Footer"/>
    </w:pPr>
  </w:p>
  <w:p w:rsidR="00C6086C" w:rsidRPr="00F12510" w:rsidRDefault="00C6086C" w:rsidP="00F12510">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086C" w:rsidRDefault="00C6086C">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086C" w:rsidRDefault="00C6086C">
    <w:pPr>
      <w:pStyle w:val="Footer"/>
    </w:pPr>
    <w:r w:rsidRPr="00161DA6">
      <w:rPr>
        <w:noProof/>
        <w:sz w:val="20"/>
        <w:lang w:val="en-US" w:eastAsia="en-US"/>
      </w:rPr>
      <mc:AlternateContent>
        <mc:Choice Requires="wpg">
          <w:drawing>
            <wp:anchor distT="0" distB="0" distL="114300" distR="114300" simplePos="0" relativeHeight="251678208" behindDoc="0" locked="0" layoutInCell="0" allowOverlap="1" wp14:anchorId="6823F46F" wp14:editId="46652FC0">
              <wp:simplePos x="0" y="0"/>
              <wp:positionH relativeFrom="page">
                <wp:posOffset>723331</wp:posOffset>
              </wp:positionH>
              <wp:positionV relativeFrom="page">
                <wp:posOffset>245660</wp:posOffset>
              </wp:positionV>
              <wp:extent cx="6588760" cy="10189210"/>
              <wp:effectExtent l="0" t="0" r="21590" b="21590"/>
              <wp:wrapNone/>
              <wp:docPr id="1866" name="Group 18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867" name="Rectangle 128"/>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868" name="Line 129"/>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69" name="Line 130"/>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70" name="Line 131"/>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71" name="Line 132"/>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72" name="Line 133"/>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73" name="Line 134"/>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74" name="Line 135"/>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75" name="Line 136"/>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76" name="Line 137"/>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77" name="Line 138"/>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78" name="Rectangle 139"/>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7C59DD">
                            <w:pPr>
                              <w:pStyle w:val="a3"/>
                              <w:jc w:val="center"/>
                              <w:rPr>
                                <w:sz w:val="18"/>
                              </w:rPr>
                            </w:pPr>
                            <w:r>
                              <w:rPr>
                                <w:sz w:val="18"/>
                              </w:rPr>
                              <w:t>Змн.</w:t>
                            </w:r>
                          </w:p>
                        </w:txbxContent>
                      </wps:txbx>
                      <wps:bodyPr rot="0" vert="horz" wrap="square" lIns="12700" tIns="12700" rIns="12700" bIns="12700" anchor="t" anchorCtr="0" upright="1">
                        <a:noAutofit/>
                      </wps:bodyPr>
                    </wps:wsp>
                    <wps:wsp>
                      <wps:cNvPr id="1879" name="Rectangle 140"/>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7C59DD">
                            <w:pPr>
                              <w:pStyle w:val="a3"/>
                              <w:jc w:val="center"/>
                              <w:rPr>
                                <w:sz w:val="18"/>
                              </w:rPr>
                            </w:pPr>
                            <w:r>
                              <w:rPr>
                                <w:sz w:val="18"/>
                              </w:rPr>
                              <w:t>Арк.</w:t>
                            </w:r>
                          </w:p>
                        </w:txbxContent>
                      </wps:txbx>
                      <wps:bodyPr rot="0" vert="horz" wrap="square" lIns="12700" tIns="12700" rIns="12700" bIns="12700" anchor="t" anchorCtr="0" upright="1">
                        <a:noAutofit/>
                      </wps:bodyPr>
                    </wps:wsp>
                    <wps:wsp>
                      <wps:cNvPr id="1880" name="Rectangle 141"/>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7C59DD">
                            <w:pPr>
                              <w:pStyle w:val="a3"/>
                              <w:jc w:val="center"/>
                              <w:rPr>
                                <w:sz w:val="18"/>
                              </w:rPr>
                            </w:pPr>
                            <w:r>
                              <w:rPr>
                                <w:sz w:val="18"/>
                              </w:rPr>
                              <w:t>№ докум.</w:t>
                            </w:r>
                          </w:p>
                        </w:txbxContent>
                      </wps:txbx>
                      <wps:bodyPr rot="0" vert="horz" wrap="square" lIns="12700" tIns="12700" rIns="12700" bIns="12700" anchor="t" anchorCtr="0" upright="1">
                        <a:noAutofit/>
                      </wps:bodyPr>
                    </wps:wsp>
                    <wps:wsp>
                      <wps:cNvPr id="1881" name="Rectangle 142"/>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7C59DD">
                            <w:pPr>
                              <w:pStyle w:val="a3"/>
                              <w:jc w:val="center"/>
                              <w:rPr>
                                <w:sz w:val="18"/>
                              </w:rPr>
                            </w:pPr>
                            <w:r>
                              <w:rPr>
                                <w:sz w:val="18"/>
                              </w:rPr>
                              <w:t>Підпис</w:t>
                            </w:r>
                          </w:p>
                        </w:txbxContent>
                      </wps:txbx>
                      <wps:bodyPr rot="0" vert="horz" wrap="square" lIns="12700" tIns="12700" rIns="12700" bIns="12700" anchor="t" anchorCtr="0" upright="1">
                        <a:noAutofit/>
                      </wps:bodyPr>
                    </wps:wsp>
                    <wps:wsp>
                      <wps:cNvPr id="1882" name="Rectangle 143"/>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7C59DD">
                            <w:pPr>
                              <w:pStyle w:val="a3"/>
                              <w:jc w:val="center"/>
                              <w:rPr>
                                <w:sz w:val="18"/>
                              </w:rPr>
                            </w:pPr>
                            <w:r>
                              <w:rPr>
                                <w:sz w:val="18"/>
                              </w:rPr>
                              <w:t>Дата</w:t>
                            </w:r>
                          </w:p>
                        </w:txbxContent>
                      </wps:txbx>
                      <wps:bodyPr rot="0" vert="horz" wrap="square" lIns="12700" tIns="12700" rIns="12700" bIns="12700" anchor="t" anchorCtr="0" upright="1">
                        <a:noAutofit/>
                      </wps:bodyPr>
                    </wps:wsp>
                    <wps:wsp>
                      <wps:cNvPr id="1883" name="Rectangle 144"/>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7C59DD">
                            <w:pPr>
                              <w:pStyle w:val="a3"/>
                              <w:jc w:val="center"/>
                              <w:rPr>
                                <w:sz w:val="18"/>
                              </w:rPr>
                            </w:pPr>
                            <w:r>
                              <w:rPr>
                                <w:sz w:val="18"/>
                              </w:rPr>
                              <w:t>Арк.</w:t>
                            </w:r>
                          </w:p>
                        </w:txbxContent>
                      </wps:txbx>
                      <wps:bodyPr rot="0" vert="horz" wrap="square" lIns="12700" tIns="12700" rIns="12700" bIns="12700" anchor="t" anchorCtr="0" upright="1">
                        <a:noAutofit/>
                      </wps:bodyPr>
                    </wps:wsp>
                    <wps:wsp>
                      <wps:cNvPr id="1884" name="Rectangle 145"/>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107BBB" w:rsidRDefault="00C6086C" w:rsidP="00ED3BA4">
                            <w:pPr>
                              <w:jc w:val="center"/>
                              <w:rPr>
                                <w:rFonts w:ascii="Arial" w:hAnsi="Arial" w:cs="Arial"/>
                                <w:i/>
                                <w:lang w:val="uk-UA"/>
                              </w:rPr>
                            </w:pPr>
                            <w:r w:rsidRPr="00957259">
                              <w:rPr>
                                <w:rFonts w:ascii="Arial" w:hAnsi="Arial" w:cs="Arial"/>
                                <w:i/>
                              </w:rPr>
                              <w:fldChar w:fldCharType="begin"/>
                            </w:r>
                            <w:r w:rsidRPr="00957259">
                              <w:rPr>
                                <w:rFonts w:ascii="Arial" w:hAnsi="Arial" w:cs="Arial"/>
                                <w:i/>
                              </w:rPr>
                              <w:instrText xml:space="preserve"> PAGE  \* LOWER </w:instrText>
                            </w:r>
                            <w:r w:rsidRPr="00957259">
                              <w:rPr>
                                <w:rFonts w:ascii="Arial" w:hAnsi="Arial" w:cs="Arial"/>
                                <w:i/>
                              </w:rPr>
                              <w:fldChar w:fldCharType="separate"/>
                            </w:r>
                            <w:r w:rsidR="00E10A3F">
                              <w:rPr>
                                <w:rFonts w:ascii="Arial" w:hAnsi="Arial" w:cs="Arial"/>
                                <w:i/>
                                <w:noProof/>
                              </w:rPr>
                              <w:t>2</w:t>
                            </w:r>
                            <w:r w:rsidRPr="00957259">
                              <w:rPr>
                                <w:rFonts w:ascii="Arial" w:hAnsi="Arial" w:cs="Arial"/>
                                <w:i/>
                              </w:rPr>
                              <w:fldChar w:fldCharType="end"/>
                            </w:r>
                          </w:p>
                          <w:p w:rsidR="00C6086C" w:rsidRDefault="00C6086C" w:rsidP="00F554EC">
                            <w:pPr>
                              <w:jc w:val="center"/>
                              <w:rPr>
                                <w:rFonts w:ascii="Arial" w:hAnsi="Arial" w:cs="Arial"/>
                                <w:i/>
                              </w:rPr>
                            </w:pPr>
                            <w:r w:rsidRPr="00957259">
                              <w:rPr>
                                <w:rFonts w:ascii="Arial" w:hAnsi="Arial" w:cs="Arial"/>
                                <w:i/>
                              </w:rPr>
                              <w:fldChar w:fldCharType="begin"/>
                            </w:r>
                            <w:r w:rsidRPr="00957259">
                              <w:rPr>
                                <w:rFonts w:ascii="Arial" w:hAnsi="Arial" w:cs="Arial"/>
                                <w:i/>
                              </w:rPr>
                              <w:instrText xml:space="preserve"> PAGE  \* LOWER </w:instrText>
                            </w:r>
                            <w:r w:rsidRPr="00957259">
                              <w:rPr>
                                <w:rFonts w:ascii="Arial" w:hAnsi="Arial" w:cs="Arial"/>
                                <w:i/>
                              </w:rPr>
                              <w:fldChar w:fldCharType="separate"/>
                            </w:r>
                            <w:r w:rsidR="00E10A3F">
                              <w:rPr>
                                <w:rFonts w:ascii="Arial" w:hAnsi="Arial" w:cs="Arial"/>
                                <w:i/>
                                <w:noProof/>
                              </w:rPr>
                              <w:t>2</w:t>
                            </w:r>
                            <w:r w:rsidRPr="00957259">
                              <w:rPr>
                                <w:rFonts w:ascii="Arial" w:hAnsi="Arial" w:cs="Arial"/>
                                <w:i/>
                              </w:rPr>
                              <w:fldChar w:fldCharType="end"/>
                            </w:r>
                          </w:p>
                          <w:p w:rsidR="00C6086C" w:rsidRPr="00107BBB" w:rsidRDefault="00C6086C" w:rsidP="00F554EC">
                            <w:pPr>
                              <w:jc w:val="center"/>
                              <w:rPr>
                                <w:rFonts w:ascii="Arial" w:hAnsi="Arial" w:cs="Arial"/>
                                <w:i/>
                                <w:lang w:val="uk-UA"/>
                              </w:rPr>
                            </w:pPr>
                            <w:r w:rsidRPr="00957259">
                              <w:rPr>
                                <w:rFonts w:ascii="Arial" w:hAnsi="Arial" w:cs="Arial"/>
                                <w:i/>
                              </w:rPr>
                              <w:fldChar w:fldCharType="begin"/>
                            </w:r>
                            <w:r w:rsidRPr="00957259">
                              <w:rPr>
                                <w:rFonts w:ascii="Arial" w:hAnsi="Arial" w:cs="Arial"/>
                                <w:i/>
                              </w:rPr>
                              <w:instrText xml:space="preserve"> PAGE  \* LOWER </w:instrText>
                            </w:r>
                            <w:r w:rsidRPr="00957259">
                              <w:rPr>
                                <w:rFonts w:ascii="Arial" w:hAnsi="Arial" w:cs="Arial"/>
                                <w:i/>
                              </w:rPr>
                              <w:fldChar w:fldCharType="separate"/>
                            </w:r>
                            <w:r w:rsidR="00E10A3F">
                              <w:rPr>
                                <w:rFonts w:ascii="Arial" w:hAnsi="Arial" w:cs="Arial"/>
                                <w:i/>
                                <w:noProof/>
                              </w:rPr>
                              <w:t>2</w:t>
                            </w:r>
                            <w:r w:rsidRPr="00957259">
                              <w:rPr>
                                <w:rFonts w:ascii="Arial" w:hAnsi="Arial" w:cs="Arial"/>
                                <w:i/>
                              </w:rPr>
                              <w:fldChar w:fldCharType="end"/>
                            </w:r>
                          </w:p>
                          <w:p w:rsidR="00C6086C" w:rsidRPr="00161DA6" w:rsidRDefault="00C6086C" w:rsidP="00F554EC">
                            <w:pPr>
                              <w:pStyle w:val="a3"/>
                              <w:rPr>
                                <w:sz w:val="24"/>
                                <w:lang w:val="en-US"/>
                              </w:rPr>
                            </w:pPr>
                            <w:r>
                              <w:rPr>
                                <w:sz w:val="24"/>
                                <w:lang w:val="en-US"/>
                              </w:rPr>
                              <w:t>2</w:t>
                            </w:r>
                          </w:p>
                        </w:txbxContent>
                      </wps:txbx>
                      <wps:bodyPr rot="0" vert="horz" wrap="square" lIns="12700" tIns="12700" rIns="12700" bIns="12700" anchor="t" anchorCtr="0" upright="1">
                        <a:noAutofit/>
                      </wps:bodyPr>
                    </wps:wsp>
                    <wps:wsp>
                      <wps:cNvPr id="1885" name="Rectangle 146"/>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7C59DD">
                            <w:pPr>
                              <w:pStyle w:val="a3"/>
                              <w:jc w:val="center"/>
                              <w:rPr>
                                <w:rFonts w:ascii="Journal" w:hAnsi="Journal"/>
                              </w:rPr>
                            </w:pPr>
                            <w:r>
                              <w:t>ІАЛЦ.467200.007.Д4</w:t>
                            </w:r>
                          </w:p>
                          <w:p w:rsidR="00C6086C" w:rsidRDefault="00C6086C" w:rsidP="007C59DD">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23F46F" id="Group 1866" o:spid="_x0000_s1301" style="position:absolute;left:0;text-align:left;margin-left:56.95pt;margin-top:19.35pt;width:518.8pt;height:802.3pt;z-index:25167820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" o:allowincell="f">
              <v:rect id="Rectangle 128" o:spid="_x0000_s1302"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Oyh8IA&#10;AADdAAAADwAAAGRycy9kb3ducmV2LnhtbERPzYrCMBC+C/sOYYS9aaoH11ajVEHYk+xWH2BoxrbY&#10;TLpNbKtPbwRhb/Px/c56O5hadNS6yrKC2TQCQZxbXXGh4Hw6TJYgnEfWWFsmBXdysN18jNaYaNvz&#10;L3WZL0QIYZeggtL7JpHS5SUZdFPbEAfuYluDPsC2kLrFPoSbWs6jaCENVhwaSmxoX1J+zW5GwdUP&#10;3TEtsschPu/i/GeX9re/VKnP8ZCuQHga/L/47f7WYf5y8QWvb8IJcvM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A7KHwgAAAN0AAAAPAAAAAAAAAAAAAAAAAJgCAABkcnMvZG93&#10;bnJldi54bWxQSwUGAAAAAAQABAD1AAAAhwMAAAAA&#10;" filled="f" strokeweight="2pt"/>
              <v:line id="Line 129" o:spid="_x0000_s1303"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6AXcMAAADdAAAADwAAAGRycy9kb3ducmV2LnhtbESPQYvCQAyF74L/YYjgTacrKNJ1FBEq&#10;3sTqxVvsxLbYyZTOqPXfm8PC3hLey3tfVpveNepFXag9G/iZJqCIC29rLg1cztlkCSpEZIuNZzLw&#10;oQCb9XCwwtT6N5/olcdSSQiHFA1UMbap1qGoyGGY+pZYtLvvHEZZu1LbDt8S7ho9S5KFdlizNFTY&#10;0q6i4pE/nYHH9TLP9sedPTf51t7KLF5vd2vMeNRvf0FF6uO/+e/6YAV/uRBc+UZG0Os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SugF3DAAAA3QAAAA8AAAAAAAAAAAAA&#10;AAAAoQIAAGRycy9kb3ducmV2LnhtbFBLBQYAAAAABAAEAPkAAACRAwAAAAA=&#10;" strokeweight="2pt"/>
              <v:line id="Line 130" o:spid="_x0000_s1304"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xr4AAADdAAAADwAAAGRycy9kb3ducmV2LnhtbERPvQrCMBDeBd8hnOCmqYKi1SgiVNzE&#10;6uJ2NmdbbC6liVrf3giC2318v7dct6YST2pcaVnBaBiBIM6sLjlXcD4lgxkI55E1VpZJwZscrFfd&#10;zhJjbV98pGfqcxFC2MWooPC+jqV0WUEG3dDWxIG72cagD7DJpW7wFcJNJcdRNJUGSw4NBda0LSi7&#10;pw+j4H45T5LdYatPVbrR1zzxl+tNK9XvtZsFCE+t/4t/7r0O82fTO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74iXGvgAAAN0AAAAPAAAAAAAAAAAAAAAAAKEC&#10;AABkcnMvZG93bnJldi54bWxQSwUGAAAAAAQABAD5AAAAjAMAAAAA&#10;" strokeweight="2pt"/>
              <v:line id="Line 131" o:spid="_x0000_s1305"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wEahsMAAADdAAAADwAAAGRycy9kb3ducmV2LnhtbESPQYvCQAyF7wv+hyGCt3WqoCvVUUSo&#10;eFusXrzFTmyLnUzpjFr/vTks7C3hvbz3ZbXpXaOe1IXas4HJOAFFXHhbc2ngfMq+F6BCRLbYeCYD&#10;bwqwWQ++Vpha/+IjPfNYKgnhkKKBKsY21ToUFTkMY98Si3bzncMoa1dq2+FLwl2jp0ky1w5rloYK&#10;W9pVVNzzhzNwv5xn2f53Z09NvrXXMouX680aMxr22yWoSH38N/9dH6zgL36EX76REfT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8BGobDAAAA3QAAAA8AAAAAAAAAAAAA&#10;AAAAoQIAAGRycy9kb3ducmV2LnhtbFBLBQYAAAAABAAEAPkAAACRAwAAAAA=&#10;" strokeweight="2pt"/>
              <v:line id="Line 132" o:spid="_x0000_s1306"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2/Hb8AAADdAAAADwAAAGRycy9kb3ducmV2LnhtbERPSwrCMBDdC94hjOBOUwU/VKOIUHEn&#10;VjfuxmZsi82kNFHr7Y0guJvH+85y3ZpKPKlxpWUFo2EEgjizuuRcwfmUDOYgnEfWWFkmBW9ysF51&#10;O0uMtX3xkZ6pz0UIYRejgsL7OpbSZQUZdENbEwfuZhuDPsAml7rBVwg3lRxH0VQaLDk0FFjTtqDs&#10;nj6MgvvlPEl2h60+VelGX/PEX643rVS/124WIDy1/i/+ufc6zJ/PRvD9JpwgV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E2/Hb8AAADdAAAADwAAAAAAAAAAAAAAAACh&#10;AgAAZHJzL2Rvd25yZXYueG1sUEsFBgAAAAAEAAQA+QAAAI0DAAAAAA==&#10;" strokeweight="2pt"/>
              <v:line id="Line 133" o:spid="_x0000_s1307"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8har8AAADdAAAADwAAAGRycy9kb3ducmV2LnhtbERPSwrCMBDdC94hjOBOUwU/VKOIUHEn&#10;VjfuxmZsi82kNFHr7Y0guJvH+85y3ZpKPKlxpWUFo2EEgjizuuRcwfmUDOYgnEfWWFkmBW9ysF51&#10;O0uMtX3xkZ6pz0UIYRejgsL7OpbSZQUZdENbEwfuZhuDPsAml7rBVwg3lRxH0VQaLDk0FFjTtqDs&#10;nj6MgvvlPEl2h60+VelGX/PEX643rVS/124WIDy1/i/+ufc6zJ/PxvD9JpwgV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J8har8AAADdAAAADwAAAAAAAAAAAAAAAACh&#10;AgAAZHJzL2Rvd25yZXYueG1sUEsFBgAAAAAEAAQA+QAAAI0DAAAAAA==&#10;" strokeweight="2pt"/>
              <v:line id="Line 134" o:spid="_x0000_s1308"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OE8cEAAADdAAAADwAAAGRycy9kb3ducmV2LnhtbERPS4vCMBC+C/6HMII3TVV8UI0iQpe9&#10;LVYv3qbN9IHNpDRZ7f77jSB4m4/vObtDbxrxoM7VlhXMphEI4tzqmksF10sy2YBwHlljY5kU/JGD&#10;w3442GGs7ZPP9Eh9KUIIuxgVVN63sZQur8igm9qWOHCF7Qz6ALtS6g6fIdw0ch5FK2mw5tBQYUun&#10;ivJ7+msU3G/XZfL1c9KXJj3qrEz8LSu0UuNRf9yC8NT7j/jt/tZh/ma9gNc34QS5/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04TxwQAAAN0AAAAPAAAAAAAAAAAAAAAA&#10;AKECAABkcnMvZG93bnJldi54bWxQSwUGAAAAAAQABAD5AAAAjwMAAAAA&#10;" strokeweight="2pt"/>
              <v:line id="Line 135" o:spid="_x0000_s1309"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ochcEAAADdAAAADwAAAGRycy9kb3ducmV2LnhtbERPS4vCMBC+C/6HMII3TRVfVKOI0GVv&#10;i9WLt2kzfWAzKU1Wu/9+Iwje5uN7zu7Qm0Y8qHO1ZQWzaQSCOLe65lLB9ZJMNiCcR9bYWCYFf+Tg&#10;sB8Odhhr++QzPVJfihDCLkYFlfdtLKXLKzLoprYlDlxhO4M+wK6UusNnCDeNnEfRShqsOTRU2NKp&#10;ovye/hoF99t1mXz9nPSlSY86KxN/ywqt1HjUH7cgPPX+I367v3WYv1kv4PVNOEHu/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QOhyFwQAAAN0AAAAPAAAAAAAAAAAAAAAA&#10;AKECAABkcnMvZG93bnJldi54bWxQSwUGAAAAAAQABAD5AAAAjwMAAAAA&#10;" strokeweight="2pt"/>
              <v:line id="Line 136" o:spid="_x0000_s1310"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Pf9MMAAADdAAAADwAAAGRycy9kb3ducmV2LnhtbERPzWoCMRC+F3yHMEJvNWuhra5GEdtC&#10;xYN09QHGzbhZ3UyWJNWtT2+EQm/z8f3OdN7ZRpzJh9qxguEgA0FcOl1zpWC3/XwagQgRWWPjmBT8&#10;UoD5rPcwxVy7C3/TuYiVSCEcclRgYmxzKUNpyGIYuJY4cQfnLcYEfSW1x0sKt418zrJXabHm1GCw&#10;paWh8lT8WAUrv1+fhtfKyD2v/EezeR8He1Tqsd8tJiAidfFf/Of+0mn+6O0F7t+kE+Ts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Wz3/TDAAAA3QAAAA8AAAAAAAAAAAAA&#10;AAAAoQIAAGRycy9kb3ducmV2LnhtbFBLBQYAAAAABAAEAPkAAACRAwAAAAA=&#10;" strokeweight="1pt"/>
              <v:line id="Line 137" o:spid="_x0000_s1311"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6Qnab8AAADdAAAADwAAAGRycy9kb3ducmV2LnhtbERPSwrCMBDdC94hjOBOUwU/VKOIUHEn&#10;VjfuxmZsi82kNFHr7Y0guJvH+85y3ZpKPKlxpWUFo2EEgjizuuRcwfmUDOYgnEfWWFkmBW9ysF51&#10;O0uMtX3xkZ6pz0UIYRejgsL7OpbSZQUZdENbEwfuZhuDPsAml7rBVwg3lRxH0VQaLDk0FFjTtqDs&#10;nj6MgvvlPEl2h60+VelGX/PEX643rVS/124WIDy1/i/+ufc6zJ/PpvD9JpwgV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6Qnab8AAADdAAAADwAAAAAAAAAAAAAAAACh&#10;AgAAZHJzL2Rvd25yZXYueG1sUEsFBgAAAAAEAAQA+QAAAI0DAAAAAA==&#10;" strokeweight="2pt"/>
              <v:line id="Line 138" o:spid="_x0000_s1312"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i3kGMIAAADdAAAADwAAAGRycy9kb3ducmV2LnhtbERPzWoCMRC+C32HMIXeNKuHalejlNpC&#10;xYNofYBxM25WN5MlSXX16Y0geJuP73cms9bW4kQ+VI4V9HsZCOLC6YpLBdu/n+4IRIjIGmvHpOBC&#10;AWbTl84Ec+3OvKbTJpYihXDIUYGJscmlDIUhi6HnGuLE7Z23GBP0pdQezync1nKQZe/SYsWpwWBD&#10;X4aK4+bfKlj43fLYv5ZG7njhv+vV/CPYg1Jvr+3nGESkNj7FD/evTvNHwyHcv0knyO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i3kGMIAAADdAAAADwAAAAAAAAAAAAAA&#10;AAChAgAAZHJzL2Rvd25yZXYueG1sUEsFBgAAAAAEAAQA+QAAAJADAAAAAA==&#10;" strokeweight="1pt"/>
              <v:rect id="Rectangle 139" o:spid="_x0000_s1313"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19sQA&#10;AADdAAAADwAAAGRycy9kb3ducmV2LnhtbESPQWvCQBCF7wX/wzKCt7qxiI2pq4SC4NW0gschO03S&#10;Zmfj7qrx33cOhd5meG/e+2azG12vbhRi59nAYp6BIq697bgx8Pmxf85BxYRssfdMBh4UYbedPG2w&#10;sP7OR7pVqVESwrFAA21KQ6F1rFtyGOd+IBbtyweHSdbQaBvwLuGu1y9ZttIOO5aGFgd6b6n+qa7O&#10;QFl+j6dLtcZ91HkWVnZpm/JszGw6lm+gEo3p3/x3fbCCn78KrnwjI+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79fbEAAAA3QAAAA8AAAAAAAAAAAAAAAAAmAIAAGRycy9k&#10;b3ducmV2LnhtbFBLBQYAAAAABAAEAPUAAACJAwAAAAA=&#10;" filled="f" stroked="f" strokeweight=".25pt">
                <v:textbox inset="1pt,1pt,1pt,1pt">
                  <w:txbxContent>
                    <w:p w:rsidR="00C6086C" w:rsidRDefault="00C6086C" w:rsidP="007C59DD">
                      <w:pPr>
                        <w:pStyle w:val="a3"/>
                        <w:jc w:val="center"/>
                        <w:rPr>
                          <w:sz w:val="18"/>
                        </w:rPr>
                      </w:pPr>
                      <w:r>
                        <w:rPr>
                          <w:sz w:val="18"/>
                        </w:rPr>
                        <w:t>Змн.</w:t>
                      </w:r>
                    </w:p>
                  </w:txbxContent>
                </v:textbox>
              </v:rect>
              <v:rect id="Rectangle 140" o:spid="_x0000_s1314"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dQbcIA&#10;AADdAAAADwAAAGRycy9kb3ducmV2LnhtbERPTWvDMAy9D/ofjAq7LU7H6JK0bgmFwq7LVuhRxGqS&#10;NpZT20uyfz8PBrvp8T613c+mFyM531lWsEpSEMS11R03Cj4/jk8ZCB+QNfaWScE3edjvFg9bLLSd&#10;+J3GKjQihrAvUEEbwlBI6euWDPrEDsSRu1hnMEToGqkdTjHc9PI5TdfSYMexocWBDi3Vt+rLKCjL&#10;63y6VzkevcxSt9YvuinPSj0u53IDItAc/sV/7jcd52evOfx+E0+Qu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d1BtwgAAAN0AAAAPAAAAAAAAAAAAAAAAAJgCAABkcnMvZG93&#10;bnJldi54bWxQSwUGAAAAAAQABAD1AAAAhwMAAAAA&#10;" filled="f" stroked="f" strokeweight=".25pt">
                <v:textbox inset="1pt,1pt,1pt,1pt">
                  <w:txbxContent>
                    <w:p w:rsidR="00C6086C" w:rsidRDefault="00C6086C" w:rsidP="007C59DD">
                      <w:pPr>
                        <w:pStyle w:val="a3"/>
                        <w:jc w:val="center"/>
                        <w:rPr>
                          <w:sz w:val="18"/>
                        </w:rPr>
                      </w:pPr>
                      <w:r>
                        <w:rPr>
                          <w:sz w:val="18"/>
                        </w:rPr>
                        <w:t>Арк.</w:t>
                      </w:r>
                    </w:p>
                  </w:txbxContent>
                </v:textbox>
              </v:rect>
              <v:rect id="Rectangle 141" o:spid="_x0000_s1315"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iJ18MA&#10;AADdAAAADwAAAGRycy9kb3ducmV2LnhtbESPQWvCQBCF7wX/wzJCb3VjEYnRVUJB6NW0BY9Ddkyi&#10;2dm4u9X03zsHobcZ3pv3vtnsRterG4XYeTYwn2WgiGtvO24MfH/t33JQMSFb7D2TgT+KsNtOXjZY&#10;WH/nA92q1CgJ4ViggTalodA61i05jDM/EIt28sFhkjU02ga8S7jr9XuWLbXDjqWhxYE+Wqov1a8z&#10;UJbn8edarXAfdZ6FpV3Ypjwa8zodyzWoRGP6Nz+vP63g57nwyzcygt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iJ18MAAADdAAAADwAAAAAAAAAAAAAAAACYAgAAZHJzL2Rv&#10;d25yZXYueG1sUEsFBgAAAAAEAAQA9QAAAIgDAAAAAA==&#10;" filled="f" stroked="f" strokeweight=".25pt">
                <v:textbox inset="1pt,1pt,1pt,1pt">
                  <w:txbxContent>
                    <w:p w:rsidR="00C6086C" w:rsidRDefault="00C6086C" w:rsidP="007C59DD">
                      <w:pPr>
                        <w:pStyle w:val="a3"/>
                        <w:jc w:val="center"/>
                        <w:rPr>
                          <w:sz w:val="18"/>
                        </w:rPr>
                      </w:pPr>
                      <w:r>
                        <w:rPr>
                          <w:sz w:val="18"/>
                        </w:rPr>
                        <w:t>№ докум.</w:t>
                      </w:r>
                    </w:p>
                  </w:txbxContent>
                </v:textbox>
              </v:rect>
              <v:rect id="Rectangle 142" o:spid="_x0000_s1316"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QsTMAA&#10;AADdAAAADwAAAGRycy9kb3ducmV2LnhtbERPTYvCMBC9L/gfwgh726Yui9RqlCIIXu0qeByasa02&#10;k5pktf57syB4m8f7nMVqMJ24kfOtZQWTJAVBXFndcq1g/7v5ykD4gKyxs0wKHuRhtRx9LDDX9s47&#10;upWhFjGEfY4KmhD6XEpfNWTQJ7YnjtzJOoMhQldL7fAew00nv9N0Kg22HBsa7GndUHUp/4yCojgP&#10;h2s5w42XWeqm+kfXxVGpz/FQzEEEGsJb/HJvdZyfZRP4/yaeIJ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tQsTMAAAADdAAAADwAAAAAAAAAAAAAAAACYAgAAZHJzL2Rvd25y&#10;ZXYueG1sUEsFBgAAAAAEAAQA9QAAAIUDAAAAAA==&#10;" filled="f" stroked="f" strokeweight=".25pt">
                <v:textbox inset="1pt,1pt,1pt,1pt">
                  <w:txbxContent>
                    <w:p w:rsidR="00C6086C" w:rsidRDefault="00C6086C" w:rsidP="007C59DD">
                      <w:pPr>
                        <w:pStyle w:val="a3"/>
                        <w:jc w:val="center"/>
                        <w:rPr>
                          <w:sz w:val="18"/>
                        </w:rPr>
                      </w:pPr>
                      <w:r>
                        <w:rPr>
                          <w:sz w:val="18"/>
                        </w:rPr>
                        <w:t>Підпис</w:t>
                      </w:r>
                    </w:p>
                  </w:txbxContent>
                </v:textbox>
              </v:rect>
              <v:rect id="Rectangle 143" o:spid="_x0000_s1317"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ayO8AA&#10;AADdAAAADwAAAGRycy9kb3ducmV2LnhtbERPTYvCMBC9C/6HMAvebLoiUrtGKYKw160KHodmtu1u&#10;M6lJ1PrvjSB4m8f7nNVmMJ24kvOtZQWfSQqCuLK65VrBYb+bZiB8QNbYWSYFd/KwWY9HK8y1vfEP&#10;XctQixjCPkcFTQh9LqWvGjLoE9sTR+7XOoMhQldL7fAWw00nZ2m6kAZbjg0N9rRtqPovL0ZBUfwN&#10;x3O5xJ2XWeoWeq7r4qTU5GMovkAEGsJb/HJ/6zg/y2bw/CaeIN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gayO8AAAADdAAAADwAAAAAAAAAAAAAAAACYAgAAZHJzL2Rvd25y&#10;ZXYueG1sUEsFBgAAAAAEAAQA9QAAAIUDAAAAAA==&#10;" filled="f" stroked="f" strokeweight=".25pt">
                <v:textbox inset="1pt,1pt,1pt,1pt">
                  <w:txbxContent>
                    <w:p w:rsidR="00C6086C" w:rsidRDefault="00C6086C" w:rsidP="007C59DD">
                      <w:pPr>
                        <w:pStyle w:val="a3"/>
                        <w:jc w:val="center"/>
                        <w:rPr>
                          <w:sz w:val="18"/>
                        </w:rPr>
                      </w:pPr>
                      <w:r>
                        <w:rPr>
                          <w:sz w:val="18"/>
                        </w:rPr>
                        <w:t>Дата</w:t>
                      </w:r>
                    </w:p>
                  </w:txbxContent>
                </v:textbox>
              </v:rect>
              <v:rect id="Rectangle 144" o:spid="_x0000_s1318"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oXoMIA&#10;AADdAAAADwAAAGRycy9kb3ducmV2LnhtbERPTWvDMAy9D/YfjAa9Lc7WUbIsbgmFQK/NWuhRxFqS&#10;LZZT20vTf18PBr3p8T5VbGYziImc7y0reElSEMSN1T23Cg6f1XMGwgdkjYNlUnAlD5v140OBubYX&#10;3tNUh1bEEPY5KuhCGHMpfdORQZ/YkThyX9YZDBG6VmqHlxhuBvmapitpsOfY0OFI246an/rXKCjL&#10;7/l4rt+x8jJL3Uq/6bY8KbV4mssPEIHmcBf/u3c6zs+yJfx9E0+Q6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ShegwgAAAN0AAAAPAAAAAAAAAAAAAAAAAJgCAABkcnMvZG93&#10;bnJldi54bWxQSwUGAAAAAAQABAD1AAAAhwMAAAAA&#10;" filled="f" stroked="f" strokeweight=".25pt">
                <v:textbox inset="1pt,1pt,1pt,1pt">
                  <w:txbxContent>
                    <w:p w:rsidR="00C6086C" w:rsidRDefault="00C6086C" w:rsidP="007C59DD">
                      <w:pPr>
                        <w:pStyle w:val="a3"/>
                        <w:jc w:val="center"/>
                        <w:rPr>
                          <w:sz w:val="18"/>
                        </w:rPr>
                      </w:pPr>
                      <w:r>
                        <w:rPr>
                          <w:sz w:val="18"/>
                        </w:rPr>
                        <w:t>Арк.</w:t>
                      </w:r>
                    </w:p>
                  </w:txbxContent>
                </v:textbox>
              </v:rect>
              <v:rect id="Rectangle 145" o:spid="_x0000_s1319"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OP1L8A&#10;AADdAAAADwAAAGRycy9kb3ducmV2LnhtbERPTYvCMBC9L/gfwgje1tRFpFajlAXBq10Fj0MzttVm&#10;UpOo9d+bBcHbPN7nLNe9acWdnG8sK5iMExDEpdUNVwr2f5vvFIQPyBpby6TgSR7Wq8HXEjNtH7yj&#10;exEqEUPYZ6igDqHLpPRlTQb92HbEkTtZZzBE6CqpHT5iuGnlT5LMpMGGY0ONHf3WVF6Km1GQ5+f+&#10;cC3muPEyTdxMT3WVH5UaDft8ASJQHz7it3ur4/w0ncL/N/EE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o4/UvwAAAN0AAAAPAAAAAAAAAAAAAAAAAJgCAABkcnMvZG93bnJl&#10;di54bWxQSwUGAAAAAAQABAD1AAAAhAMAAAAA&#10;" filled="f" stroked="f" strokeweight=".25pt">
                <v:textbox inset="1pt,1pt,1pt,1pt">
                  <w:txbxContent>
                    <w:p w:rsidR="00C6086C" w:rsidRPr="00107BBB" w:rsidRDefault="00C6086C" w:rsidP="00ED3BA4">
                      <w:pPr>
                        <w:jc w:val="center"/>
                        <w:rPr>
                          <w:rFonts w:ascii="Arial" w:hAnsi="Arial" w:cs="Arial"/>
                          <w:i/>
                          <w:lang w:val="uk-UA"/>
                        </w:rPr>
                      </w:pPr>
                      <w:r w:rsidRPr="00957259">
                        <w:rPr>
                          <w:rFonts w:ascii="Arial" w:hAnsi="Arial" w:cs="Arial"/>
                          <w:i/>
                        </w:rPr>
                        <w:fldChar w:fldCharType="begin"/>
                      </w:r>
                      <w:r w:rsidRPr="00957259">
                        <w:rPr>
                          <w:rFonts w:ascii="Arial" w:hAnsi="Arial" w:cs="Arial"/>
                          <w:i/>
                        </w:rPr>
                        <w:instrText xml:space="preserve"> PAGE  \* LOWER </w:instrText>
                      </w:r>
                      <w:r w:rsidRPr="00957259">
                        <w:rPr>
                          <w:rFonts w:ascii="Arial" w:hAnsi="Arial" w:cs="Arial"/>
                          <w:i/>
                        </w:rPr>
                        <w:fldChar w:fldCharType="separate"/>
                      </w:r>
                      <w:r w:rsidR="00E10A3F">
                        <w:rPr>
                          <w:rFonts w:ascii="Arial" w:hAnsi="Arial" w:cs="Arial"/>
                          <w:i/>
                          <w:noProof/>
                        </w:rPr>
                        <w:t>2</w:t>
                      </w:r>
                      <w:r w:rsidRPr="00957259">
                        <w:rPr>
                          <w:rFonts w:ascii="Arial" w:hAnsi="Arial" w:cs="Arial"/>
                          <w:i/>
                        </w:rPr>
                        <w:fldChar w:fldCharType="end"/>
                      </w:r>
                    </w:p>
                    <w:p w:rsidR="00C6086C" w:rsidRDefault="00C6086C" w:rsidP="00F554EC">
                      <w:pPr>
                        <w:jc w:val="center"/>
                        <w:rPr>
                          <w:rFonts w:ascii="Arial" w:hAnsi="Arial" w:cs="Arial"/>
                          <w:i/>
                        </w:rPr>
                      </w:pPr>
                      <w:r w:rsidRPr="00957259">
                        <w:rPr>
                          <w:rFonts w:ascii="Arial" w:hAnsi="Arial" w:cs="Arial"/>
                          <w:i/>
                        </w:rPr>
                        <w:fldChar w:fldCharType="begin"/>
                      </w:r>
                      <w:r w:rsidRPr="00957259">
                        <w:rPr>
                          <w:rFonts w:ascii="Arial" w:hAnsi="Arial" w:cs="Arial"/>
                          <w:i/>
                        </w:rPr>
                        <w:instrText xml:space="preserve"> PAGE  \* LOWER </w:instrText>
                      </w:r>
                      <w:r w:rsidRPr="00957259">
                        <w:rPr>
                          <w:rFonts w:ascii="Arial" w:hAnsi="Arial" w:cs="Arial"/>
                          <w:i/>
                        </w:rPr>
                        <w:fldChar w:fldCharType="separate"/>
                      </w:r>
                      <w:r w:rsidR="00E10A3F">
                        <w:rPr>
                          <w:rFonts w:ascii="Arial" w:hAnsi="Arial" w:cs="Arial"/>
                          <w:i/>
                          <w:noProof/>
                        </w:rPr>
                        <w:t>2</w:t>
                      </w:r>
                      <w:r w:rsidRPr="00957259">
                        <w:rPr>
                          <w:rFonts w:ascii="Arial" w:hAnsi="Arial" w:cs="Arial"/>
                          <w:i/>
                        </w:rPr>
                        <w:fldChar w:fldCharType="end"/>
                      </w:r>
                    </w:p>
                    <w:p w:rsidR="00C6086C" w:rsidRPr="00107BBB" w:rsidRDefault="00C6086C" w:rsidP="00F554EC">
                      <w:pPr>
                        <w:jc w:val="center"/>
                        <w:rPr>
                          <w:rFonts w:ascii="Arial" w:hAnsi="Arial" w:cs="Arial"/>
                          <w:i/>
                          <w:lang w:val="uk-UA"/>
                        </w:rPr>
                      </w:pPr>
                      <w:r w:rsidRPr="00957259">
                        <w:rPr>
                          <w:rFonts w:ascii="Arial" w:hAnsi="Arial" w:cs="Arial"/>
                          <w:i/>
                        </w:rPr>
                        <w:fldChar w:fldCharType="begin"/>
                      </w:r>
                      <w:r w:rsidRPr="00957259">
                        <w:rPr>
                          <w:rFonts w:ascii="Arial" w:hAnsi="Arial" w:cs="Arial"/>
                          <w:i/>
                        </w:rPr>
                        <w:instrText xml:space="preserve"> PAGE  \* LOWER </w:instrText>
                      </w:r>
                      <w:r w:rsidRPr="00957259">
                        <w:rPr>
                          <w:rFonts w:ascii="Arial" w:hAnsi="Arial" w:cs="Arial"/>
                          <w:i/>
                        </w:rPr>
                        <w:fldChar w:fldCharType="separate"/>
                      </w:r>
                      <w:r w:rsidR="00E10A3F">
                        <w:rPr>
                          <w:rFonts w:ascii="Arial" w:hAnsi="Arial" w:cs="Arial"/>
                          <w:i/>
                          <w:noProof/>
                        </w:rPr>
                        <w:t>2</w:t>
                      </w:r>
                      <w:r w:rsidRPr="00957259">
                        <w:rPr>
                          <w:rFonts w:ascii="Arial" w:hAnsi="Arial" w:cs="Arial"/>
                          <w:i/>
                        </w:rPr>
                        <w:fldChar w:fldCharType="end"/>
                      </w:r>
                    </w:p>
                    <w:p w:rsidR="00C6086C" w:rsidRPr="00161DA6" w:rsidRDefault="00C6086C" w:rsidP="00F554EC">
                      <w:pPr>
                        <w:pStyle w:val="a3"/>
                        <w:rPr>
                          <w:sz w:val="24"/>
                          <w:lang w:val="en-US"/>
                        </w:rPr>
                      </w:pPr>
                      <w:r>
                        <w:rPr>
                          <w:sz w:val="24"/>
                          <w:lang w:val="en-US"/>
                        </w:rPr>
                        <w:t>2</w:t>
                      </w:r>
                    </w:p>
                  </w:txbxContent>
                </v:textbox>
              </v:rect>
              <v:rect id="Rectangle 146" o:spid="_x0000_s1320"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8qT8IA&#10;AADdAAAADwAAAGRycy9kb3ducmV2LnhtbERPTWvDMAy9D/YfjAa9Lc5GV7IsbgmFQK/NWuhRxFqS&#10;LZZT20vTf18PBr3p8T5VbGYziImc7y0reElSEMSN1T23Cg6f1XMGwgdkjYNlUnAlD5v140OBubYX&#10;3tNUh1bEEPY5KuhCGHMpfdORQZ/YkThyX9YZDBG6VmqHlxhuBvmapitpsOfY0OFI246an/rXKCjL&#10;7/l4rt+x8jJL3UovdVuelFo8zeUHiEBzuIv/3Tsd52fZG/x9E0+Q6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7ypPwgAAAN0AAAAPAAAAAAAAAAAAAAAAAJgCAABkcnMvZG93&#10;bnJldi54bWxQSwUGAAAAAAQABAD1AAAAhwMAAAAA&#10;" filled="f" stroked="f" strokeweight=".25pt">
                <v:textbox inset="1pt,1pt,1pt,1pt">
                  <w:txbxContent>
                    <w:p w:rsidR="00C6086C" w:rsidRDefault="00C6086C" w:rsidP="007C59DD">
                      <w:pPr>
                        <w:pStyle w:val="a3"/>
                        <w:jc w:val="center"/>
                        <w:rPr>
                          <w:rFonts w:ascii="Journal" w:hAnsi="Journal"/>
                        </w:rPr>
                      </w:pPr>
                      <w:r>
                        <w:t>ІАЛЦ.467200.007.Д4</w:t>
                      </w:r>
                    </w:p>
                    <w:p w:rsidR="00C6086C" w:rsidRDefault="00C6086C" w:rsidP="007C59DD">
                      <w:pPr>
                        <w:pStyle w:val="a3"/>
                        <w:jc w:val="center"/>
                      </w:pPr>
                    </w:p>
                  </w:txbxContent>
                </v:textbox>
              </v:rect>
              <w10:wrap anchorx="page" anchory="page"/>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B0AF4" w:rsidRDefault="006B0AF4">
      <w:r>
        <w:separator/>
      </w:r>
    </w:p>
  </w:footnote>
  <w:footnote w:type="continuationSeparator" w:id="0">
    <w:p w:rsidR="006B0AF4" w:rsidRDefault="006B0AF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086C" w:rsidRPr="00DD5F1C" w:rsidRDefault="00C6086C">
    <w:pPr>
      <w:pStyle w:val="Header"/>
    </w:pPr>
    <w:r>
      <w:rPr>
        <w:noProof/>
        <w:sz w:val="20"/>
        <w:lang w:val="en-US" w:eastAsia="en-US"/>
      </w:rPr>
      <mc:AlternateContent>
        <mc:Choice Requires="wps">
          <w:drawing>
            <wp:anchor distT="0" distB="0" distL="114300" distR="114300" simplePos="0" relativeHeight="251647488" behindDoc="0" locked="0" layoutInCell="1" allowOverlap="1" wp14:anchorId="333194EB" wp14:editId="102AD5AA">
              <wp:simplePos x="0" y="0"/>
              <wp:positionH relativeFrom="column">
                <wp:posOffset>-358775</wp:posOffset>
              </wp:positionH>
              <wp:positionV relativeFrom="paragraph">
                <wp:posOffset>-208280</wp:posOffset>
              </wp:positionV>
              <wp:extent cx="6588760" cy="10208895"/>
              <wp:effectExtent l="12700" t="20320" r="18415" b="19685"/>
              <wp:wrapNone/>
              <wp:docPr id="6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760" cy="10208895"/>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BA388D" id="Rectangle 2" o:spid="_x0000_s1026" style="position:absolute;margin-left:-28.25pt;margin-top:-16.4pt;width:518.8pt;height:803.8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" filled="f" strokeweight="2pt"/>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086C" w:rsidRPr="00DD5F1C" w:rsidRDefault="00C6086C">
    <w:pPr>
      <w:pStyle w:val="Header"/>
    </w:pPr>
    <w:r w:rsidRPr="00161DA6">
      <w:rPr>
        <w:noProof/>
        <w:sz w:val="20"/>
        <w:lang w:val="en-US" w:eastAsia="en-US"/>
      </w:rPr>
      <mc:AlternateContent>
        <mc:Choice Requires="wpg">
          <w:drawing>
            <wp:anchor distT="0" distB="0" distL="114300" distR="114300" simplePos="0" relativeHeight="251680256" behindDoc="0" locked="0" layoutInCell="0" allowOverlap="1" wp14:anchorId="32E5A208" wp14:editId="2E85D91C">
              <wp:simplePos x="0" y="0"/>
              <wp:positionH relativeFrom="page">
                <wp:posOffset>723265</wp:posOffset>
              </wp:positionH>
              <wp:positionV relativeFrom="page">
                <wp:posOffset>245110</wp:posOffset>
              </wp:positionV>
              <wp:extent cx="6588760" cy="10189210"/>
              <wp:effectExtent l="0" t="0" r="21590" b="21590"/>
              <wp:wrapNone/>
              <wp:docPr id="1886" name="Group 18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887" name="Rectangle 128"/>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888" name="Line 129"/>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89" name="Line 130"/>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90" name="Line 131"/>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91" name="Line 132"/>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92" name="Line 133"/>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93" name="Line 134"/>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94" name="Line 135"/>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95" name="Line 136"/>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96" name="Line 137"/>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97" name="Line 138"/>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98" name="Rectangle 139"/>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21192">
                            <w:pPr>
                              <w:pStyle w:val="a3"/>
                              <w:jc w:val="center"/>
                              <w:rPr>
                                <w:sz w:val="18"/>
                              </w:rPr>
                            </w:pPr>
                            <w:r>
                              <w:rPr>
                                <w:sz w:val="18"/>
                              </w:rPr>
                              <w:t>Змн.</w:t>
                            </w:r>
                          </w:p>
                        </w:txbxContent>
                      </wps:txbx>
                      <wps:bodyPr rot="0" vert="horz" wrap="square" lIns="12700" tIns="12700" rIns="12700" bIns="12700" anchor="t" anchorCtr="0" upright="1">
                        <a:noAutofit/>
                      </wps:bodyPr>
                    </wps:wsp>
                    <wps:wsp>
                      <wps:cNvPr id="1899" name="Rectangle 140"/>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21192">
                            <w:pPr>
                              <w:pStyle w:val="a3"/>
                              <w:jc w:val="center"/>
                              <w:rPr>
                                <w:sz w:val="18"/>
                              </w:rPr>
                            </w:pPr>
                            <w:r>
                              <w:rPr>
                                <w:sz w:val="18"/>
                              </w:rPr>
                              <w:t>Арк.</w:t>
                            </w:r>
                          </w:p>
                        </w:txbxContent>
                      </wps:txbx>
                      <wps:bodyPr rot="0" vert="horz" wrap="square" lIns="12700" tIns="12700" rIns="12700" bIns="12700" anchor="t" anchorCtr="0" upright="1">
                        <a:noAutofit/>
                      </wps:bodyPr>
                    </wps:wsp>
                    <wps:wsp>
                      <wps:cNvPr id="1900" name="Rectangle 141"/>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21192">
                            <w:pPr>
                              <w:pStyle w:val="a3"/>
                              <w:jc w:val="center"/>
                              <w:rPr>
                                <w:sz w:val="18"/>
                              </w:rPr>
                            </w:pPr>
                            <w:r>
                              <w:rPr>
                                <w:sz w:val="18"/>
                              </w:rPr>
                              <w:t>№ докум.</w:t>
                            </w:r>
                          </w:p>
                        </w:txbxContent>
                      </wps:txbx>
                      <wps:bodyPr rot="0" vert="horz" wrap="square" lIns="12700" tIns="12700" rIns="12700" bIns="12700" anchor="t" anchorCtr="0" upright="1">
                        <a:noAutofit/>
                      </wps:bodyPr>
                    </wps:wsp>
                    <wps:wsp>
                      <wps:cNvPr id="1901" name="Rectangle 142"/>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21192">
                            <w:pPr>
                              <w:pStyle w:val="a3"/>
                              <w:jc w:val="center"/>
                              <w:rPr>
                                <w:sz w:val="18"/>
                              </w:rPr>
                            </w:pPr>
                            <w:r>
                              <w:rPr>
                                <w:sz w:val="18"/>
                              </w:rPr>
                              <w:t>Підпис</w:t>
                            </w:r>
                          </w:p>
                        </w:txbxContent>
                      </wps:txbx>
                      <wps:bodyPr rot="0" vert="horz" wrap="square" lIns="12700" tIns="12700" rIns="12700" bIns="12700" anchor="t" anchorCtr="0" upright="1">
                        <a:noAutofit/>
                      </wps:bodyPr>
                    </wps:wsp>
                    <wps:wsp>
                      <wps:cNvPr id="1902" name="Rectangle 143"/>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21192">
                            <w:pPr>
                              <w:pStyle w:val="a3"/>
                              <w:jc w:val="center"/>
                              <w:rPr>
                                <w:sz w:val="18"/>
                              </w:rPr>
                            </w:pPr>
                            <w:r>
                              <w:rPr>
                                <w:sz w:val="18"/>
                              </w:rPr>
                              <w:t>Дата</w:t>
                            </w:r>
                          </w:p>
                        </w:txbxContent>
                      </wps:txbx>
                      <wps:bodyPr rot="0" vert="horz" wrap="square" lIns="12700" tIns="12700" rIns="12700" bIns="12700" anchor="t" anchorCtr="0" upright="1">
                        <a:noAutofit/>
                      </wps:bodyPr>
                    </wps:wsp>
                    <wps:wsp>
                      <wps:cNvPr id="1903" name="Rectangle 144"/>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21192">
                            <w:pPr>
                              <w:pStyle w:val="a3"/>
                              <w:jc w:val="center"/>
                              <w:rPr>
                                <w:sz w:val="18"/>
                              </w:rPr>
                            </w:pPr>
                            <w:r>
                              <w:rPr>
                                <w:sz w:val="18"/>
                              </w:rPr>
                              <w:t>Арк.</w:t>
                            </w:r>
                          </w:p>
                        </w:txbxContent>
                      </wps:txbx>
                      <wps:bodyPr rot="0" vert="horz" wrap="square" lIns="12700" tIns="12700" rIns="12700" bIns="12700" anchor="t" anchorCtr="0" upright="1">
                        <a:noAutofit/>
                      </wps:bodyPr>
                    </wps:wsp>
                    <wps:wsp>
                      <wps:cNvPr id="1904" name="Rectangle 145"/>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107BBB" w:rsidRDefault="00C6086C" w:rsidP="00E516DB">
                            <w:pPr>
                              <w:jc w:val="center"/>
                              <w:rPr>
                                <w:rFonts w:ascii="Arial" w:hAnsi="Arial" w:cs="Arial"/>
                                <w:i/>
                                <w:lang w:val="uk-UA"/>
                              </w:rPr>
                            </w:pPr>
                            <w:r w:rsidRPr="00957259">
                              <w:rPr>
                                <w:rFonts w:ascii="Arial" w:hAnsi="Arial" w:cs="Arial"/>
                                <w:i/>
                              </w:rPr>
                              <w:fldChar w:fldCharType="begin"/>
                            </w:r>
                            <w:r w:rsidRPr="00957259">
                              <w:rPr>
                                <w:rFonts w:ascii="Arial" w:hAnsi="Arial" w:cs="Arial"/>
                                <w:i/>
                              </w:rPr>
                              <w:instrText xml:space="preserve"> PAGE  \* LOWER </w:instrText>
                            </w:r>
                            <w:r w:rsidRPr="00957259">
                              <w:rPr>
                                <w:rFonts w:ascii="Arial" w:hAnsi="Arial" w:cs="Arial"/>
                                <w:i/>
                              </w:rPr>
                              <w:fldChar w:fldCharType="separate"/>
                            </w:r>
                            <w:r w:rsidR="00E10A3F">
                              <w:rPr>
                                <w:rFonts w:ascii="Arial" w:hAnsi="Arial" w:cs="Arial"/>
                                <w:i/>
                                <w:noProof/>
                              </w:rPr>
                              <w:t>51</w:t>
                            </w:r>
                            <w:r w:rsidRPr="00957259">
                              <w:rPr>
                                <w:rFonts w:ascii="Arial" w:hAnsi="Arial" w:cs="Arial"/>
                                <w:i/>
                              </w:rPr>
                              <w:fldChar w:fldCharType="end"/>
                            </w:r>
                          </w:p>
                          <w:p w:rsidR="00C6086C" w:rsidRPr="00161DA6" w:rsidRDefault="00C6086C" w:rsidP="00821192">
                            <w:pPr>
                              <w:pStyle w:val="a3"/>
                              <w:jc w:val="center"/>
                              <w:rPr>
                                <w:sz w:val="24"/>
                                <w:lang w:val="en-US"/>
                              </w:rPr>
                            </w:pPr>
                          </w:p>
                        </w:txbxContent>
                      </wps:txbx>
                      <wps:bodyPr rot="0" vert="horz" wrap="square" lIns="12700" tIns="12700" rIns="12700" bIns="12700" anchor="t" anchorCtr="0" upright="1">
                        <a:noAutofit/>
                      </wps:bodyPr>
                    </wps:wsp>
                    <wps:wsp>
                      <wps:cNvPr id="1905" name="Rectangle 146"/>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21192">
                            <w:pPr>
                              <w:pStyle w:val="a3"/>
                              <w:jc w:val="center"/>
                              <w:rPr>
                                <w:rFonts w:ascii="Journal" w:hAnsi="Journal"/>
                              </w:rPr>
                            </w:pPr>
                            <w:r>
                              <w:t>ІАЛЦ.467200.007.Д3</w:t>
                            </w:r>
                          </w:p>
                          <w:p w:rsidR="00C6086C" w:rsidRDefault="00C6086C" w:rsidP="00821192">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E5A208" id="Group 1886" o:spid="_x0000_s1281" style="position:absolute;left:0;text-align:left;margin-left:56.95pt;margin-top:19.3pt;width:518.8pt;height:802.3pt;z-index:25168025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" o:allowincell="f">
              <v:rect id="Rectangle 128" o:spid="_x0000_s1282"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9UfcIA&#10;AADdAAAADwAAAGRycy9kb3ducmV2LnhtbERPzYrCMBC+C75DGGFvmrqHtXaNUgVhT6JdH2BoxrbY&#10;TGoT2+rTm4UFb/Px/c5qM5hadNS6yrKC+SwCQZxbXXGh4Py7n8YgnEfWWFsmBQ9ysFmPRytMtO35&#10;RF3mCxFC2CWooPS+SaR0eUkG3cw2xIG72NagD7AtpG6xD+Gmlp9R9CUNVhwaSmxoV1J+ze5GwdUP&#10;3SEtsud+ed4u8+M27e+3VKmPyZB+g/A0+Lf43/2jw/w4XsDfN+EEuX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D1R9wgAAAN0AAAAPAAAAAAAAAAAAAAAAAJgCAABkcnMvZG93&#10;bnJldi54bWxQSwUGAAAAAAQABAD1AAAAhwMAAAAA&#10;" filled="f" strokeweight="2pt"/>
              <v:line id="Line 129" o:spid="_x0000_s1283"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Jmp8MAAADdAAAADwAAAGRycy9kb3ducmV2LnhtbESPQYvCQAyF78L+hyEL3nS6C0qpjiJC&#10;F29i9eItdmJb7GRKZ1brvzcHwVvCe3nvy3I9uFbdqQ+NZwM/0wQUceltw5WB0zGfpKBCRLbYeiYD&#10;TwqwXn2NlphZ/+AD3YtYKQnhkKGBOsYu0zqUNTkMU98Ri3b1vcMoa19p2+NDwl2rf5Nkrh02LA01&#10;drStqbwV/87A7Xya5X/7rT22xcZeqjyeL1drzPh72CxARRrix/y+3lnBT1PBlW9kBL1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SiZqfDAAAA3QAAAA8AAAAAAAAAAAAA&#10;AAAAoQIAAGRycy9kb3ducmV2LnhtbFBLBQYAAAAABAAEAPkAAACRAwAAAAA=&#10;" strokeweight="2pt"/>
              <v:line id="Line 130" o:spid="_x0000_s1284"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DPMIAAADdAAAADwAAAGRycy9kb3ducmV2LnhtbERPTWvCQBC9F/wPywi9NRuFlhhdJQQi&#10;3kqjl9zG7JgEs7Mhu2r8926h0Ns83udsdpPpxZ1G11lWsIhiEMS11R03Ck7H4iMB4Tyyxt4yKXiS&#10;g9129rbBVNsH/9C99I0IIexSVNB6P6RSurolgy6yA3HgLnY06AMcG6lHfIRw08tlHH9Jgx2HhhYH&#10;yluqr+XNKLhWp89i/53rY19m+twUvjpftFLv8ylbg/A0+X/xn/ugw/wkWcHvN+EEuX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7DPMIAAADdAAAADwAAAAAAAAAAAAAA&#10;AAChAgAAZHJzL2Rvd25yZXYueG1sUEsFBgAAAAAEAAQA+QAAAJADAAAAAA==&#10;" strokeweight="2pt"/>
              <v:line id="Line 131" o:spid="_x0000_s1285"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38fMQAAADdAAAADwAAAGRycy9kb3ducmV2LnhtbESPQYvCQAyF74L/YYiwN50qKFodRYQu&#10;3patvXiLndgWO5nSmdXuv98cFrwlvJf3vuwOg2vVk/rQeDYwnyWgiEtvG64MFJdsugYVIrLF1jMZ&#10;+KUAh/14tMPU+hd/0zOPlZIQDikaqGPsUq1DWZPDMPMdsWh33zuMsvaVtj2+JNy1epEkK+2wYWmo&#10;saNTTeUj/3EGHtdimX1+neylzY/2VmXxertbYz4mw3ELKtIQ3+b/67MV/PVG+OUbGUH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Dfx8xAAAAN0AAAAPAAAAAAAAAAAA&#10;AAAAAKECAABkcnMvZG93bnJldi54bWxQSwUGAAAAAAQABAD5AAAAkgMAAAAA&#10;" strokeweight="2pt"/>
              <v:line id="Line 132" o:spid="_x0000_s1286"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FZ574AAADdAAAADwAAAGRycy9kb3ducmV2LnhtbERPvQrCMBDeBd8hnOCmqYKi1SgiVNzE&#10;6uJ2NmdbbC6liVrf3giC2318v7dct6YST2pcaVnBaBiBIM6sLjlXcD4lgxkI55E1VpZJwZscrFfd&#10;zhJjbV98pGfqcxFC2MWooPC+jqV0WUEG3dDWxIG72cagD7DJpW7wFcJNJcdRNJUGSw4NBda0LSi7&#10;pw+j4H45T5LdYatPVbrR1zzxl+tNK9XvtZsFCE+t/4t/7r0O82fzE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wQVnnvgAAAN0AAAAPAAAAAAAAAAAAAAAAAKEC&#10;AABkcnMvZG93bnJldi54bWxQSwUGAAAAAAQABAD5AAAAjAMAAAAA&#10;" strokeweight="2pt"/>
              <v:line id="Line 133" o:spid="_x0000_s1287"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PHkL4AAADdAAAADwAAAGRycy9kb3ducmV2LnhtbERPvQrCMBDeBd8hnOCmqYKi1SgiVNzE&#10;6uJ2NmdbbC6liVrf3giC2318v7dct6YST2pcaVnBaBiBIM6sLjlXcD4lgxkI55E1VpZJwZscrFfd&#10;zhJjbV98pGfqcxFC2MWooPC+jqV0WUEG3dDWxIG72cagD7DJpW7wFcJNJcdRNJUGSw4NBda0LSi7&#10;pw+j4H45T5LdYatPVbrR1zzxl+tNK9XvtZsFCE+t/4t/7r0O82fzM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Ak8eQvgAAAN0AAAAPAAAAAAAAAAAAAAAAAKEC&#10;AABkcnMvZG93bnJldi54bWxQSwUGAAAAAAQABAD5AAAAjAMAAAAA&#10;" strokeweight="2pt"/>
              <v:line id="Line 134" o:spid="_x0000_s1288"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99iC8EAAADdAAAADwAAAGRycy9kb3ducmV2LnhtbERPS4vCMBC+C/6HMII3TVUUrUYRocve&#10;FqsXb9Nm+sBmUpqsdv/9RhC8zcf3nN2hN414UOdqywpm0wgEcW51zaWC6yWZrEE4j6yxsUwK/sjB&#10;YT8c7DDW9slneqS+FCGEXYwKKu/bWEqXV2TQTW1LHLjCdgZ9gF0pdYfPEG4aOY+ilTRYc2iosKVT&#10;Rfk9/TUK7rfrMvn6OelLkx51Vib+lhVaqfGoP25BeOr9R/x2f+swf71ZwOubcILc/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32ILwQAAAN0AAAAPAAAAAAAAAAAAAAAA&#10;AKECAABkcnMvZG93bnJldi54bWxQSwUGAAAAAAQABAD5AAAAjwMAAAAA&#10;" strokeweight="2pt"/>
              <v:line id="Line 135" o:spid="_x0000_s1289"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b6f8EAAADdAAAADwAAAGRycy9kb3ducmV2LnhtbERPS4vCMBC+C/6HMII3TRUVrUYRocve&#10;FqsXb9Nm+sBmUpqsdv/9RhC8zcf3nN2hN414UOdqywpm0wgEcW51zaWC6yWZrEE4j6yxsUwK/sjB&#10;YT8c7DDW9slneqS+FCGEXYwKKu/bWEqXV2TQTW1LHLjCdgZ9gF0pdYfPEG4aOY+ilTRYc2iosKVT&#10;Rfk9/TUK7rfrMvn6OelLkx51Vib+lhVaqfGoP25BeOr9R/x2f+swf71ZwOubcILc/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Nvp/wQAAAN0AAAAPAAAAAAAAAAAAAAAA&#10;AKECAABkcnMvZG93bnJldi54bWxQSwUGAAAAAAQABAD5AAAAjwMAAAAA&#10;" strokeweight="2pt"/>
              <v:line id="Line 136" o:spid="_x0000_s1290"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85DsIAAADdAAAADwAAAGRycy9kb3ducmV2LnhtbERPzWoCMRC+C32HMIXeNKtQ0dUopbZQ&#10;8SC1PsC4GTerm8mSpLr69EYQvM3H9zvTeWtrcSIfKscK+r0MBHHhdMWlgu3fd3cEIkRkjbVjUnCh&#10;APPZS2eKuXZn/qXTJpYihXDIUYGJscmlDIUhi6HnGuLE7Z23GBP0pdQezync1nKQZUNpseLUYLCh&#10;T0PFcfNvFSz9bnXsX0sjd7z0X/V6MQ72oNTba/sxARGpjU/xw/2j0/zR+B3u36QT5Ow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b85DsIAAADdAAAADwAAAAAAAAAAAAAA&#10;AAChAgAAZHJzL2Rvd25yZXYueG1sUEsFBgAAAAAEAAQA+QAAAJADAAAAAA==&#10;" strokeweight="1pt"/>
              <v:line id="Line 137" o:spid="_x0000_s1291"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6jBk74AAADdAAAADwAAAGRycy9kb3ducmV2LnhtbERPvQrCMBDeBd8hnOCmqYKi1SgiVNzE&#10;6uJ2NmdbbC6liVrf3giC2318v7dct6YST2pcaVnBaBiBIM6sLjlXcD4lgxkI55E1VpZJwZscrFfd&#10;zhJjbV98pGfqcxFC2MWooPC+jqV0WUEG3dDWxIG72cagD7DJpW7wFcJNJcdRNJUGSw4NBda0LSi7&#10;pw+j4H45T5LdYatPVbrR1zzxl+tNK9XvtZsFCE+t/4t/7r0O82fzK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qMGTvgAAAN0AAAAPAAAAAAAAAAAAAAAAAKEC&#10;AABkcnMvZG93bnJldi54bWxQSwUGAAAAAAQABAD5AAAAjAMAAAAA&#10;" strokeweight="2pt"/>
              <v:line id="Line 138" o:spid="_x0000_s1292"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EC4sIAAADdAAAADwAAAGRycy9kb3ducmV2LnhtbERPzWoCMRC+C32HMIXeNKuHqqtRSm2h&#10;4kFqfYBxM25WN5MlSXX16Y0geJuP73em89bW4kQ+VI4V9HsZCOLC6YpLBdu/7+4IRIjIGmvHpOBC&#10;Aeazl84Uc+3O/EunTSxFCuGQowITY5NLGQpDFkPPNcSJ2ztvMSboS6k9nlO4reUgy96lxYpTg8GG&#10;Pg0Vx82/VbD0u9Wxfy2N3PHSf9XrxTjYg1Jvr+3HBESkNj7FD/ePTvNH4yHcv0knyN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iEC4sIAAADdAAAADwAAAAAAAAAAAAAA&#10;AAChAgAAZHJzL2Rvd25yZXYueG1sUEsFBgAAAAAEAAQA+QAAAJADAAAAAA==&#10;" strokeweight="1pt"/>
              <v:rect id="Rectangle 139" o:spid="_x0000_s1293"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cTDMQA&#10;AADdAAAADwAAAGRycy9kb3ducmV2LnhtbESPQWvDMAyF74X9B6PCbq3TMkqa1g2hENh12QY9ilhN&#10;ssVyZntt9u+nw2A3iff03qdjObtR3SjEwbOBzToDRdx6O3Bn4O21XuWgYkK2OHomAz8UoTw9LI5Y&#10;WH/nF7o1qVMSwrFAA31KU6F1bHtyGNd+Ihbt6oPDJGvotA14l3A36m2W7bTDgaWhx4nOPbWfzbcz&#10;UFUf8/tXs8c66jwLO/tku+pizONyrg6gEs3p3/x3/WwFP98LrnwjI+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3EwzEAAAA3QAAAA8AAAAAAAAAAAAAAAAAmAIAAGRycy9k&#10;b3ducmV2LnhtbFBLBQYAAAAABAAEAPUAAACJAwAAAAA=&#10;" filled="f" stroked="f" strokeweight=".25pt">
                <v:textbox inset="1pt,1pt,1pt,1pt">
                  <w:txbxContent>
                    <w:p w:rsidR="00C6086C" w:rsidRDefault="00C6086C" w:rsidP="00821192">
                      <w:pPr>
                        <w:pStyle w:val="a3"/>
                        <w:jc w:val="center"/>
                        <w:rPr>
                          <w:sz w:val="18"/>
                        </w:rPr>
                      </w:pPr>
                      <w:r>
                        <w:rPr>
                          <w:sz w:val="18"/>
                        </w:rPr>
                        <w:t>Змн.</w:t>
                      </w:r>
                    </w:p>
                  </w:txbxContent>
                </v:textbox>
              </v:rect>
              <v:rect id="Rectangle 140" o:spid="_x0000_s1294"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u2l8AA&#10;AADdAAAADwAAAGRycy9kb3ducmV2LnhtbERPTYvCMBC9L/gfwgje1lQRaatRiiB4tbsLHodmbKvN&#10;pCZR6783Cwt7m8f7nPV2MJ14kPOtZQWzaQKCuLK65VrB99f+MwXhA7LGzjIpeJGH7Wb0scZc2ycf&#10;6VGGWsQQ9jkqaELocyl91ZBBP7U9ceTO1hkMEbpaaofPGG46OU+SpTTYcmxosKddQ9W1vBsFRXEZ&#10;fm5lhnsv08Qt9ULXxUmpyXgoViACDeFf/Oc+6Dg/zTL4/SaeID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Xu2l8AAAADdAAAADwAAAAAAAAAAAAAAAACYAgAAZHJzL2Rvd25y&#10;ZXYueG1sUEsFBgAAAAAEAAQA9QAAAIUDAAAAAA==&#10;" filled="f" stroked="f" strokeweight=".25pt">
                <v:textbox inset="1pt,1pt,1pt,1pt">
                  <w:txbxContent>
                    <w:p w:rsidR="00C6086C" w:rsidRDefault="00C6086C" w:rsidP="00821192">
                      <w:pPr>
                        <w:pStyle w:val="a3"/>
                        <w:jc w:val="center"/>
                        <w:rPr>
                          <w:sz w:val="18"/>
                        </w:rPr>
                      </w:pPr>
                      <w:r>
                        <w:rPr>
                          <w:sz w:val="18"/>
                        </w:rPr>
                        <w:t>Арк.</w:t>
                      </w:r>
                    </w:p>
                  </w:txbxContent>
                </v:textbox>
              </v:rect>
              <v:rect id="Rectangle 141" o:spid="_x0000_s1295"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qFEMMA&#10;AADdAAAADwAAAGRycy9kb3ducmV2LnhtbESPQWvDMAyF74X9B6NBb629MUqT1S1hUOh12QY9ilhL&#10;0sZyZrtt+u+nw2A3iff03qfNbvKDulJMfWALT0sDirgJrufWwufHfrEGlTKywyEwWbhTgt32YbbB&#10;0oUbv9O1zq2SEE4lWuhyHkutU9ORx7QMI7Fo3yF6zLLGVruINwn3g342ZqU99iwNHY701lFzri/e&#10;QlWdpq+fusB90msTV+7FtdXR2vnjVL2CyjTlf/Pf9cEJfmGEX76REf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qFEMMAAADdAAAADwAAAAAAAAAAAAAAAACYAgAAZHJzL2Rv&#10;d25yZXYueG1sUEsFBgAAAAAEAAQA9QAAAIgDAAAAAA==&#10;" filled="f" stroked="f" strokeweight=".25pt">
                <v:textbox inset="1pt,1pt,1pt,1pt">
                  <w:txbxContent>
                    <w:p w:rsidR="00C6086C" w:rsidRDefault="00C6086C" w:rsidP="00821192">
                      <w:pPr>
                        <w:pStyle w:val="a3"/>
                        <w:jc w:val="center"/>
                        <w:rPr>
                          <w:sz w:val="18"/>
                        </w:rPr>
                      </w:pPr>
                      <w:r>
                        <w:rPr>
                          <w:sz w:val="18"/>
                        </w:rPr>
                        <w:t>№ докум.</w:t>
                      </w:r>
                    </w:p>
                  </w:txbxContent>
                </v:textbox>
              </v:rect>
              <v:rect id="Rectangle 142" o:spid="_x0000_s1296"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Ygi8EA&#10;AADdAAAADwAAAGRycy9kb3ducmV2LnhtbERPTWvDMAy9D/ofjAq7LXbHCE1at4RBoddmG/QoYjXJ&#10;FsuZ7TXpv68Hg930eJ/a7mc7iCv50DvWsMoUCOLGmZ5bDe9vh6c1iBCRDQ6OScONAux3i4ctlsZN&#10;fKJrHVuRQjiUqKGLcSylDE1HFkPmRuLEXZy3GBP0rTQepxRuB/msVC4t9pwaOhzptaPmq/6xGqrq&#10;c/74rgs8BLlWPjcvpq3OWj8u52oDItIc/8V/7qNJ8wu1gt9v0glyd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nmIIvBAAAA3QAAAA8AAAAAAAAAAAAAAAAAmAIAAGRycy9kb3du&#10;cmV2LnhtbFBLBQYAAAAABAAEAPUAAACGAwAAAAA=&#10;" filled="f" stroked="f" strokeweight=".25pt">
                <v:textbox inset="1pt,1pt,1pt,1pt">
                  <w:txbxContent>
                    <w:p w:rsidR="00C6086C" w:rsidRDefault="00C6086C" w:rsidP="00821192">
                      <w:pPr>
                        <w:pStyle w:val="a3"/>
                        <w:jc w:val="center"/>
                        <w:rPr>
                          <w:sz w:val="18"/>
                        </w:rPr>
                      </w:pPr>
                      <w:r>
                        <w:rPr>
                          <w:sz w:val="18"/>
                        </w:rPr>
                        <w:t>Підпис</w:t>
                      </w:r>
                    </w:p>
                  </w:txbxContent>
                </v:textbox>
              </v:rect>
              <v:rect id="Rectangle 143" o:spid="_x0000_s1297"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L8A&#10;AADdAAAADwAAAGRycy9kb3ducmV2LnhtbERPTYvCMBC9L/gfwgh7WxNlEa1GKYLg1e4ueByasa02&#10;k5pErf/eLAje5vE+Z7nubStu5EPjWMN4pEAQl840XGn4/dl+zUCEiGywdUwaHhRgvRp8LDEz7s57&#10;uhWxEimEQ4Ya6hi7TMpQ1mQxjFxHnLij8xZjgr6SxuM9hdtWTpSaSosNp4YaO9rUVJ6Lq9WQ56f+&#10;71LMcRvkTPmp+TZVftD6c9jnCxCR+vgWv9w7k+bP1QT+v0knyN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5NL78vwAAAN0AAAAPAAAAAAAAAAAAAAAAAJgCAABkcnMvZG93bnJl&#10;di54bWxQSwUGAAAAAAQABAD1AAAAhAMAAAAA&#10;" filled="f" stroked="f" strokeweight=".25pt">
                <v:textbox inset="1pt,1pt,1pt,1pt">
                  <w:txbxContent>
                    <w:p w:rsidR="00C6086C" w:rsidRDefault="00C6086C" w:rsidP="00821192">
                      <w:pPr>
                        <w:pStyle w:val="a3"/>
                        <w:jc w:val="center"/>
                        <w:rPr>
                          <w:sz w:val="18"/>
                        </w:rPr>
                      </w:pPr>
                      <w:r>
                        <w:rPr>
                          <w:sz w:val="18"/>
                        </w:rPr>
                        <w:t>Дата</w:t>
                      </w:r>
                    </w:p>
                  </w:txbxContent>
                </v:textbox>
              </v:rect>
              <v:rect id="Rectangle 144" o:spid="_x0000_s1298"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gbZ8EA&#10;AADdAAAADwAAAGRycy9kb3ducmV2LnhtbERP32vCMBB+H/g/hBP2NpPpEO2aShEEX+0m+Hg0Z9ut&#10;udQkavffm8Fgb/fx/bx8M9pe3MiHzrGG15kCQVw703Gj4fNj97ICESKywd4xafihAJti8pRjZtyd&#10;D3SrYiNSCIcMNbQxDpmUoW7JYpi5gThxZ+ctxgR9I43Hewq3vZwrtZQWO04NLQ60ban+rq5WQ1l+&#10;jcdLtcZdkCvll+bNNOVJ6+fpWL6DiDTGf/Gfe2/S/LVawO836QRZ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Z4G2fBAAAA3QAAAA8AAAAAAAAAAAAAAAAAmAIAAGRycy9kb3du&#10;cmV2LnhtbFBLBQYAAAAABAAEAPUAAACGAwAAAAA=&#10;" filled="f" stroked="f" strokeweight=".25pt">
                <v:textbox inset="1pt,1pt,1pt,1pt">
                  <w:txbxContent>
                    <w:p w:rsidR="00C6086C" w:rsidRDefault="00C6086C" w:rsidP="00821192">
                      <w:pPr>
                        <w:pStyle w:val="a3"/>
                        <w:jc w:val="center"/>
                        <w:rPr>
                          <w:sz w:val="18"/>
                        </w:rPr>
                      </w:pPr>
                      <w:r>
                        <w:rPr>
                          <w:sz w:val="18"/>
                        </w:rPr>
                        <w:t>Арк.</w:t>
                      </w:r>
                    </w:p>
                  </w:txbxContent>
                </v:textbox>
              </v:rect>
              <v:rect id="Rectangle 145" o:spid="_x0000_s1299"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GDE8EA&#10;AADdAAAADwAAAGRycy9kb3ducmV2LnhtbERPTWvDMAy9D/YfjAq9LXZHCE1at4RBYddmG/QoYjXJ&#10;FsuZ7bXpv68Hg930eJ/a7mc7igv5MDjWsMoUCOLWmYE7De9vh6c1iBCRDY6OScONAux3jw9brIy7&#10;8pEuTexECuFQoYY+xqmSMrQ9WQyZm4gTd3beYkzQd9J4vKZwO8pnpQppceDU0ONELz21X82P1VDX&#10;n/PHd1PiIci18oXJTVeftF4u5noDItIc/8V/7leT5pcqh99v0glyd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RgxPBAAAA3QAAAA8AAAAAAAAAAAAAAAAAmAIAAGRycy9kb3du&#10;cmV2LnhtbFBLBQYAAAAABAAEAPUAAACGAwAAAAA=&#10;" filled="f" stroked="f" strokeweight=".25pt">
                <v:textbox inset="1pt,1pt,1pt,1pt">
                  <w:txbxContent>
                    <w:p w:rsidR="00C6086C" w:rsidRPr="00107BBB" w:rsidRDefault="00C6086C" w:rsidP="00E516DB">
                      <w:pPr>
                        <w:jc w:val="center"/>
                        <w:rPr>
                          <w:rFonts w:ascii="Arial" w:hAnsi="Arial" w:cs="Arial"/>
                          <w:i/>
                          <w:lang w:val="uk-UA"/>
                        </w:rPr>
                      </w:pPr>
                      <w:r w:rsidRPr="00957259">
                        <w:rPr>
                          <w:rFonts w:ascii="Arial" w:hAnsi="Arial" w:cs="Arial"/>
                          <w:i/>
                        </w:rPr>
                        <w:fldChar w:fldCharType="begin"/>
                      </w:r>
                      <w:r w:rsidRPr="00957259">
                        <w:rPr>
                          <w:rFonts w:ascii="Arial" w:hAnsi="Arial" w:cs="Arial"/>
                          <w:i/>
                        </w:rPr>
                        <w:instrText xml:space="preserve"> PAGE  \* LOWER </w:instrText>
                      </w:r>
                      <w:r w:rsidRPr="00957259">
                        <w:rPr>
                          <w:rFonts w:ascii="Arial" w:hAnsi="Arial" w:cs="Arial"/>
                          <w:i/>
                        </w:rPr>
                        <w:fldChar w:fldCharType="separate"/>
                      </w:r>
                      <w:r w:rsidR="00E10A3F">
                        <w:rPr>
                          <w:rFonts w:ascii="Arial" w:hAnsi="Arial" w:cs="Arial"/>
                          <w:i/>
                          <w:noProof/>
                        </w:rPr>
                        <w:t>51</w:t>
                      </w:r>
                      <w:r w:rsidRPr="00957259">
                        <w:rPr>
                          <w:rFonts w:ascii="Arial" w:hAnsi="Arial" w:cs="Arial"/>
                          <w:i/>
                        </w:rPr>
                        <w:fldChar w:fldCharType="end"/>
                      </w:r>
                    </w:p>
                    <w:p w:rsidR="00C6086C" w:rsidRPr="00161DA6" w:rsidRDefault="00C6086C" w:rsidP="00821192">
                      <w:pPr>
                        <w:pStyle w:val="a3"/>
                        <w:jc w:val="center"/>
                        <w:rPr>
                          <w:sz w:val="24"/>
                          <w:lang w:val="en-US"/>
                        </w:rPr>
                      </w:pPr>
                    </w:p>
                  </w:txbxContent>
                </v:textbox>
              </v:rect>
              <v:rect id="Rectangle 146" o:spid="_x0000_s1300"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0miMEA&#10;AADdAAAADwAAAGRycy9kb3ducmV2LnhtbERP32vCMBB+H/g/hBP2NpOJE+2aShEEX+0m+Hg0Z9ut&#10;udQkavffm8Fgb/fx/bx8M9pe3MiHzrGG15kCQVw703Gj4fNj97ICESKywd4xafihAJti8pRjZtyd&#10;D3SrYiNSCIcMNbQxDpmUoW7JYpi5gThxZ+ctxgR9I43Hewq3vZwrtZQWO04NLQ60ban+rq5WQ1l+&#10;jcdLtcZdkCvll2ZhmvKk9fN0LN9BRBrjv/jPvTdp/lq9we836QRZ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dJojBAAAA3QAAAA8AAAAAAAAAAAAAAAAAmAIAAGRycy9kb3du&#10;cmV2LnhtbFBLBQYAAAAABAAEAPUAAACGAwAAAAA=&#10;" filled="f" stroked="f" strokeweight=".25pt">
                <v:textbox inset="1pt,1pt,1pt,1pt">
                  <w:txbxContent>
                    <w:p w:rsidR="00C6086C" w:rsidRDefault="00C6086C" w:rsidP="00821192">
                      <w:pPr>
                        <w:pStyle w:val="a3"/>
                        <w:jc w:val="center"/>
                        <w:rPr>
                          <w:rFonts w:ascii="Journal" w:hAnsi="Journal"/>
                        </w:rPr>
                      </w:pPr>
                      <w:r>
                        <w:t>ІАЛЦ.467200.007.Д3</w:t>
                      </w:r>
                    </w:p>
                    <w:p w:rsidR="00C6086C" w:rsidRDefault="00C6086C" w:rsidP="00821192">
                      <w:pPr>
                        <w:pStyle w:val="a3"/>
                        <w:jc w:val="center"/>
                      </w:pPr>
                    </w:p>
                  </w:txbxContent>
                </v:textbox>
              </v:rect>
              <w10:wrap anchorx="page" anchory="page"/>
            </v:group>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086C" w:rsidRDefault="00C6086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086C" w:rsidRDefault="00C6086C">
    <w:pPr>
      <w:pStyle w:val="Header"/>
    </w:pPr>
    <w:r>
      <w:rPr>
        <w:noProof/>
        <w:lang w:val="en-US" w:eastAsia="en-US"/>
      </w:rPr>
      <mc:AlternateContent>
        <mc:Choice Requires="wps">
          <w:drawing>
            <wp:anchor distT="0" distB="0" distL="114300" distR="114300" simplePos="0" relativeHeight="251666944" behindDoc="0" locked="0" layoutInCell="1" allowOverlap="1" wp14:anchorId="6A476F87" wp14:editId="518E6F4D">
              <wp:simplePos x="0" y="0"/>
              <wp:positionH relativeFrom="column">
                <wp:posOffset>-372745</wp:posOffset>
              </wp:positionH>
              <wp:positionV relativeFrom="paragraph">
                <wp:posOffset>-177165</wp:posOffset>
              </wp:positionV>
              <wp:extent cx="6588760" cy="10176510"/>
              <wp:effectExtent l="17780" t="13335" r="13335" b="20955"/>
              <wp:wrapNone/>
              <wp:docPr id="48"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760" cy="1017651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52C034" id="Rectangle 61" o:spid="_x0000_s1026" style="position:absolute;margin-left:-29.35pt;margin-top:-13.95pt;width:518.8pt;height:801.3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" filled="f" strokeweight="2pt"/>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086C" w:rsidRPr="00DD5F1C" w:rsidRDefault="00C6086C">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086C" w:rsidRDefault="00C6086C">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086C" w:rsidRPr="00DD5F1C" w:rsidRDefault="00C6086C">
    <w:pPr>
      <w:pStyle w:val="Header"/>
    </w:pPr>
    <w:r w:rsidRPr="00EB3EA2">
      <w:rPr>
        <w:noProof/>
        <w:sz w:val="20"/>
        <w:szCs w:val="28"/>
        <w:lang w:val="en-US" w:eastAsia="en-US"/>
      </w:rPr>
      <mc:AlternateContent>
        <mc:Choice Requires="wpg">
          <w:drawing>
            <wp:anchor distT="0" distB="0" distL="114300" distR="114300" simplePos="0" relativeHeight="251672064" behindDoc="0" locked="0" layoutInCell="0" allowOverlap="1" wp14:anchorId="2CE6D717" wp14:editId="2ED655BD">
              <wp:simplePos x="0" y="0"/>
              <wp:positionH relativeFrom="page">
                <wp:posOffset>715645</wp:posOffset>
              </wp:positionH>
              <wp:positionV relativeFrom="page">
                <wp:posOffset>241300</wp:posOffset>
              </wp:positionV>
              <wp:extent cx="6588760" cy="10189210"/>
              <wp:effectExtent l="0" t="0" r="21590" b="21590"/>
              <wp:wrapNone/>
              <wp:docPr id="176"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77" name="Rectangle 28"/>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78" name="Line 29"/>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9" name="Line 30"/>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0" name="Line 31"/>
                      <wps:cNvCnPr>
                        <a:cxnSpLocks noChangeShapeType="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1" name="Line 32"/>
                      <wps:cNvCnPr>
                        <a:cxnSpLocks noChangeShapeType="1"/>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2" name="Line 33"/>
                      <wps:cNvCnPr>
                        <a:cxnSpLocks noChangeShapeType="1"/>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3" name="Line 34"/>
                      <wps:cNvCnPr>
                        <a:cxnSpLocks noChangeShapeType="1"/>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4" name="Line 35"/>
                      <wps:cNvCnPr>
                        <a:cxnSpLocks noChangeShapeType="1"/>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5" name="Line 36"/>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6" name="Line 37"/>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7" name="Rectangle 38"/>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jc w:val="center"/>
                              <w:rPr>
                                <w:rFonts w:ascii="Journal" w:hAnsi="Journal"/>
                                <w:sz w:val="18"/>
                              </w:rPr>
                            </w:pPr>
                            <w:r>
                              <w:rPr>
                                <w:sz w:val="18"/>
                              </w:rPr>
                              <w:t>Змн</w:t>
                            </w:r>
                            <w:r>
                              <w:rPr>
                                <w:rFonts w:ascii="Journal" w:hAnsi="Journal"/>
                                <w:sz w:val="18"/>
                              </w:rPr>
                              <w:t>.</w:t>
                            </w:r>
                          </w:p>
                        </w:txbxContent>
                      </wps:txbx>
                      <wps:bodyPr rot="0" vert="horz" wrap="square" lIns="12700" tIns="12700" rIns="12700" bIns="12700" anchor="t" anchorCtr="0" upright="1">
                        <a:noAutofit/>
                      </wps:bodyPr>
                    </wps:wsp>
                    <wps:wsp>
                      <wps:cNvPr id="188" name="Rectangle 39"/>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jc w:val="center"/>
                              <w:rPr>
                                <w:sz w:val="18"/>
                              </w:rPr>
                            </w:pPr>
                            <w:r>
                              <w:rPr>
                                <w:sz w:val="18"/>
                              </w:rPr>
                              <w:t>Арк.</w:t>
                            </w:r>
                          </w:p>
                        </w:txbxContent>
                      </wps:txbx>
                      <wps:bodyPr rot="0" vert="horz" wrap="square" lIns="12700" tIns="12700" rIns="12700" bIns="12700" anchor="t" anchorCtr="0" upright="1">
                        <a:noAutofit/>
                      </wps:bodyPr>
                    </wps:wsp>
                    <wps:wsp>
                      <wps:cNvPr id="189" name="Rectangle 40"/>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jc w:val="center"/>
                              <w:rPr>
                                <w:sz w:val="18"/>
                              </w:rPr>
                            </w:pPr>
                            <w:r>
                              <w:rPr>
                                <w:sz w:val="18"/>
                              </w:rPr>
                              <w:t>№ докум.</w:t>
                            </w:r>
                          </w:p>
                        </w:txbxContent>
                      </wps:txbx>
                      <wps:bodyPr rot="0" vert="horz" wrap="square" lIns="12700" tIns="12700" rIns="12700" bIns="12700" anchor="t" anchorCtr="0" upright="1">
                        <a:noAutofit/>
                      </wps:bodyPr>
                    </wps:wsp>
                    <wps:wsp>
                      <wps:cNvPr id="190" name="Rectangle 41"/>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jc w:val="center"/>
                              <w:rPr>
                                <w:sz w:val="18"/>
                              </w:rPr>
                            </w:pPr>
                            <w:r>
                              <w:rPr>
                                <w:sz w:val="18"/>
                              </w:rPr>
                              <w:t>Підпис</w:t>
                            </w:r>
                          </w:p>
                        </w:txbxContent>
                      </wps:txbx>
                      <wps:bodyPr rot="0" vert="horz" wrap="square" lIns="12700" tIns="12700" rIns="12700" bIns="12700" anchor="t" anchorCtr="0" upright="1">
                        <a:noAutofit/>
                      </wps:bodyPr>
                    </wps:wsp>
                    <wps:wsp>
                      <wps:cNvPr id="191" name="Rectangle 42"/>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jc w:val="center"/>
                              <w:rPr>
                                <w:sz w:val="18"/>
                              </w:rPr>
                            </w:pPr>
                            <w:r>
                              <w:rPr>
                                <w:sz w:val="18"/>
                              </w:rPr>
                              <w:t>Дата</w:t>
                            </w:r>
                          </w:p>
                        </w:txbxContent>
                      </wps:txbx>
                      <wps:bodyPr rot="0" vert="horz" wrap="square" lIns="12700" tIns="12700" rIns="12700" bIns="12700" anchor="t" anchorCtr="0" upright="1">
                        <a:noAutofit/>
                      </wps:bodyPr>
                    </wps:wsp>
                    <wps:wsp>
                      <wps:cNvPr id="928" name="Rectangle 43"/>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jc w:val="center"/>
                              <w:rPr>
                                <w:rFonts w:ascii="Journal" w:hAnsi="Journal"/>
                                <w:sz w:val="18"/>
                              </w:rPr>
                            </w:pPr>
                            <w:r>
                              <w:rPr>
                                <w:sz w:val="18"/>
                              </w:rPr>
                              <w:t>Арк.</w:t>
                            </w:r>
                          </w:p>
                        </w:txbxContent>
                      </wps:txbx>
                      <wps:bodyPr rot="0" vert="horz" wrap="square" lIns="12700" tIns="12700" rIns="12700" bIns="12700" anchor="t" anchorCtr="0" upright="1">
                        <a:noAutofit/>
                      </wps:bodyPr>
                    </wps:wsp>
                    <wps:wsp>
                      <wps:cNvPr id="929" name="Rectangle 44"/>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8B1DBA" w:rsidRDefault="00C6086C" w:rsidP="008B1DBA">
                            <w:pPr>
                              <w:pStyle w:val="a3"/>
                              <w:jc w:val="center"/>
                              <w:rPr>
                                <w:sz w:val="18"/>
                              </w:rPr>
                            </w:pPr>
                            <w:r>
                              <w:rPr>
                                <w:sz w:val="18"/>
                              </w:rPr>
                              <w:t>2</w:t>
                            </w:r>
                          </w:p>
                        </w:txbxContent>
                      </wps:txbx>
                      <wps:bodyPr rot="0" vert="horz" wrap="square" lIns="12700" tIns="12700" rIns="12700" bIns="12700" anchor="t" anchorCtr="0" upright="1">
                        <a:noAutofit/>
                      </wps:bodyPr>
                    </wps:wsp>
                    <wps:wsp>
                      <wps:cNvPr id="930" name="Rectangle 45"/>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jc w:val="center"/>
                              <w:rPr>
                                <w:rFonts w:ascii="Journal" w:hAnsi="Journal"/>
                              </w:rPr>
                            </w:pPr>
                            <w:r>
                              <w:t>ІАЛЦ.467200.005.Д2</w:t>
                            </w:r>
                          </w:p>
                          <w:p w:rsidR="00C6086C" w:rsidRDefault="00C6086C" w:rsidP="008B1DBA">
                            <w:pPr>
                              <w:pStyle w:val="a3"/>
                              <w:jc w:val="center"/>
                              <w:rPr>
                                <w:rFonts w:ascii="Journal" w:hAnsi="Journal"/>
                                <w:lang w:val="ru-RU"/>
                              </w:rPr>
                            </w:pPr>
                          </w:p>
                        </w:txbxContent>
                      </wps:txbx>
                      <wps:bodyPr rot="0" vert="horz" wrap="square" lIns="12700" tIns="12700" rIns="12700" bIns="12700" anchor="t" anchorCtr="0" upright="1">
                        <a:noAutofit/>
                      </wps:bodyPr>
                    </wps:wsp>
                    <wps:wsp>
                      <wps:cNvPr id="931" name="Line 46"/>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32" name="Line 47"/>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33" name="Line 48"/>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34" name="Line 49"/>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35" name="Line 50"/>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936" name="Group 51"/>
                      <wpg:cNvGrpSpPr>
                        <a:grpSpLocks/>
                      </wpg:cNvGrpSpPr>
                      <wpg:grpSpPr bwMode="auto">
                        <a:xfrm>
                          <a:off x="39" y="18267"/>
                          <a:ext cx="4801" cy="310"/>
                          <a:chOff x="0" y="0"/>
                          <a:chExt cx="19999" cy="20000"/>
                        </a:xfrm>
                      </wpg:grpSpPr>
                      <wps:wsp>
                        <wps:cNvPr id="937" name="Rectangle 52"/>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rPr>
                                  <w:rFonts w:ascii="Journal" w:hAnsi="Journal"/>
                                  <w:sz w:val="18"/>
                                </w:rPr>
                              </w:pPr>
                              <w:r>
                                <w:rPr>
                                  <w:sz w:val="18"/>
                                </w:rPr>
                                <w:t xml:space="preserve"> Розро</w:t>
                              </w:r>
                              <w:r>
                                <w:rPr>
                                  <w:rFonts w:ascii="Journal" w:hAnsi="Journal"/>
                                  <w:sz w:val="18"/>
                                </w:rPr>
                                <w:t>б.</w:t>
                              </w:r>
                            </w:p>
                          </w:txbxContent>
                        </wps:txbx>
                        <wps:bodyPr rot="0" vert="horz" wrap="square" lIns="12700" tIns="12700" rIns="12700" bIns="12700" anchor="t" anchorCtr="0" upright="1">
                          <a:noAutofit/>
                        </wps:bodyPr>
                      </wps:wsp>
                      <wps:wsp>
                        <wps:cNvPr id="938" name="Rectangle 53"/>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8B1DBA" w:rsidRDefault="00C6086C" w:rsidP="008B1DBA">
                              <w:pPr>
                                <w:pStyle w:val="a3"/>
                                <w:rPr>
                                  <w:rFonts w:ascii="Journal" w:hAnsi="Journal"/>
                                  <w:sz w:val="18"/>
                                </w:rPr>
                              </w:pPr>
                              <w:r>
                                <w:rPr>
                                  <w:sz w:val="18"/>
                                </w:rPr>
                                <w:t>Борисов О.В.</w:t>
                              </w:r>
                            </w:p>
                          </w:txbxContent>
                        </wps:txbx>
                        <wps:bodyPr rot="0" vert="horz" wrap="square" lIns="12700" tIns="12700" rIns="12700" bIns="12700" anchor="t" anchorCtr="0" upright="1">
                          <a:noAutofit/>
                        </wps:bodyPr>
                      </wps:wsp>
                    </wpg:grpSp>
                    <wpg:grpSp>
                      <wpg:cNvPr id="939" name="Group 54"/>
                      <wpg:cNvGrpSpPr>
                        <a:grpSpLocks/>
                      </wpg:cNvGrpSpPr>
                      <wpg:grpSpPr bwMode="auto">
                        <a:xfrm>
                          <a:off x="39" y="18614"/>
                          <a:ext cx="5014" cy="359"/>
                          <a:chOff x="0" y="0"/>
                          <a:chExt cx="20888" cy="23263"/>
                        </a:xfrm>
                      </wpg:grpSpPr>
                      <wps:wsp>
                        <wps:cNvPr id="940" name="Rectangle 55"/>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rPr>
                                  <w:sz w:val="18"/>
                                </w:rPr>
                              </w:pPr>
                              <w:r>
                                <w:rPr>
                                  <w:sz w:val="18"/>
                                </w:rPr>
                                <w:t xml:space="preserve"> Перевір.</w:t>
                              </w:r>
                            </w:p>
                          </w:txbxContent>
                        </wps:txbx>
                        <wps:bodyPr rot="0" vert="horz" wrap="square" lIns="12700" tIns="12700" rIns="12700" bIns="12700" anchor="t" anchorCtr="0" upright="1">
                          <a:noAutofit/>
                        </wps:bodyPr>
                      </wps:wsp>
                      <wps:wsp>
                        <wps:cNvPr id="941" name="Rectangle 56"/>
                        <wps:cNvSpPr>
                          <a:spLocks noChangeArrowheads="1"/>
                        </wps:cNvSpPr>
                        <wps:spPr bwMode="auto">
                          <a:xfrm>
                            <a:off x="8952" y="3198"/>
                            <a:ext cx="11936" cy="200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775326" w:rsidRDefault="00C6086C" w:rsidP="008B1DBA">
                              <w:pPr>
                                <w:ind w:right="-72"/>
                                <w:rPr>
                                  <w:rFonts w:ascii="Arial" w:hAnsi="Arial" w:cs="Arial"/>
                                  <w:i/>
                                  <w:sz w:val="18"/>
                                  <w:szCs w:val="18"/>
                                  <w:lang w:val="uk-UA"/>
                                </w:rPr>
                              </w:pPr>
                              <w:r>
                                <w:rPr>
                                  <w:rFonts w:ascii="Arial" w:hAnsi="Arial" w:cs="Arial"/>
                                  <w:i/>
                                  <w:sz w:val="18"/>
                                  <w:szCs w:val="18"/>
                                  <w:lang w:val="uk-UA"/>
                                </w:rPr>
                                <w:t>Виногрдов Ю.М.</w:t>
                              </w:r>
                            </w:p>
                            <w:p w:rsidR="00C6086C" w:rsidRDefault="00C6086C" w:rsidP="008B1DBA">
                              <w:pPr>
                                <w:pStyle w:val="a3"/>
                                <w:rPr>
                                  <w:rFonts w:ascii="Journal" w:hAnsi="Journal"/>
                                  <w:sz w:val="18"/>
                                </w:rPr>
                              </w:pPr>
                            </w:p>
                          </w:txbxContent>
                        </wps:txbx>
                        <wps:bodyPr rot="0" vert="horz" wrap="square" lIns="12700" tIns="12700" rIns="12700" bIns="12700" anchor="t" anchorCtr="0" upright="1">
                          <a:noAutofit/>
                        </wps:bodyPr>
                      </wps:wsp>
                    </wpg:grpSp>
                    <wpg:grpSp>
                      <wpg:cNvPr id="942" name="Group 57"/>
                      <wpg:cNvGrpSpPr>
                        <a:grpSpLocks/>
                      </wpg:cNvGrpSpPr>
                      <wpg:grpSpPr bwMode="auto">
                        <a:xfrm>
                          <a:off x="39" y="18969"/>
                          <a:ext cx="4801" cy="309"/>
                          <a:chOff x="0" y="0"/>
                          <a:chExt cx="19999" cy="20000"/>
                        </a:xfrm>
                      </wpg:grpSpPr>
                      <wps:wsp>
                        <wps:cNvPr id="943" name="Rectangle 58"/>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rPr>
                                  <w:sz w:val="18"/>
                                </w:rPr>
                              </w:pPr>
                              <w:r>
                                <w:rPr>
                                  <w:sz w:val="18"/>
                                </w:rPr>
                                <w:t xml:space="preserve"> Реценз.</w:t>
                              </w:r>
                            </w:p>
                          </w:txbxContent>
                        </wps:txbx>
                        <wps:bodyPr rot="0" vert="horz" wrap="square" lIns="12700" tIns="12700" rIns="12700" bIns="12700" anchor="t" anchorCtr="0" upright="1">
                          <a:noAutofit/>
                        </wps:bodyPr>
                      </wps:wsp>
                      <wps:wsp>
                        <wps:cNvPr id="944" name="Rectangle 59"/>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rPr>
                                  <w:rFonts w:ascii="Journal" w:hAnsi="Journal"/>
                                  <w:sz w:val="18"/>
                                </w:rPr>
                              </w:pPr>
                            </w:p>
                          </w:txbxContent>
                        </wps:txbx>
                        <wps:bodyPr rot="0" vert="horz" wrap="square" lIns="12700" tIns="12700" rIns="12700" bIns="12700" anchor="t" anchorCtr="0" upright="1">
                          <a:noAutofit/>
                        </wps:bodyPr>
                      </wps:wsp>
                    </wpg:grpSp>
                    <wpg:grpSp>
                      <wpg:cNvPr id="945" name="Group 60"/>
                      <wpg:cNvGrpSpPr>
                        <a:grpSpLocks/>
                      </wpg:cNvGrpSpPr>
                      <wpg:grpSpPr bwMode="auto">
                        <a:xfrm>
                          <a:off x="39" y="19314"/>
                          <a:ext cx="4801" cy="310"/>
                          <a:chOff x="0" y="0"/>
                          <a:chExt cx="19999" cy="20000"/>
                        </a:xfrm>
                      </wpg:grpSpPr>
                      <wps:wsp>
                        <wps:cNvPr id="946" name="Rectangle 61"/>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rPr>
                                  <w:sz w:val="18"/>
                                </w:rPr>
                              </w:pPr>
                              <w:r>
                                <w:rPr>
                                  <w:sz w:val="18"/>
                                </w:rPr>
                                <w:t xml:space="preserve"> Н. Контр.</w:t>
                              </w:r>
                            </w:p>
                          </w:txbxContent>
                        </wps:txbx>
                        <wps:bodyPr rot="0" vert="horz" wrap="square" lIns="12700" tIns="12700" rIns="12700" bIns="12700" anchor="t" anchorCtr="0" upright="1">
                          <a:noAutofit/>
                        </wps:bodyPr>
                      </wps:wsp>
                      <wps:wsp>
                        <wps:cNvPr id="947" name="Rectangle 62"/>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rPr>
                                  <w:rFonts w:ascii="Journal" w:hAnsi="Journal"/>
                                  <w:sz w:val="18"/>
                                </w:rPr>
                              </w:pPr>
                              <w:r>
                                <w:rPr>
                                  <w:sz w:val="18"/>
                                </w:rPr>
                                <w:t>Симоненко В.П</w:t>
                              </w:r>
                            </w:p>
                          </w:txbxContent>
                        </wps:txbx>
                        <wps:bodyPr rot="0" vert="horz" wrap="square" lIns="12700" tIns="12700" rIns="12700" bIns="12700" anchor="t" anchorCtr="0" upright="1">
                          <a:noAutofit/>
                        </wps:bodyPr>
                      </wps:wsp>
                    </wpg:grpSp>
                    <wpg:grpSp>
                      <wpg:cNvPr id="948" name="Group 63"/>
                      <wpg:cNvGrpSpPr>
                        <a:grpSpLocks/>
                      </wpg:cNvGrpSpPr>
                      <wpg:grpSpPr bwMode="auto">
                        <a:xfrm>
                          <a:off x="39" y="19660"/>
                          <a:ext cx="4801" cy="309"/>
                          <a:chOff x="0" y="0"/>
                          <a:chExt cx="19999" cy="20000"/>
                        </a:xfrm>
                      </wpg:grpSpPr>
                      <wps:wsp>
                        <wps:cNvPr id="949" name="Rectangle 64"/>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rPr>
                                  <w:sz w:val="18"/>
                                </w:rPr>
                              </w:pPr>
                              <w:r>
                                <w:rPr>
                                  <w:sz w:val="18"/>
                                </w:rPr>
                                <w:t xml:space="preserve"> Затверд.</w:t>
                              </w:r>
                            </w:p>
                          </w:txbxContent>
                        </wps:txbx>
                        <wps:bodyPr rot="0" vert="horz" wrap="square" lIns="12700" tIns="12700" rIns="12700" bIns="12700" anchor="t" anchorCtr="0" upright="1">
                          <a:noAutofit/>
                        </wps:bodyPr>
                      </wps:wsp>
                      <wps:wsp>
                        <wps:cNvPr id="950" name="Rectangle 65"/>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rPr>
                                  <w:rFonts w:ascii="Journal" w:hAnsi="Journal"/>
                                  <w:sz w:val="18"/>
                                </w:rPr>
                              </w:pPr>
                              <w:r>
                                <w:rPr>
                                  <w:sz w:val="18"/>
                                </w:rPr>
                                <w:t>Луцький Г.М.</w:t>
                              </w:r>
                            </w:p>
                          </w:txbxContent>
                        </wps:txbx>
                        <wps:bodyPr rot="0" vert="horz" wrap="square" lIns="12700" tIns="12700" rIns="12700" bIns="12700" anchor="t" anchorCtr="0" upright="1">
                          <a:noAutofit/>
                        </wps:bodyPr>
                      </wps:wsp>
                    </wpg:grpSp>
                    <wps:wsp>
                      <wps:cNvPr id="953" name="Line 66"/>
                      <wps:cNvCnPr>
                        <a:cxnSpLocks noChangeShapeType="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54" name="Rectangle 67"/>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1E3695" w:rsidRDefault="00C6086C" w:rsidP="008B1DBA">
                            <w:pPr>
                              <w:pStyle w:val="a3"/>
                              <w:jc w:val="center"/>
                              <w:rPr>
                                <w:sz w:val="24"/>
                              </w:rPr>
                            </w:pPr>
                            <w:r w:rsidRPr="0088380E">
                              <w:rPr>
                                <w:rFonts w:ascii="Times New Roman" w:hAnsi="Times New Roman"/>
                                <w:color w:val="000000"/>
                                <w:sz w:val="24"/>
                                <w:szCs w:val="24"/>
                              </w:rPr>
                              <w:t>Розробка системи діагностики важкодоступних середовищ</w:t>
                            </w:r>
                            <w:r w:rsidRPr="008B1DBA">
                              <w:rPr>
                                <w:rFonts w:ascii="Times New Roman" w:hAnsi="Times New Roman"/>
                                <w:color w:val="000000"/>
                                <w:sz w:val="24"/>
                                <w:szCs w:val="24"/>
                              </w:rPr>
                              <w:t xml:space="preserve"> </w:t>
                            </w:r>
                            <w:r w:rsidRPr="008B1DBA">
                              <w:rPr>
                                <w:rFonts w:ascii="Times New Roman" w:hAnsi="Times New Roman"/>
                                <w:color w:val="000000"/>
                                <w:sz w:val="24"/>
                                <w:szCs w:val="24"/>
                              </w:rPr>
                              <w:br/>
                            </w:r>
                            <w:r>
                              <w:rPr>
                                <w:rFonts w:ascii="Times New Roman" w:hAnsi="Times New Roman"/>
                                <w:color w:val="000000"/>
                                <w:sz w:val="24"/>
                                <w:szCs w:val="24"/>
                                <w:lang w:val="en-US"/>
                              </w:rPr>
                              <w:t>C</w:t>
                            </w:r>
                            <w:r>
                              <w:rPr>
                                <w:rFonts w:ascii="Times New Roman" w:hAnsi="Times New Roman"/>
                                <w:color w:val="000000"/>
                                <w:sz w:val="24"/>
                                <w:szCs w:val="24"/>
                              </w:rPr>
                              <w:t>хема алгоритму</w:t>
                            </w:r>
                          </w:p>
                          <w:p w:rsidR="00C6086C" w:rsidRPr="0088380E" w:rsidRDefault="00C6086C" w:rsidP="008B1DBA">
                            <w:pPr>
                              <w:pStyle w:val="a3"/>
                              <w:jc w:val="center"/>
                              <w:rPr>
                                <w:rFonts w:ascii="Times New Roman" w:hAnsi="Times New Roman"/>
                                <w:sz w:val="24"/>
                                <w:szCs w:val="24"/>
                              </w:rPr>
                            </w:pPr>
                          </w:p>
                          <w:p w:rsidR="00C6086C" w:rsidRPr="0088380E" w:rsidRDefault="00C6086C" w:rsidP="008B1DBA">
                            <w:pPr>
                              <w:pStyle w:val="a3"/>
                              <w:rPr>
                                <w:rFonts w:ascii="Times New Roman" w:hAnsi="Times New Roman"/>
                                <w:sz w:val="24"/>
                              </w:rPr>
                            </w:pPr>
                          </w:p>
                          <w:p w:rsidR="00C6086C" w:rsidRDefault="00C6086C" w:rsidP="008B1DBA">
                            <w:pPr>
                              <w:pStyle w:val="a3"/>
                              <w:rPr>
                                <w:sz w:val="18"/>
                              </w:rPr>
                            </w:pPr>
                          </w:p>
                        </w:txbxContent>
                      </wps:txbx>
                      <wps:bodyPr rot="0" vert="horz" wrap="square" lIns="12700" tIns="12700" rIns="12700" bIns="12700" anchor="t" anchorCtr="0" upright="1">
                        <a:noAutofit/>
                      </wps:bodyPr>
                    </wps:wsp>
                    <wps:wsp>
                      <wps:cNvPr id="955" name="Line 68"/>
                      <wps:cNvCnPr>
                        <a:cxnSpLocks noChangeShapeType="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56" name="Line 69"/>
                      <wps:cNvCnPr>
                        <a:cxnSpLocks noChangeShapeType="1"/>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57" name="Line 70"/>
                      <wps:cNvCnPr>
                        <a:cxnSpLocks noChangeShapeType="1"/>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58" name="Rectangle 71"/>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jc w:val="center"/>
                              <w:rPr>
                                <w:sz w:val="18"/>
                              </w:rPr>
                            </w:pPr>
                            <w:r>
                              <w:rPr>
                                <w:sz w:val="18"/>
                              </w:rPr>
                              <w:t>Літ.</w:t>
                            </w:r>
                          </w:p>
                        </w:txbxContent>
                      </wps:txbx>
                      <wps:bodyPr rot="0" vert="horz" wrap="square" lIns="12700" tIns="12700" rIns="12700" bIns="12700" anchor="t" anchorCtr="0" upright="1">
                        <a:noAutofit/>
                      </wps:bodyPr>
                    </wps:wsp>
                    <wps:wsp>
                      <wps:cNvPr id="959" name="Rectangle 72"/>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jc w:val="center"/>
                              <w:rPr>
                                <w:rFonts w:ascii="Journal" w:hAnsi="Journal"/>
                                <w:sz w:val="18"/>
                              </w:rPr>
                            </w:pPr>
                            <w:r>
                              <w:rPr>
                                <w:sz w:val="18"/>
                              </w:rPr>
                              <w:t>Акрушів</w:t>
                            </w:r>
                          </w:p>
                        </w:txbxContent>
                      </wps:txbx>
                      <wps:bodyPr rot="0" vert="horz" wrap="square" lIns="12700" tIns="12700" rIns="12700" bIns="12700" anchor="t" anchorCtr="0" upright="1">
                        <a:noAutofit/>
                      </wps:bodyPr>
                    </wps:wsp>
                    <wps:wsp>
                      <wps:cNvPr id="1184" name="Rectangle 73"/>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E10E90">
                            <w:pPr>
                              <w:pStyle w:val="a3"/>
                              <w:jc w:val="center"/>
                              <w:rPr>
                                <w:sz w:val="18"/>
                              </w:rPr>
                            </w:pPr>
                            <w:r>
                              <w:rPr>
                                <w:sz w:val="18"/>
                              </w:rPr>
                              <w:t>3</w:t>
                            </w:r>
                          </w:p>
                        </w:txbxContent>
                      </wps:txbx>
                      <wps:bodyPr rot="0" vert="horz" wrap="square" lIns="12700" tIns="12700" rIns="12700" bIns="12700" anchor="t" anchorCtr="0" upright="1">
                        <a:noAutofit/>
                      </wps:bodyPr>
                    </wps:wsp>
                    <wps:wsp>
                      <wps:cNvPr id="1185" name="Line 74"/>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86" name="Line 75"/>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87" name="Rectangle 76"/>
                      <wps:cNvSpPr>
                        <a:spLocks noChangeArrowheads="1"/>
                      </wps:cNvSpPr>
                      <wps:spPr bwMode="auto">
                        <a:xfrm>
                          <a:off x="14295" y="19084"/>
                          <a:ext cx="5609" cy="69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jc w:val="center"/>
                              <w:rPr>
                                <w:sz w:val="24"/>
                              </w:rPr>
                            </w:pPr>
                            <w:r>
                              <w:rPr>
                                <w:sz w:val="24"/>
                              </w:rPr>
                              <w:t>НТУУ «КПІ» ФІОТ</w:t>
                            </w:r>
                          </w:p>
                          <w:p w:rsidR="00C6086C" w:rsidRDefault="00C6086C" w:rsidP="008B1DBA">
                            <w:pPr>
                              <w:pStyle w:val="a3"/>
                              <w:jc w:val="center"/>
                              <w:rPr>
                                <w:rFonts w:ascii="Journal" w:hAnsi="Journal"/>
                                <w:sz w:val="24"/>
                              </w:rPr>
                            </w:pPr>
                            <w:r>
                              <w:rPr>
                                <w:sz w:val="24"/>
                              </w:rPr>
                              <w:t>гр.ІП-22</w:t>
                            </w:r>
                          </w:p>
                          <w:p w:rsidR="00C6086C" w:rsidRDefault="00C6086C" w:rsidP="008B1DBA">
                            <w:pPr>
                              <w:pStyle w:val="a3"/>
                              <w:jc w:val="center"/>
                              <w:rPr>
                                <w:rFonts w:ascii="Journal" w:hAnsi="Journal"/>
                                <w:sz w:val="24"/>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E6D717" id="Group 176" o:spid="_x0000_s1081" style="position:absolute;left:0;text-align:left;margin-left:56.35pt;margin-top:19pt;width:518.8pt;height:802.3pt;z-index:2516720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" o:allowincell="f">
              <v:rect id="Rectangle 28" o:spid="_x0000_s1082"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YiHMEA&#10;AADcAAAADwAAAGRycy9kb3ducmV2LnhtbERPzYrCMBC+L/gOYYS9rakeVluNUhcET4tWH2BoxrbY&#10;TLpNbKtPvxEEb/Px/c5qM5hadNS6yrKC6SQCQZxbXXGh4HzafS1AOI+ssbZMCu7kYLMefaww0bbn&#10;I3WZL0QIYZeggtL7JpHS5SUZdBPbEAfuYluDPsC2kLrFPoSbWs6i6FsarDg0lNjQT0n5NbsZBVc/&#10;dL9pkT128Xkb54dt2t/+UqU+x0O6BOFp8G/xy73XYf58Ds9nwgV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6mIhzBAAAA3AAAAA8AAAAAAAAAAAAAAAAAmAIAAGRycy9kb3du&#10;cmV2LnhtbFBLBQYAAAAABAAEAPUAAACGAwAAAAA=&#10;" filled="f" strokeweight="2pt"/>
              <v:line id="Line 29" o:spid="_x0000_s1083"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Nbr8IAAADcAAAADwAAAGRycy9kb3ducmV2LnhtbESPQYvCQAyF74L/YYiwN50q7CrVUUSo&#10;eFu2evEWO7EtdjKlM2r99+aw4C3hvbz3ZbXpXaMe1IXas4HpJAFFXHhbc2ngdMzGC1AhIltsPJOB&#10;FwXYrIeDFabWP/mPHnkslYRwSNFAFWObah2KihyGiW+JRbv6zmGUtSu17fAp4a7RsyT50Q5rloYK&#10;W9pVVNzyuzNwO5++s/3vzh6bfGsvZRbPl6s15mvUb5egIvXxY/6/PljBnwutPCMT6P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gNbr8IAAADcAAAADwAAAAAAAAAAAAAA&#10;AAChAgAAZHJzL2Rvd25yZXYueG1sUEsFBgAAAAAEAAQA+QAAAJADAAAAAA==&#10;" strokeweight="2pt"/>
              <v:line id="Line 30" o:spid="_x0000_s1084"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NMEAAADcAAAADwAAAGRycy9kb3ducmV2LnhtbERPS4vCMBC+C/sfwix403QXXLU2iggV&#10;b7KtF29jM31gMylN1PrvzcKCt/n4npNsBtOKO/WusazgaxqBIC6sbrhScMrTyQKE88gaW8uk4EkO&#10;NuuPUYKxtg/+pXvmKxFC2MWooPa+i6V0RU0G3dR2xIErbW/QB9hXUvf4COGmld9R9CMNNhwaauxo&#10;V1NxzW5GwfV8mqX7407nbbbVlyr150uplRp/DtsVCE+Df4v/3Qcd5s+X8PdMuE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T/40wQAAANwAAAAPAAAAAAAAAAAAAAAA&#10;AKECAABkcnMvZG93bnJldi54bWxQSwUGAAAAAAQABAD5AAAAjwMAAAAA&#10;" strokeweight="2pt"/>
              <v:line id="Line 31" o:spid="_x0000_s1085"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AnjsIAAADcAAAADwAAAGRycy9kb3ducmV2LnhtbESPQYvCQAyF74L/YYiwN50qKFIdRYTK&#10;3sTqxVvsxLbYyZTOqN1/vzkI3hLey3tf1tveNepFXag9G5hOElDEhbc1lwYu52y8BBUissXGMxn4&#10;owDbzXCwxtT6N5/olcdSSQiHFA1UMbap1qGoyGGY+JZYtLvvHEZZu1LbDt8S7ho9S5KFdlizNFTY&#10;0r6i4pE/nYHH9TLPDse9PTf5zt7KLF5vd2vMz6jfrUBF6uPX/Ln+tYK/FHx5RibQm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aAnjsIAAADcAAAADwAAAAAAAAAAAAAA&#10;AAChAgAAZHJzL2Rvd25yZXYueG1sUEsFBgAAAAAEAAQA+QAAAJADAAAAAA==&#10;" strokeweight="2pt"/>
              <v:line id="Line 32" o:spid="_x0000_s1086"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yCFb0AAADcAAAADwAAAGRycy9kb3ducmV2LnhtbERPvQrCMBDeBd8hnOCmqYIi1SgiVNzE&#10;6tLtbM622FxKE7W+vREEt/v4fm+16UwtntS6yrKCyTgCQZxbXXGh4HJORgsQziNrrC2Tgjc52Kz7&#10;vRXG2r74RM/UFyKEsItRQel9E0vp8pIMurFtiAN3s61BH2BbSN3iK4SbWk6jaC4NVhwaSmxoV1J+&#10;Tx9GwT27zJL9cafPdbrV1yLx2fWmlRoOuu0ShKfO/8U/90GH+YsJfJ8JF8j1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GbsghW9AAAA3AAAAA8AAAAAAAAAAAAAAAAAoQIA&#10;AGRycy9kb3ducmV2LnhtbFBLBQYAAAAABAAEAPkAAACLAwAAAAA=&#10;" strokeweight="2pt"/>
              <v:line id="Line 33" o:spid="_x0000_s1087"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4cYr0AAADcAAAADwAAAGRycy9kb3ducmV2LnhtbERPvQrCMBDeBd8hnOCmqYIi1SgiVNzE&#10;6tLtbM622FxKE7W+vREEt/v4fm+16UwtntS6yrKCyTgCQZxbXXGh4HJORgsQziNrrC2Tgjc52Kz7&#10;vRXG2r74RM/UFyKEsItRQel9E0vp8pIMurFtiAN3s61BH2BbSN3iK4SbWk6jaC4NVhwaSmxoV1J+&#10;Tx9GwT27zJL9cafPdbrV1yLx2fWmlRoOuu0ShKfO/8U/90GH+YspfJ8JF8j1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Y+HGK9AAAA3AAAAA8AAAAAAAAAAAAAAAAAoQIA&#10;AGRycy9kb3ducmV2LnhtbFBLBQYAAAAABAAEAPkAAACLAwAAAAA=&#10;" strokeweight="2pt"/>
              <v:line id="Line 34" o:spid="_x0000_s1088"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5+b4AAADcAAAADwAAAGRycy9kb3ducmV2LnhtbERPvQrCMBDeBd8hnOCmqYoi1SgiVNzE&#10;6uJ2NmdbbC6liVrf3giC2318v7dct6YST2pcaVnBaBiBIM6sLjlXcD4lgzkI55E1VpZJwZscrFfd&#10;zhJjbV98pGfqcxFC2MWooPC+jqV0WUEG3dDWxIG72cagD7DJpW7wFcJNJcdRNJMGSw4NBda0LSi7&#10;pw+j4H45T5PdYatPVbrR1zzxl+tNK9XvtZsFCE+t/4t/7r0O8+cT+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5crn5vgAAANwAAAAPAAAAAAAAAAAAAAAAAKEC&#10;AABkcnMvZG93bnJldi54bWxQSwUGAAAAAAQABAD5AAAAjAMAAAAA&#10;" strokeweight="2pt"/>
              <v:line id="Line 35" o:spid="_x0000_s1089"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shjb4AAADcAAAADwAAAGRycy9kb3ducmV2LnhtbERPvQrCMBDeBd8hnOCmqaIi1SgiVNzE&#10;6uJ2NmdbbC6liVrf3giC2318v7dct6YST2pcaVnBaBiBIM6sLjlXcD4lgzkI55E1VpZJwZscrFfd&#10;zhJjbV98pGfqcxFC2MWooPC+jqV0WUEG3dDWxIG72cagD7DJpW7wFcJNJcdRNJMGSw4NBda0LSi7&#10;pw+j4H45T5PdYatPVbrR1zzxl+tNK9XvtZsFCE+t/4t/7r0O8+cT+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2myGNvgAAANwAAAAPAAAAAAAAAAAAAAAAAKEC&#10;AABkcnMvZG93bnJldi54bWxQSwUGAAAAAAQABAD5AAAAjAMAAAAA&#10;" strokeweight="2pt"/>
              <v:line id="Line 36" o:spid="_x0000_s1090"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QGpcIAAADcAAAADwAAAGRycy9kb3ducmV2LnhtbERP22oCMRB9L/gPYQTfNKtgsatRxAtU&#10;+lCqfsC4GTerm8mSRN3265uC0Lc5nOvMFq2txZ18qBwrGA4yEMSF0xWXCo6HbX8CIkRkjbVjUvBN&#10;ARbzzssMc+0e/EX3fSxFCuGQowITY5NLGQpDFsPANcSJOztvMSboS6k9PlK4reUoy16lxYpTg8GG&#10;VoaK6/5mFez86eM6/CmNPPHOb+rP9VuwF6V63XY5BRGpjf/ip/tdp/mTMfw9ky6Q8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WQGpcIAAADcAAAADwAAAAAAAAAAAAAA&#10;AAChAgAAZHJzL2Rvd25yZXYueG1sUEsFBgAAAAAEAAQA+QAAAJADAAAAAA==&#10;" strokeweight="1pt"/>
              <v:line id="Line 37" o:spid="_x0000_s1091"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aY0sMAAADcAAAADwAAAGRycy9kb3ducmV2LnhtbERPzWoCMRC+C75DGKE3N2sPYrdmF1EL&#10;FQ+ltg8wbsbN6mayJKluffqmUOhtPr7fWVaD7cSVfGgdK5hlOQji2umWGwWfHy/TBYgQkTV2jknB&#10;NwWoyvFoiYV2N36n6yE2IoVwKFCBibEvpAy1IYshcz1x4k7OW4wJ+kZqj7cUbjv5mOdzabHl1GCw&#10;p7Wh+nL4sgp2/ri/zO6NkUfe+W33tnkK9qzUw2RYPYOINMR/8Z/7Vaf5izn8PpMukO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22mNLDAAAA3AAAAA8AAAAAAAAAAAAA&#10;AAAAoQIAAGRycy9kb3ducmV2LnhtbFBLBQYAAAAABAAEAPkAAACRAwAAAAA=&#10;" strokeweight="1pt"/>
              <v:rect id="Rectangle 38" o:spid="_x0000_s1092"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6yxb8A&#10;AADcAAAADwAAAGRycy9kb3ducmV2LnhtbERPTYvCMBC9C/6HMII3TRVxu12jFEHwal3B49DMtl2b&#10;SU2i1n9vFha8zeN9zmrTm1bcyfnGsoLZNAFBXFrdcKXg+7ibpCB8QNbYWiYFT/KwWQ8HK8y0ffCB&#10;7kWoRAxhn6GCOoQuk9KXNRn0U9sRR+7HOoMhQldJ7fARw00r50mylAYbjg01drStqbwUN6Mgz3/7&#10;07X4xJ2XaeKWeqGr/KzUeNTnXyAC9eEt/nfvdZyffsDfM/ECuX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GfrLFvwAAANwAAAAPAAAAAAAAAAAAAAAAAJgCAABkcnMvZG93bnJl&#10;di54bWxQSwUGAAAAAAQABAD1AAAAhAMAAAAA&#10;" filled="f" stroked="f" strokeweight=".25pt">
                <v:textbox inset="1pt,1pt,1pt,1pt">
                  <w:txbxContent>
                    <w:p w:rsidR="00C6086C" w:rsidRDefault="00C6086C" w:rsidP="008B1DBA">
                      <w:pPr>
                        <w:pStyle w:val="a3"/>
                        <w:jc w:val="center"/>
                        <w:rPr>
                          <w:rFonts w:ascii="Journal" w:hAnsi="Journal"/>
                          <w:sz w:val="18"/>
                        </w:rPr>
                      </w:pPr>
                      <w:r>
                        <w:rPr>
                          <w:sz w:val="18"/>
                        </w:rPr>
                        <w:t>Змн</w:t>
                      </w:r>
                      <w:r>
                        <w:rPr>
                          <w:rFonts w:ascii="Journal" w:hAnsi="Journal"/>
                          <w:sz w:val="18"/>
                        </w:rPr>
                        <w:t>.</w:t>
                      </w:r>
                    </w:p>
                  </w:txbxContent>
                </v:textbox>
              </v:rect>
              <v:rect id="Rectangle 39" o:spid="_x0000_s1093"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mt8IA&#10;AADcAAAADwAAAGRycy9kb3ducmV2LnhtbESPQWvCQBCF7wX/wzJCb3VjEYnRVUJB6NW0BY9Ddkyi&#10;2dm4u9X03zsHobcZ3pv3vtnsRterG4XYeTYwn2WgiGtvO24MfH/t33JQMSFb7D2TgT+KsNtOXjZY&#10;WH/nA92q1CgJ4ViggTalodA61i05jDM/EIt28sFhkjU02ga8S7jr9XuWLbXDjqWhxYE+Wqov1a8z&#10;UJbn8edarXAfdZ6FpV3Ypjwa8zodyzWoRGP6Nz+vP63g50Irz8gEev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4Sa3wgAAANwAAAAPAAAAAAAAAAAAAAAAAJgCAABkcnMvZG93&#10;bnJldi54bWxQSwUGAAAAAAQABAD1AAAAhwMAAAAA&#10;" filled="f" stroked="f" strokeweight=".25pt">
                <v:textbox inset="1pt,1pt,1pt,1pt">
                  <w:txbxContent>
                    <w:p w:rsidR="00C6086C" w:rsidRDefault="00C6086C" w:rsidP="008B1DBA">
                      <w:pPr>
                        <w:pStyle w:val="a3"/>
                        <w:jc w:val="center"/>
                        <w:rPr>
                          <w:sz w:val="18"/>
                        </w:rPr>
                      </w:pPr>
                      <w:r>
                        <w:rPr>
                          <w:sz w:val="18"/>
                        </w:rPr>
                        <w:t>Арк.</w:t>
                      </w:r>
                    </w:p>
                  </w:txbxContent>
                </v:textbox>
              </v:rect>
              <v:rect id="Rectangle 40" o:spid="_x0000_s1094"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2DLL8A&#10;AADcAAAADwAAAGRycy9kb3ducmV2LnhtbERPTYvCMBC9L/gfwgje1nRFpO0apQiCV7sKHodmbLvb&#10;TGoStf57syB4m8f7nOV6MJ24kfOtZQVf0wQEcWV1y7WCw8/2MwXhA7LGzjIpeJCH9Wr0scRc2zvv&#10;6VaGWsQQ9jkqaELocyl91ZBBP7U9ceTO1hkMEbpaaof3GG46OUuShTTYcmxosKdNQ9VfeTUKiuJ3&#10;OF7KDLdepolb6Lmui5NSk/FQfIMINIS3+OXe6Tg/zeD/mXiBXD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YrYMsvwAAANwAAAAPAAAAAAAAAAAAAAAAAJgCAABkcnMvZG93bnJl&#10;di54bWxQSwUGAAAAAAQABAD1AAAAhAMAAAAA&#10;" filled="f" stroked="f" strokeweight=".25pt">
                <v:textbox inset="1pt,1pt,1pt,1pt">
                  <w:txbxContent>
                    <w:p w:rsidR="00C6086C" w:rsidRDefault="00C6086C" w:rsidP="008B1DBA">
                      <w:pPr>
                        <w:pStyle w:val="a3"/>
                        <w:jc w:val="center"/>
                        <w:rPr>
                          <w:sz w:val="18"/>
                        </w:rPr>
                      </w:pPr>
                      <w:r>
                        <w:rPr>
                          <w:sz w:val="18"/>
                        </w:rPr>
                        <w:t>№ докум.</w:t>
                      </w:r>
                    </w:p>
                  </w:txbxContent>
                </v:textbox>
              </v:rect>
              <v:rect id="Rectangle 41" o:spid="_x0000_s1095"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68bMIA&#10;AADcAAAADwAAAGRycy9kb3ducmV2LnhtbESPQWvCQBCF7wX/wzJCb3VjEdHoKqEg9Gqq4HHIjkk0&#10;Oxt3t5r+e+cg9DbDe/PeN+vt4Dp1pxBbzwamkwwUceVty7WBw8/uYwEqJmSLnWcy8EcRtpvR2xpz&#10;6x+8p3uZaiUhHHM00KTU51rHqiGHceJ7YtHOPjhMsoZa24APCXed/syyuXbYsjQ02NNXQ9W1/HUG&#10;iuIyHG/lEndRL7IwtzNbFydj3sdDsQKVaEj/5tf1txX8peDLMzKB3j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TrxswgAAANwAAAAPAAAAAAAAAAAAAAAAAJgCAABkcnMvZG93&#10;bnJldi54bWxQSwUGAAAAAAQABAD1AAAAhwMAAAAA&#10;" filled="f" stroked="f" strokeweight=".25pt">
                <v:textbox inset="1pt,1pt,1pt,1pt">
                  <w:txbxContent>
                    <w:p w:rsidR="00C6086C" w:rsidRDefault="00C6086C" w:rsidP="008B1DBA">
                      <w:pPr>
                        <w:pStyle w:val="a3"/>
                        <w:jc w:val="center"/>
                        <w:rPr>
                          <w:sz w:val="18"/>
                        </w:rPr>
                      </w:pPr>
                      <w:r>
                        <w:rPr>
                          <w:sz w:val="18"/>
                        </w:rPr>
                        <w:t>Підпис</w:t>
                      </w:r>
                    </w:p>
                  </w:txbxContent>
                </v:textbox>
              </v:rect>
              <v:rect id="Rectangle 42" o:spid="_x0000_s1096"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IZ978A&#10;AADcAAAADwAAAGRycy9kb3ducmV2LnhtbERPTYvCMBC9C/6HMMLeNO2yiFZjKQuCV6uCx6EZ2+42&#10;k26S1frvjSB4m8f7nHU+mE5cyfnWsoJ0loAgrqxuuVZwPGynCxA+IGvsLJOCO3nIN+PRGjNtb7yn&#10;axlqEUPYZ6igCaHPpPRVQwb9zPbEkbtYZzBE6GqpHd5iuOnkZ5LMpcGWY0ODPX03VP2W/0ZBUfwM&#10;p79yiVsvF4mb6y9dF2elPiZDsQIRaAhv8cu903H+MoXnM/ECuXk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Ahn3vwAAANwAAAAPAAAAAAAAAAAAAAAAAJgCAABkcnMvZG93bnJl&#10;di54bWxQSwUGAAAAAAQABAD1AAAAhAMAAAAA&#10;" filled="f" stroked="f" strokeweight=".25pt">
                <v:textbox inset="1pt,1pt,1pt,1pt">
                  <w:txbxContent>
                    <w:p w:rsidR="00C6086C" w:rsidRDefault="00C6086C" w:rsidP="008B1DBA">
                      <w:pPr>
                        <w:pStyle w:val="a3"/>
                        <w:jc w:val="center"/>
                        <w:rPr>
                          <w:sz w:val="18"/>
                        </w:rPr>
                      </w:pPr>
                      <w:r>
                        <w:rPr>
                          <w:sz w:val="18"/>
                        </w:rPr>
                        <w:t>Дата</w:t>
                      </w:r>
                    </w:p>
                  </w:txbxContent>
                </v:textbox>
              </v:rect>
              <v:rect id="Rectangle 43" o:spid="_x0000_s1097"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kgvr0A&#10;AADcAAAADwAAAGRycy9kb3ducmV2LnhtbERPTYvCMBC9L/gfwgh7W1NFxFajFEHwalXwODRjW20m&#10;NYna/ffmIHh8vO/lujeteJLzjWUF41ECgri0uuFKwfGw/ZuD8AFZY2uZFPyTh/Vq8LPETNsX7+lZ&#10;hErEEPYZKqhD6DIpfVmTQT+yHXHkLtYZDBG6SmqHrxhuWjlJkpk02HBsqLGjTU3lrXgYBXl+7U/3&#10;IsWtl/PEzfRUV/lZqd9hny9ABOrDV/xx77SCdBLXxjPxCMjVG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p5kgvr0AAADcAAAADwAAAAAAAAAAAAAAAACYAgAAZHJzL2Rvd25yZXYu&#10;eG1sUEsFBgAAAAAEAAQA9QAAAIIDAAAAAA==&#10;" filled="f" stroked="f" strokeweight=".25pt">
                <v:textbox inset="1pt,1pt,1pt,1pt">
                  <w:txbxContent>
                    <w:p w:rsidR="00C6086C" w:rsidRDefault="00C6086C" w:rsidP="008B1DBA">
                      <w:pPr>
                        <w:pStyle w:val="a3"/>
                        <w:jc w:val="center"/>
                        <w:rPr>
                          <w:rFonts w:ascii="Journal" w:hAnsi="Journal"/>
                          <w:sz w:val="18"/>
                        </w:rPr>
                      </w:pPr>
                      <w:r>
                        <w:rPr>
                          <w:sz w:val="18"/>
                        </w:rPr>
                        <w:t>Арк.</w:t>
                      </w:r>
                    </w:p>
                  </w:txbxContent>
                </v:textbox>
              </v:rect>
              <v:rect id="Rectangle 44" o:spid="_x0000_s1098"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WFJcEA&#10;AADcAAAADwAAAGRycy9kb3ducmV2LnhtbESPQYvCMBSE7wv+h/AEb2uqiNhqlLIgeLWr4PHRPNtq&#10;81KTrNZ/bxYEj8PMfMOsNr1pxZ2cbywrmIwTEMSl1Q1XCg6/2+8FCB+QNbaWScGTPGzWg68VZto+&#10;eE/3IlQiQthnqKAOocuk9GVNBv3YdsTRO1tnMETpKqkdPiLctHKaJHNpsOG4UGNHPzWV1+LPKMjz&#10;S3+8FSluvVwkbq5nuspPSo2Gfb4EEagPn/C7vdMK0mkK/2fiEZ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jVhSXBAAAA3AAAAA8AAAAAAAAAAAAAAAAAmAIAAGRycy9kb3du&#10;cmV2LnhtbFBLBQYAAAAABAAEAPUAAACGAwAAAAA=&#10;" filled="f" stroked="f" strokeweight=".25pt">
                <v:textbox inset="1pt,1pt,1pt,1pt">
                  <w:txbxContent>
                    <w:p w:rsidR="00C6086C" w:rsidRPr="008B1DBA" w:rsidRDefault="00C6086C" w:rsidP="008B1DBA">
                      <w:pPr>
                        <w:pStyle w:val="a3"/>
                        <w:jc w:val="center"/>
                        <w:rPr>
                          <w:sz w:val="18"/>
                        </w:rPr>
                      </w:pPr>
                      <w:r>
                        <w:rPr>
                          <w:sz w:val="18"/>
                        </w:rPr>
                        <w:t>2</w:t>
                      </w:r>
                    </w:p>
                  </w:txbxContent>
                </v:textbox>
              </v:rect>
              <v:rect id="Rectangle 45" o:spid="_x0000_s1099"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a6Zb8A&#10;AADcAAAADwAAAGRycy9kb3ducmV2LnhtbERPy4rCMBTdD/gP4QruxtQHotW0FEFwa2cGZnlprm21&#10;ualJ1Pr3ZjEwy8N57/LBdOJBzreWFcymCQjiyuqWawXfX4fPNQgfkDV2lknBizzk2ehjh6m2Tz7R&#10;owy1iCHsU1TQhNCnUvqqIYN+anviyJ2tMxgidLXUDp8x3HRyniQrabDl2NBgT/uGqmt5NwqK4jL8&#10;3MoNHrxcJ26ll7oufpWajIdiCyLQEP7Ff+6jVrBZxPnxTDwCMns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cNrplvwAAANwAAAAPAAAAAAAAAAAAAAAAAJgCAABkcnMvZG93bnJl&#10;di54bWxQSwUGAAAAAAQABAD1AAAAhAMAAAAA&#10;" filled="f" stroked="f" strokeweight=".25pt">
                <v:textbox inset="1pt,1pt,1pt,1pt">
                  <w:txbxContent>
                    <w:p w:rsidR="00C6086C" w:rsidRDefault="00C6086C" w:rsidP="008B1DBA">
                      <w:pPr>
                        <w:pStyle w:val="a3"/>
                        <w:jc w:val="center"/>
                        <w:rPr>
                          <w:rFonts w:ascii="Journal" w:hAnsi="Journal"/>
                        </w:rPr>
                      </w:pPr>
                      <w:r>
                        <w:t>ІАЛЦ.467200.005.Д2</w:t>
                      </w:r>
                    </w:p>
                    <w:p w:rsidR="00C6086C" w:rsidRDefault="00C6086C" w:rsidP="008B1DBA">
                      <w:pPr>
                        <w:pStyle w:val="a3"/>
                        <w:jc w:val="center"/>
                        <w:rPr>
                          <w:rFonts w:ascii="Journal" w:hAnsi="Journal"/>
                          <w:lang w:val="ru-RU"/>
                        </w:rPr>
                      </w:pPr>
                    </w:p>
                  </w:txbxContent>
                </v:textbox>
              </v:rect>
              <v:line id="Line 46" o:spid="_x0000_s1100"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0SwcMAAADcAAAADwAAAGRycy9kb3ducmV2LnhtbESPQYvCMBSE74L/ITzBm01VFK1GEaHL&#10;3harF2+vzbMtNi+lyWr3328EweMwM98w231vGvGgztWWFUyjGARxYXXNpYLLOZ2sQDiPrLGxTAr+&#10;yMF+NxxsMdH2ySd6ZL4UAcIuQQWV920ipSsqMugi2xIH72Y7gz7IrpS6w2eAm0bO4ngpDdYcFips&#10;6VhRcc9+jYL79bJIv36O+txkB52Xqb/mN63UeNQfNiA89f4Tfre/tYL1fAqvM+EIyN0/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NNEsHDAAAA3AAAAA8AAAAAAAAAAAAA&#10;AAAAoQIAAGRycy9kb3ducmV2LnhtbFBLBQYAAAAABAAEAPkAAACRAwAAAAA=&#10;" strokeweight="2pt"/>
              <v:line id="Line 47" o:spid="_x0000_s1101"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MtsQAAADcAAAADwAAAGRycy9kb3ducmV2LnhtbESPQWvCQBSE70L/w/IKvemmKRVNXUUC&#10;kd6kSS65PbPPJJh9G7Krpv/eLRQ8DjPzDbPZTaYXNxpdZ1nB+yICQVxb3XGjoCyy+QqE88gae8uk&#10;4Jcc7LYvsw0m2t75h265b0SAsEtQQev9kEjp6pYMuoUdiIN3tqNBH+TYSD3iPcBNL+MoWkqDHYeF&#10;FgdKW6ov+dUouFTlZ3Y4prro870+NZmvTmet1NvrtP8C4Wnyz/B/+1srWH/E8HcmHAG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n4y2xAAAANwAAAAPAAAAAAAAAAAA&#10;AAAAAKECAABkcnMvZG93bnJldi54bWxQSwUGAAAAAAQABAD5AAAAkgMAAAAA&#10;" strokeweight="2pt"/>
              <v:line id="Line 48" o:spid="_x0000_s1102"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CrnsUAAADcAAAADwAAAGRycy9kb3ducmV2LnhtbESP0WoCMRRE34X+Q7gF3zRrhVJXs0tp&#10;FSo+lFo/4Lq5blY3N0sSdduvN4WCj8PMnGEWZW9bcSEfGscKJuMMBHHldMO1gt33avQCIkRkja1j&#10;UvBDAcriYbDAXLsrf9FlG2uRIBxyVGBi7HIpQ2XIYhi7jjh5B+ctxiR9LbXHa4LbVj5l2bO02HBa&#10;MNjRm6HqtD1bBWu/35wmv7WRe177Zfv5Pgv2qNTwsX+dg4jUx3v4v/2hFcymU/g7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GCrnsUAAADcAAAADwAAAAAAAAAA&#10;AAAAAAChAgAAZHJzL2Rvd25yZXYueG1sUEsFBgAAAAAEAAQA+QAAAJMDAAAAAA==&#10;" strokeweight="1pt"/>
              <v:line id="Line 49" o:spid="_x0000_s1103"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4kz6sQAAADcAAAADwAAAGRycy9kb3ducmV2LnhtbESP0WoCMRRE34X+Q7iFvmnWtkhdjVKq&#10;QqUPUvUDrpvrZuvmZkmirn59Iwg+DjNzhhlPW1uLE/lQOVbQ72UgiAunKy4VbDeL7geIEJE11o5J&#10;wYUCTCdPnTHm2p35l07rWIoE4ZCjAhNjk0sZCkMWQ881xMnbO28xJulLqT2eE9zW8jXLBtJixWnB&#10;YENfhorD+mgVLP3u59C/lkbueOnn9Wo2DPZPqZfn9nMEIlIbH+F7+1srGL69w+1MOgJy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iTPqxAAAANwAAAAPAAAAAAAAAAAA&#10;AAAAAKECAABkcnMvZG93bnJldi54bWxQSwUGAAAAAAQABAD5AAAAkgMAAAAA&#10;" strokeweight="1pt"/>
              <v:line id="Line 50" o:spid="_x0000_s1104"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WWccQAAADcAAAADwAAAGRycy9kb3ducmV2LnhtbESP0WoCMRRE34X+Q7iFvmnWlkpdjVKq&#10;QqUPUvUDrpvrZuvmZkmirn59Iwg+DjNzhhlPW1uLE/lQOVbQ72UgiAunKy4VbDeL7geIEJE11o5J&#10;wYUCTCdPnTHm2p35l07rWIoE4ZCjAhNjk0sZCkMWQ881xMnbO28xJulLqT2eE9zW8jXLBtJixWnB&#10;YENfhorD+mgVLP3u59C/lkbueOnn9Wo2DPZPqZfn9nMEIlIbH+F7+1srGL69w+1MOgJy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xZZxxAAAANwAAAAPAAAAAAAAAAAA&#10;AAAAAKECAABkcnMvZG93bnJldi54bWxQSwUGAAAAAAQABAD5AAAAkgMAAAAA&#10;" strokeweight="1pt"/>
              <v:group id="Group 51" o:spid="_x0000_s1105"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M0PcUAAADcAAAADwAAAGRycy9kb3ducmV2LnhtbESPQYvCMBSE78L+h/CE&#10;vWnaFcWtRhFxlz2IoC6It0fzbIvNS2liW/+9EQSPw8x8w8yXnSlFQ7UrLCuIhxEI4tTqgjMF/8ef&#10;wRSE88gaS8uk4E4OlouP3hwTbVveU3PwmQgQdgkqyL2vEildmpNBN7QVcfAutjbog6wzqWtsA9yU&#10;8iuKJtJgwWEhx4rWOaXXw80o+G2xXY3iTbO9Xtb383G8O21jUuqz361mIDx1/h1+tf+0gu/R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MTND3FAAAA3AAA&#10;AA8AAAAAAAAAAAAAAAAAqgIAAGRycy9kb3ducmV2LnhtbFBLBQYAAAAABAAEAPoAAACcAwAAAAA=&#10;">
                <v:rect id="Rectangle 52" o:spid="_x0000_s1106"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8iEcIA&#10;AADcAAAADwAAAGRycy9kb3ducmV2LnhtbESPQYvCMBSE74L/ITxhb5rqiqvVKEUQ9mpV2OOjebbV&#10;5qUmWe3++40geBxm5htmtelMI+7kfG1ZwXiUgCAurK65VHA87IZzED4ga2wsk4I/8rBZ93srTLV9&#10;8J7ueShFhLBPUUEVQptK6YuKDPqRbYmjd7bOYIjSlVI7fES4aeQkSWbSYM1xocKWthUV1/zXKMiy&#10;S3e65QvceTlP3ExPdZn9KPUx6LIliEBdeIdf7W+tYPH5Bc8z8QjI9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3yIRwgAAANwAAAAPAAAAAAAAAAAAAAAAAJgCAABkcnMvZG93&#10;bnJldi54bWxQSwUGAAAAAAQABAD1AAAAhwMAAAAA&#10;" filled="f" stroked="f" strokeweight=".25pt">
                  <v:textbox inset="1pt,1pt,1pt,1pt">
                    <w:txbxContent>
                      <w:p w:rsidR="00C6086C" w:rsidRDefault="00C6086C" w:rsidP="008B1DBA">
                        <w:pPr>
                          <w:pStyle w:val="a3"/>
                          <w:rPr>
                            <w:rFonts w:ascii="Journal" w:hAnsi="Journal"/>
                            <w:sz w:val="18"/>
                          </w:rPr>
                        </w:pPr>
                        <w:r>
                          <w:rPr>
                            <w:sz w:val="18"/>
                          </w:rPr>
                          <w:t xml:space="preserve"> Розро</w:t>
                        </w:r>
                        <w:r>
                          <w:rPr>
                            <w:rFonts w:ascii="Journal" w:hAnsi="Journal"/>
                            <w:sz w:val="18"/>
                          </w:rPr>
                          <w:t>б.</w:t>
                        </w:r>
                      </w:p>
                    </w:txbxContent>
                  </v:textbox>
                </v:rect>
                <v:rect id="Rectangle 53" o:spid="_x0000_s1107"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C2Y78A&#10;AADcAAAADwAAAGRycy9kb3ducmV2LnhtbERPy4rCMBTdD/gP4QruxtQHotW0FEFwa2cGZnlprm21&#10;ualJ1Pr3ZjEwy8N57/LBdOJBzreWFcymCQjiyuqWawXfX4fPNQgfkDV2lknBizzk2ehjh6m2Tz7R&#10;owy1iCHsU1TQhNCnUvqqIYN+anviyJ2tMxgidLXUDp8x3HRyniQrabDl2NBgT/uGqmt5NwqK4jL8&#10;3MoNHrxcJ26ll7oufpWajIdiCyLQEP7Ff+6jVrBZxLXxTDwCMns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iQLZjvwAAANwAAAAPAAAAAAAAAAAAAAAAAJgCAABkcnMvZG93bnJl&#10;di54bWxQSwUGAAAAAAQABAD1AAAAhAMAAAAA&#10;" filled="f" stroked="f" strokeweight=".25pt">
                  <v:textbox inset="1pt,1pt,1pt,1pt">
                    <w:txbxContent>
                      <w:p w:rsidR="00C6086C" w:rsidRPr="008B1DBA" w:rsidRDefault="00C6086C" w:rsidP="008B1DBA">
                        <w:pPr>
                          <w:pStyle w:val="a3"/>
                          <w:rPr>
                            <w:rFonts w:ascii="Journal" w:hAnsi="Journal"/>
                            <w:sz w:val="18"/>
                          </w:rPr>
                        </w:pPr>
                        <w:r>
                          <w:rPr>
                            <w:sz w:val="18"/>
                          </w:rPr>
                          <w:t>Борисов О.В.</w:t>
                        </w:r>
                      </w:p>
                    </w:txbxContent>
                  </v:textbox>
                </v:rect>
              </v:group>
              <v:group id="Group 54" o:spid="_x0000_s1108" style="position:absolute;left:39;top:18614;width:5014;height:359" coordsize="20888,232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oygT8YAAADcAAAADwAAAGRycy9kb3ducmV2LnhtbESPQWvCQBSE7wX/w/KE&#10;3uomSktN3YQgtvQgQlWQ3h7ZZxKSfRuy2yT++25B6HGYmW+YTTaZVgzUu9qygngRgSAurK65VHA+&#10;vT+9gnAeWWNrmRTcyEGWzh42mGg78hcNR1+KAGGXoILK+y6R0hUVGXQL2xEH72p7gz7IvpS6xzHA&#10;TSuXUfQiDdYcFirsaFtR0Rx/jIKPEcd8Fe+GfXPd3r5Pz4fLPialHudT/gbC0+T/w/f2p1awXq3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jKBPxgAAANwA&#10;AAAPAAAAAAAAAAAAAAAAAKoCAABkcnMvZG93bnJldi54bWxQSwUGAAAAAAQABAD6AAAAnQMAAAAA&#10;">
                <v:rect id="Rectangle 55" o:spid="_x0000_s1109"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DJGL0A&#10;AADcAAAADwAAAGRycy9kb3ducmV2LnhtbERPy6rCMBDdC/5DGMGdpoqIVqMUQXBrVbjLoZnbVptJ&#10;TaLWvzcLweXhvNfbzjTiSc7XlhVMxgkI4sLqmksF59N+tADhA7LGxjIpeJOH7abfW2Oq7YuP9MxD&#10;KWII+xQVVCG0qZS+qMigH9uWOHL/1hkMEbpSaoevGG4aOU2SuTRYc2yosKVdRcUtfxgFWXbtLvd8&#10;iXsvF4mb65kusz+lhoMuW4EI1IWf+Os+aAXLWZwfz8QjID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hDDJGL0AAADcAAAADwAAAAAAAAAAAAAAAACYAgAAZHJzL2Rvd25yZXYu&#10;eG1sUEsFBgAAAAAEAAQA9QAAAIIDAAAAAA==&#10;" filled="f" stroked="f" strokeweight=".25pt">
                  <v:textbox inset="1pt,1pt,1pt,1pt">
                    <w:txbxContent>
                      <w:p w:rsidR="00C6086C" w:rsidRDefault="00C6086C" w:rsidP="008B1DBA">
                        <w:pPr>
                          <w:pStyle w:val="a3"/>
                          <w:rPr>
                            <w:sz w:val="18"/>
                          </w:rPr>
                        </w:pPr>
                        <w:r>
                          <w:rPr>
                            <w:sz w:val="18"/>
                          </w:rPr>
                          <w:t xml:space="preserve"> Перевір.</w:t>
                        </w:r>
                      </w:p>
                    </w:txbxContent>
                  </v:textbox>
                </v:rect>
                <v:rect id="Rectangle 56" o:spid="_x0000_s1110" style="position:absolute;left:8952;top:3198;width:11936;height:20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xsg8EA&#10;AADcAAAADwAAAGRycy9kb3ducmV2LnhtbESPQYvCMBSE74L/IbyFvWlaEdGusRRB2OtWBY+P5tl2&#10;t3mpSVbrvzeC4HGYmW+YdT6YTlzJ+daygnSagCCurG65VnDY7yZLED4ga+wsk4I7ecg349EaM21v&#10;/EPXMtQiQthnqKAJoc+k9FVDBv3U9sTRO1tnMETpaqkd3iLcdHKWJAtpsOW40GBP24aqv/LfKCiK&#10;3+F4KVe483KZuIWe67o4KfX5MRRfIAIN4R1+tb+1gtU8heeZeATk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t8bIPBAAAA3AAAAA8AAAAAAAAAAAAAAAAAmAIAAGRycy9kb3du&#10;cmV2LnhtbFBLBQYAAAAABAAEAPUAAACGAwAAAAA=&#10;" filled="f" stroked="f" strokeweight=".25pt">
                  <v:textbox inset="1pt,1pt,1pt,1pt">
                    <w:txbxContent>
                      <w:p w:rsidR="00C6086C" w:rsidRPr="00775326" w:rsidRDefault="00C6086C" w:rsidP="008B1DBA">
                        <w:pPr>
                          <w:ind w:right="-72"/>
                          <w:rPr>
                            <w:rFonts w:ascii="Arial" w:hAnsi="Arial" w:cs="Arial"/>
                            <w:i/>
                            <w:sz w:val="18"/>
                            <w:szCs w:val="18"/>
                            <w:lang w:val="uk-UA"/>
                          </w:rPr>
                        </w:pPr>
                        <w:r>
                          <w:rPr>
                            <w:rFonts w:ascii="Arial" w:hAnsi="Arial" w:cs="Arial"/>
                            <w:i/>
                            <w:sz w:val="18"/>
                            <w:szCs w:val="18"/>
                            <w:lang w:val="uk-UA"/>
                          </w:rPr>
                          <w:t>Виногрдов Ю.М.</w:t>
                        </w:r>
                      </w:p>
                      <w:p w:rsidR="00C6086C" w:rsidRDefault="00C6086C" w:rsidP="008B1DBA">
                        <w:pPr>
                          <w:pStyle w:val="a3"/>
                          <w:rPr>
                            <w:rFonts w:ascii="Journal" w:hAnsi="Journal"/>
                            <w:sz w:val="18"/>
                          </w:rPr>
                        </w:pPr>
                      </w:p>
                    </w:txbxContent>
                  </v:textbox>
                </v:rect>
              </v:group>
              <v:group id="Group 57" o:spid="_x0000_s1111"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C5BQ8UAAADcAAAADwAAAGRycy9kb3ducmV2LnhtbESPT2vCQBTE74LfYXmC&#10;t7qJ/7DRVURUepBCtVB6e2SfSTD7NmTXJH77rlDwOMzMb5jVpjOlaKh2hWUF8SgCQZxaXXCm4Pty&#10;eFuAcB5ZY2mZFDzIwWbd760w0bblL2rOPhMBwi5BBbn3VSKlS3My6Ea2Ig7e1dYGfZB1JnWNbYCb&#10;Uo6jaC4NFhwWcqxol1N6O9+NgmOL7XYS75vT7bp7/F5mnz+nmJQaDrrtEoSnzr/C/+0PreB9Oob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QuQUPFAAAA3AAA&#10;AA8AAAAAAAAAAAAAAAAAqgIAAGRycy9kb3ducmV2LnhtbFBLBQYAAAAABAAEAPoAAACcAwAAAAA=&#10;">
                <v:rect id="Rectangle 58" o:spid="_x0000_s1112"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JXb8IA&#10;AADcAAAADwAAAGRycy9kb3ducmV2LnhtbESPT4vCMBTE74LfITzBm039g2jXKEUQvFpX8Pho3rbd&#10;bV5qErV++82CsMdhZn7DbHa9acWDnG8sK5gmKQji0uqGKwWf58NkBcIHZI2tZVLwIg+77XCwwUzb&#10;J5/oUYRKRAj7DBXUIXSZlL6syaBPbEccvS/rDIYoXSW1w2eEm1bO0nQpDTYcF2rsaF9T+VPcjYI8&#10;/+4vt2KNBy9XqVvqha7yq1LjUZ9/gAjUh//wu33UCtaLOfydiUd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4ldvwgAAANwAAAAPAAAAAAAAAAAAAAAAAJgCAABkcnMvZG93&#10;bnJldi54bWxQSwUGAAAAAAQABAD1AAAAhwMAAAAA&#10;" filled="f" stroked="f" strokeweight=".25pt">
                  <v:textbox inset="1pt,1pt,1pt,1pt">
                    <w:txbxContent>
                      <w:p w:rsidR="00C6086C" w:rsidRDefault="00C6086C" w:rsidP="008B1DBA">
                        <w:pPr>
                          <w:pStyle w:val="a3"/>
                          <w:rPr>
                            <w:sz w:val="18"/>
                          </w:rPr>
                        </w:pPr>
                        <w:r>
                          <w:rPr>
                            <w:sz w:val="18"/>
                          </w:rPr>
                          <w:t xml:space="preserve"> Реценз.</w:t>
                        </w:r>
                      </w:p>
                    </w:txbxContent>
                  </v:textbox>
                </v:rect>
                <v:rect id="Rectangle 59" o:spid="_x0000_s1113"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PG8MA&#10;AADcAAAADwAAAGRycy9kb3ducmV2LnhtbESPwWrDMBBE74X8g9hAbo2cYkziRAmmYOg1bgs5LtbG&#10;dmKtHEm13b+vCoUeh5l5wxxOs+nFSM53lhVs1gkI4trqjhsFH+/l8xaED8gae8uk4Js8nI6LpwPm&#10;2k58prEKjYgQ9jkqaEMYcil93ZJBv7YDcfSu1hkMUbpGaodThJteviRJJg12HBdaHOi1pfpefRkF&#10;RXGbPx/VDksvt4nLdKqb4qLUajkXexCB5vAf/mu/aQW7NIXfM/EIyO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PG8MAAADcAAAADwAAAAAAAAAAAAAAAACYAgAAZHJzL2Rv&#10;d25yZXYueG1sUEsFBgAAAAAEAAQA9QAAAIgDAAAAAA==&#10;" filled="f" stroked="f" strokeweight=".25pt">
                  <v:textbox inset="1pt,1pt,1pt,1pt">
                    <w:txbxContent>
                      <w:p w:rsidR="00C6086C" w:rsidRDefault="00C6086C" w:rsidP="008B1DBA">
                        <w:pPr>
                          <w:pStyle w:val="a3"/>
                          <w:rPr>
                            <w:rFonts w:ascii="Journal" w:hAnsi="Journal"/>
                            <w:sz w:val="18"/>
                          </w:rPr>
                        </w:pPr>
                      </w:p>
                    </w:txbxContent>
                  </v:textbox>
                </v:rect>
              </v:group>
              <v:group id="Group 60" o:spid="_x0000_s1114"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fZN8YAAADcAAAADwAAAGRycy9kb3ducmV2LnhtbESPQWvCQBSE7wX/w/IE&#10;b3UTNWKjq4jY0kMoVAult0f2mQSzb0N2TeK/dwuFHoeZ+YbZ7AZTi45aV1lWEE8jEMS51RUXCr7O&#10;r88rEM4ja6wtk4I7OdhtR08bTLXt+ZO6ky9EgLBLUUHpfZNK6fKSDLqpbYiDd7GtQR9kW0jdYh/g&#10;ppazKFpKgxWHhRIbOpSUX083o+Ctx34/j49ddr0c7j/n5OM7i0mpyXjYr0F4Gvx/+K/9rhW8LB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7x9k3xgAAANwA&#10;AAAPAAAAAAAAAAAAAAAAAKoCAABkcnMvZG93bnJldi54bWxQSwUGAAAAAAQABAD6AAAAnQMAAAAA&#10;">
                <v:rect id="Rectangle 61" o:spid="_x0000_s1115"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X098EA&#10;AADcAAAADwAAAGRycy9kb3ducmV2LnhtbESPQYvCMBSE7wv+h/AEb2vqIkWrUcqC4NWugsdH82yr&#10;zUtNotZ/bxYEj8PMfMMs171pxZ2cbywrmIwTEMSl1Q1XCvZ/m+8ZCB+QNbaWScGTPKxXg68lZto+&#10;eEf3IlQiQthnqKAOocuk9GVNBv3YdsTRO1lnMETpKqkdPiLctPInSVJpsOG4UGNHvzWVl+JmFOT5&#10;uT9cizluvJwlLtVTXeVHpUbDPl+ACNSHT/jd3moF82kK/2fiEZ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SV9PfBAAAA3AAAAA8AAAAAAAAAAAAAAAAAmAIAAGRycy9kb3du&#10;cmV2LnhtbFBLBQYAAAAABAAEAPUAAACGAwAAAAA=&#10;" filled="f" stroked="f" strokeweight=".25pt">
                  <v:textbox inset="1pt,1pt,1pt,1pt">
                    <w:txbxContent>
                      <w:p w:rsidR="00C6086C" w:rsidRDefault="00C6086C" w:rsidP="008B1DBA">
                        <w:pPr>
                          <w:pStyle w:val="a3"/>
                          <w:rPr>
                            <w:sz w:val="18"/>
                          </w:rPr>
                        </w:pPr>
                        <w:r>
                          <w:rPr>
                            <w:sz w:val="18"/>
                          </w:rPr>
                          <w:t xml:space="preserve"> Н. Контр.</w:t>
                        </w:r>
                      </w:p>
                    </w:txbxContent>
                  </v:textbox>
                </v:rect>
                <v:rect id="Rectangle 62" o:spid="_x0000_s1116"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lRbMEA&#10;AADcAAAADwAAAGRycy9kb3ducmV2LnhtbESPT4vCMBTE74LfITzBm6Yu4p+uUcqC4NWq4PHRvG27&#10;27zUJGr99kYQPA4z8xtmtelMI27kfG1ZwWScgCAurK65VHA8bEcLED4ga2wsk4IHedis+70Vptre&#10;eU+3PJQiQtinqKAKoU2l9EVFBv3YtsTR+7XOYIjSlVI7vEe4aeRXksykwZrjQoUt/VRU/OdXoyDL&#10;/rrTJV/i1stF4mZ6qsvsrNRw0GXfIAJ14RN+t3dawXI6h9eZe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vZUWzBAAAA3AAAAA8AAAAAAAAAAAAAAAAAmAIAAGRycy9kb3du&#10;cmV2LnhtbFBLBQYAAAAABAAEAPUAAACGAwAAAAA=&#10;" filled="f" stroked="f" strokeweight=".25pt">
                  <v:textbox inset="1pt,1pt,1pt,1pt">
                    <w:txbxContent>
                      <w:p w:rsidR="00C6086C" w:rsidRDefault="00C6086C" w:rsidP="008B1DBA">
                        <w:pPr>
                          <w:pStyle w:val="a3"/>
                          <w:rPr>
                            <w:rFonts w:ascii="Journal" w:hAnsi="Journal"/>
                            <w:sz w:val="18"/>
                          </w:rPr>
                        </w:pPr>
                        <w:r>
                          <w:rPr>
                            <w:sz w:val="18"/>
                          </w:rPr>
                          <w:t>Симоненко В.П</w:t>
                        </w:r>
                      </w:p>
                    </w:txbxContent>
                  </v:textbox>
                </v:rect>
              </v:group>
              <v:group id="Group 63" o:spid="_x0000_s1117"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cZ2qcIAAADcAAAADwAAAGRycy9kb3ducmV2LnhtbERPy4rCMBTdC/MP4Q7M&#10;TtOOD7RjFBGVWYjgA8Tdpbm2xeamNJm2/r1ZDLg8nPd82ZlSNFS7wrKCeBCBIE6tLjhTcDlv+1MQ&#10;ziNrLC2Tgic5WC4+enNMtG35SM3JZyKEsEtQQe59lUjp0pwMuoGtiAN3t7VBH2CdSV1jG8JNKb+j&#10;aCINFhwacqxonVP6OP0ZBbsW29Uw3jT7x339vJ3Hh+s+JqW+PrvVDwhPnX+L/92/WsFsFNaGM+EI&#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XGdqnCAAAA3AAAAA8A&#10;AAAAAAAAAAAAAAAAqgIAAGRycy9kb3ducmV2LnhtbFBLBQYAAAAABAAEAPoAAACZAwAAAAA=&#10;">
                <v:rect id="Rectangle 64" o:spid="_x0000_s1118"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pghcMA&#10;AADcAAAADwAAAGRycy9kb3ducmV2LnhtbESPwWrDMBBE74X+g9hCb7XcEkLsWjamYOi1TgI5LtbW&#10;dmKtXElN3L+vAoEch5l5wxTVYiZxJudHywpekxQEcWf1yL2C3bZ52YDwAVnjZJkU/JGHqnx8KDDX&#10;9sJfdG5DLyKEfY4KhhDmXErfDWTQJ3Ymjt63dQZDlK6X2uElws0k39J0LQ2OHBcGnOljoO7U/hoF&#10;dX1c9j9tho2Xm9St9Ur39UGp56elfgcRaAn38K39qRVkqwyuZ+IRk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pghcMAAADcAAAADwAAAAAAAAAAAAAAAACYAgAAZHJzL2Rv&#10;d25yZXYueG1sUEsFBgAAAAAEAAQA9QAAAIgDAAAAAA==&#10;" filled="f" stroked="f" strokeweight=".25pt">
                  <v:textbox inset="1pt,1pt,1pt,1pt">
                    <w:txbxContent>
                      <w:p w:rsidR="00C6086C" w:rsidRDefault="00C6086C" w:rsidP="008B1DBA">
                        <w:pPr>
                          <w:pStyle w:val="a3"/>
                          <w:rPr>
                            <w:sz w:val="18"/>
                          </w:rPr>
                        </w:pPr>
                        <w:r>
                          <w:rPr>
                            <w:sz w:val="18"/>
                          </w:rPr>
                          <w:t xml:space="preserve"> Затверд.</w:t>
                        </w:r>
                      </w:p>
                    </w:txbxContent>
                  </v:textbox>
                </v:rect>
                <v:rect id="Rectangle 65" o:spid="_x0000_s1119"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lfxb8A&#10;AADcAAAADwAAAGRycy9kb3ducmV2LnhtbERPTYvCMBC9L/gfwgje1lRR0WpaiiB4tbsLexyasa02&#10;k5pErf/eHBb2+Hjfu3wwnXiQ861lBbNpAoK4srrlWsH31+FzDcIHZI2dZVLwIg95NvrYYartk0/0&#10;KEMtYgj7FBU0IfSplL5qyKCf2p44cmfrDIYIXS21w2cMN52cJ8lKGmw5NjTY076h6lrejYKiuAw/&#10;t3KDBy/XiVvpha6LX6Um46HYggg0hH/xn/uoFWyWcX48E4+AzN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B6V/FvwAAANwAAAAPAAAAAAAAAAAAAAAAAJgCAABkcnMvZG93bnJl&#10;di54bWxQSwUGAAAAAAQABAD1AAAAhAMAAAAA&#10;" filled="f" stroked="f" strokeweight=".25pt">
                  <v:textbox inset="1pt,1pt,1pt,1pt">
                    <w:txbxContent>
                      <w:p w:rsidR="00C6086C" w:rsidRDefault="00C6086C" w:rsidP="008B1DBA">
                        <w:pPr>
                          <w:pStyle w:val="a3"/>
                          <w:rPr>
                            <w:rFonts w:ascii="Journal" w:hAnsi="Journal"/>
                            <w:sz w:val="18"/>
                          </w:rPr>
                        </w:pPr>
                        <w:r>
                          <w:rPr>
                            <w:sz w:val="18"/>
                          </w:rPr>
                          <w:t>Луцький Г.М.</w:t>
                        </w:r>
                      </w:p>
                    </w:txbxContent>
                  </v:textbox>
                </v:rect>
              </v:group>
              <v:line id="Line 66" o:spid="_x0000_s1120"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zMjcQAAADcAAAADwAAAGRycy9kb3ducmV2LnhtbESPQWvCQBSE70L/w/IK3nRTi9KmriEI&#10;Kd5Kk1xye2afSTD7NmRXjf/eLRQ8DjPzDbNNJtOLK42us6zgbRmBIK6t7rhRUBbZ4gOE88gae8uk&#10;4E4Okt3LbIuxtjf+pWvuGxEg7GJU0Ho/xFK6uiWDbmkH4uCd7GjQBzk2Uo94C3DTy1UUbaTBjsNC&#10;iwPtW6rP+cUoOFflOvv+2euiz1N9bDJfHU9aqfnrlH6B8DT5Z/i/fdAKPtfv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DMyNxAAAANwAAAAPAAAAAAAAAAAA&#10;AAAAAKECAABkcnMvZG93bnJldi54bWxQSwUGAAAAAAQABAD5AAAAkgMAAAAA&#10;" strokeweight="2pt"/>
              <v:rect id="Rectangle 67" o:spid="_x0000_s1121"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JZxsEA&#10;AADcAAAADwAAAGRycy9kb3ducmV2LnhtbESPQYvCMBSE74L/ITzBm6YuKto1SlkQvFoVPD6at213&#10;m5eaRK3/3giCx2FmvmFWm8404kbO15YVTMYJCOLC6ppLBcfDdrQA4QOyxsYyKXiQh82631thqu2d&#10;93TLQykihH2KCqoQ2lRKX1Rk0I9tSxy9X+sMhihdKbXDe4SbRn4lyVwarDkuVNjST0XFf341CrLs&#10;rztd8iVuvVwkbq6nuszOSg0HXfYNIlAXPuF3e6cVLGdTeJ2JR0C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7SWcbBAAAA3AAAAA8AAAAAAAAAAAAAAAAAmAIAAGRycy9kb3du&#10;cmV2LnhtbFBLBQYAAAAABAAEAPUAAACGAwAAAAA=&#10;" filled="f" stroked="f" strokeweight=".25pt">
                <v:textbox inset="1pt,1pt,1pt,1pt">
                  <w:txbxContent>
                    <w:p w:rsidR="00C6086C" w:rsidRPr="001E3695" w:rsidRDefault="00C6086C" w:rsidP="008B1DBA">
                      <w:pPr>
                        <w:pStyle w:val="a3"/>
                        <w:jc w:val="center"/>
                        <w:rPr>
                          <w:sz w:val="24"/>
                        </w:rPr>
                      </w:pPr>
                      <w:r w:rsidRPr="0088380E">
                        <w:rPr>
                          <w:rFonts w:ascii="Times New Roman" w:hAnsi="Times New Roman"/>
                          <w:color w:val="000000"/>
                          <w:sz w:val="24"/>
                          <w:szCs w:val="24"/>
                        </w:rPr>
                        <w:t>Розробка системи діагностики важкодоступних середовищ</w:t>
                      </w:r>
                      <w:r w:rsidRPr="008B1DBA">
                        <w:rPr>
                          <w:rFonts w:ascii="Times New Roman" w:hAnsi="Times New Roman"/>
                          <w:color w:val="000000"/>
                          <w:sz w:val="24"/>
                          <w:szCs w:val="24"/>
                        </w:rPr>
                        <w:t xml:space="preserve"> </w:t>
                      </w:r>
                      <w:r w:rsidRPr="008B1DBA">
                        <w:rPr>
                          <w:rFonts w:ascii="Times New Roman" w:hAnsi="Times New Roman"/>
                          <w:color w:val="000000"/>
                          <w:sz w:val="24"/>
                          <w:szCs w:val="24"/>
                        </w:rPr>
                        <w:br/>
                      </w:r>
                      <w:r>
                        <w:rPr>
                          <w:rFonts w:ascii="Times New Roman" w:hAnsi="Times New Roman"/>
                          <w:color w:val="000000"/>
                          <w:sz w:val="24"/>
                          <w:szCs w:val="24"/>
                          <w:lang w:val="en-US"/>
                        </w:rPr>
                        <w:t>C</w:t>
                      </w:r>
                      <w:r>
                        <w:rPr>
                          <w:rFonts w:ascii="Times New Roman" w:hAnsi="Times New Roman"/>
                          <w:color w:val="000000"/>
                          <w:sz w:val="24"/>
                          <w:szCs w:val="24"/>
                        </w:rPr>
                        <w:t>хема алгоритму</w:t>
                      </w:r>
                    </w:p>
                    <w:p w:rsidR="00C6086C" w:rsidRPr="0088380E" w:rsidRDefault="00C6086C" w:rsidP="008B1DBA">
                      <w:pPr>
                        <w:pStyle w:val="a3"/>
                        <w:jc w:val="center"/>
                        <w:rPr>
                          <w:rFonts w:ascii="Times New Roman" w:hAnsi="Times New Roman"/>
                          <w:sz w:val="24"/>
                          <w:szCs w:val="24"/>
                        </w:rPr>
                      </w:pPr>
                    </w:p>
                    <w:p w:rsidR="00C6086C" w:rsidRPr="0088380E" w:rsidRDefault="00C6086C" w:rsidP="008B1DBA">
                      <w:pPr>
                        <w:pStyle w:val="a3"/>
                        <w:rPr>
                          <w:rFonts w:ascii="Times New Roman" w:hAnsi="Times New Roman"/>
                          <w:sz w:val="24"/>
                        </w:rPr>
                      </w:pPr>
                    </w:p>
                    <w:p w:rsidR="00C6086C" w:rsidRDefault="00C6086C" w:rsidP="008B1DBA">
                      <w:pPr>
                        <w:pStyle w:val="a3"/>
                        <w:rPr>
                          <w:sz w:val="18"/>
                        </w:rPr>
                      </w:pPr>
                    </w:p>
                  </w:txbxContent>
                </v:textbox>
              </v:rect>
              <v:line id="Line 68" o:spid="_x0000_s1122"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nxYsMAAADcAAAADwAAAGRycy9kb3ducmV2LnhtbESPQYvCMBSE74L/ITzBm6a7UNFuo4jQ&#10;ZW+LtRdvz+bZljYvpclq/fcbQfA4zMw3TLobTSduNLjGsoKPZQSCuLS64UpBccoWaxDOI2vsLJOC&#10;BznYbaeTFBNt73ykW+4rESDsElRQe98nUrqyJoNuaXvi4F3tYNAHOVRSD3gPcNPJzyhaSYMNh4Ua&#10;ezrUVLb5n1HQnos4+/496FOX7/Wlyvz5ctVKzWfj/guEp9G/w6/2j1awiWN4nglHQG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Gp8WLDAAAA3AAAAA8AAAAAAAAAAAAA&#10;AAAAoQIAAGRycy9kb3ducmV2LnhtbFBLBQYAAAAABAAEAPkAAACRAwAAAAA=&#10;" strokeweight="2pt"/>
              <v:line id="Line 69" o:spid="_x0000_s1123"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tvFcAAAADcAAAADwAAAGRycy9kb3ducmV2LnhtbESPwQrCMBBE74L/EFbwpqmCotUoIlS8&#10;idWLt7VZ22KzKU3U+vdGEDwOM/OGWa5bU4knNa60rGA0jEAQZ1aXnCs4n5LBDITzyBory6TgTQ7W&#10;q25nibG2Lz7SM/W5CBB2MSoovK9jKV1WkEE3tDVx8G62MeiDbHKpG3wFuKnkOIqm0mDJYaHAmrYF&#10;Zff0YRTcL+dJsjts9alKN/qaJ/5yvWml+r12swDhqfX/8K+91wrmky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F7bxXAAAAA3AAAAA8AAAAAAAAAAAAAAAAA&#10;oQIAAGRycy9kb3ducmV2LnhtbFBLBQYAAAAABAAEAPkAAACOAwAAAAA=&#10;" strokeweight="2pt"/>
              <v:line id="Line 70" o:spid="_x0000_s1124"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fKjsQAAADcAAAADwAAAGRycy9kb3ducmV2LnhtbESPQWvCQBSE70L/w/IK3nRTwdqmriEI&#10;kd6kSS65PbPPJJh9G7Krpv/eLRQ8DjPzDbNNJtOLG42us6zgbRmBIK6t7rhRUBbZ4gOE88gae8uk&#10;4JccJLuX2RZjbe/8Q7fcNyJA2MWooPV+iKV0dUsG3dIOxME729GgD3JspB7xHuCml6soepcGOw4L&#10;LQ60b6m+5Fej4FKV6+xw3Ouiz1N9ajJfnc5aqfnrlH6B8DT5Z/i//a0VfK43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N8qOxAAAANwAAAAPAAAAAAAAAAAA&#10;AAAAAKECAABkcnMvZG93bnJldi54bWxQSwUGAAAAAAQABAD5AAAAkgMAAAAA&#10;" strokeweight="2pt"/>
              <v:rect id="Rectangle 71" o:spid="_x0000_s1125"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Tw78A&#10;AADcAAAADwAAAGRycy9kb3ducmV2LnhtbERPTYvCMBC9L/gfwgje1lRR0WpaiiB4tbsLexyasa02&#10;k5pErf/eHBb2+Hjfu3wwnXiQ861lBbNpAoK4srrlWsH31+FzDcIHZI2dZVLwIg95NvrYYartk0/0&#10;KEMtYgj7FBU0IfSplL5qyKCf2p44cmfrDIYIXS21w2cMN52cJ8lKGmw5NjTY076h6lrejYKiuAw/&#10;t3KDBy/XiVvpha6LX6Um46HYggg0hH/xn/uoFWyWcW08E4+AzN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1PDvwAAANwAAAAPAAAAAAAAAAAAAAAAAJgCAABkcnMvZG93bnJl&#10;di54bWxQSwUGAAAAAAQABAD1AAAAhAMAAAAA&#10;" filled="f" stroked="f" strokeweight=".25pt">
                <v:textbox inset="1pt,1pt,1pt,1pt">
                  <w:txbxContent>
                    <w:p w:rsidR="00C6086C" w:rsidRDefault="00C6086C" w:rsidP="008B1DBA">
                      <w:pPr>
                        <w:pStyle w:val="a3"/>
                        <w:jc w:val="center"/>
                        <w:rPr>
                          <w:sz w:val="18"/>
                        </w:rPr>
                      </w:pPr>
                      <w:r>
                        <w:rPr>
                          <w:sz w:val="18"/>
                        </w:rPr>
                        <w:t>Літ.</w:t>
                      </w:r>
                    </w:p>
                  </w:txbxContent>
                </v:textbox>
              </v:rect>
              <v:rect id="Rectangle 72" o:spid="_x0000_s1126"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P2WMMA&#10;AADcAAAADwAAAGRycy9kb3ducmV2LnhtbESPwWrDMBBE74X+g9hCbrXc0AbbiRJMIdBrnQR6XKyt&#10;7dRauZJiO39fFQI5DjPzhtnsZtOLkZzvLCt4SVIQxLXVHTcKjof9cwbCB2SNvWVScCUPu+3jwwYL&#10;bSf+pLEKjYgQ9gUqaEMYCil93ZJBn9iBOHrf1hkMUbpGaodThJteLtN0JQ12HBdaHOi9pfqnuhgF&#10;ZXmeT79Vjnsvs9St9Ktuyi+lFk9zuQYRaA738K39oRXkbzn8n4lH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NP2WMMAAADcAAAADwAAAAAAAAAAAAAAAACYAgAAZHJzL2Rv&#10;d25yZXYueG1sUEsFBgAAAAAEAAQA9QAAAIgDAAAAAA==&#10;" filled="f" stroked="f" strokeweight=".25pt">
                <v:textbox inset="1pt,1pt,1pt,1pt">
                  <w:txbxContent>
                    <w:p w:rsidR="00C6086C" w:rsidRDefault="00C6086C" w:rsidP="008B1DBA">
                      <w:pPr>
                        <w:pStyle w:val="a3"/>
                        <w:jc w:val="center"/>
                        <w:rPr>
                          <w:rFonts w:ascii="Journal" w:hAnsi="Journal"/>
                          <w:sz w:val="18"/>
                        </w:rPr>
                      </w:pPr>
                      <w:r>
                        <w:rPr>
                          <w:sz w:val="18"/>
                        </w:rPr>
                        <w:t>Акрушів</w:t>
                      </w:r>
                    </w:p>
                  </w:txbxContent>
                </v:textbox>
              </v:rect>
              <v:rect id="Rectangle 73" o:spid="_x0000_s1127"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zZesAA&#10;AADdAAAADwAAAGRycy9kb3ducmV2LnhtbERPTYvCMBC9C/sfwgh7s6ki0q1GKYKw160KHodmtq02&#10;k26S1frvjSB4m8f7nNVmMJ24kvOtZQXTJAVBXFndcq3gsN9NMhA+IGvsLJOCO3nYrD9GK8y1vfEP&#10;XctQixjCPkcFTQh9LqWvGjLoE9sTR+7XOoMhQldL7fAWw00nZ2m6kAZbjg0N9rRtqLqU/0ZBUZyH&#10;41/5hTsvs9Qt9FzXxUmpz/FQLEEEGsJb/HJ/6zh/ms3h+U08Qa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lzZesAAAADdAAAADwAAAAAAAAAAAAAAAACYAgAAZHJzL2Rvd25y&#10;ZXYueG1sUEsFBgAAAAAEAAQA9QAAAIUDAAAAAA==&#10;" filled="f" stroked="f" strokeweight=".25pt">
                <v:textbox inset="1pt,1pt,1pt,1pt">
                  <w:txbxContent>
                    <w:p w:rsidR="00C6086C" w:rsidRDefault="00C6086C" w:rsidP="00E10E90">
                      <w:pPr>
                        <w:pStyle w:val="a3"/>
                        <w:jc w:val="center"/>
                        <w:rPr>
                          <w:sz w:val="18"/>
                        </w:rPr>
                      </w:pPr>
                      <w:r>
                        <w:rPr>
                          <w:sz w:val="18"/>
                        </w:rPr>
                        <w:t>3</w:t>
                      </w:r>
                    </w:p>
                  </w:txbxContent>
                </v:textbox>
              </v:rect>
              <v:line id="Line 74" o:spid="_x0000_s1128"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n5fcMAAADdAAAADwAAAGRycy9kb3ducmV2LnhtbERPzWoCMRC+F/oOYQreanYFi65GkVZB&#10;8VC0fYBxM25WN5Mlibr26U2h0Nt8fL8znXe2EVfyoXasIO9nIIhLp2uuFHx/rV5HIEJE1tg4JgV3&#10;CjCfPT9NsdDuxju67mMlUgiHAhWYGNtCylAashj6riVO3NF5izFBX0nt8ZbCbSMHWfYmLdacGgy2&#10;9G6oPO8vVsHGH7bn/Kcy8sAbv2w+P8bBnpTqvXSLCYhIXfwX/7nXOs3PR0P4/SadIG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CZ+X3DAAAA3QAAAA8AAAAAAAAAAAAA&#10;AAAAoQIAAGRycy9kb3ducmV2LnhtbFBLBQYAAAAABAAEAPkAAACRAwAAAAA=&#10;" strokeweight="1pt"/>
              <v:line id="Line 75" o:spid="_x0000_s1129"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tnCsIAAADdAAAADwAAAGRycy9kb3ducmV2LnhtbERPzWoCMRC+F3yHMEJvNbs9iF2NIrYF&#10;xYNUfYBxM25WN5Mlibr16U2h4G0+vt+ZzDrbiCv5UDtWkA8yEMSl0zVXCva777cRiBCRNTaOScEv&#10;BZhNey8TLLS78Q9dt7ESKYRDgQpMjG0hZSgNWQwD1xIn7ui8xZigr6T2eEvhtpHvWTaUFmtODQZb&#10;Whgqz9uLVbDyh/U5v1dGHnjlv5rN50ewJ6Ve+918DCJSF5/if/dSp/n5aAh/36QT5PQ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EtnCsIAAADdAAAADwAAAAAAAAAAAAAA&#10;AAChAgAAZHJzL2Rvd25yZXYueG1sUEsFBgAAAAAEAAQA+QAAAJADAAAAAA==&#10;" strokeweight="1pt"/>
              <v:rect id="Rectangle 76" o:spid="_x0000_s1130" style="position:absolute;left:14295;top:19084;width:5609;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5HDcIA&#10;AADdAAAADwAAAGRycy9kb3ducmV2LnhtbERPTWvDMAy9F/YfjAa9NU7L6LIsbgmDwq5LV9hRxFqS&#10;NpYz203Sfz8PBr3p8T5V7GfTi5Gc7ywrWCcpCOLa6o4bBZ/HwyoD4QOyxt4yKbiRh/3uYVFgru3E&#10;HzRWoRExhH2OCtoQhlxKX7dk0Cd2II7ct3UGQ4SukdrhFMNNLzdpupUGO44NLQ701lJ9qa5GQVme&#10;59NP9YIHL7PUbfWTbsovpZaPc/kKItAc7uJ/97uO89fZM/x9E0+Qu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jkcNwgAAAN0AAAAPAAAAAAAAAAAAAAAAAJgCAABkcnMvZG93&#10;bnJldi54bWxQSwUGAAAAAAQABAD1AAAAhwMAAAAA&#10;" filled="f" stroked="f" strokeweight=".25pt">
                <v:textbox inset="1pt,1pt,1pt,1pt">
                  <w:txbxContent>
                    <w:p w:rsidR="00C6086C" w:rsidRDefault="00C6086C" w:rsidP="008B1DBA">
                      <w:pPr>
                        <w:pStyle w:val="a3"/>
                        <w:jc w:val="center"/>
                        <w:rPr>
                          <w:sz w:val="24"/>
                        </w:rPr>
                      </w:pPr>
                      <w:r>
                        <w:rPr>
                          <w:sz w:val="24"/>
                        </w:rPr>
                        <w:t>НТУУ «КПІ» ФІОТ</w:t>
                      </w:r>
                    </w:p>
                    <w:p w:rsidR="00C6086C" w:rsidRDefault="00C6086C" w:rsidP="008B1DBA">
                      <w:pPr>
                        <w:pStyle w:val="a3"/>
                        <w:jc w:val="center"/>
                        <w:rPr>
                          <w:rFonts w:ascii="Journal" w:hAnsi="Journal"/>
                          <w:sz w:val="24"/>
                        </w:rPr>
                      </w:pPr>
                      <w:r>
                        <w:rPr>
                          <w:sz w:val="24"/>
                        </w:rPr>
                        <w:t>гр.ІП-22</w:t>
                      </w:r>
                    </w:p>
                    <w:p w:rsidR="00C6086C" w:rsidRDefault="00C6086C" w:rsidP="008B1DBA">
                      <w:pPr>
                        <w:pStyle w:val="a3"/>
                        <w:jc w:val="center"/>
                        <w:rPr>
                          <w:rFonts w:ascii="Journal" w:hAnsi="Journal"/>
                          <w:sz w:val="24"/>
                        </w:rPr>
                      </w:pPr>
                    </w:p>
                  </w:txbxContent>
                </v:textbox>
              </v:rect>
              <w10:wrap anchorx="page" anchory="page"/>
            </v:group>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086C" w:rsidRDefault="00C6086C">
    <w:pPr>
      <w:pStyle w:val="Header"/>
    </w:pPr>
    <w:r w:rsidRPr="00EB3EA2">
      <w:rPr>
        <w:noProof/>
        <w:sz w:val="20"/>
        <w:szCs w:val="28"/>
        <w:lang w:val="en-US" w:eastAsia="en-US"/>
      </w:rPr>
      <mc:AlternateContent>
        <mc:Choice Requires="wpg">
          <w:drawing>
            <wp:anchor distT="0" distB="0" distL="114300" distR="114300" simplePos="0" relativeHeight="251670016" behindDoc="0" locked="0" layoutInCell="0" allowOverlap="1" wp14:anchorId="6FA3F8F7" wp14:editId="00931C9C">
              <wp:simplePos x="0" y="0"/>
              <wp:positionH relativeFrom="page">
                <wp:posOffset>715992</wp:posOffset>
              </wp:positionH>
              <wp:positionV relativeFrom="page">
                <wp:posOffset>241540</wp:posOffset>
              </wp:positionV>
              <wp:extent cx="6588760" cy="10189210"/>
              <wp:effectExtent l="0" t="0" r="21590" b="21590"/>
              <wp:wrapNone/>
              <wp:docPr id="951" name="Group 9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952" name="Rectangle 28"/>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193" name="Line 29"/>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4" name="Line 30"/>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5" name="Line 31"/>
                      <wps:cNvCnPr>
                        <a:cxnSpLocks noChangeShapeType="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6" name="Line 32"/>
                      <wps:cNvCnPr>
                        <a:cxnSpLocks noChangeShapeType="1"/>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7" name="Line 33"/>
                      <wps:cNvCnPr>
                        <a:cxnSpLocks noChangeShapeType="1"/>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8" name="Line 34"/>
                      <wps:cNvCnPr>
                        <a:cxnSpLocks noChangeShapeType="1"/>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9" name="Line 35"/>
                      <wps:cNvCnPr>
                        <a:cxnSpLocks noChangeShapeType="1"/>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00" name="Line 36"/>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01" name="Line 37"/>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02" name="Rectangle 38"/>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jc w:val="center"/>
                              <w:rPr>
                                <w:rFonts w:ascii="Journal" w:hAnsi="Journal"/>
                                <w:sz w:val="18"/>
                              </w:rPr>
                            </w:pPr>
                            <w:r>
                              <w:rPr>
                                <w:sz w:val="18"/>
                              </w:rPr>
                              <w:t>Змн</w:t>
                            </w:r>
                            <w:r>
                              <w:rPr>
                                <w:rFonts w:ascii="Journal" w:hAnsi="Journal"/>
                                <w:sz w:val="18"/>
                              </w:rPr>
                              <w:t>.</w:t>
                            </w:r>
                          </w:p>
                        </w:txbxContent>
                      </wps:txbx>
                      <wps:bodyPr rot="0" vert="horz" wrap="square" lIns="12700" tIns="12700" rIns="12700" bIns="12700" anchor="t" anchorCtr="0" upright="1">
                        <a:noAutofit/>
                      </wps:bodyPr>
                    </wps:wsp>
                    <wps:wsp>
                      <wps:cNvPr id="1203" name="Rectangle 39"/>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jc w:val="center"/>
                              <w:rPr>
                                <w:sz w:val="18"/>
                              </w:rPr>
                            </w:pPr>
                            <w:r>
                              <w:rPr>
                                <w:sz w:val="18"/>
                              </w:rPr>
                              <w:t>Арк.</w:t>
                            </w:r>
                          </w:p>
                        </w:txbxContent>
                      </wps:txbx>
                      <wps:bodyPr rot="0" vert="horz" wrap="square" lIns="12700" tIns="12700" rIns="12700" bIns="12700" anchor="t" anchorCtr="0" upright="1">
                        <a:noAutofit/>
                      </wps:bodyPr>
                    </wps:wsp>
                    <wps:wsp>
                      <wps:cNvPr id="1204" name="Rectangle 40"/>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jc w:val="center"/>
                              <w:rPr>
                                <w:sz w:val="18"/>
                              </w:rPr>
                            </w:pPr>
                            <w:r>
                              <w:rPr>
                                <w:sz w:val="18"/>
                              </w:rPr>
                              <w:t>№ докум.</w:t>
                            </w:r>
                          </w:p>
                        </w:txbxContent>
                      </wps:txbx>
                      <wps:bodyPr rot="0" vert="horz" wrap="square" lIns="12700" tIns="12700" rIns="12700" bIns="12700" anchor="t" anchorCtr="0" upright="1">
                        <a:noAutofit/>
                      </wps:bodyPr>
                    </wps:wsp>
                    <wps:wsp>
                      <wps:cNvPr id="1205" name="Rectangle 41"/>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jc w:val="center"/>
                              <w:rPr>
                                <w:sz w:val="18"/>
                              </w:rPr>
                            </w:pPr>
                            <w:r>
                              <w:rPr>
                                <w:sz w:val="18"/>
                              </w:rPr>
                              <w:t>Підпис</w:t>
                            </w:r>
                          </w:p>
                        </w:txbxContent>
                      </wps:txbx>
                      <wps:bodyPr rot="0" vert="horz" wrap="square" lIns="12700" tIns="12700" rIns="12700" bIns="12700" anchor="t" anchorCtr="0" upright="1">
                        <a:noAutofit/>
                      </wps:bodyPr>
                    </wps:wsp>
                    <wps:wsp>
                      <wps:cNvPr id="1206" name="Rectangle 42"/>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jc w:val="center"/>
                              <w:rPr>
                                <w:sz w:val="18"/>
                              </w:rPr>
                            </w:pPr>
                            <w:r>
                              <w:rPr>
                                <w:sz w:val="18"/>
                              </w:rPr>
                              <w:t>Дата</w:t>
                            </w:r>
                          </w:p>
                        </w:txbxContent>
                      </wps:txbx>
                      <wps:bodyPr rot="0" vert="horz" wrap="square" lIns="12700" tIns="12700" rIns="12700" bIns="12700" anchor="t" anchorCtr="0" upright="1">
                        <a:noAutofit/>
                      </wps:bodyPr>
                    </wps:wsp>
                    <wps:wsp>
                      <wps:cNvPr id="1207" name="Rectangle 43"/>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jc w:val="center"/>
                              <w:rPr>
                                <w:rFonts w:ascii="Journal" w:hAnsi="Journal"/>
                                <w:sz w:val="18"/>
                              </w:rPr>
                            </w:pPr>
                            <w:r>
                              <w:rPr>
                                <w:sz w:val="18"/>
                              </w:rPr>
                              <w:t>Арк.</w:t>
                            </w:r>
                          </w:p>
                        </w:txbxContent>
                      </wps:txbx>
                      <wps:bodyPr rot="0" vert="horz" wrap="square" lIns="12700" tIns="12700" rIns="12700" bIns="12700" anchor="t" anchorCtr="0" upright="1">
                        <a:noAutofit/>
                      </wps:bodyPr>
                    </wps:wsp>
                    <wps:wsp>
                      <wps:cNvPr id="1208" name="Rectangle 44"/>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79130D" w:rsidRDefault="00C6086C" w:rsidP="0088380E">
                            <w:pPr>
                              <w:pStyle w:val="a3"/>
                              <w:jc w:val="center"/>
                              <w:rPr>
                                <w:sz w:val="18"/>
                                <w:lang w:val="en-US"/>
                              </w:rPr>
                            </w:pPr>
                            <w:r>
                              <w:rPr>
                                <w:sz w:val="18"/>
                                <w:lang w:val="en-US"/>
                              </w:rPr>
                              <w:t>1</w:t>
                            </w:r>
                          </w:p>
                        </w:txbxContent>
                      </wps:txbx>
                      <wps:bodyPr rot="0" vert="horz" wrap="square" lIns="12700" tIns="12700" rIns="12700" bIns="12700" anchor="t" anchorCtr="0" upright="1">
                        <a:noAutofit/>
                      </wps:bodyPr>
                    </wps:wsp>
                    <wps:wsp>
                      <wps:cNvPr id="1209" name="Rectangle 45"/>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jc w:val="center"/>
                              <w:rPr>
                                <w:rFonts w:ascii="Journal" w:hAnsi="Journal"/>
                              </w:rPr>
                            </w:pPr>
                            <w:r>
                              <w:t>ІАЛЦ.467200.004.Д1</w:t>
                            </w:r>
                          </w:p>
                          <w:p w:rsidR="00C6086C" w:rsidRDefault="00C6086C" w:rsidP="0088380E">
                            <w:pPr>
                              <w:pStyle w:val="a3"/>
                              <w:jc w:val="center"/>
                              <w:rPr>
                                <w:rFonts w:ascii="Journal" w:hAnsi="Journal"/>
                                <w:lang w:val="ru-RU"/>
                              </w:rPr>
                            </w:pPr>
                          </w:p>
                        </w:txbxContent>
                      </wps:txbx>
                      <wps:bodyPr rot="0" vert="horz" wrap="square" lIns="12700" tIns="12700" rIns="12700" bIns="12700" anchor="t" anchorCtr="0" upright="1">
                        <a:noAutofit/>
                      </wps:bodyPr>
                    </wps:wsp>
                    <wps:wsp>
                      <wps:cNvPr id="1450" name="Line 46"/>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51" name="Line 47"/>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52" name="Line 48"/>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53" name="Line 49"/>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54" name="Line 50"/>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1455" name="Group 51"/>
                      <wpg:cNvGrpSpPr>
                        <a:grpSpLocks/>
                      </wpg:cNvGrpSpPr>
                      <wpg:grpSpPr bwMode="auto">
                        <a:xfrm>
                          <a:off x="39" y="18267"/>
                          <a:ext cx="4801" cy="310"/>
                          <a:chOff x="0" y="0"/>
                          <a:chExt cx="19999" cy="20000"/>
                        </a:xfrm>
                      </wpg:grpSpPr>
                      <wps:wsp>
                        <wps:cNvPr id="1456" name="Rectangle 52"/>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rPr>
                                  <w:rFonts w:ascii="Journal" w:hAnsi="Journal"/>
                                  <w:sz w:val="18"/>
                                </w:rPr>
                              </w:pPr>
                              <w:r>
                                <w:rPr>
                                  <w:sz w:val="18"/>
                                </w:rPr>
                                <w:t xml:space="preserve"> Розро</w:t>
                              </w:r>
                              <w:r>
                                <w:rPr>
                                  <w:rFonts w:ascii="Journal" w:hAnsi="Journal"/>
                                  <w:sz w:val="18"/>
                                </w:rPr>
                                <w:t>б.</w:t>
                              </w:r>
                            </w:p>
                          </w:txbxContent>
                        </wps:txbx>
                        <wps:bodyPr rot="0" vert="horz" wrap="square" lIns="12700" tIns="12700" rIns="12700" bIns="12700" anchor="t" anchorCtr="0" upright="1">
                          <a:noAutofit/>
                        </wps:bodyPr>
                      </wps:wsp>
                      <wps:wsp>
                        <wps:cNvPr id="1457" name="Rectangle 53"/>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8B1DBA" w:rsidRDefault="00C6086C" w:rsidP="0088380E">
                              <w:pPr>
                                <w:pStyle w:val="a3"/>
                                <w:rPr>
                                  <w:rFonts w:ascii="Journal" w:hAnsi="Journal"/>
                                  <w:sz w:val="18"/>
                                </w:rPr>
                              </w:pPr>
                              <w:r>
                                <w:rPr>
                                  <w:sz w:val="18"/>
                                </w:rPr>
                                <w:t>Борисов О.В.</w:t>
                              </w:r>
                            </w:p>
                          </w:txbxContent>
                        </wps:txbx>
                        <wps:bodyPr rot="0" vert="horz" wrap="square" lIns="12700" tIns="12700" rIns="12700" bIns="12700" anchor="t" anchorCtr="0" upright="1">
                          <a:noAutofit/>
                        </wps:bodyPr>
                      </wps:wsp>
                    </wpg:grpSp>
                    <wpg:grpSp>
                      <wpg:cNvPr id="1458" name="Group 54"/>
                      <wpg:cNvGrpSpPr>
                        <a:grpSpLocks/>
                      </wpg:cNvGrpSpPr>
                      <wpg:grpSpPr bwMode="auto">
                        <a:xfrm>
                          <a:off x="39" y="18614"/>
                          <a:ext cx="5014" cy="359"/>
                          <a:chOff x="0" y="0"/>
                          <a:chExt cx="20888" cy="23263"/>
                        </a:xfrm>
                      </wpg:grpSpPr>
                      <wps:wsp>
                        <wps:cNvPr id="1459" name="Rectangle 55"/>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rPr>
                                  <w:sz w:val="18"/>
                                </w:rPr>
                              </w:pPr>
                              <w:r>
                                <w:rPr>
                                  <w:sz w:val="18"/>
                                </w:rPr>
                                <w:t xml:space="preserve"> Перевір.</w:t>
                              </w:r>
                            </w:p>
                          </w:txbxContent>
                        </wps:txbx>
                        <wps:bodyPr rot="0" vert="horz" wrap="square" lIns="12700" tIns="12700" rIns="12700" bIns="12700" anchor="t" anchorCtr="0" upright="1">
                          <a:noAutofit/>
                        </wps:bodyPr>
                      </wps:wsp>
                      <wps:wsp>
                        <wps:cNvPr id="1460" name="Rectangle 56"/>
                        <wps:cNvSpPr>
                          <a:spLocks noChangeArrowheads="1"/>
                        </wps:cNvSpPr>
                        <wps:spPr bwMode="auto">
                          <a:xfrm>
                            <a:off x="8952" y="3198"/>
                            <a:ext cx="11936" cy="200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775326" w:rsidRDefault="00C6086C" w:rsidP="008B1DBA">
                              <w:pPr>
                                <w:ind w:right="-72"/>
                                <w:rPr>
                                  <w:rFonts w:ascii="Arial" w:hAnsi="Arial" w:cs="Arial"/>
                                  <w:i/>
                                  <w:sz w:val="18"/>
                                  <w:szCs w:val="18"/>
                                  <w:lang w:val="uk-UA"/>
                                </w:rPr>
                              </w:pPr>
                              <w:r>
                                <w:rPr>
                                  <w:rFonts w:ascii="Arial" w:hAnsi="Arial" w:cs="Arial"/>
                                  <w:i/>
                                  <w:sz w:val="18"/>
                                  <w:szCs w:val="18"/>
                                  <w:lang w:val="uk-UA"/>
                                </w:rPr>
                                <w:t>Виногрдов Ю.М.</w:t>
                              </w:r>
                            </w:p>
                            <w:p w:rsidR="00C6086C" w:rsidRDefault="00C6086C" w:rsidP="0088380E">
                              <w:pPr>
                                <w:pStyle w:val="a3"/>
                                <w:rPr>
                                  <w:rFonts w:ascii="Journal" w:hAnsi="Journal"/>
                                  <w:sz w:val="18"/>
                                </w:rPr>
                              </w:pPr>
                            </w:p>
                          </w:txbxContent>
                        </wps:txbx>
                        <wps:bodyPr rot="0" vert="horz" wrap="square" lIns="12700" tIns="12700" rIns="12700" bIns="12700" anchor="t" anchorCtr="0" upright="1">
                          <a:noAutofit/>
                        </wps:bodyPr>
                      </wps:wsp>
                    </wpg:grpSp>
                    <wpg:grpSp>
                      <wpg:cNvPr id="1461" name="Group 57"/>
                      <wpg:cNvGrpSpPr>
                        <a:grpSpLocks/>
                      </wpg:cNvGrpSpPr>
                      <wpg:grpSpPr bwMode="auto">
                        <a:xfrm>
                          <a:off x="39" y="18969"/>
                          <a:ext cx="4801" cy="309"/>
                          <a:chOff x="0" y="0"/>
                          <a:chExt cx="19999" cy="20000"/>
                        </a:xfrm>
                      </wpg:grpSpPr>
                      <wps:wsp>
                        <wps:cNvPr id="1462" name="Rectangle 58"/>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rPr>
                                  <w:sz w:val="18"/>
                                </w:rPr>
                              </w:pPr>
                              <w:r>
                                <w:rPr>
                                  <w:sz w:val="18"/>
                                </w:rPr>
                                <w:t xml:space="preserve"> Реценз.</w:t>
                              </w:r>
                            </w:p>
                          </w:txbxContent>
                        </wps:txbx>
                        <wps:bodyPr rot="0" vert="horz" wrap="square" lIns="12700" tIns="12700" rIns="12700" bIns="12700" anchor="t" anchorCtr="0" upright="1">
                          <a:noAutofit/>
                        </wps:bodyPr>
                      </wps:wsp>
                      <wps:wsp>
                        <wps:cNvPr id="1463" name="Rectangle 59"/>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rPr>
                                  <w:rFonts w:ascii="Journal" w:hAnsi="Journal"/>
                                  <w:sz w:val="18"/>
                                </w:rPr>
                              </w:pPr>
                            </w:p>
                          </w:txbxContent>
                        </wps:txbx>
                        <wps:bodyPr rot="0" vert="horz" wrap="square" lIns="12700" tIns="12700" rIns="12700" bIns="12700" anchor="t" anchorCtr="0" upright="1">
                          <a:noAutofit/>
                        </wps:bodyPr>
                      </wps:wsp>
                    </wpg:grpSp>
                    <wpg:grpSp>
                      <wpg:cNvPr id="1464" name="Group 60"/>
                      <wpg:cNvGrpSpPr>
                        <a:grpSpLocks/>
                      </wpg:cNvGrpSpPr>
                      <wpg:grpSpPr bwMode="auto">
                        <a:xfrm>
                          <a:off x="39" y="19314"/>
                          <a:ext cx="4801" cy="310"/>
                          <a:chOff x="0" y="0"/>
                          <a:chExt cx="19999" cy="20000"/>
                        </a:xfrm>
                      </wpg:grpSpPr>
                      <wps:wsp>
                        <wps:cNvPr id="1465" name="Rectangle 61"/>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rPr>
                                  <w:sz w:val="18"/>
                                </w:rPr>
                              </w:pPr>
                              <w:r>
                                <w:rPr>
                                  <w:sz w:val="18"/>
                                </w:rPr>
                                <w:t xml:space="preserve"> Н. Контр.</w:t>
                              </w:r>
                            </w:p>
                          </w:txbxContent>
                        </wps:txbx>
                        <wps:bodyPr rot="0" vert="horz" wrap="square" lIns="12700" tIns="12700" rIns="12700" bIns="12700" anchor="t" anchorCtr="0" upright="1">
                          <a:noAutofit/>
                        </wps:bodyPr>
                      </wps:wsp>
                      <wps:wsp>
                        <wps:cNvPr id="1466" name="Rectangle 62"/>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rPr>
                                  <w:rFonts w:ascii="Journal" w:hAnsi="Journal"/>
                                  <w:sz w:val="18"/>
                                </w:rPr>
                              </w:pPr>
                              <w:r>
                                <w:rPr>
                                  <w:sz w:val="18"/>
                                </w:rPr>
                                <w:t>Симоненко В.П</w:t>
                              </w:r>
                            </w:p>
                          </w:txbxContent>
                        </wps:txbx>
                        <wps:bodyPr rot="0" vert="horz" wrap="square" lIns="12700" tIns="12700" rIns="12700" bIns="12700" anchor="t" anchorCtr="0" upright="1">
                          <a:noAutofit/>
                        </wps:bodyPr>
                      </wps:wsp>
                    </wpg:grpSp>
                    <wpg:grpSp>
                      <wpg:cNvPr id="1467" name="Group 63"/>
                      <wpg:cNvGrpSpPr>
                        <a:grpSpLocks/>
                      </wpg:cNvGrpSpPr>
                      <wpg:grpSpPr bwMode="auto">
                        <a:xfrm>
                          <a:off x="39" y="19660"/>
                          <a:ext cx="4801" cy="309"/>
                          <a:chOff x="0" y="0"/>
                          <a:chExt cx="19999" cy="20000"/>
                        </a:xfrm>
                      </wpg:grpSpPr>
                      <wps:wsp>
                        <wps:cNvPr id="1468" name="Rectangle 64"/>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rPr>
                                  <w:sz w:val="18"/>
                                </w:rPr>
                              </w:pPr>
                              <w:r>
                                <w:rPr>
                                  <w:sz w:val="18"/>
                                </w:rPr>
                                <w:t xml:space="preserve"> Затверд.</w:t>
                              </w:r>
                            </w:p>
                          </w:txbxContent>
                        </wps:txbx>
                        <wps:bodyPr rot="0" vert="horz" wrap="square" lIns="12700" tIns="12700" rIns="12700" bIns="12700" anchor="t" anchorCtr="0" upright="1">
                          <a:noAutofit/>
                        </wps:bodyPr>
                      </wps:wsp>
                      <wps:wsp>
                        <wps:cNvPr id="1469" name="Rectangle 65"/>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rPr>
                                  <w:rFonts w:ascii="Journal" w:hAnsi="Journal"/>
                                  <w:sz w:val="18"/>
                                </w:rPr>
                              </w:pPr>
                              <w:r>
                                <w:rPr>
                                  <w:sz w:val="18"/>
                                </w:rPr>
                                <w:t>Луцький Г.М.</w:t>
                              </w:r>
                            </w:p>
                          </w:txbxContent>
                        </wps:txbx>
                        <wps:bodyPr rot="0" vert="horz" wrap="square" lIns="12700" tIns="12700" rIns="12700" bIns="12700" anchor="t" anchorCtr="0" upright="1">
                          <a:noAutofit/>
                        </wps:bodyPr>
                      </wps:wsp>
                    </wpg:grpSp>
                    <wps:wsp>
                      <wps:cNvPr id="1470" name="Line 66"/>
                      <wps:cNvCnPr>
                        <a:cxnSpLocks noChangeShapeType="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71" name="Rectangle 67"/>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88380E" w:rsidRDefault="00C6086C" w:rsidP="0088380E">
                            <w:pPr>
                              <w:pStyle w:val="a3"/>
                              <w:jc w:val="center"/>
                              <w:rPr>
                                <w:rFonts w:ascii="Times New Roman" w:hAnsi="Times New Roman"/>
                                <w:sz w:val="24"/>
                                <w:szCs w:val="24"/>
                              </w:rPr>
                            </w:pPr>
                            <w:r w:rsidRPr="0088380E">
                              <w:rPr>
                                <w:rFonts w:ascii="Times New Roman" w:hAnsi="Times New Roman"/>
                                <w:color w:val="000000"/>
                                <w:sz w:val="24"/>
                                <w:szCs w:val="24"/>
                              </w:rPr>
                              <w:t>Розробка системи діагностики важкодоступних середовищ</w:t>
                            </w:r>
                            <w:r w:rsidRPr="0088380E">
                              <w:rPr>
                                <w:rFonts w:ascii="Times New Roman" w:hAnsi="Times New Roman"/>
                                <w:sz w:val="24"/>
                                <w:szCs w:val="24"/>
                              </w:rPr>
                              <w:t xml:space="preserve"> </w:t>
                            </w:r>
                            <w:r w:rsidRPr="0088380E">
                              <w:rPr>
                                <w:rFonts w:ascii="Times New Roman" w:hAnsi="Times New Roman"/>
                                <w:sz w:val="24"/>
                                <w:szCs w:val="24"/>
                              </w:rPr>
                              <w:br/>
                              <w:t>Діаграма класів</w:t>
                            </w:r>
                          </w:p>
                          <w:p w:rsidR="00C6086C" w:rsidRPr="0088380E" w:rsidRDefault="00C6086C" w:rsidP="0088380E">
                            <w:pPr>
                              <w:pStyle w:val="a3"/>
                              <w:rPr>
                                <w:rFonts w:ascii="Times New Roman" w:hAnsi="Times New Roman"/>
                                <w:sz w:val="24"/>
                              </w:rPr>
                            </w:pPr>
                          </w:p>
                          <w:p w:rsidR="00C6086C" w:rsidRDefault="00C6086C" w:rsidP="0088380E">
                            <w:pPr>
                              <w:pStyle w:val="a3"/>
                              <w:rPr>
                                <w:sz w:val="18"/>
                              </w:rPr>
                            </w:pPr>
                          </w:p>
                        </w:txbxContent>
                      </wps:txbx>
                      <wps:bodyPr rot="0" vert="horz" wrap="square" lIns="12700" tIns="12700" rIns="12700" bIns="12700" anchor="t" anchorCtr="0" upright="1">
                        <a:noAutofit/>
                      </wps:bodyPr>
                    </wps:wsp>
                    <wps:wsp>
                      <wps:cNvPr id="1472" name="Line 68"/>
                      <wps:cNvCnPr>
                        <a:cxnSpLocks noChangeShapeType="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73" name="Line 69"/>
                      <wps:cNvCnPr>
                        <a:cxnSpLocks noChangeShapeType="1"/>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74" name="Line 70"/>
                      <wps:cNvCnPr>
                        <a:cxnSpLocks noChangeShapeType="1"/>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75" name="Rectangle 71"/>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jc w:val="center"/>
                              <w:rPr>
                                <w:sz w:val="18"/>
                              </w:rPr>
                            </w:pPr>
                            <w:r>
                              <w:rPr>
                                <w:sz w:val="18"/>
                              </w:rPr>
                              <w:t>Літ.</w:t>
                            </w:r>
                          </w:p>
                        </w:txbxContent>
                      </wps:txbx>
                      <wps:bodyPr rot="0" vert="horz" wrap="square" lIns="12700" tIns="12700" rIns="12700" bIns="12700" anchor="t" anchorCtr="0" upright="1">
                        <a:noAutofit/>
                      </wps:bodyPr>
                    </wps:wsp>
                    <wps:wsp>
                      <wps:cNvPr id="1476" name="Rectangle 72"/>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jc w:val="center"/>
                              <w:rPr>
                                <w:rFonts w:ascii="Journal" w:hAnsi="Journal"/>
                                <w:sz w:val="18"/>
                              </w:rPr>
                            </w:pPr>
                            <w:r>
                              <w:rPr>
                                <w:sz w:val="18"/>
                              </w:rPr>
                              <w:t>Акрушів</w:t>
                            </w:r>
                          </w:p>
                        </w:txbxContent>
                      </wps:txbx>
                      <wps:bodyPr rot="0" vert="horz" wrap="square" lIns="12700" tIns="12700" rIns="12700" bIns="12700" anchor="t" anchorCtr="0" upright="1">
                        <a:noAutofit/>
                      </wps:bodyPr>
                    </wps:wsp>
                    <wps:wsp>
                      <wps:cNvPr id="1477" name="Rectangle 73"/>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jc w:val="center"/>
                              <w:rPr>
                                <w:sz w:val="18"/>
                              </w:rPr>
                            </w:pPr>
                            <w:r>
                              <w:rPr>
                                <w:sz w:val="18"/>
                              </w:rPr>
                              <w:t>3</w:t>
                            </w:r>
                          </w:p>
                        </w:txbxContent>
                      </wps:txbx>
                      <wps:bodyPr rot="0" vert="horz" wrap="square" lIns="12700" tIns="12700" rIns="12700" bIns="12700" anchor="t" anchorCtr="0" upright="1">
                        <a:noAutofit/>
                      </wps:bodyPr>
                    </wps:wsp>
                    <wps:wsp>
                      <wps:cNvPr id="1478" name="Line 74"/>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79" name="Line 75"/>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80" name="Rectangle 76"/>
                      <wps:cNvSpPr>
                        <a:spLocks noChangeArrowheads="1"/>
                      </wps:cNvSpPr>
                      <wps:spPr bwMode="auto">
                        <a:xfrm>
                          <a:off x="14295" y="19084"/>
                          <a:ext cx="5609" cy="69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jc w:val="center"/>
                              <w:rPr>
                                <w:sz w:val="24"/>
                              </w:rPr>
                            </w:pPr>
                            <w:r>
                              <w:rPr>
                                <w:sz w:val="24"/>
                              </w:rPr>
                              <w:t>НТУУ «КПІ» ФІОТ</w:t>
                            </w:r>
                          </w:p>
                          <w:p w:rsidR="00C6086C" w:rsidRDefault="00C6086C" w:rsidP="0088380E">
                            <w:pPr>
                              <w:pStyle w:val="a3"/>
                              <w:jc w:val="center"/>
                              <w:rPr>
                                <w:rFonts w:ascii="Journal" w:hAnsi="Journal"/>
                                <w:sz w:val="24"/>
                              </w:rPr>
                            </w:pPr>
                            <w:r>
                              <w:rPr>
                                <w:sz w:val="24"/>
                              </w:rPr>
                              <w:t>гр.ІП-22</w:t>
                            </w:r>
                          </w:p>
                          <w:p w:rsidR="00C6086C" w:rsidRDefault="00C6086C" w:rsidP="0088380E">
                            <w:pPr>
                              <w:pStyle w:val="a3"/>
                              <w:jc w:val="center"/>
                              <w:rPr>
                                <w:rFonts w:ascii="Journal" w:hAnsi="Journal"/>
                                <w:sz w:val="24"/>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A3F8F7" id="Group 951" o:spid="_x0000_s1131" style="position:absolute;left:0;text-align:left;margin-left:56.4pt;margin-top:19pt;width:518.8pt;height:802.3pt;z-index:25167001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" o:allowincell="f">
              <v:rect id="Rectangle 28" o:spid="_x0000_s1132"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qE18MA&#10;AADcAAAADwAAAGRycy9kb3ducmV2LnhtbESP0YrCMBRE34X9h3AXfNN0BcVWo1RB8El2qx9wae62&#10;xeamNrGtfv1GWPBxmJkzzHo7mFp01LrKsoKvaQSCOLe64kLB5XyYLEE4j6yxtkwKHuRgu/kYrTHR&#10;tucf6jJfiABhl6CC0vsmkdLlJRl0U9sQB+/XtgZ9kG0hdYt9gJtazqJoIQ1WHBZKbGhfUn7N7kbB&#10;1Q/dKS2y5yG+7OL8e5f291uq1PhzSFcgPA3+Hf5vH7WCeD6D15lw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3qE18MAAADcAAAADwAAAAAAAAAAAAAAAACYAgAAZHJzL2Rv&#10;d25yZXYueG1sUEsFBgAAAAAEAAQA9QAAAIgDAAAAAA==&#10;" filled="f" strokeweight="2pt"/>
              <v:line id="Line 29" o:spid="_x0000_s1133"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yA0pcEAAADdAAAADwAAAGRycy9kb3ducmV2LnhtbERPTYvCMBC9C/6HMII3m6ooWo0iQpe9&#10;LVYv3qbN2BabSWmy2v33G0HwNo/3Odt9bxrxoM7VlhVMoxgEcWF1zaWCyzmdrEA4j6yxsUwK/sjB&#10;fjccbDHR9sknemS+FCGEXYIKKu/bREpXVGTQRbYlDtzNdgZ9gF0pdYfPEG4aOYvjpTRYc2iosKVj&#10;RcU9+zUK7tfLIv36Oepzkx10Xqb+mt+0UuNRf9iA8NT7j/jt/tZh/nQ9h9c34QS5+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vIDSlwQAAAN0AAAAPAAAAAAAAAAAAAAAA&#10;AKECAABkcnMvZG93bnJldi54bWxQSwUGAAAAAAQABAD5AAAAjwMAAAAA&#10;" strokeweight="2pt"/>
              <v:line id="Line 30" o:spid="_x0000_s1134"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ms0cEAAADdAAAADwAAAGRycy9kb3ducmV2LnhtbERPTYvCMBC9C/6HMII3myoqWo0iQpe9&#10;LVYv3qbN2BabSWmy2v33G0HwNo/3Odt9bxrxoM7VlhVMoxgEcWF1zaWCyzmdrEA4j6yxsUwK/sjB&#10;fjccbDHR9sknemS+FCGEXYIKKu/bREpXVGTQRbYlDtzNdgZ9gF0pdYfPEG4aOYvjpTRYc2iosKVj&#10;RcU9+zUK7tfLIv36Oepzkx10Xqb+mt+0UuNRf9iA8NT7j/jt/tZh/nQ9h9c34QS5+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yazRwQAAAN0AAAAPAAAAAAAAAAAAAAAA&#10;AKECAABkcnMvZG93bnJldi54bWxQSwUGAAAAAAQABAD5AAAAjwMAAAAA&#10;" strokeweight="2pt"/>
              <v:line id="Line 31" o:spid="_x0000_s1135"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4UJSr4AAADdAAAADwAAAGRycy9kb3ducmV2LnhtbERPvQrCMBDeBd8hnOCmqYKi1SgiVNzE&#10;6uJ2NmdbbC6liVrf3giC2318v7dct6YST2pcaVnBaBiBIM6sLjlXcD4lgxkI55E1VpZJwZscrFfd&#10;zhJjbV98pGfqcxFC2MWooPC+jqV0WUEG3dDWxIG72cagD7DJpW7wFcJNJcdRNJUGSw4NBda0LSi7&#10;pw+j4H45T5LdYatPVbrR1zzxl+tNK9XvtZsFCE+t/4t/7r0O80fzC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PhQlKvgAAAN0AAAAPAAAAAAAAAAAAAAAAAKEC&#10;AABkcnMvZG93bnJldi54bWxQSwUGAAAAAAQABAD5AAAAjAMAAAAA&#10;" strokeweight="2pt"/>
              <v:line id="Line 32" o:spid="_x0000_s1136"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XPb4AAADdAAAADwAAAGRycy9kb3ducmV2LnhtbERPvQrCMBDeBd8hnOCmqYKi1SgiVNzE&#10;6uJ2NmdbbC6liVrf3giC2318v7dct6YST2pcaVnBaBiBIM6sLjlXcD4lgxkI55E1VpZJwZscrFfd&#10;zhJjbV98pGfqcxFC2MWooPC+jqV0WUEG3dDWxIG72cagD7DJpW7wFcJNJcdRNJUGSw4NBda0LSi7&#10;pw+j4H45T5LdYatPVbrR1zzxl+tNK9XvtZsFCE+t/4t/7r0O80fzK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V5c9vgAAAN0AAAAPAAAAAAAAAAAAAAAAAKEC&#10;AABkcnMvZG93bnJldi54bWxQSwUGAAAAAAQABAD5AAAAjAMAAAAA&#10;" strokeweight="2pt"/>
              <v:line id="Line 33" o:spid="_x0000_s1137"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sypsEAAADdAAAADwAAAGRycy9kb3ducmV2LnhtbERPS4vCMBC+C/6HMII3myr4qkYRocve&#10;FqsXb9NmbIvNpDRZ7f77jSB4m4/vOdt9bxrxoM7VlhVMoxgEcWF1zaWCyzmdrEA4j6yxsUwK/sjB&#10;fjccbDHR9sknemS+FCGEXYIKKu/bREpXVGTQRbYlDtzNdgZ9gF0pdYfPEG4aOYvjhTRYc2iosKVj&#10;RcU9+zUK7tfLPP36Oepzkx10Xqb+mt+0UuNRf9iA8NT7j/jt/tZh/nS9hNc34QS5+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QGzKmwQAAAN0AAAAPAAAAAAAAAAAAAAAA&#10;AKECAABkcnMvZG93bnJldi54bWxQSwUGAAAAAAQABAD5AAAAjwMAAAAA&#10;" strokeweight="2pt"/>
              <v:line id="Line 34" o:spid="_x0000_s1138"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YSm1MMAAADdAAAADwAAAGRycy9kb3ducmV2LnhtbESPQYvCQAyF7wv+hyGCt3WqoKzVUUSo&#10;eFusXrzFTmyLnUzpjFr/vTks7C3hvbz3ZbXpXaOe1IXas4HJOAFFXHhbc2ngfMq+f0CFiGyx8UwG&#10;3hRgsx58rTC1/sVHeuaxVBLCIUUDVYxtqnUoKnIYxr4lFu3mO4dR1q7UtsOXhLtGT5Nkrh3WLA0V&#10;trSrqLjnD2fgfjnPsv3vzp6afGuvZRYv15s1ZjTst0tQkfr4b/67PljBnywEV76REfT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GEptTDAAAA3QAAAA8AAAAAAAAAAAAA&#10;AAAAoQIAAGRycy9kb3ducmV2LnhtbFBLBQYAAAAABAAEAPkAAACRAwAAAAA=&#10;" strokeweight="2pt"/>
              <v:line id="Line 35" o:spid="_x0000_s1139"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gDT74AAADdAAAADwAAAGRycy9kb3ducmV2LnhtbERPvQrCMBDeBd8hnOCmqYKi1SgiVNzE&#10;6uJ2NmdbbC6liVrf3giC2318v7dct6YST2pcaVnBaBiBIM6sLjlXcD4lgxkI55E1VpZJwZscrFfd&#10;zhJjbV98pGfqcxFC2MWooPC+jqV0WUEG3dDWxIG72cagD7DJpW7wFcJNJcdRNJUGSw4NBda0LSi7&#10;pw+j4H45T5LdYatPVbrR1zzxl+tNK9XvtZsFCE+t/4t/7r0O80fzO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OyANPvgAAAN0AAAAPAAAAAAAAAAAAAAAAAKEC&#10;AABkcnMvZG93bnJldi54bWxQSwUGAAAAAAQABAD5AAAAjAMAAAAA&#10;" strokeweight="2pt"/>
              <v:line id="Line 36" o:spid="_x0000_s1140"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g4w8UAAADdAAAADwAAAGRycy9kb3ducmV2LnhtbESPwW7CMBBE70j8g7VI3MChB1RSnAgB&#10;lUA9VNB+wBJv45R4HdkG0n59jYTU265m5u3ssuxtK67kQ+NYwWyagSCunG64VvD58Tp5BhEissbW&#10;MSn4oQBlMRwsMdfuxge6HmMtEoRDjgpMjF0uZagMWQxT1xEn7ct5izGtvpba4y3BbSufsmwuLTac&#10;LhjsaG2oOh8vVsHen97Os9/ayBPv/bZ93yyC/VZqPOpXLyAi9fHf/EjvdKqfkHD/Jo0g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hg4w8UAAADdAAAADwAAAAAAAAAA&#10;AAAAAAChAgAAZHJzL2Rvd25yZXYueG1sUEsFBgAAAAAEAAQA+QAAAJMDAAAAAA==&#10;" strokeweight="1pt"/>
              <v:line id="Line 37" o:spid="_x0000_s1141"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SdWMMAAADdAAAADwAAAGRycy9kb3ducmV2LnhtbERPzWoCMRC+C32HMEJvml0PxW43K8W2&#10;oHgoVR9g3Ew3WzeTJYm6+vRNoeBtPr7fKReD7cSZfGgdK8inGQji2umWGwX73cdkDiJEZI2dY1Jw&#10;pQCL6mFUYqHdhb/ovI2NSCEcClRgYuwLKUNtyGKYup44cd/OW4wJ+kZqj5cUbjs5y7InabHl1GCw&#10;p6Wh+rg9WQVrf9gc81tj5IHX/r37fHsO9kepx/Hw+gIi0hDv4n/3Sqf5syyHv2/SCbL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lUnVjDAAAA3QAAAA8AAAAAAAAAAAAA&#10;AAAAoQIAAGRycy9kb3ducmV2LnhtbFBLBQYAAAAABAAEAPkAAACRAwAAAAA=&#10;" strokeweight="1pt"/>
              <v:rect id="Rectangle 38" o:spid="_x0000_s1142"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Gs8AA&#10;AADdAAAADwAAAGRycy9kb3ducmV2LnhtbERP32vCMBB+H/g/hBP2tiaWIVqNUgaCr3Yb+Hg0Z1tt&#10;LjXJtP73ZjDY2318P2+9HW0vbuRD51jDLFMgiGtnOm40fH3u3hYgQkQ22DsmDQ8KsN1MXtZYGHfn&#10;A92q2IgUwqFADW2MQyFlqFuyGDI3ECfu5LzFmKBvpPF4T+G2l7lSc2mx49TQ4kAfLdWX6sdqKMvz&#10;+H2tlrgLcqH83Lybpjxq/TodyxWISGP8F/+59ybNz1UOv9+kE+Tm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A+Gs8AAAADdAAAADwAAAAAAAAAAAAAAAACYAgAAZHJzL2Rvd25y&#10;ZXYueG1sUEsFBgAAAAAEAAQA9QAAAIUDAAAAAA==&#10;" filled="f" stroked="f" strokeweight=".25pt">
                <v:textbox inset="1pt,1pt,1pt,1pt">
                  <w:txbxContent>
                    <w:p w:rsidR="00C6086C" w:rsidRDefault="00C6086C" w:rsidP="0088380E">
                      <w:pPr>
                        <w:pStyle w:val="a3"/>
                        <w:jc w:val="center"/>
                        <w:rPr>
                          <w:rFonts w:ascii="Journal" w:hAnsi="Journal"/>
                          <w:sz w:val="18"/>
                        </w:rPr>
                      </w:pPr>
                      <w:r>
                        <w:rPr>
                          <w:sz w:val="18"/>
                        </w:rPr>
                        <w:t>Змн</w:t>
                      </w:r>
                      <w:r>
                        <w:rPr>
                          <w:rFonts w:ascii="Journal" w:hAnsi="Journal"/>
                          <w:sz w:val="18"/>
                        </w:rPr>
                        <w:t>.</w:t>
                      </w:r>
                    </w:p>
                  </w:txbxContent>
                </v:textbox>
              </v:rect>
              <v:rect id="Rectangle 39" o:spid="_x0000_s1143"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MjKMAA&#10;AADdAAAADwAAAGRycy9kb3ducmV2LnhtbERPS4vCMBC+L/gfwgje1sQHol2jlAXBq3UFj0Mz23a3&#10;mdQkq/XfG0HY23x8z1lve9uKK/nQONYwGSsQxKUzDVcavo679yWIEJENto5Jw50CbDeDtzVmxt34&#10;QNciViKFcMhQQx1jl0kZyposhrHriBP37bzFmKCvpPF4S+G2lVOlFtJiw6mhxo4+ayp/iz+rIc9/&#10;+tOlWOEuyKXyCzM3VX7WejTs8w8Qkfr4L3659ybNn6oZPL9JJ8jN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0MjKMAAAADdAAAADwAAAAAAAAAAAAAAAACYAgAAZHJzL2Rvd25y&#10;ZXYueG1sUEsFBgAAAAAEAAQA9QAAAIUDAAAAAA==&#10;" filled="f" stroked="f" strokeweight=".25pt">
                <v:textbox inset="1pt,1pt,1pt,1pt">
                  <w:txbxContent>
                    <w:p w:rsidR="00C6086C" w:rsidRDefault="00C6086C" w:rsidP="0088380E">
                      <w:pPr>
                        <w:pStyle w:val="a3"/>
                        <w:jc w:val="center"/>
                        <w:rPr>
                          <w:sz w:val="18"/>
                        </w:rPr>
                      </w:pPr>
                      <w:r>
                        <w:rPr>
                          <w:sz w:val="18"/>
                        </w:rPr>
                        <w:t>Арк.</w:t>
                      </w:r>
                    </w:p>
                  </w:txbxContent>
                </v:textbox>
              </v:rect>
              <v:rect id="Rectangle 40" o:spid="_x0000_s1144"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q7XMEA&#10;AADdAAAADwAAAGRycy9kb3ducmV2LnhtbERPTWvDMAy9D/ofjAq7rXZLCF1at4RBYddlG/QoYi1J&#10;G8uZ7SXpv68Hg930eJ/aH2fbi5F86BxrWK8UCOLamY4bDR/vp6ctiBCRDfaOScONAhwPi4c9FsZN&#10;/EZjFRuRQjgUqKGNcSikDHVLFsPKDcSJ+3LeYkzQN9J4nFK47eVGqVxa7Dg1tDjQS0v1tfqxGsry&#10;Mn9+V894CnKrfG4y05RnrR+Xc7kDEWmO/+I/96tJ8zcqg99v0gnyc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qu1zBAAAA3QAAAA8AAAAAAAAAAAAAAAAAmAIAAGRycy9kb3du&#10;cmV2LnhtbFBLBQYAAAAABAAEAPUAAACGAwAAAAA=&#10;" filled="f" stroked="f" strokeweight=".25pt">
                <v:textbox inset="1pt,1pt,1pt,1pt">
                  <w:txbxContent>
                    <w:p w:rsidR="00C6086C" w:rsidRDefault="00C6086C" w:rsidP="0088380E">
                      <w:pPr>
                        <w:pStyle w:val="a3"/>
                        <w:jc w:val="center"/>
                        <w:rPr>
                          <w:sz w:val="18"/>
                        </w:rPr>
                      </w:pPr>
                      <w:r>
                        <w:rPr>
                          <w:sz w:val="18"/>
                        </w:rPr>
                        <w:t>№ докум.</w:t>
                      </w:r>
                    </w:p>
                  </w:txbxContent>
                </v:textbox>
              </v:rect>
              <v:rect id="Rectangle 41" o:spid="_x0000_s1145"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ex8AA&#10;AADdAAAADwAAAGRycy9kb3ducmV2LnhtbERPTYvCMBC9L/gfwgje1kRR0a5RyoLg1bqCx6GZbbvb&#10;TGqS1frvjSDsbR7vc9bb3rbiSj40jjVMxgoEcelMw5WGr+PufQkiRGSDrWPScKcA283gbY2ZcTc+&#10;0LWIlUghHDLUUMfYZVKGsiaLYew64sR9O28xJugraTzeUrht5VSphbTYcGqosaPPmsrf4s9qyPOf&#10;/nQpVrgLcqn8wsxMlZ+1Hg37/ANEpD7+i1/uvUnzp2oOz2/SCXL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Yex8AAAADdAAAADwAAAAAAAAAAAAAAAACYAgAAZHJzL2Rvd25y&#10;ZXYueG1sUEsFBgAAAAAEAAQA9QAAAIUDAAAAAA==&#10;" filled="f" stroked="f" strokeweight=".25pt">
                <v:textbox inset="1pt,1pt,1pt,1pt">
                  <w:txbxContent>
                    <w:p w:rsidR="00C6086C" w:rsidRDefault="00C6086C" w:rsidP="0088380E">
                      <w:pPr>
                        <w:pStyle w:val="a3"/>
                        <w:jc w:val="center"/>
                        <w:rPr>
                          <w:sz w:val="18"/>
                        </w:rPr>
                      </w:pPr>
                      <w:r>
                        <w:rPr>
                          <w:sz w:val="18"/>
                        </w:rPr>
                        <w:t>Підпис</w:t>
                      </w:r>
                    </w:p>
                  </w:txbxContent>
                </v:textbox>
              </v:rect>
              <v:rect id="Rectangle 42" o:spid="_x0000_s1146"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SAsMEA&#10;AADdAAAADwAAAGRycy9kb3ducmV2LnhtbERP32vCMBB+F/Y/hBvsTZOVUVxnLGUg+GpV2OPR3Npu&#10;zaVLMq3/vREE3+7j+3mrcrKDOJEPvWMNrwsFgrhxpudWw2G/mS9BhIhscHBMGi4UoFw/zVZYGHfm&#10;HZ3q2IoUwqFADV2MYyFlaDqyGBZuJE7ct/MWY4K+lcbjOYXbQWZK5dJiz6mhw5E+O2p+63+roap+&#10;puNf/Y6bIJfK5+bNtNWX1i/PU/UBItIUH+K7e2vS/EzlcPsmnSD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s0gLDBAAAA3QAAAA8AAAAAAAAAAAAAAAAAmAIAAGRycy9kb3du&#10;cmV2LnhtbFBLBQYAAAAABAAEAPUAAACGAwAAAAA=&#10;" filled="f" stroked="f" strokeweight=".25pt">
                <v:textbox inset="1pt,1pt,1pt,1pt">
                  <w:txbxContent>
                    <w:p w:rsidR="00C6086C" w:rsidRDefault="00C6086C" w:rsidP="0088380E">
                      <w:pPr>
                        <w:pStyle w:val="a3"/>
                        <w:jc w:val="center"/>
                        <w:rPr>
                          <w:sz w:val="18"/>
                        </w:rPr>
                      </w:pPr>
                      <w:r>
                        <w:rPr>
                          <w:sz w:val="18"/>
                        </w:rPr>
                        <w:t>Дата</w:t>
                      </w:r>
                    </w:p>
                  </w:txbxContent>
                </v:textbox>
              </v:rect>
              <v:rect id="Rectangle 43" o:spid="_x0000_s1147"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glK8AA&#10;AADdAAAADwAAAGRycy9kb3ducmV2LnhtbERPTYvCMBC9L/gfwgje1kQRV7tGKQuCV+sKHodmtu1u&#10;M6lJVuu/N4LgbR7vc1ab3rbiQj40jjVMxgoEcelMw5WG78P2fQEiRGSDrWPScKMAm/XgbYWZcVfe&#10;06WIlUghHDLUUMfYZVKGsiaLYew64sT9OG8xJugraTxeU7ht5VSpubTYcGqosaOvmsq/4t9qyPPf&#10;/ngulrgNcqH83MxMlZ+0Hg37/BNEpD6+xE/3zqT5U/UBj2/SCXJ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HglK8AAAADdAAAADwAAAAAAAAAAAAAAAACYAgAAZHJzL2Rvd25y&#10;ZXYueG1sUEsFBgAAAAAEAAQA9QAAAIUDAAAAAA==&#10;" filled="f" stroked="f" strokeweight=".25pt">
                <v:textbox inset="1pt,1pt,1pt,1pt">
                  <w:txbxContent>
                    <w:p w:rsidR="00C6086C" w:rsidRDefault="00C6086C" w:rsidP="0088380E">
                      <w:pPr>
                        <w:pStyle w:val="a3"/>
                        <w:jc w:val="center"/>
                        <w:rPr>
                          <w:rFonts w:ascii="Journal" w:hAnsi="Journal"/>
                          <w:sz w:val="18"/>
                        </w:rPr>
                      </w:pPr>
                      <w:r>
                        <w:rPr>
                          <w:sz w:val="18"/>
                        </w:rPr>
                        <w:t>Арк.</w:t>
                      </w:r>
                    </w:p>
                  </w:txbxContent>
                </v:textbox>
              </v:rect>
              <v:rect id="Rectangle 44" o:spid="_x0000_s1148"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exWcMA&#10;AADdAAAADwAAAGRycy9kb3ducmV2LnhtbESPQWsCMRCF74X+hzCF3mpSKWJXoywFwWtXBY/DZrq7&#10;djPZJlG3/945CN5meG/e+2a5Hn2vLhRTF9jC+8SAIq6D67ixsN9t3uagUkZ22AcmC/+UYL16flpi&#10;4cKVv+lS5UZJCKcCLbQ5D4XWqW7JY5qEgVi0nxA9Zlljo13Eq4T7Xk+NmWmPHUtDiwN9tVT/Vmdv&#10;oSxP4+Gv+sRN0nMTZ+7DNeXR2teXsVyAyjTmh/l+vXWCPzWCK9/ICHp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eexWcMAAADdAAAADwAAAAAAAAAAAAAAAACYAgAAZHJzL2Rv&#10;d25yZXYueG1sUEsFBgAAAAAEAAQA9QAAAIgDAAAAAA==&#10;" filled="f" stroked="f" strokeweight=".25pt">
                <v:textbox inset="1pt,1pt,1pt,1pt">
                  <w:txbxContent>
                    <w:p w:rsidR="00C6086C" w:rsidRPr="0079130D" w:rsidRDefault="00C6086C" w:rsidP="0088380E">
                      <w:pPr>
                        <w:pStyle w:val="a3"/>
                        <w:jc w:val="center"/>
                        <w:rPr>
                          <w:sz w:val="18"/>
                          <w:lang w:val="en-US"/>
                        </w:rPr>
                      </w:pPr>
                      <w:r>
                        <w:rPr>
                          <w:sz w:val="18"/>
                          <w:lang w:val="en-US"/>
                        </w:rPr>
                        <w:t>1</w:t>
                      </w:r>
                    </w:p>
                  </w:txbxContent>
                </v:textbox>
              </v:rect>
              <v:rect id="Rectangle 45" o:spid="_x0000_s1149"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sUwr8A&#10;AADdAAAADwAAAGRycy9kb3ducmV2LnhtbERPTYvCMBC9L/gfwgh7WxNlEa1GKYLg1e4ueByasa02&#10;k5pErf/eLAje5vE+Z7nubStu5EPjWMN4pEAQl840XGn4/dl+zUCEiGywdUwaHhRgvRp8LDEz7s57&#10;uhWxEimEQ4Ya6hi7TMpQ1mQxjFxHnLij8xZjgr6SxuM9hdtWTpSaSosNp4YaO9rUVJ6Lq9WQ56f+&#10;71LMcRvkTPmp+TZVftD6c9jnCxCR+vgWv9w7k+ZP1Bz+v0knyN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aqxTCvwAAAN0AAAAPAAAAAAAAAAAAAAAAAJgCAABkcnMvZG93bnJl&#10;di54bWxQSwUGAAAAAAQABAD1AAAAhAMAAAAA&#10;" filled="f" stroked="f" strokeweight=".25pt">
                <v:textbox inset="1pt,1pt,1pt,1pt">
                  <w:txbxContent>
                    <w:p w:rsidR="00C6086C" w:rsidRDefault="00C6086C" w:rsidP="0088380E">
                      <w:pPr>
                        <w:pStyle w:val="a3"/>
                        <w:jc w:val="center"/>
                        <w:rPr>
                          <w:rFonts w:ascii="Journal" w:hAnsi="Journal"/>
                        </w:rPr>
                      </w:pPr>
                      <w:r>
                        <w:t>ІАЛЦ.467200.004.Д1</w:t>
                      </w:r>
                    </w:p>
                    <w:p w:rsidR="00C6086C" w:rsidRDefault="00C6086C" w:rsidP="0088380E">
                      <w:pPr>
                        <w:pStyle w:val="a3"/>
                        <w:jc w:val="center"/>
                        <w:rPr>
                          <w:rFonts w:ascii="Journal" w:hAnsi="Journal"/>
                          <w:lang w:val="ru-RU"/>
                        </w:rPr>
                      </w:pPr>
                    </w:p>
                  </w:txbxContent>
                </v:textbox>
              </v:rect>
              <v:line id="Line 46" o:spid="_x0000_s1150"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WzzMMAAADdAAAADwAAAGRycy9kb3ducmV2LnhtbESPQYvCQAyF74L/YYjgTaeKytJ1FBG6&#10;eJOtXrzFTmyLnUzpzGr99+aw4C3hvbz3Zb3tXaMe1IXas4HZNAFFXHhbc2ngfMomX6BCRLbYeCYD&#10;Lwqw3QwHa0ytf/IvPfJYKgnhkKKBKsY21ToUFTkMU98Si3bzncMoa1dq2+FTwl2j50my0g5rloYK&#10;W9pXVNzzP2fgfjkvs5/j3p6afGevZRYv15s1Zjzqd9+gIvXxY/6/PljBXyyFX76REfTm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kls8zDAAAA3QAAAA8AAAAAAAAAAAAA&#10;AAAAoQIAAGRycy9kb3ducmV2LnhtbFBLBQYAAAAABAAEAPkAAACRAwAAAAA=&#10;" strokeweight="2pt"/>
              <v:line id="Line 47" o:spid="_x0000_s1151"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kWV74AAADdAAAADwAAAGRycy9kb3ducmV2LnhtbERPvQrCMBDeBd8hnOCmqaIi1SgiVNzE&#10;6uJ2NmdbbC6liVrf3giC2318v7dct6YST2pcaVnBaBiBIM6sLjlXcD4lgzkI55E1VpZJwZscrFfd&#10;zhJjbV98pGfqcxFC2MWooPC+jqV0WUEG3dDWxIG72cagD7DJpW7wFcJNJcdRNJMGSw4NBda0LSi7&#10;pw+j4H45T5PdYatPVbrR1zzxl+tNK9XvtZsFCE+t/4t/7r0O8yfTE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maRZXvgAAAN0AAAAPAAAAAAAAAAAAAAAAAKEC&#10;AABkcnMvZG93bnJldi54bWxQSwUGAAAAAAQABAD5AAAAjAMAAAAA&#10;" strokeweight="2pt"/>
              <v:line id="Line 48" o:spid="_x0000_s1152"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7uysMAAADdAAAADwAAAGRycy9kb3ducmV2LnhtbERPzWoCMRC+F3yHMIK3mlVssVujiFqo&#10;eBBtH2DcjJvVzWRJUl19elMo9DYf3+9MZq2txYV8qBwrGPQzEMSF0xWXCr6/Pp7HIEJE1lg7JgU3&#10;CjCbdp4mmGt35R1d9rEUKYRDjgpMjE0uZSgMWQx91xAn7ui8xZigL6X2eE3htpbDLHuVFitODQYb&#10;Whgqzvsfq2DtD5vz4F4aeeC1X9Xb5VuwJ6V63Xb+DiJSG//Ff+5PneaPXobw+006QU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x+7srDAAAA3QAAAA8AAAAAAAAAAAAA&#10;AAAAoQIAAGRycy9kb3ducmV2LnhtbFBLBQYAAAAABAAEAPkAAACRAwAAAAA=&#10;" strokeweight="1pt"/>
              <v:line id="Line 49" o:spid="_x0000_s1153"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JLUcMAAADdAAAADwAAAGRycy9kb3ducmV2LnhtbERPzWoCMRC+F/oOYQreNGut0m6NUtSC&#10;4kFq+wDjZrrZupksSdTVpzeC0Nt8fL8znra2FkfyoXKsoN/LQBAXTldcKvj5/uy+gggRWWPtmBSc&#10;KcB08vgwxly7E3/RcRtLkUI45KjAxNjkUobCkMXQcw1x4n6dtxgT9KXUHk8p3NbyOctG0mLFqcFg&#10;QzNDxX57sApWfrfe9y+lkTte+UW9mb8F+6dU56n9eAcRqY3/4rt7qdP8l+EAbt+kE+Tk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yS1HDAAAA3QAAAA8AAAAAAAAAAAAA&#10;AAAAoQIAAGRycy9kb3ducmV2LnhtbFBLBQYAAAAABAAEAPkAAACRAwAAAAA=&#10;" strokeweight="1pt"/>
              <v:line id="Line 50" o:spid="_x0000_s1154"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vTJcMAAADdAAAADwAAAGRycy9kb3ducmV2LnhtbERP22oCMRB9F/yHMELfatZiRVejiG2h&#10;0gfx8gHjZtysbiZLkuq2X98IBd/mcK4zW7S2FlfyoXKsYNDPQBAXTldcKjjsP57HIEJE1lg7JgU/&#10;FGAx73ZmmGt34y1dd7EUKYRDjgpMjE0uZSgMWQx91xAn7uS8xZigL6X2eEvhtpYvWTaSFitODQYb&#10;WhkqLrtvq2Dtj1+XwW9p5JHX/r3evE2CPSv11GuXUxCR2vgQ/7s/dZo/fB3C/Zt0gp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zb0yXDAAAA3QAAAA8AAAAAAAAAAAAA&#10;AAAAoQIAAGRycy9kb3ducmV2LnhtbFBLBQYAAAAABAAEAPkAAACRAwAAAAA=&#10;" strokeweight="1pt"/>
              <v:group id="Group 51" o:spid="_x0000_s1155"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9FJ/8QAAADdAAAADwAAAGRycy9kb3ducmV2LnhtbERPS2vCQBC+F/wPywi9&#10;1U1sIxJdRUTFgxR8gHgbsmMSzM6G7JrEf98tFHqbj+8582VvKtFS40rLCuJRBII4s7rkXMHlvP2Y&#10;gnAeWWNlmRS8yMFyMXibY6ptx0dqTz4XIYRdigoK7+tUSpcVZNCNbE0cuLttDPoAm1zqBrsQbio5&#10;jqKJNFhyaCiwpnVB2eP0NAp2HXarz3jTHh739et2Tr6vh5iUeh/2qxkIT73/F/+59zrM/0oS+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9FJ/8QAAADdAAAA&#10;DwAAAAAAAAAAAAAAAACqAgAAZHJzL2Rvd25yZXYueG1sUEsFBgAAAAAEAAQA+gAAAJsDAAAAAA==&#10;">
                <v:rect id="Rectangle 52" o:spid="_x0000_s1156"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xtVcIA&#10;AADdAAAADwAAAGRycy9kb3ducmV2LnhtbERPTWvDMAy9D/ofjAq7LU5HF7K0bgmDwq7NVthRxGqS&#10;NpZT20uyf18PBrvp8T613c+mFyM531lWsEpSEMS11R03Cj4/Dk85CB+QNfaWScEPedjvFg9bLLSd&#10;+EhjFRoRQ9gXqKANYSik9HVLBn1iB+LIna0zGCJ0jdQOpxhuevmcppk02HFsaHGgt5bqa/VtFJTl&#10;ZT7dqlc8eJmnLtNr3ZRfSj0u53IDItAc/sV/7ncd569fMvj9Jp4gd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zG1VwgAAAN0AAAAPAAAAAAAAAAAAAAAAAJgCAABkcnMvZG93&#10;bnJldi54bWxQSwUGAAAAAAQABAD1AAAAhwMAAAAA&#10;" filled="f" stroked="f" strokeweight=".25pt">
                  <v:textbox inset="1pt,1pt,1pt,1pt">
                    <w:txbxContent>
                      <w:p w:rsidR="00C6086C" w:rsidRDefault="00C6086C" w:rsidP="0088380E">
                        <w:pPr>
                          <w:pStyle w:val="a3"/>
                          <w:rPr>
                            <w:rFonts w:ascii="Journal" w:hAnsi="Journal"/>
                            <w:sz w:val="18"/>
                          </w:rPr>
                        </w:pPr>
                        <w:r>
                          <w:rPr>
                            <w:sz w:val="18"/>
                          </w:rPr>
                          <w:t xml:space="preserve"> Розро</w:t>
                        </w:r>
                        <w:r>
                          <w:rPr>
                            <w:rFonts w:ascii="Journal" w:hAnsi="Journal"/>
                            <w:sz w:val="18"/>
                          </w:rPr>
                          <w:t>б.</w:t>
                        </w:r>
                      </w:p>
                    </w:txbxContent>
                  </v:textbox>
                </v:rect>
                <v:rect id="Rectangle 53" o:spid="_x0000_s1157"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DIzsIA&#10;AADdAAAADwAAAGRycy9kb3ducmV2LnhtbERPTWvCQBC9F/wPywje6kZJo01dJQiC16YteByy0yQ1&#10;Oxt31yT9991Cobd5vM/ZHSbTiYGcby0rWC0TEMSV1S3XCt7fTo9bED4ga+wsk4Jv8nDYzx52mGs7&#10;8isNZahFDGGfo4ImhD6X0lcNGfRL2xNH7tM6gyFCV0vtcIzhppPrJMmkwZZjQ4M9HRuqruXdKCiK&#10;r+njVj7jyctt4jKd6rq4KLWYT8ULiEBT+Bf/uc86zk+fNvD7TTxB7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gMjOwgAAAN0AAAAPAAAAAAAAAAAAAAAAAJgCAABkcnMvZG93&#10;bnJldi54bWxQSwUGAAAAAAQABAD1AAAAhwMAAAAA&#10;" filled="f" stroked="f" strokeweight=".25pt">
                  <v:textbox inset="1pt,1pt,1pt,1pt">
                    <w:txbxContent>
                      <w:p w:rsidR="00C6086C" w:rsidRPr="008B1DBA" w:rsidRDefault="00C6086C" w:rsidP="0088380E">
                        <w:pPr>
                          <w:pStyle w:val="a3"/>
                          <w:rPr>
                            <w:rFonts w:ascii="Journal" w:hAnsi="Journal"/>
                            <w:sz w:val="18"/>
                          </w:rPr>
                        </w:pPr>
                        <w:r>
                          <w:rPr>
                            <w:sz w:val="18"/>
                          </w:rPr>
                          <w:t>Борисов О.В.</w:t>
                        </w:r>
                      </w:p>
                    </w:txbxContent>
                  </v:textbox>
                </v:rect>
              </v:group>
              <v:group id="Group 54" o:spid="_x0000_s1158" style="position:absolute;left:39;top:18614;width:5014;height:359" coordsize="20888,232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dDmYccAAADd&#10;AAAADwAAAAAAAAAAAAAAAACqAgAAZHJzL2Rvd25yZXYueG1sUEsFBgAAAAAEAAQA+gAAAJ4DAAAA&#10;AA==&#10;">
                <v:rect id="Rectangle 55" o:spid="_x0000_s1159"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P5J8AA&#10;AADdAAAADwAAAGRycy9kb3ducmV2LnhtbERPTYvCMBC9C/6HMAt7s+mKK1qNUgTBq10Fj0MzttVm&#10;UpOo3X9vFha8zeN9znLdm1Y8yPnGsoKvJAVBXFrdcKXg8LMdzUD4gKyxtUwKfsnDejUcLDHT9sl7&#10;ehShEjGEfYYK6hC6TEpf1mTQJ7YjjtzZOoMhQldJ7fAZw00rx2k6lQYbjg01drSpqbwWd6Mgzy/9&#10;8VbMcevlLHVTPdFVflLq86PPFyAC9eEt/nfvdJw/+Z7D3zfxBLl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1P5J8AAAADdAAAADwAAAAAAAAAAAAAAAACYAgAAZHJzL2Rvd25y&#10;ZXYueG1sUEsFBgAAAAAEAAQA9QAAAIUDAAAAAA==&#10;" filled="f" stroked="f" strokeweight=".25pt">
                  <v:textbox inset="1pt,1pt,1pt,1pt">
                    <w:txbxContent>
                      <w:p w:rsidR="00C6086C" w:rsidRDefault="00C6086C" w:rsidP="0088380E">
                        <w:pPr>
                          <w:pStyle w:val="a3"/>
                          <w:rPr>
                            <w:sz w:val="18"/>
                          </w:rPr>
                        </w:pPr>
                        <w:r>
                          <w:rPr>
                            <w:sz w:val="18"/>
                          </w:rPr>
                          <w:t xml:space="preserve"> Перевір.</w:t>
                        </w:r>
                      </w:p>
                    </w:txbxContent>
                  </v:textbox>
                </v:rect>
                <v:rect id="Rectangle 56" o:spid="_x0000_s1160" style="position:absolute;left:8952;top:3198;width:11936;height:20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WaB8MA&#10;AADdAAAADwAAAGRycy9kb3ducmV2LnhtbESPQWvCQBCF7wX/wzKCt7ppkaCpqwRB8GragschOyZp&#10;s7Nxd6vx3zsHobcZ3pv3vllvR9erK4XYeTbwNs9AEdfedtwY+Prcvy5BxYRssfdMBu4UYbuZvKyx&#10;sP7GR7pWqVESwrFAA21KQ6F1rFtyGOd+IBbt7IPDJGtotA14k3DX6/csy7XDjqWhxYF2LdW/1Z8z&#10;UJY/4/elWuE+6mUWcruwTXkyZjYdyw9Qicb0b35eH6zgL3Lhl29kBL1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AWaB8MAAADdAAAADwAAAAAAAAAAAAAAAACYAgAAZHJzL2Rv&#10;d25yZXYueG1sUEsFBgAAAAAEAAQA9QAAAIgDAAAAAA==&#10;" filled="f" stroked="f" strokeweight=".25pt">
                  <v:textbox inset="1pt,1pt,1pt,1pt">
                    <w:txbxContent>
                      <w:p w:rsidR="00C6086C" w:rsidRPr="00775326" w:rsidRDefault="00C6086C" w:rsidP="008B1DBA">
                        <w:pPr>
                          <w:ind w:right="-72"/>
                          <w:rPr>
                            <w:rFonts w:ascii="Arial" w:hAnsi="Arial" w:cs="Arial"/>
                            <w:i/>
                            <w:sz w:val="18"/>
                            <w:szCs w:val="18"/>
                            <w:lang w:val="uk-UA"/>
                          </w:rPr>
                        </w:pPr>
                        <w:r>
                          <w:rPr>
                            <w:rFonts w:ascii="Arial" w:hAnsi="Arial" w:cs="Arial"/>
                            <w:i/>
                            <w:sz w:val="18"/>
                            <w:szCs w:val="18"/>
                            <w:lang w:val="uk-UA"/>
                          </w:rPr>
                          <w:t>Виногрдов Ю.М.</w:t>
                        </w:r>
                      </w:p>
                      <w:p w:rsidR="00C6086C" w:rsidRDefault="00C6086C" w:rsidP="0088380E">
                        <w:pPr>
                          <w:pStyle w:val="a3"/>
                          <w:rPr>
                            <w:rFonts w:ascii="Journal" w:hAnsi="Journal"/>
                            <w:sz w:val="18"/>
                          </w:rPr>
                        </w:pPr>
                      </w:p>
                    </w:txbxContent>
                  </v:textbox>
                </v:rect>
              </v:group>
              <v:group id="Group 57" o:spid="_x0000_s1161"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aFQcMAAADdAAAADwAAAGRycy9kb3ducmV2LnhtbERPS4vCMBC+C/6HMII3&#10;Tau7snSNIqLiQRZ8wLK3oRnbYjMpTWzrv98Igrf5+J4zX3amFA3VrrCsIB5HIIhTqwvOFFzO29EX&#10;COeRNZaWScGDHCwX/d4cE21bPlJz8pkIIewSVJB7XyVSujQng25sK+LAXW1t0AdYZ1LX2IZwU8pJ&#10;FM2kwYJDQ44VrXNKb6e7UbBrsV1N401zuF3Xj7/z58/vISalhoNu9Q3CU+ff4pd7r8P8j1kM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hoVBwwAAAN0AAAAP&#10;AAAAAAAAAAAAAAAAAKoCAABkcnMvZG93bnJldi54bWxQSwUGAAAAAAQABAD6AAAAmgMAAAAA&#10;">
                <v:rect id="Rectangle 58" o:spid="_x0000_s1162"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uh68AA&#10;AADdAAAADwAAAGRycy9kb3ducmV2LnhtbERPTYvCMBC9C/sfwizszaaKFLcapSwIXrcqeBya2bba&#10;TLpJ1PrvjSB4m8f7nOV6MJ24kvOtZQWTJAVBXFndcq1gv9uM5yB8QNbYWSYFd/KwXn2Mlphre+Nf&#10;upahFjGEfY4KmhD6XEpfNWTQJ7YnjtyfdQZDhK6W2uEthptOTtM0kwZbjg0N9vTTUHUuL0ZBUZyG&#10;w3/5jRsv56nL9EzXxVGpr8+hWIAINIS3+OXe6jh/lk3h+U08Qa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5uh68AAAADdAAAADwAAAAAAAAAAAAAAAACYAgAAZHJzL2Rvd25y&#10;ZXYueG1sUEsFBgAAAAAEAAQA9QAAAIUDAAAAAA==&#10;" filled="f" stroked="f" strokeweight=".25pt">
                  <v:textbox inset="1pt,1pt,1pt,1pt">
                    <w:txbxContent>
                      <w:p w:rsidR="00C6086C" w:rsidRDefault="00C6086C" w:rsidP="0088380E">
                        <w:pPr>
                          <w:pStyle w:val="a3"/>
                          <w:rPr>
                            <w:sz w:val="18"/>
                          </w:rPr>
                        </w:pPr>
                        <w:r>
                          <w:rPr>
                            <w:sz w:val="18"/>
                          </w:rPr>
                          <w:t xml:space="preserve"> Реценз.</w:t>
                        </w:r>
                      </w:p>
                    </w:txbxContent>
                  </v:textbox>
                </v:rect>
                <v:rect id="Rectangle 59" o:spid="_x0000_s1163"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cEcMAA&#10;AADdAAAADwAAAGRycy9kb3ducmV2LnhtbERPTYvCMBC9C/sfwix403RVinaNUgTB61YFj0Mz21ab&#10;STeJ2v33RhC8zeN9znLdm1bcyPnGsoKvcQKCuLS64UrBYb8dzUH4gKyxtUwK/snDevUxWGKm7Z1/&#10;6FaESsQQ9hkqqEPoMil9WZNBP7YdceR+rTMYInSV1A7vMdy0cpIkqTTYcGyosaNNTeWluBoFeX7u&#10;j3/FArdezhOX6pmu8pNSw88+/wYRqA9v8cu903H+LJ3C85t4gl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NcEcMAAAADdAAAADwAAAAAAAAAAAAAAAACYAgAAZHJzL2Rvd25y&#10;ZXYueG1sUEsFBgAAAAAEAAQA9QAAAIUDAAAAAA==&#10;" filled="f" stroked="f" strokeweight=".25pt">
                  <v:textbox inset="1pt,1pt,1pt,1pt">
                    <w:txbxContent>
                      <w:p w:rsidR="00C6086C" w:rsidRDefault="00C6086C" w:rsidP="0088380E">
                        <w:pPr>
                          <w:pStyle w:val="a3"/>
                          <w:rPr>
                            <w:rFonts w:ascii="Journal" w:hAnsi="Journal"/>
                            <w:sz w:val="18"/>
                          </w:rPr>
                        </w:pPr>
                      </w:p>
                    </w:txbxContent>
                  </v:textbox>
                </v:rect>
              </v:group>
              <v:group id="Group 60" o:spid="_x0000_s1164"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xJtnFAAAA3QAA&#10;AA8AAAAAAAAAAAAAAAAAqgIAAGRycy9kb3ducmV2LnhtbFBLBQYAAAAABAAEAPoAAACcAwAAAAA=&#10;">
                <v:rect id="Rectangle 61" o:spid="_x0000_s1165"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I5n8IA&#10;AADdAAAADwAAAGRycy9kb3ducmV2LnhtbERPTWvDMAy9D/ofjAq7LU5HF7K0bgmDwq7NVthRxGqS&#10;NpZT20uyf18PBrvp8T613c+mFyM531lWsEpSEMS11R03Cj4/Dk85CB+QNfaWScEPedjvFg9bLLSd&#10;+EhjFRoRQ9gXqKANYSik9HVLBn1iB+LIna0zGCJ0jdQOpxhuevmcppk02HFsaHGgt5bqa/VtFJTl&#10;ZT7dqlc8eJmnLtNr3ZRfSj0u53IDItAc/sV/7ncd56+zF/j9Jp4gd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cjmfwgAAAN0AAAAPAAAAAAAAAAAAAAAAAJgCAABkcnMvZG93&#10;bnJldi54bWxQSwUGAAAAAAQABAD1AAAAhwMAAAAA&#10;" filled="f" stroked="f" strokeweight=".25pt">
                  <v:textbox inset="1pt,1pt,1pt,1pt">
                    <w:txbxContent>
                      <w:p w:rsidR="00C6086C" w:rsidRDefault="00C6086C" w:rsidP="0088380E">
                        <w:pPr>
                          <w:pStyle w:val="a3"/>
                          <w:rPr>
                            <w:sz w:val="18"/>
                          </w:rPr>
                        </w:pPr>
                        <w:r>
                          <w:rPr>
                            <w:sz w:val="18"/>
                          </w:rPr>
                          <w:t xml:space="preserve"> Н. Контр.</w:t>
                        </w:r>
                      </w:p>
                    </w:txbxContent>
                  </v:textbox>
                </v:rect>
                <v:rect id="Rectangle 62" o:spid="_x0000_s1166"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Cn6L8A&#10;AADdAAAADwAAAGRycy9kb3ducmV2LnhtbERPTYvCMBC9C/6HMII3TV2kaNcoZUHwalXwODSzbXeb&#10;SU2i1n9vBMHbPN7nrDa9acWNnG8sK5hNExDEpdUNVwqOh+1kAcIHZI2tZVLwIA+b9XCwwkzbO+/p&#10;VoRKxBD2GSqoQ+gyKX1Zk0E/tR1x5H6tMxgidJXUDu8x3LTyK0lSabDh2FBjRz81lf/F1SjI87/+&#10;dCmWuPVykbhUz3WVn5Uaj/r8G0SgPnzEb/dOx/nzNIXXN/EEuX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AoKfovwAAAN0AAAAPAAAAAAAAAAAAAAAAAJgCAABkcnMvZG93bnJl&#10;di54bWxQSwUGAAAAAAQABAD1AAAAhAMAAAAA&#10;" filled="f" stroked="f" strokeweight=".25pt">
                  <v:textbox inset="1pt,1pt,1pt,1pt">
                    <w:txbxContent>
                      <w:p w:rsidR="00C6086C" w:rsidRDefault="00C6086C" w:rsidP="0088380E">
                        <w:pPr>
                          <w:pStyle w:val="a3"/>
                          <w:rPr>
                            <w:rFonts w:ascii="Journal" w:hAnsi="Journal"/>
                            <w:sz w:val="18"/>
                          </w:rPr>
                        </w:pPr>
                        <w:r>
                          <w:rPr>
                            <w:sz w:val="18"/>
                          </w:rPr>
                          <w:t>Симоненко В.П</w:t>
                        </w:r>
                      </w:p>
                    </w:txbxContent>
                  </v:textbox>
                </v:rect>
              </v:group>
              <v:group id="Group 63" o:spid="_x0000_s1167"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O4rsQAAADdAAAADwAAAGRycy9kb3ducmV2LnhtbERPS2vCQBC+F/oflil4&#10;001qjZK6ikhbPIjgA6S3ITsmwexsyG6T+O9dQehtPr7nzJe9qURLjSstK4hHEQjizOqScwWn4/dw&#10;BsJ5ZI2VZVJwIwfLxevLHFNtO95Te/C5CCHsUlRQeF+nUrqsIINuZGviwF1sY9AH2ORSN9iFcFPJ&#10;9yhKpMGSQ0OBNa0Lyq6HP6Pgp8NuNY6/2u31sr79Hie78zYmpQZv/eoThKfe/4uf7o0O8z+SKT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iO4rsQAAADdAAAA&#10;DwAAAAAAAAAAAAAAAACqAgAAZHJzL2Rvd25yZXYueG1sUEsFBgAAAAAEAAQA+gAAAJsDAAAAAA==&#10;">
                <v:rect id="Rectangle 64" o:spid="_x0000_s1168"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OWAcMA&#10;AADdAAAADwAAAGRycy9kb3ducmV2LnhtbESPQWvCQBCF7wX/wzKCt7ppkaCpqwRB8GragschOyZp&#10;s7Nxd6vx3zsHobcZ3pv3vllvR9erK4XYeTbwNs9AEdfedtwY+Prcvy5BxYRssfdMBu4UYbuZvKyx&#10;sP7GR7pWqVESwrFAA21KQ6F1rFtyGOd+IBbt7IPDJGtotA14k3DX6/csy7XDjqWhxYF2LdW/1Z8z&#10;UJY/4/elWuE+6mUWcruwTXkyZjYdyw9Qicb0b35eH6zgL3LBlW9kBL1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nOWAcMAAADdAAAADwAAAAAAAAAAAAAAAACYAgAAZHJzL2Rv&#10;d25yZXYueG1sUEsFBgAAAAAEAAQA9QAAAIgDAAAAAA==&#10;" filled="f" stroked="f" strokeweight=".25pt">
                  <v:textbox inset="1pt,1pt,1pt,1pt">
                    <w:txbxContent>
                      <w:p w:rsidR="00C6086C" w:rsidRDefault="00C6086C" w:rsidP="0088380E">
                        <w:pPr>
                          <w:pStyle w:val="a3"/>
                          <w:rPr>
                            <w:sz w:val="18"/>
                          </w:rPr>
                        </w:pPr>
                        <w:r>
                          <w:rPr>
                            <w:sz w:val="18"/>
                          </w:rPr>
                          <w:t xml:space="preserve"> Затверд.</w:t>
                        </w:r>
                      </w:p>
                    </w:txbxContent>
                  </v:textbox>
                </v:rect>
                <v:rect id="Rectangle 65" o:spid="_x0000_s1169"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8zmsAA&#10;AADdAAAADwAAAGRycy9kb3ducmV2LnhtbERPTYvCMBC9C/6HMAveNF2RYqtRiiB4te6Cx6EZ22oz&#10;qUnU7r/fCAt7m8f7nPV2MJ14kvOtZQWfswQEcWV1y7WCr9N+ugThA7LGzjIp+CEP2814tMZc2xcf&#10;6VmGWsQQ9jkqaELocyl91ZBBP7M9ceQu1hkMEbpaaoevGG46OU+SVBpsOTY02NOuoepWPoyCorgO&#10;3/cyw72Xy8SleqHr4qzU5GMoViACDeFf/Oc+6Dh/kWbw/iaeID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T8zmsAAAADdAAAADwAAAAAAAAAAAAAAAACYAgAAZHJzL2Rvd25y&#10;ZXYueG1sUEsFBgAAAAAEAAQA9QAAAIUDAAAAAA==&#10;" filled="f" stroked="f" strokeweight=".25pt">
                  <v:textbox inset="1pt,1pt,1pt,1pt">
                    <w:txbxContent>
                      <w:p w:rsidR="00C6086C" w:rsidRDefault="00C6086C" w:rsidP="0088380E">
                        <w:pPr>
                          <w:pStyle w:val="a3"/>
                          <w:rPr>
                            <w:rFonts w:ascii="Journal" w:hAnsi="Journal"/>
                            <w:sz w:val="18"/>
                          </w:rPr>
                        </w:pPr>
                        <w:r>
                          <w:rPr>
                            <w:sz w:val="18"/>
                          </w:rPr>
                          <w:t>Луцький Г.М.</w:t>
                        </w:r>
                      </w:p>
                    </w:txbxContent>
                  </v:textbox>
                </v:rect>
              </v:group>
              <v:line id="Line 66" o:spid="_x0000_s1170"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DvrMQAAADdAAAADwAAAGRycy9kb3ducmV2LnhtbESPQYvCQAyF7wv+hyHC3tapsqtSHUWE&#10;Lt4WqxdvsRPbYidTOqN2/705CN4S3st7X5br3jXqTl2oPRsYjxJQxIW3NZcGjofsaw4qRGSLjWcy&#10;8E8B1qvBxxJT6x+8p3seSyUhHFI0UMXYplqHoiKHYeRbYtEuvnMYZe1KbTt8SLhr9CRJptphzdJQ&#10;YUvbioprfnMGrqfjT/b7t7WHJt/Yc5nF0/lijfkc9psFqEh9fJtf1zsr+N8z4ZdvZAS9e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kO+sxAAAAN0AAAAPAAAAAAAAAAAA&#10;AAAAAKECAABkcnMvZG93bnJldi54bWxQSwUGAAAAAAQABAD5AAAAkgMAAAAA&#10;" strokeweight="2pt"/>
              <v:rect id="Rectangle 67" o:spid="_x0000_s1171"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CpQcIA&#10;AADdAAAADwAAAGRycy9kb3ducmV2LnhtbERPTWvDMAy9D/YfjAa9rU5KyNK0bgmFwK7NNthRxGqS&#10;LpYz22vTf18PBrvp8T613c9mFBdyfrCsIF0mIIhbqwfuFLy/1c8FCB+QNY6WScGNPOx3jw9bLLW9&#10;8pEuTehEDGFfooI+hKmU0rc9GfRLOxFH7mSdwRCh66R2eI3hZpSrJMmlwYFjQ48THXpqv5ofo6Cq&#10;zvPHd7PG2ssicbnOdFd9KrV4mqsNiEBz+Bf/uV91nJ+9pPD7TTxB7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kKlBwgAAAN0AAAAPAAAAAAAAAAAAAAAAAJgCAABkcnMvZG93&#10;bnJldi54bWxQSwUGAAAAAAQABAD1AAAAhwMAAAAA&#10;" filled="f" stroked="f" strokeweight=".25pt">
                <v:textbox inset="1pt,1pt,1pt,1pt">
                  <w:txbxContent>
                    <w:p w:rsidR="00C6086C" w:rsidRPr="0088380E" w:rsidRDefault="00C6086C" w:rsidP="0088380E">
                      <w:pPr>
                        <w:pStyle w:val="a3"/>
                        <w:jc w:val="center"/>
                        <w:rPr>
                          <w:rFonts w:ascii="Times New Roman" w:hAnsi="Times New Roman"/>
                          <w:sz w:val="24"/>
                          <w:szCs w:val="24"/>
                        </w:rPr>
                      </w:pPr>
                      <w:r w:rsidRPr="0088380E">
                        <w:rPr>
                          <w:rFonts w:ascii="Times New Roman" w:hAnsi="Times New Roman"/>
                          <w:color w:val="000000"/>
                          <w:sz w:val="24"/>
                          <w:szCs w:val="24"/>
                        </w:rPr>
                        <w:t>Розробка системи діагностики важкодоступних середовищ</w:t>
                      </w:r>
                      <w:r w:rsidRPr="0088380E">
                        <w:rPr>
                          <w:rFonts w:ascii="Times New Roman" w:hAnsi="Times New Roman"/>
                          <w:sz w:val="24"/>
                          <w:szCs w:val="24"/>
                        </w:rPr>
                        <w:t xml:space="preserve"> </w:t>
                      </w:r>
                      <w:r w:rsidRPr="0088380E">
                        <w:rPr>
                          <w:rFonts w:ascii="Times New Roman" w:hAnsi="Times New Roman"/>
                          <w:sz w:val="24"/>
                          <w:szCs w:val="24"/>
                        </w:rPr>
                        <w:br/>
                        <w:t>Діаграма класів</w:t>
                      </w:r>
                    </w:p>
                    <w:p w:rsidR="00C6086C" w:rsidRPr="0088380E" w:rsidRDefault="00C6086C" w:rsidP="0088380E">
                      <w:pPr>
                        <w:pStyle w:val="a3"/>
                        <w:rPr>
                          <w:rFonts w:ascii="Times New Roman" w:hAnsi="Times New Roman"/>
                          <w:sz w:val="24"/>
                        </w:rPr>
                      </w:pPr>
                    </w:p>
                    <w:p w:rsidR="00C6086C" w:rsidRDefault="00C6086C" w:rsidP="0088380E">
                      <w:pPr>
                        <w:pStyle w:val="a3"/>
                        <w:rPr>
                          <w:sz w:val="18"/>
                        </w:rPr>
                      </w:pPr>
                    </w:p>
                  </w:txbxContent>
                </v:textbox>
              </v:rect>
              <v:line id="Line 68" o:spid="_x0000_s1172"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7UQMIAAADdAAAADwAAAGRycy9kb3ducmV2LnhtbERPS4vCMBC+C/sfwix403TFVek2iggV&#10;b7KtF29jM31gMylN1PrvzcKCt/n4npNsBtOKO/WusazgaxqBIC6sbrhScMrTyQqE88gaW8uk4EkO&#10;NuuPUYKxtg/+pXvmKxFC2MWooPa+i6V0RU0G3dR2xIErbW/QB9hXUvf4COGmlbMoWkiDDYeGGjva&#10;1VRcs5tRcD2fvtP9cafzNtvqS5X686XUSo0/h+0PCE+Df4v/3Qcd5s+XM/j7Jpwg1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Q7UQMIAAADdAAAADwAAAAAAAAAAAAAA&#10;AAChAgAAZHJzL2Rvd25yZXYueG1sUEsFBgAAAAAEAAQA+QAAAJADAAAAAA==&#10;" strokeweight="2pt"/>
              <v:line id="Line 69" o:spid="_x0000_s1173"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Jx28IAAADdAAAADwAAAGRycy9kb3ducmV2LnhtbERPS4vCMBC+C/6HMII3TX2sSjWKCBVv&#10;y1Yv3qbN9IHNpDRRu/9+s7Cwt/n4nrM79KYRL+pcbVnBbBqBIM6trrlUcLsmkw0I55E1NpZJwTc5&#10;OOyHgx3G2r75i16pL0UIYRejgsr7NpbS5RUZdFPbEgeusJ1BH2BXSt3hO4SbRs6jaCUN1hwaKmzp&#10;VFH+SJ9GweN++0jOnyd9bdKjzsrE37NCKzUe9cctCE+9/xf/uS86zF+uF/D7TThB7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kJx28IAAADdAAAADwAAAAAAAAAAAAAA&#10;AAChAgAAZHJzL2Rvd25yZXYueG1sUEsFBgAAAAAEAAQA+QAAAJADAAAAAA==&#10;" strokeweight="2pt"/>
              <v:line id="Line 70" o:spid="_x0000_s1174"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vpr8MAAADdAAAADwAAAGRycy9kb3ducmV2LnhtbERPTWvCQBC9C/0PyxS86aZibUldQxAi&#10;vUmTXHIbs2MSzM6G7Krpv3cLBW/zeJ+zTSbTixuNrrOs4G0ZgSCure64UVAW2eIThPPIGnvLpOCX&#10;HCS7l9kWY23v/EO33DcihLCLUUHr/RBL6eqWDLqlHYgDd7ajQR/g2Eg94j2Em16uomgjDXYcGloc&#10;aN9SfcmvRsGlKt+zw3Gviz5P9anJfHU6a6Xmr1P6BcLT5J/if/e3DvPXH2v4+yacIH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2r6a/DAAAA3QAAAA8AAAAAAAAAAAAA&#10;AAAAoQIAAGRycy9kb3ducmV2LnhtbFBLBQYAAAAABAAEAPkAAACRAwAAAAA=&#10;" strokeweight="2pt"/>
              <v:rect id="Rectangle 71" o:spid="_x0000_s1175"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uvQsIA&#10;AADdAAAADwAAAGRycy9kb3ducmV2LnhtbERPTWvCQBC9F/wPywje6kZJo01dJQiC16YteByy0yQ1&#10;Oxt31yT9991Cobd5vM/ZHSbTiYGcby0rWC0TEMSV1S3XCt7fTo9bED4ga+wsk4Jv8nDYzx52mGs7&#10;8isNZahFDGGfo4ImhD6X0lcNGfRL2xNH7tM6gyFCV0vtcIzhppPrJMmkwZZjQ4M9HRuqruXdKCiK&#10;r+njVj7jyctt4jKd6rq4KLWYT8ULiEBT+Bf/uc86zk83T/D7TTxB7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q69CwgAAAN0AAAAPAAAAAAAAAAAAAAAAAJgCAABkcnMvZG93&#10;bnJldi54bWxQSwUGAAAAAAQABAD1AAAAhwMAAAAA&#10;" filled="f" stroked="f" strokeweight=".25pt">
                <v:textbox inset="1pt,1pt,1pt,1pt">
                  <w:txbxContent>
                    <w:p w:rsidR="00C6086C" w:rsidRDefault="00C6086C" w:rsidP="0088380E">
                      <w:pPr>
                        <w:pStyle w:val="a3"/>
                        <w:jc w:val="center"/>
                        <w:rPr>
                          <w:sz w:val="18"/>
                        </w:rPr>
                      </w:pPr>
                      <w:r>
                        <w:rPr>
                          <w:sz w:val="18"/>
                        </w:rPr>
                        <w:t>Літ.</w:t>
                      </w:r>
                    </w:p>
                  </w:txbxContent>
                </v:textbox>
              </v:rect>
              <v:rect id="Rectangle 72" o:spid="_x0000_s1176"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kxNcAA&#10;AADdAAAADwAAAGRycy9kb3ducmV2LnhtbERPTYvCMBC9C/sfwix403RFqnaNUgTB61YFj0Mz21ab&#10;STeJWv/9RhC8zeN9znLdm1bcyPnGsoKvcQKCuLS64UrBYb8dzUH4gKyxtUwKHuRhvfoYLDHT9s4/&#10;dCtCJWII+wwV1CF0mZS+rMmgH9uOOHK/1hkMEbpKaof3GG5aOUmSVBpsODbU2NGmpvJSXI2CPD/3&#10;x79igVsv54lL9VRX+Ump4Weff4MI1Ie3+OXe6Th/Okvh+U08Qa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XkxNcAAAADdAAAADwAAAAAAAAAAAAAAAACYAgAAZHJzL2Rvd25y&#10;ZXYueG1sUEsFBgAAAAAEAAQA9QAAAIUDAAAAAA==&#10;" filled="f" stroked="f" strokeweight=".25pt">
                <v:textbox inset="1pt,1pt,1pt,1pt">
                  <w:txbxContent>
                    <w:p w:rsidR="00C6086C" w:rsidRDefault="00C6086C" w:rsidP="0088380E">
                      <w:pPr>
                        <w:pStyle w:val="a3"/>
                        <w:jc w:val="center"/>
                        <w:rPr>
                          <w:rFonts w:ascii="Journal" w:hAnsi="Journal"/>
                          <w:sz w:val="18"/>
                        </w:rPr>
                      </w:pPr>
                      <w:r>
                        <w:rPr>
                          <w:sz w:val="18"/>
                        </w:rPr>
                        <w:t>Акрушів</w:t>
                      </w:r>
                    </w:p>
                  </w:txbxContent>
                </v:textbox>
              </v:rect>
              <v:rect id="Rectangle 73" o:spid="_x0000_s1177"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WUrsIA&#10;AADdAAAADwAAAGRycy9kb3ducmV2LnhtbERP32vCMBB+H+x/CDfY25pORLuuUYog7HWdgo9Hc0u7&#10;NZeaRO3+eyMMfLuP7+dV68kO4kw+9I4VvGY5COLW6Z6Ngt3X9qUAESKyxsExKfijAOvV40OFpXYX&#10;/qRzE41IIRxKVNDFOJZShrYjiyFzI3Hivp23GBP0RmqPlxRuBznL84W02HNq6HCkTUftb3OyCur6&#10;Z9ofmzfcBlnkfqHn2tQHpZ6fpvodRKQp3sX/7g+d5s+XS7h9k06Qqy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NZSuwgAAAN0AAAAPAAAAAAAAAAAAAAAAAJgCAABkcnMvZG93&#10;bnJldi54bWxQSwUGAAAAAAQABAD1AAAAhwMAAAAA&#10;" filled="f" stroked="f" strokeweight=".25pt">
                <v:textbox inset="1pt,1pt,1pt,1pt">
                  <w:txbxContent>
                    <w:p w:rsidR="00C6086C" w:rsidRDefault="00C6086C" w:rsidP="0088380E">
                      <w:pPr>
                        <w:pStyle w:val="a3"/>
                        <w:jc w:val="center"/>
                        <w:rPr>
                          <w:sz w:val="18"/>
                        </w:rPr>
                      </w:pPr>
                      <w:r>
                        <w:rPr>
                          <w:sz w:val="18"/>
                        </w:rPr>
                        <w:t>3</w:t>
                      </w:r>
                    </w:p>
                  </w:txbxContent>
                </v:textbox>
              </v:rect>
              <v:line id="Line 74" o:spid="_x0000_s1178"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OFQMYAAADdAAAADwAAAGRycy9kb3ducmV2LnhtbESPQU8CMRCF7yb+h2ZMvEkXQhQXCjGC&#10;icQDAfkBw3bcrmynm7bCyq9nDibeZvLevPfNbNH7Vp0opiawgeGgAEVcBdtwbWD/+fYwAZUyssU2&#10;MBn4pQSL+e3NDEsbzryl0y7XSkI4lWjA5dyVWqfKkcc0CB2xaF8hesyyxlrbiGcJ960eFcWj9tiw&#10;NDjs6NVRddz9eAPrePg4Di+10wdex1W7WT4n/23M/V3/MgWVqc//5r/rdyv44yfBlW9kBD2/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YjhUDGAAAA3QAAAA8AAAAAAAAA&#10;AAAAAAAAoQIAAGRycy9kb3ducmV2LnhtbFBLBQYAAAAABAAEAPkAAACUAwAAAAA=&#10;" strokeweight="1pt"/>
              <v:line id="Line 75" o:spid="_x0000_s1179"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8g28QAAADdAAAADwAAAGRycy9kb3ducmV2LnhtbERP22oCMRB9L/QfwhT6plml2Lo1SvEC&#10;ig/SbT9g3Ew3WzeTJYm6+vWmIPRtDuc6k1lnG3EiH2rHCgb9DARx6XTNlYLvr1XvDUSIyBobx6Tg&#10;QgFm08eHCebanfmTTkWsRArhkKMCE2ObSxlKQxZD37XEiftx3mJM0FdSezyncNvIYZaNpMWaU4PB&#10;luaGykNxtAo2fr89DK6VkXve+GWzW4yD/VXq+an7eAcRqYv/4rt7rdP8l9cx/H2TTpDT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byDbxAAAAN0AAAAPAAAAAAAAAAAA&#10;AAAAAKECAABkcnMvZG93bnJldi54bWxQSwUGAAAAAAQABAD5AAAAkgMAAAAA&#10;" strokeweight="1pt"/>
              <v:rect id="Rectangle 76" o:spid="_x0000_s1180" style="position:absolute;left:14295;top:19084;width:5609;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l8/cMA&#10;AADdAAAADwAAAGRycy9kb3ducmV2LnhtbESPQWvCQBCF7wX/wzKCt7ppEYmpqwRB8GragschOyZp&#10;s7Nxd6vx3zsHobcZ3pv3vllvR9erK4XYeTbwNs9AEdfedtwY+Prcv+agYkK22HsmA3eKsN1MXtZY&#10;WH/jI12r1CgJ4ViggTalodA61i05jHM/EIt29sFhkjU02ga8Sbjr9XuWLbXDjqWhxYF2LdW/1Z8z&#10;UJY/4/elWuE+6jwLS7uwTXkyZjYdyw9Qicb0b35eH6zgL3Lhl29kBL1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l8/cMAAADdAAAADwAAAAAAAAAAAAAAAACYAgAAZHJzL2Rv&#10;d25yZXYueG1sUEsFBgAAAAAEAAQA9QAAAIgDAAAAAA==&#10;" filled="f" stroked="f" strokeweight=".25pt">
                <v:textbox inset="1pt,1pt,1pt,1pt">
                  <w:txbxContent>
                    <w:p w:rsidR="00C6086C" w:rsidRDefault="00C6086C" w:rsidP="0088380E">
                      <w:pPr>
                        <w:pStyle w:val="a3"/>
                        <w:jc w:val="center"/>
                        <w:rPr>
                          <w:sz w:val="24"/>
                        </w:rPr>
                      </w:pPr>
                      <w:r>
                        <w:rPr>
                          <w:sz w:val="24"/>
                        </w:rPr>
                        <w:t>НТУУ «КПІ» ФІОТ</w:t>
                      </w:r>
                    </w:p>
                    <w:p w:rsidR="00C6086C" w:rsidRDefault="00C6086C" w:rsidP="0088380E">
                      <w:pPr>
                        <w:pStyle w:val="a3"/>
                        <w:jc w:val="center"/>
                        <w:rPr>
                          <w:rFonts w:ascii="Journal" w:hAnsi="Journal"/>
                          <w:sz w:val="24"/>
                        </w:rPr>
                      </w:pPr>
                      <w:r>
                        <w:rPr>
                          <w:sz w:val="24"/>
                        </w:rPr>
                        <w:t>гр.ІП-22</w:t>
                      </w:r>
                    </w:p>
                    <w:p w:rsidR="00C6086C" w:rsidRDefault="00C6086C" w:rsidP="0088380E">
                      <w:pPr>
                        <w:pStyle w:val="a3"/>
                        <w:jc w:val="center"/>
                        <w:rPr>
                          <w:rFonts w:ascii="Journal" w:hAnsi="Journal"/>
                          <w:sz w:val="24"/>
                        </w:rPr>
                      </w:pPr>
                    </w:p>
                  </w:txbxContent>
                </v:textbox>
              </v:rect>
              <w10:wrap anchorx="page" anchory="page"/>
            </v:group>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086C" w:rsidRDefault="00C6086C">
    <w:pPr>
      <w:pStyle w:val="Header"/>
    </w:pPr>
    <w:r w:rsidRPr="00EB3EA2">
      <w:rPr>
        <w:noProof/>
        <w:sz w:val="20"/>
        <w:szCs w:val="28"/>
        <w:lang w:val="en-US" w:eastAsia="en-US"/>
      </w:rPr>
      <mc:AlternateContent>
        <mc:Choice Requires="wpg">
          <w:drawing>
            <wp:anchor distT="0" distB="0" distL="114300" distR="114300" simplePos="0" relativeHeight="251674112" behindDoc="0" locked="0" layoutInCell="0" allowOverlap="1" wp14:anchorId="26BD5056" wp14:editId="47BFA78B">
              <wp:simplePos x="0" y="0"/>
              <wp:positionH relativeFrom="page">
                <wp:posOffset>715992</wp:posOffset>
              </wp:positionH>
              <wp:positionV relativeFrom="page">
                <wp:posOffset>241540</wp:posOffset>
              </wp:positionV>
              <wp:extent cx="6588760" cy="10189210"/>
              <wp:effectExtent l="0" t="0" r="21590" b="21590"/>
              <wp:wrapNone/>
              <wp:docPr id="1188" name="Group 1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189" name="Rectangle 28"/>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190" name="Line 29"/>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1" name="Line 30"/>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2" name="Line 31"/>
                      <wps:cNvCnPr>
                        <a:cxnSpLocks noChangeShapeType="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10" name="Line 32"/>
                      <wps:cNvCnPr>
                        <a:cxnSpLocks noChangeShapeType="1"/>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11" name="Line 33"/>
                      <wps:cNvCnPr>
                        <a:cxnSpLocks noChangeShapeType="1"/>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12" name="Line 34"/>
                      <wps:cNvCnPr>
                        <a:cxnSpLocks noChangeShapeType="1"/>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13" name="Line 35"/>
                      <wps:cNvCnPr>
                        <a:cxnSpLocks noChangeShapeType="1"/>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14" name="Line 36"/>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15" name="Line 37"/>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40" name="Rectangle 38"/>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jc w:val="center"/>
                              <w:rPr>
                                <w:rFonts w:ascii="Journal" w:hAnsi="Journal"/>
                                <w:sz w:val="18"/>
                              </w:rPr>
                            </w:pPr>
                            <w:r>
                              <w:rPr>
                                <w:sz w:val="18"/>
                              </w:rPr>
                              <w:t>Змн</w:t>
                            </w:r>
                            <w:r>
                              <w:rPr>
                                <w:rFonts w:ascii="Journal" w:hAnsi="Journal"/>
                                <w:sz w:val="18"/>
                              </w:rPr>
                              <w:t>.</w:t>
                            </w:r>
                          </w:p>
                        </w:txbxContent>
                      </wps:txbx>
                      <wps:bodyPr rot="0" vert="horz" wrap="square" lIns="12700" tIns="12700" rIns="12700" bIns="12700" anchor="t" anchorCtr="0" upright="1">
                        <a:noAutofit/>
                      </wps:bodyPr>
                    </wps:wsp>
                    <wps:wsp>
                      <wps:cNvPr id="1441" name="Rectangle 39"/>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jc w:val="center"/>
                              <w:rPr>
                                <w:sz w:val="18"/>
                              </w:rPr>
                            </w:pPr>
                            <w:r>
                              <w:rPr>
                                <w:sz w:val="18"/>
                              </w:rPr>
                              <w:t>Арк.</w:t>
                            </w:r>
                          </w:p>
                        </w:txbxContent>
                      </wps:txbx>
                      <wps:bodyPr rot="0" vert="horz" wrap="square" lIns="12700" tIns="12700" rIns="12700" bIns="12700" anchor="t" anchorCtr="0" upright="1">
                        <a:noAutofit/>
                      </wps:bodyPr>
                    </wps:wsp>
                    <wps:wsp>
                      <wps:cNvPr id="1442" name="Rectangle 40"/>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jc w:val="center"/>
                              <w:rPr>
                                <w:sz w:val="18"/>
                              </w:rPr>
                            </w:pPr>
                            <w:r>
                              <w:rPr>
                                <w:sz w:val="18"/>
                              </w:rPr>
                              <w:t>№ докум.</w:t>
                            </w:r>
                          </w:p>
                        </w:txbxContent>
                      </wps:txbx>
                      <wps:bodyPr rot="0" vert="horz" wrap="square" lIns="12700" tIns="12700" rIns="12700" bIns="12700" anchor="t" anchorCtr="0" upright="1">
                        <a:noAutofit/>
                      </wps:bodyPr>
                    </wps:wsp>
                    <wps:wsp>
                      <wps:cNvPr id="1443" name="Rectangle 41"/>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jc w:val="center"/>
                              <w:rPr>
                                <w:sz w:val="18"/>
                              </w:rPr>
                            </w:pPr>
                            <w:r>
                              <w:rPr>
                                <w:sz w:val="18"/>
                              </w:rPr>
                              <w:t>Підпис</w:t>
                            </w:r>
                          </w:p>
                        </w:txbxContent>
                      </wps:txbx>
                      <wps:bodyPr rot="0" vert="horz" wrap="square" lIns="12700" tIns="12700" rIns="12700" bIns="12700" anchor="t" anchorCtr="0" upright="1">
                        <a:noAutofit/>
                      </wps:bodyPr>
                    </wps:wsp>
                    <wps:wsp>
                      <wps:cNvPr id="1444" name="Rectangle 42"/>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jc w:val="center"/>
                              <w:rPr>
                                <w:sz w:val="18"/>
                              </w:rPr>
                            </w:pPr>
                            <w:r>
                              <w:rPr>
                                <w:sz w:val="18"/>
                              </w:rPr>
                              <w:t>Дата</w:t>
                            </w:r>
                          </w:p>
                        </w:txbxContent>
                      </wps:txbx>
                      <wps:bodyPr rot="0" vert="horz" wrap="square" lIns="12700" tIns="12700" rIns="12700" bIns="12700" anchor="t" anchorCtr="0" upright="1">
                        <a:noAutofit/>
                      </wps:bodyPr>
                    </wps:wsp>
                    <wps:wsp>
                      <wps:cNvPr id="1445" name="Rectangle 43"/>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jc w:val="center"/>
                              <w:rPr>
                                <w:rFonts w:ascii="Journal" w:hAnsi="Journal"/>
                                <w:sz w:val="18"/>
                              </w:rPr>
                            </w:pPr>
                            <w:r>
                              <w:rPr>
                                <w:sz w:val="18"/>
                              </w:rPr>
                              <w:t>Арк.</w:t>
                            </w:r>
                          </w:p>
                        </w:txbxContent>
                      </wps:txbx>
                      <wps:bodyPr rot="0" vert="horz" wrap="square" lIns="12700" tIns="12700" rIns="12700" bIns="12700" anchor="t" anchorCtr="0" upright="1">
                        <a:noAutofit/>
                      </wps:bodyPr>
                    </wps:wsp>
                    <wps:wsp>
                      <wps:cNvPr id="1446" name="Rectangle 44"/>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79130D" w:rsidRDefault="00C6086C" w:rsidP="0088380E">
                            <w:pPr>
                              <w:pStyle w:val="a3"/>
                              <w:jc w:val="center"/>
                              <w:rPr>
                                <w:sz w:val="18"/>
                                <w:lang w:val="en-US"/>
                              </w:rPr>
                            </w:pPr>
                            <w:r>
                              <w:rPr>
                                <w:sz w:val="18"/>
                                <w:lang w:val="en-US"/>
                              </w:rPr>
                              <w:t>3</w:t>
                            </w:r>
                          </w:p>
                        </w:txbxContent>
                      </wps:txbx>
                      <wps:bodyPr rot="0" vert="horz" wrap="square" lIns="12700" tIns="12700" rIns="12700" bIns="12700" anchor="t" anchorCtr="0" upright="1">
                        <a:noAutofit/>
                      </wps:bodyPr>
                    </wps:wsp>
                    <wps:wsp>
                      <wps:cNvPr id="1447" name="Rectangle 45"/>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jc w:val="center"/>
                              <w:rPr>
                                <w:rFonts w:ascii="Journal" w:hAnsi="Journal"/>
                              </w:rPr>
                            </w:pPr>
                            <w:r>
                              <w:t>ІАЛЦ.467</w:t>
                            </w:r>
                            <w:r>
                              <w:rPr>
                                <w:lang w:val="en-US"/>
                              </w:rPr>
                              <w:t>2</w:t>
                            </w:r>
                            <w:r>
                              <w:t>00.006.Е3</w:t>
                            </w:r>
                          </w:p>
                          <w:p w:rsidR="00C6086C" w:rsidRDefault="00C6086C" w:rsidP="0088380E">
                            <w:pPr>
                              <w:pStyle w:val="a3"/>
                              <w:jc w:val="center"/>
                              <w:rPr>
                                <w:rFonts w:ascii="Journal" w:hAnsi="Journal"/>
                                <w:lang w:val="ru-RU"/>
                              </w:rPr>
                            </w:pPr>
                          </w:p>
                        </w:txbxContent>
                      </wps:txbx>
                      <wps:bodyPr rot="0" vert="horz" wrap="square" lIns="12700" tIns="12700" rIns="12700" bIns="12700" anchor="t" anchorCtr="0" upright="1">
                        <a:noAutofit/>
                      </wps:bodyPr>
                    </wps:wsp>
                    <wps:wsp>
                      <wps:cNvPr id="1448" name="Line 46"/>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49" name="Line 47"/>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81" name="Line 48"/>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82" name="Line 49"/>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83" name="Line 50"/>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1484" name="Group 51"/>
                      <wpg:cNvGrpSpPr>
                        <a:grpSpLocks/>
                      </wpg:cNvGrpSpPr>
                      <wpg:grpSpPr bwMode="auto">
                        <a:xfrm>
                          <a:off x="39" y="18267"/>
                          <a:ext cx="4801" cy="310"/>
                          <a:chOff x="0" y="0"/>
                          <a:chExt cx="19999" cy="20000"/>
                        </a:xfrm>
                      </wpg:grpSpPr>
                      <wps:wsp>
                        <wps:cNvPr id="1485" name="Rectangle 52"/>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rPr>
                                  <w:rFonts w:ascii="Journal" w:hAnsi="Journal"/>
                                  <w:sz w:val="18"/>
                                </w:rPr>
                              </w:pPr>
                              <w:r>
                                <w:rPr>
                                  <w:sz w:val="18"/>
                                </w:rPr>
                                <w:t xml:space="preserve"> Розро</w:t>
                              </w:r>
                              <w:r>
                                <w:rPr>
                                  <w:rFonts w:ascii="Journal" w:hAnsi="Journal"/>
                                  <w:sz w:val="18"/>
                                </w:rPr>
                                <w:t>б.</w:t>
                              </w:r>
                            </w:p>
                          </w:txbxContent>
                        </wps:txbx>
                        <wps:bodyPr rot="0" vert="horz" wrap="square" lIns="12700" tIns="12700" rIns="12700" bIns="12700" anchor="t" anchorCtr="0" upright="1">
                          <a:noAutofit/>
                        </wps:bodyPr>
                      </wps:wsp>
                      <wps:wsp>
                        <wps:cNvPr id="1486" name="Rectangle 53"/>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8B1DBA" w:rsidRDefault="00C6086C" w:rsidP="0088380E">
                              <w:pPr>
                                <w:pStyle w:val="a3"/>
                                <w:rPr>
                                  <w:rFonts w:ascii="Journal" w:hAnsi="Journal"/>
                                  <w:sz w:val="18"/>
                                </w:rPr>
                              </w:pPr>
                              <w:r>
                                <w:rPr>
                                  <w:sz w:val="18"/>
                                </w:rPr>
                                <w:t>Борисов О.В.</w:t>
                              </w:r>
                            </w:p>
                          </w:txbxContent>
                        </wps:txbx>
                        <wps:bodyPr rot="0" vert="horz" wrap="square" lIns="12700" tIns="12700" rIns="12700" bIns="12700" anchor="t" anchorCtr="0" upright="1">
                          <a:noAutofit/>
                        </wps:bodyPr>
                      </wps:wsp>
                    </wpg:grpSp>
                    <wpg:grpSp>
                      <wpg:cNvPr id="1487" name="Group 54"/>
                      <wpg:cNvGrpSpPr>
                        <a:grpSpLocks/>
                      </wpg:cNvGrpSpPr>
                      <wpg:grpSpPr bwMode="auto">
                        <a:xfrm>
                          <a:off x="39" y="18614"/>
                          <a:ext cx="5014" cy="359"/>
                          <a:chOff x="0" y="0"/>
                          <a:chExt cx="20888" cy="23263"/>
                        </a:xfrm>
                      </wpg:grpSpPr>
                      <wps:wsp>
                        <wps:cNvPr id="1488" name="Rectangle 55"/>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rPr>
                                  <w:sz w:val="18"/>
                                </w:rPr>
                              </w:pPr>
                              <w:r>
                                <w:rPr>
                                  <w:sz w:val="18"/>
                                </w:rPr>
                                <w:t xml:space="preserve"> Перевір.</w:t>
                              </w:r>
                            </w:p>
                          </w:txbxContent>
                        </wps:txbx>
                        <wps:bodyPr rot="0" vert="horz" wrap="square" lIns="12700" tIns="12700" rIns="12700" bIns="12700" anchor="t" anchorCtr="0" upright="1">
                          <a:noAutofit/>
                        </wps:bodyPr>
                      </wps:wsp>
                      <wps:wsp>
                        <wps:cNvPr id="1489" name="Rectangle 56"/>
                        <wps:cNvSpPr>
                          <a:spLocks noChangeArrowheads="1"/>
                        </wps:cNvSpPr>
                        <wps:spPr bwMode="auto">
                          <a:xfrm>
                            <a:off x="8952" y="3198"/>
                            <a:ext cx="11936" cy="200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775326" w:rsidRDefault="00C6086C" w:rsidP="008B1DBA">
                              <w:pPr>
                                <w:ind w:right="-72"/>
                                <w:rPr>
                                  <w:rFonts w:ascii="Arial" w:hAnsi="Arial" w:cs="Arial"/>
                                  <w:i/>
                                  <w:sz w:val="18"/>
                                  <w:szCs w:val="18"/>
                                  <w:lang w:val="uk-UA"/>
                                </w:rPr>
                              </w:pPr>
                              <w:r>
                                <w:rPr>
                                  <w:rFonts w:ascii="Arial" w:hAnsi="Arial" w:cs="Arial"/>
                                  <w:i/>
                                  <w:sz w:val="18"/>
                                  <w:szCs w:val="18"/>
                                  <w:lang w:val="uk-UA"/>
                                </w:rPr>
                                <w:t>Виногрдов Ю.М.</w:t>
                              </w:r>
                            </w:p>
                            <w:p w:rsidR="00C6086C" w:rsidRDefault="00C6086C" w:rsidP="0088380E">
                              <w:pPr>
                                <w:pStyle w:val="a3"/>
                                <w:rPr>
                                  <w:rFonts w:ascii="Journal" w:hAnsi="Journal"/>
                                  <w:sz w:val="18"/>
                                </w:rPr>
                              </w:pPr>
                            </w:p>
                          </w:txbxContent>
                        </wps:txbx>
                        <wps:bodyPr rot="0" vert="horz" wrap="square" lIns="12700" tIns="12700" rIns="12700" bIns="12700" anchor="t" anchorCtr="0" upright="1">
                          <a:noAutofit/>
                        </wps:bodyPr>
                      </wps:wsp>
                    </wpg:grpSp>
                    <wpg:grpSp>
                      <wpg:cNvPr id="1490" name="Group 57"/>
                      <wpg:cNvGrpSpPr>
                        <a:grpSpLocks/>
                      </wpg:cNvGrpSpPr>
                      <wpg:grpSpPr bwMode="auto">
                        <a:xfrm>
                          <a:off x="39" y="18969"/>
                          <a:ext cx="4801" cy="309"/>
                          <a:chOff x="0" y="0"/>
                          <a:chExt cx="19999" cy="20000"/>
                        </a:xfrm>
                      </wpg:grpSpPr>
                      <wps:wsp>
                        <wps:cNvPr id="1491" name="Rectangle 58"/>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rPr>
                                  <w:sz w:val="18"/>
                                </w:rPr>
                              </w:pPr>
                              <w:r>
                                <w:rPr>
                                  <w:sz w:val="18"/>
                                </w:rPr>
                                <w:t xml:space="preserve"> Реценз.</w:t>
                              </w:r>
                            </w:p>
                          </w:txbxContent>
                        </wps:txbx>
                        <wps:bodyPr rot="0" vert="horz" wrap="square" lIns="12700" tIns="12700" rIns="12700" bIns="12700" anchor="t" anchorCtr="0" upright="1">
                          <a:noAutofit/>
                        </wps:bodyPr>
                      </wps:wsp>
                      <wps:wsp>
                        <wps:cNvPr id="1492" name="Rectangle 59"/>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rPr>
                                  <w:rFonts w:ascii="Journal" w:hAnsi="Journal"/>
                                  <w:sz w:val="18"/>
                                </w:rPr>
                              </w:pPr>
                            </w:p>
                          </w:txbxContent>
                        </wps:txbx>
                        <wps:bodyPr rot="0" vert="horz" wrap="square" lIns="12700" tIns="12700" rIns="12700" bIns="12700" anchor="t" anchorCtr="0" upright="1">
                          <a:noAutofit/>
                        </wps:bodyPr>
                      </wps:wsp>
                    </wpg:grpSp>
                    <wpg:grpSp>
                      <wpg:cNvPr id="1493" name="Group 60"/>
                      <wpg:cNvGrpSpPr>
                        <a:grpSpLocks/>
                      </wpg:cNvGrpSpPr>
                      <wpg:grpSpPr bwMode="auto">
                        <a:xfrm>
                          <a:off x="39" y="19314"/>
                          <a:ext cx="4801" cy="310"/>
                          <a:chOff x="0" y="0"/>
                          <a:chExt cx="19999" cy="20000"/>
                        </a:xfrm>
                      </wpg:grpSpPr>
                      <wps:wsp>
                        <wps:cNvPr id="1494" name="Rectangle 61"/>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rPr>
                                  <w:sz w:val="18"/>
                                </w:rPr>
                              </w:pPr>
                              <w:r>
                                <w:rPr>
                                  <w:sz w:val="18"/>
                                </w:rPr>
                                <w:t xml:space="preserve"> Н. Контр.</w:t>
                              </w:r>
                            </w:p>
                          </w:txbxContent>
                        </wps:txbx>
                        <wps:bodyPr rot="0" vert="horz" wrap="square" lIns="12700" tIns="12700" rIns="12700" bIns="12700" anchor="t" anchorCtr="0" upright="1">
                          <a:noAutofit/>
                        </wps:bodyPr>
                      </wps:wsp>
                      <wps:wsp>
                        <wps:cNvPr id="1495" name="Rectangle 62"/>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rPr>
                                  <w:rFonts w:ascii="Journal" w:hAnsi="Journal"/>
                                  <w:sz w:val="18"/>
                                </w:rPr>
                              </w:pPr>
                              <w:r>
                                <w:rPr>
                                  <w:sz w:val="18"/>
                                </w:rPr>
                                <w:t>Симоненко В.П</w:t>
                              </w:r>
                            </w:p>
                          </w:txbxContent>
                        </wps:txbx>
                        <wps:bodyPr rot="0" vert="horz" wrap="square" lIns="12700" tIns="12700" rIns="12700" bIns="12700" anchor="t" anchorCtr="0" upright="1">
                          <a:noAutofit/>
                        </wps:bodyPr>
                      </wps:wsp>
                    </wpg:grpSp>
                    <wpg:grpSp>
                      <wpg:cNvPr id="1496" name="Group 63"/>
                      <wpg:cNvGrpSpPr>
                        <a:grpSpLocks/>
                      </wpg:cNvGrpSpPr>
                      <wpg:grpSpPr bwMode="auto">
                        <a:xfrm>
                          <a:off x="39" y="19660"/>
                          <a:ext cx="4801" cy="309"/>
                          <a:chOff x="0" y="0"/>
                          <a:chExt cx="19999" cy="20000"/>
                        </a:xfrm>
                      </wpg:grpSpPr>
                      <wps:wsp>
                        <wps:cNvPr id="1497" name="Rectangle 64"/>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rPr>
                                  <w:sz w:val="18"/>
                                </w:rPr>
                              </w:pPr>
                              <w:r>
                                <w:rPr>
                                  <w:sz w:val="18"/>
                                </w:rPr>
                                <w:t xml:space="preserve"> Затверд.</w:t>
                              </w:r>
                            </w:p>
                          </w:txbxContent>
                        </wps:txbx>
                        <wps:bodyPr rot="0" vert="horz" wrap="square" lIns="12700" tIns="12700" rIns="12700" bIns="12700" anchor="t" anchorCtr="0" upright="1">
                          <a:noAutofit/>
                        </wps:bodyPr>
                      </wps:wsp>
                      <wps:wsp>
                        <wps:cNvPr id="1498" name="Rectangle 65"/>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rPr>
                                  <w:rFonts w:ascii="Journal" w:hAnsi="Journal"/>
                                  <w:sz w:val="18"/>
                                </w:rPr>
                              </w:pPr>
                              <w:r>
                                <w:rPr>
                                  <w:sz w:val="18"/>
                                </w:rPr>
                                <w:t>Луцький Г.М.</w:t>
                              </w:r>
                            </w:p>
                          </w:txbxContent>
                        </wps:txbx>
                        <wps:bodyPr rot="0" vert="horz" wrap="square" lIns="12700" tIns="12700" rIns="12700" bIns="12700" anchor="t" anchorCtr="0" upright="1">
                          <a:noAutofit/>
                        </wps:bodyPr>
                      </wps:wsp>
                    </wpg:grpSp>
                    <wps:wsp>
                      <wps:cNvPr id="1499" name="Line 66"/>
                      <wps:cNvCnPr>
                        <a:cxnSpLocks noChangeShapeType="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0" name="Rectangle 67"/>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88380E" w:rsidRDefault="00C6086C" w:rsidP="0088380E">
                            <w:pPr>
                              <w:pStyle w:val="a3"/>
                              <w:jc w:val="center"/>
                              <w:rPr>
                                <w:rFonts w:ascii="Times New Roman" w:hAnsi="Times New Roman"/>
                                <w:sz w:val="24"/>
                                <w:szCs w:val="24"/>
                              </w:rPr>
                            </w:pPr>
                            <w:r w:rsidRPr="0088380E">
                              <w:rPr>
                                <w:rFonts w:ascii="Times New Roman" w:hAnsi="Times New Roman"/>
                                <w:color w:val="000000"/>
                                <w:sz w:val="24"/>
                                <w:szCs w:val="24"/>
                              </w:rPr>
                              <w:t>Розробка системи діагностики важкодоступних середовищ</w:t>
                            </w:r>
                            <w:r w:rsidRPr="0088380E">
                              <w:rPr>
                                <w:rFonts w:ascii="Times New Roman" w:hAnsi="Times New Roman"/>
                                <w:sz w:val="24"/>
                                <w:szCs w:val="24"/>
                              </w:rPr>
                              <w:t xml:space="preserve"> </w:t>
                            </w:r>
                            <w:r w:rsidRPr="0088380E">
                              <w:rPr>
                                <w:rFonts w:ascii="Times New Roman" w:hAnsi="Times New Roman"/>
                                <w:sz w:val="24"/>
                                <w:szCs w:val="24"/>
                              </w:rPr>
                              <w:br/>
                            </w:r>
                            <w:r>
                              <w:rPr>
                                <w:rFonts w:ascii="Times New Roman" w:hAnsi="Times New Roman"/>
                                <w:sz w:val="24"/>
                                <w:szCs w:val="24"/>
                              </w:rPr>
                              <w:t>Принципова схема</w:t>
                            </w:r>
                          </w:p>
                          <w:p w:rsidR="00C6086C" w:rsidRPr="0088380E" w:rsidRDefault="00C6086C" w:rsidP="0088380E">
                            <w:pPr>
                              <w:pStyle w:val="a3"/>
                              <w:rPr>
                                <w:rFonts w:ascii="Times New Roman" w:hAnsi="Times New Roman"/>
                                <w:sz w:val="24"/>
                              </w:rPr>
                            </w:pPr>
                          </w:p>
                          <w:p w:rsidR="00C6086C" w:rsidRDefault="00C6086C" w:rsidP="0088380E">
                            <w:pPr>
                              <w:pStyle w:val="a3"/>
                              <w:rPr>
                                <w:sz w:val="18"/>
                              </w:rPr>
                            </w:pPr>
                          </w:p>
                        </w:txbxContent>
                      </wps:txbx>
                      <wps:bodyPr rot="0" vert="horz" wrap="square" lIns="12700" tIns="12700" rIns="12700" bIns="12700" anchor="t" anchorCtr="0" upright="1">
                        <a:noAutofit/>
                      </wps:bodyPr>
                    </wps:wsp>
                    <wps:wsp>
                      <wps:cNvPr id="1501" name="Line 68"/>
                      <wps:cNvCnPr>
                        <a:cxnSpLocks noChangeShapeType="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2" name="Line 69"/>
                      <wps:cNvCnPr>
                        <a:cxnSpLocks noChangeShapeType="1"/>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3" name="Line 70"/>
                      <wps:cNvCnPr>
                        <a:cxnSpLocks noChangeShapeType="1"/>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4" name="Rectangle 71"/>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jc w:val="center"/>
                              <w:rPr>
                                <w:sz w:val="18"/>
                              </w:rPr>
                            </w:pPr>
                            <w:r>
                              <w:rPr>
                                <w:sz w:val="18"/>
                              </w:rPr>
                              <w:t>Літ.</w:t>
                            </w:r>
                          </w:p>
                        </w:txbxContent>
                      </wps:txbx>
                      <wps:bodyPr rot="0" vert="horz" wrap="square" lIns="12700" tIns="12700" rIns="12700" bIns="12700" anchor="t" anchorCtr="0" upright="1">
                        <a:noAutofit/>
                      </wps:bodyPr>
                    </wps:wsp>
                    <wps:wsp>
                      <wps:cNvPr id="1505" name="Rectangle 72"/>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jc w:val="center"/>
                              <w:rPr>
                                <w:rFonts w:ascii="Journal" w:hAnsi="Journal"/>
                                <w:sz w:val="18"/>
                              </w:rPr>
                            </w:pPr>
                            <w:r>
                              <w:rPr>
                                <w:sz w:val="18"/>
                              </w:rPr>
                              <w:t>Акрушів</w:t>
                            </w:r>
                          </w:p>
                        </w:txbxContent>
                      </wps:txbx>
                      <wps:bodyPr rot="0" vert="horz" wrap="square" lIns="12700" tIns="12700" rIns="12700" bIns="12700" anchor="t" anchorCtr="0" upright="1">
                        <a:noAutofit/>
                      </wps:bodyPr>
                    </wps:wsp>
                    <wps:wsp>
                      <wps:cNvPr id="1506" name="Rectangle 73"/>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jc w:val="center"/>
                              <w:rPr>
                                <w:sz w:val="18"/>
                              </w:rPr>
                            </w:pPr>
                            <w:r>
                              <w:rPr>
                                <w:sz w:val="18"/>
                              </w:rPr>
                              <w:t>3</w:t>
                            </w:r>
                          </w:p>
                        </w:txbxContent>
                      </wps:txbx>
                      <wps:bodyPr rot="0" vert="horz" wrap="square" lIns="12700" tIns="12700" rIns="12700" bIns="12700" anchor="t" anchorCtr="0" upright="1">
                        <a:noAutofit/>
                      </wps:bodyPr>
                    </wps:wsp>
                    <wps:wsp>
                      <wps:cNvPr id="1507" name="Line 74"/>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8" name="Line 75"/>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9" name="Rectangle 76"/>
                      <wps:cNvSpPr>
                        <a:spLocks noChangeArrowheads="1"/>
                      </wps:cNvSpPr>
                      <wps:spPr bwMode="auto">
                        <a:xfrm>
                          <a:off x="14295" y="19084"/>
                          <a:ext cx="5609" cy="69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jc w:val="center"/>
                              <w:rPr>
                                <w:sz w:val="24"/>
                              </w:rPr>
                            </w:pPr>
                            <w:r>
                              <w:rPr>
                                <w:sz w:val="24"/>
                              </w:rPr>
                              <w:t>НТУУ «КПІ» ФІОТ</w:t>
                            </w:r>
                          </w:p>
                          <w:p w:rsidR="00C6086C" w:rsidRDefault="00C6086C" w:rsidP="0088380E">
                            <w:pPr>
                              <w:pStyle w:val="a3"/>
                              <w:jc w:val="center"/>
                              <w:rPr>
                                <w:rFonts w:ascii="Journal" w:hAnsi="Journal"/>
                                <w:sz w:val="24"/>
                              </w:rPr>
                            </w:pPr>
                            <w:r>
                              <w:rPr>
                                <w:sz w:val="24"/>
                              </w:rPr>
                              <w:t>гр.ІП-22</w:t>
                            </w:r>
                          </w:p>
                          <w:p w:rsidR="00C6086C" w:rsidRDefault="00C6086C" w:rsidP="0088380E">
                            <w:pPr>
                              <w:pStyle w:val="a3"/>
                              <w:jc w:val="center"/>
                              <w:rPr>
                                <w:rFonts w:ascii="Journal" w:hAnsi="Journal"/>
                                <w:sz w:val="24"/>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BD5056" id="Group 1188" o:spid="_x0000_s1181" style="position:absolute;left:0;text-align:left;margin-left:56.4pt;margin-top:19pt;width:518.8pt;height:802.3pt;z-index:2516741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" o:allowincell="f">
              <v:rect id="Rectangle 28" o:spid="_x0000_s1182"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MzOsIA&#10;AADdAAAADwAAAGRycy9kb3ducmV2LnhtbERPzYrCMBC+C75DGGFvmuphsdUoVRA8LW63DzA0Y1ts&#10;JrWJbdenN8LC3ubj+53tfjSN6KlztWUFy0UEgriwuuZSQf5zmq9BOI+ssbFMCn7JwX43nWwx0Xbg&#10;b+ozX4oQwi5BBZX3bSKlKyoy6Ba2JQ7c1XYGfYBdKXWHQwg3jVxF0ac0WHNoqLClY0XFLXsYBTc/&#10;9l9pmT1PcX6Ii8shHR73VKmP2ZhuQHga/b/4z33WYf5yHcP7m3CC3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IzM6wgAAAN0AAAAPAAAAAAAAAAAAAAAAAJgCAABkcnMvZG93&#10;bnJldi54bWxQSwUGAAAAAAQABAD1AAAAhwMAAAAA&#10;" filled="f" strokeweight="2pt"/>
              <v:line id="Line 29" o:spid="_x0000_s1183"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q0sMAAADdAAAADwAAAGRycy9kb3ducmV2LnhtbESPQYvCQAyF7wv+hyGCt3WqoKzVUUSo&#10;eFusXrzFTmyLnUzpjFr/vTks7C3hvbz3ZbXpXaOe1IXas4HJOAFFXHhbc2ngfMq+f0CFiGyx8UwG&#10;3hRgsx58rTC1/sVHeuaxVBLCIUUDVYxtqnUoKnIYxr4lFu3mO4dR1q7UtsOXhLtGT5Nkrh3WLA0V&#10;trSrqLjnD2fgfjnPsv3vzp6afGuvZRYv15s1ZjTst0tQkfr4b/67PljBnyyEX76REfT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yqtLDAAAA3QAAAA8AAAAAAAAAAAAA&#10;AAAAoQIAAGRycy9kb3ducmV2LnhtbFBLBQYAAAAABAAEAPkAAACRAwAAAAA=&#10;" strokeweight="2pt"/>
              <v:line id="Line 30" o:spid="_x0000_s1184"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4PScEAAADdAAAADwAAAGRycy9kb3ducmV2LnhtbERPTYvCMBC9C/6HMMLeNK2gaG0UEbp4&#10;W6xevI3N2JY2k9JktfvvN4LgbR7vc9LdYFrxoN7VlhXEswgEcWF1zaWCyzmbrkA4j6yxtUwK/sjB&#10;bjsepZho++QTPXJfihDCLkEFlfddIqUrKjLoZrYjDtzd9gZ9gH0pdY/PEG5aOY+ipTRYc2iosKND&#10;RUWT/xoFzfWyyL5/Dvrc5nt9KzN/vd21Ul+TYb8B4WnwH/HbfdRhfryO4fVNOEFu/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wvg9JwQAAAN0AAAAPAAAAAAAAAAAAAAAA&#10;AKECAABkcnMvZG93bnJldi54bWxQSwUGAAAAAAQABAD5AAAAjwMAAAAA&#10;" strokeweight="2pt"/>
              <v:line id="Line 31" o:spid="_x0000_s1185"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yRPr4AAADdAAAADwAAAGRycy9kb3ducmV2LnhtbERPvQrCMBDeBd8hnOCmqYKi1SgiVNzE&#10;6uJ2NmdbbC6liVrf3giC2318v7dct6YST2pcaVnBaBiBIM6sLjlXcD4lgxkI55E1VpZJwZscrFfd&#10;zhJjbV98pGfqcxFC2MWooPC+jqV0WUEG3dDWxIG72cagD7DJpW7wFcJNJcdRNJUGSw4NBda0LSi7&#10;pw+j4H45T5LdYatPVbrR1zzxl+tNK9XvtZsFCE+t/4t/7r0O80fzM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AbJE+vgAAAN0AAAAPAAAAAAAAAAAAAAAAAKEC&#10;AABkcnMvZG93bnJldi54bWxQSwUGAAAAAAQABAD5AAAAjAMAAAAA&#10;" strokeweight="2pt"/>
              <v:line id="Line 32" o:spid="_x0000_s1186"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TI9MMAAADdAAAADwAAAGRycy9kb3ducmV2LnhtbESPQYvCQAyF74L/YciCN50qKNJ1FBG6&#10;7E2sXrzFTmyLnUzpjFr/vTkI3hLey3tfVpveNepBXag9G5hOElDEhbc1lwZOx2y8BBUissXGMxl4&#10;UYDNejhYYWr9kw/0yGOpJIRDigaqGNtU61BU5DBMfEss2tV3DqOsXalth08Jd42eJclCO6xZGips&#10;aVdRccvvzsDtfJpnf/udPTb51l7KLJ4vV2vM6Kff/oKK1Mev+XP9bwV/NhV++UZG0Os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kEyPTDAAAA3QAAAA8AAAAAAAAAAAAA&#10;AAAAoQIAAGRycy9kb3ducmV2LnhtbFBLBQYAAAAABAAEAPkAAACRAwAAAAA=&#10;" strokeweight="2pt"/>
              <v:line id="Line 33" o:spid="_x0000_s1187"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htb74AAADdAAAADwAAAGRycy9kb3ducmV2LnhtbERPvQrCMBDeBd8hnOCmaQVFqlFEqLiJ&#10;1cXtbM622FxKE7W+vREEt/v4fm+57kwtntS6yrKCeByBIM6trrhQcD6lozkI55E11pZJwZscrFf9&#10;3hITbV98pGfmCxFC2CWooPS+SaR0eUkG3dg2xIG72dagD7AtpG7xFcJNLSdRNJMGKw4NJTa0LSm/&#10;Zw+j4H45T9PdYatPdbbR1yL1l+tNKzUcdJsFCE+d/4t/7r0O8ydxDN9vwgly9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GSG1vvgAAAN0AAAAPAAAAAAAAAAAAAAAAAKEC&#10;AABkcnMvZG93bnJldi54bWxQSwUGAAAAAAQABAD5AAAAjAMAAAAA&#10;" strokeweight="2pt"/>
              <v:line id="Line 34" o:spid="_x0000_s1188"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rzGL4AAADdAAAADwAAAGRycy9kb3ducmV2LnhtbERPvQrCMBDeBd8hnOCmqQVFqlFEqLiJ&#10;1cXtbM622FxKE7W+vREEt/v4fm+57kwtntS6yrKCyTgCQZxbXXGh4HxKR3MQziNrrC2Tgjc5WK/6&#10;vSUm2r74SM/MFyKEsEtQQel9k0jp8pIMurFtiAN3s61BH2BbSN3iK4SbWsZRNJMGKw4NJTa0LSm/&#10;Zw+j4H45T9PdYatPdbbR1yL1l+tNKzUcdJsFCE+d/4t/7r0O8+NJDN9vwgly9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2mvMYvgAAAN0AAAAPAAAAAAAAAAAAAAAAAKEC&#10;AABkcnMvZG93bnJldi54bWxQSwUGAAAAAAQABAD5AAAAjAMAAAAA&#10;" strokeweight="2pt"/>
              <v:line id="Line 35" o:spid="_x0000_s1189"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ZWg74AAADdAAAADwAAAGRycy9kb3ducmV2LnhtbERPvQrCMBDeBd8hnOCmqYoi1SgiVNzE&#10;6uJ2NmdbbC6liVrf3giC2318v7dct6YST2pcaVnBaBiBIM6sLjlXcD4lgzkI55E1VpZJwZscrFfd&#10;zhJjbV98pGfqcxFC2MWooPC+jqV0WUEG3dDWxIG72cagD7DJpW7wFcJNJcdRNJMGSw4NBda0LSi7&#10;pw+j4H45T5PdYatPVbrR1zzxl+tNK9XvtZsFCE+t/4t/7r0O88ejC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Z1laDvgAAAN0AAAAPAAAAAAAAAAAAAAAAAKEC&#10;AABkcnMvZG93bnJldi54bWxQSwUGAAAAAAQABAD5AAAAjAMAAAAA&#10;" strokeweight="2pt"/>
              <v:line id="Line 36" o:spid="_x0000_s1190"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qoHcMAAADdAAAADwAAAGRycy9kb3ducmV2LnhtbERP22oCMRB9F/yHMELfNLsipd0apXiB&#10;Sh9KVz9g3Ew3WzeTJYm67dc3BcG3OZzrzJe9bcWFfGgcK8gnGQjiyumGawWH/Xb8BCJEZI2tY1Lw&#10;QwGWi+FgjoV2V/6kSxlrkUI4FKjAxNgVUobKkMUwcR1x4r6ctxgT9LXUHq8p3LZymmWP0mLDqcFg&#10;RytD1ak8WwU7f3w/5b+1kUfe+U37sX4O9luph1H/+gIiUh/v4pv7Taf503wG/9+kE+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6qB3DAAAA3QAAAA8AAAAAAAAAAAAA&#10;AAAAoQIAAGRycy9kb3ducmV2LnhtbFBLBQYAAAAABAAEAPkAAACRAwAAAAA=&#10;" strokeweight="1pt"/>
              <v:line id="Line 37" o:spid="_x0000_s1191"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YNhsMAAADdAAAADwAAAGRycy9kb3ducmV2LnhtbERP22oCMRB9F/yHMELfNLuCpd0apXiB&#10;Sh9KVz9g3Ew3WzeTJYm67dc3BcG3OZzrzJe9bcWFfGgcK8gnGQjiyumGawWH/Xb8BCJEZI2tY1Lw&#10;QwGWi+FgjoV2V/6kSxlrkUI4FKjAxNgVUobKkMUwcR1x4r6ctxgT9LXUHq8p3LZymmWP0mLDqcFg&#10;RytD1ak8WwU7f3w/5b+1kUfe+U37sX4O9luph1H/+gIiUh/v4pv7Taf503wG/9+kE+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O2DYbDAAAA3QAAAA8AAAAAAAAAAAAA&#10;AAAAoQIAAGRycy9kb3ducmV2LnhtbFBLBQYAAAAABAAEAPkAAACRAwAAAAA=&#10;" strokeweight="1pt"/>
              <v:rect id="Rectangle 38" o:spid="_x0000_s1192"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DGZ8MA&#10;AADdAAAADwAAAGRycy9kb3ducmV2LnhtbESPQWvCQBCF7wX/wzJCb3VTCaKpqwRB8GragschOyZp&#10;s7Nxd9X03zsHobcZ3pv3vllvR9erG4XYeTbwPstAEdfedtwY+Prcvy1BxYRssfdMBv4ownYzeVlj&#10;Yf2dj3SrUqMkhGOBBtqUhkLrWLfkMM78QCza2QeHSdbQaBvwLuGu1/MsW2iHHUtDiwPtWqp/q6sz&#10;UJY/4/elWuE+6mUWFja3TXky5nU6lh+gEo3p3/y8PljBz3Phl29kBL1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7DGZ8MAAADdAAAADwAAAAAAAAAAAAAAAACYAgAAZHJzL2Rv&#10;d25yZXYueG1sUEsFBgAAAAAEAAQA9QAAAIgDAAAAAA==&#10;" filled="f" stroked="f" strokeweight=".25pt">
                <v:textbox inset="1pt,1pt,1pt,1pt">
                  <w:txbxContent>
                    <w:p w:rsidR="00C6086C" w:rsidRDefault="00C6086C" w:rsidP="0088380E">
                      <w:pPr>
                        <w:pStyle w:val="a3"/>
                        <w:jc w:val="center"/>
                        <w:rPr>
                          <w:rFonts w:ascii="Journal" w:hAnsi="Journal"/>
                          <w:sz w:val="18"/>
                        </w:rPr>
                      </w:pPr>
                      <w:r>
                        <w:rPr>
                          <w:sz w:val="18"/>
                        </w:rPr>
                        <w:t>Змн</w:t>
                      </w:r>
                      <w:r>
                        <w:rPr>
                          <w:rFonts w:ascii="Journal" w:hAnsi="Journal"/>
                          <w:sz w:val="18"/>
                        </w:rPr>
                        <w:t>.</w:t>
                      </w:r>
                    </w:p>
                  </w:txbxContent>
                </v:textbox>
              </v:rect>
              <v:rect id="Rectangle 39" o:spid="_x0000_s1193"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xj/MEA&#10;AADdAAAADwAAAGRycy9kb3ducmV2LnhtbERPTWvCQBC9F/wPywje6sYSgkZXCYVAr6YteByyYxLN&#10;zsbdbZL++26h0Ns83uccTrPpxUjOd5YVbNYJCOLa6o4bBR/v5fMWhA/IGnvLpOCbPJyOi6cD5tpO&#10;fKaxCo2IIexzVNCGMORS+rolg35tB+LIXa0zGCJ0jdQOpxhuevmSJJk02HFsaHGg15bqe/VlFBTF&#10;bf58VDssvdwmLtOpboqLUqvlXOxBBJrDv/jP/abj/DTdwO838QR5/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8Y/zBAAAA3QAAAA8AAAAAAAAAAAAAAAAAmAIAAGRycy9kb3du&#10;cmV2LnhtbFBLBQYAAAAABAAEAPUAAACGAwAAAAA=&#10;" filled="f" stroked="f" strokeweight=".25pt">
                <v:textbox inset="1pt,1pt,1pt,1pt">
                  <w:txbxContent>
                    <w:p w:rsidR="00C6086C" w:rsidRDefault="00C6086C" w:rsidP="0088380E">
                      <w:pPr>
                        <w:pStyle w:val="a3"/>
                        <w:jc w:val="center"/>
                        <w:rPr>
                          <w:sz w:val="18"/>
                        </w:rPr>
                      </w:pPr>
                      <w:r>
                        <w:rPr>
                          <w:sz w:val="18"/>
                        </w:rPr>
                        <w:t>Арк.</w:t>
                      </w:r>
                    </w:p>
                  </w:txbxContent>
                </v:textbox>
              </v:rect>
              <v:rect id="Rectangle 40" o:spid="_x0000_s1194"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79i8AA&#10;AADdAAAADwAAAGRycy9kb3ducmV2LnhtbERPTYvCMBC9C/sfwizszaZKEbcapSwIXrcqeBya2bba&#10;TLpJ1PrvjSB4m8f7nOV6MJ24kvOtZQWTJAVBXFndcq1gv9uM5yB8QNbYWSYFd/KwXn2Mlphre+Nf&#10;upahFjGEfY4KmhD6XEpfNWTQJ7YnjtyfdQZDhK6W2uEthptOTtN0Jg22HBsa7OmnoepcXoyCojgN&#10;h//yGzdezlM305mui6NSX59DsQARaAhv8cu91XF+lk3h+U08Qa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C79i8AAAADdAAAADwAAAAAAAAAAAAAAAACYAgAAZHJzL2Rvd25y&#10;ZXYueG1sUEsFBgAAAAAEAAQA9QAAAIUDAAAAAA==&#10;" filled="f" stroked="f" strokeweight=".25pt">
                <v:textbox inset="1pt,1pt,1pt,1pt">
                  <w:txbxContent>
                    <w:p w:rsidR="00C6086C" w:rsidRDefault="00C6086C" w:rsidP="0088380E">
                      <w:pPr>
                        <w:pStyle w:val="a3"/>
                        <w:jc w:val="center"/>
                        <w:rPr>
                          <w:sz w:val="18"/>
                        </w:rPr>
                      </w:pPr>
                      <w:r>
                        <w:rPr>
                          <w:sz w:val="18"/>
                        </w:rPr>
                        <w:t>№ докум.</w:t>
                      </w:r>
                    </w:p>
                  </w:txbxContent>
                </v:textbox>
              </v:rect>
              <v:rect id="Rectangle 41" o:spid="_x0000_s1195"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JYEMIA&#10;AADdAAAADwAAAGRycy9kb3ducmV2LnhtbERPTWvDMAy9D/YfjAa7Lc66ULKsbgmFQq9LV9hRxFqS&#10;NpYz202yf18XCrvp8T612symFyM531lW8JqkIIhrqztuFHwddi85CB+QNfaWScEfedisHx9WWGg7&#10;8SeNVWhEDGFfoII2hKGQ0tctGfSJHYgj92OdwRCha6R2OMVw08tFmi6lwY5jQ4sDbVuqz9XFKCjL&#10;03z8rd5x52WeuqXOdFN+K/X8NJcfIALN4V98d+91nJ9lb3D7Jp4g1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YlgQwgAAAN0AAAAPAAAAAAAAAAAAAAAAAJgCAABkcnMvZG93&#10;bnJldi54bWxQSwUGAAAAAAQABAD1AAAAhwMAAAAA&#10;" filled="f" stroked="f" strokeweight=".25pt">
                <v:textbox inset="1pt,1pt,1pt,1pt">
                  <w:txbxContent>
                    <w:p w:rsidR="00C6086C" w:rsidRDefault="00C6086C" w:rsidP="0088380E">
                      <w:pPr>
                        <w:pStyle w:val="a3"/>
                        <w:jc w:val="center"/>
                        <w:rPr>
                          <w:sz w:val="18"/>
                        </w:rPr>
                      </w:pPr>
                      <w:r>
                        <w:rPr>
                          <w:sz w:val="18"/>
                        </w:rPr>
                        <w:t>Підпис</w:t>
                      </w:r>
                    </w:p>
                  </w:txbxContent>
                </v:textbox>
              </v:rect>
              <v:rect id="Rectangle 42" o:spid="_x0000_s1196"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vAZMAA&#10;AADdAAAADwAAAGRycy9kb3ducmV2LnhtbERPTYvCMBC9C/6HMII3m7oU0WqUsiB4te6Cx6EZ22oz&#10;qUnU7r/fCAt7m8f7nM1uMJ14kvOtZQXzJAVBXFndcq3g67SfLUH4gKyxs0wKfsjDbjsebTDX9sVH&#10;epahFjGEfY4KmhD6XEpfNWTQJ7YnjtzFOoMhQldL7fAVw00nP9J0IQ22HBsa7OmzoepWPoyCorgO&#10;3/dyhXsvl6lb6EzXxVmp6WQo1iACDeFf/Oc+6Dg/yzJ4fxNPkN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IvAZMAAAADdAAAADwAAAAAAAAAAAAAAAACYAgAAZHJzL2Rvd25y&#10;ZXYueG1sUEsFBgAAAAAEAAQA9QAAAIUDAAAAAA==&#10;" filled="f" stroked="f" strokeweight=".25pt">
                <v:textbox inset="1pt,1pt,1pt,1pt">
                  <w:txbxContent>
                    <w:p w:rsidR="00C6086C" w:rsidRDefault="00C6086C" w:rsidP="0088380E">
                      <w:pPr>
                        <w:pStyle w:val="a3"/>
                        <w:jc w:val="center"/>
                        <w:rPr>
                          <w:sz w:val="18"/>
                        </w:rPr>
                      </w:pPr>
                      <w:r>
                        <w:rPr>
                          <w:sz w:val="18"/>
                        </w:rPr>
                        <w:t>Дата</w:t>
                      </w:r>
                    </w:p>
                  </w:txbxContent>
                </v:textbox>
              </v:rect>
              <v:rect id="Rectangle 43" o:spid="_x0000_s1197"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dl/8IA&#10;AADdAAAADwAAAGRycy9kb3ducmV2LnhtbERPTWvDMAy9D/ofjAq7LU5HVrK0bgmDwq7NVthRxGqS&#10;NpZT20uyf18PBrvp8T613c+mFyM531lWsEpSEMS11R03Cj4/Dk85CB+QNfaWScEPedjvFg9bLLSd&#10;+EhjFRoRQ9gXqKANYSik9HVLBn1iB+LIna0zGCJ0jdQOpxhuevmcpmtpsOPY0OJAby3V1+rbKCjL&#10;y3y6Va948DJP3Vpnuim/lHpczuUGRKA5/Iv/3O86zs+yF/j9Jp4gd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x2X/wgAAAN0AAAAPAAAAAAAAAAAAAAAAAJgCAABkcnMvZG93&#10;bnJldi54bWxQSwUGAAAAAAQABAD1AAAAhwMAAAAA&#10;" filled="f" stroked="f" strokeweight=".25pt">
                <v:textbox inset="1pt,1pt,1pt,1pt">
                  <w:txbxContent>
                    <w:p w:rsidR="00C6086C" w:rsidRDefault="00C6086C" w:rsidP="0088380E">
                      <w:pPr>
                        <w:pStyle w:val="a3"/>
                        <w:jc w:val="center"/>
                        <w:rPr>
                          <w:rFonts w:ascii="Journal" w:hAnsi="Journal"/>
                          <w:sz w:val="18"/>
                        </w:rPr>
                      </w:pPr>
                      <w:r>
                        <w:rPr>
                          <w:sz w:val="18"/>
                        </w:rPr>
                        <w:t>Арк.</w:t>
                      </w:r>
                    </w:p>
                  </w:txbxContent>
                </v:textbox>
              </v:rect>
              <v:rect id="Rectangle 44" o:spid="_x0000_s1198"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X7iMAA&#10;AADdAAAADwAAAGRycy9kb3ducmV2LnhtbERPTYvCMBC9C/sfwizsTdOVUrRrlCIIXrcqeBya2bba&#10;TLpJ1PrvjSB4m8f7nMVqMJ24kvOtZQXfkwQEcWV1y7WC/W4znoHwAVljZ5kU3MnDavkxWmCu7Y1/&#10;6VqGWsQQ9jkqaELocyl91ZBBP7E9ceT+rDMYInS11A5vMdx0cpokmTTYcmxosKd1Q9W5vBgFRXEa&#10;Dv/lHDdezhKX6VTXxVGpr8+h+AERaAhv8cu91XF+mmbw/CaeIJ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xX7iMAAAADdAAAADwAAAAAAAAAAAAAAAACYAgAAZHJzL2Rvd25y&#10;ZXYueG1sUEsFBgAAAAAEAAQA9QAAAIUDAAAAAA==&#10;" filled="f" stroked="f" strokeweight=".25pt">
                <v:textbox inset="1pt,1pt,1pt,1pt">
                  <w:txbxContent>
                    <w:p w:rsidR="00C6086C" w:rsidRPr="0079130D" w:rsidRDefault="00C6086C" w:rsidP="0088380E">
                      <w:pPr>
                        <w:pStyle w:val="a3"/>
                        <w:jc w:val="center"/>
                        <w:rPr>
                          <w:sz w:val="18"/>
                          <w:lang w:val="en-US"/>
                        </w:rPr>
                      </w:pPr>
                      <w:r>
                        <w:rPr>
                          <w:sz w:val="18"/>
                          <w:lang w:val="en-US"/>
                        </w:rPr>
                        <w:t>3</w:t>
                      </w:r>
                    </w:p>
                  </w:txbxContent>
                </v:textbox>
              </v:rect>
              <v:rect id="Rectangle 45" o:spid="_x0000_s1199"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leE8IA&#10;AADdAAAADwAAAGRycy9kb3ducmV2LnhtbERPTWvDMAy9D/ofjAq7LU5H6LK0bgmDwq7NVthRxGqS&#10;NpZT20uyf18PBrvp8T613c+mFyM531lWsEpSEMS11R03Cj4/Dk85CB+QNfaWScEPedjvFg9bLLSd&#10;+EhjFRoRQ9gXqKANYSik9HVLBn1iB+LIna0zGCJ0jdQOpxhuevmcpmtpsOPY0OJAby3V1+rbKCjL&#10;y3y6Va948DJP3Vpnuim/lHpczuUGRKA5/Iv/3O86zs+yF/j9Jp4gd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WV4TwgAAAN0AAAAPAAAAAAAAAAAAAAAAAJgCAABkcnMvZG93&#10;bnJldi54bWxQSwUGAAAAAAQABAD1AAAAhwMAAAAA&#10;" filled="f" stroked="f" strokeweight=".25pt">
                <v:textbox inset="1pt,1pt,1pt,1pt">
                  <w:txbxContent>
                    <w:p w:rsidR="00C6086C" w:rsidRDefault="00C6086C" w:rsidP="0088380E">
                      <w:pPr>
                        <w:pStyle w:val="a3"/>
                        <w:jc w:val="center"/>
                        <w:rPr>
                          <w:rFonts w:ascii="Journal" w:hAnsi="Journal"/>
                        </w:rPr>
                      </w:pPr>
                      <w:r>
                        <w:t>ІАЛЦ.467</w:t>
                      </w:r>
                      <w:r>
                        <w:rPr>
                          <w:lang w:val="en-US"/>
                        </w:rPr>
                        <w:t>2</w:t>
                      </w:r>
                      <w:r>
                        <w:t>00.006.Е3</w:t>
                      </w:r>
                    </w:p>
                    <w:p w:rsidR="00C6086C" w:rsidRDefault="00C6086C" w:rsidP="0088380E">
                      <w:pPr>
                        <w:pStyle w:val="a3"/>
                        <w:jc w:val="center"/>
                        <w:rPr>
                          <w:rFonts w:ascii="Journal" w:hAnsi="Journal"/>
                          <w:lang w:val="ru-RU"/>
                        </w:rPr>
                      </w:pPr>
                    </w:p>
                  </w:txbxContent>
                </v:textbox>
              </v:rect>
              <v:line id="Line 46" o:spid="_x0000_s1200"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opF8MAAADdAAAADwAAAGRycy9kb3ducmV2LnhtbESPQYvCQAyF74L/YYjgTaeKLlIdRYQu&#10;3harF2+xE9tiJ1M6s1r/vTks7C3hvbz3ZbPrXaOe1IXas4HZNAFFXHhbc2ngcs4mK1AhIltsPJOB&#10;NwXYbYeDDabWv/hEzzyWSkI4pGigirFNtQ5FRQ7D1LfEot195zDK2pXadviScNfoeZJ8aYc1S0OF&#10;LR0qKh75rzPwuF6W2ffPwZ6bfG9vZRavt7s1Zjzq92tQkfr4b/67PlrBXywEV76REfT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KKKRfDAAAA3QAAAA8AAAAAAAAAAAAA&#10;AAAAoQIAAGRycy9kb3ducmV2LnhtbFBLBQYAAAAABAAEAPkAAACRAwAAAAA=&#10;" strokeweight="2pt"/>
              <v:line id="Line 47" o:spid="_x0000_s1201"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aMjMMAAADdAAAADwAAAGRycy9kb3ducmV2LnhtbERPTWvCQBC9C/0PyxS86aZipU1dQxAi&#10;vUmTXHIbs2MSzM6G7Krpv3cLBW/zeJ+zTSbTixuNrrOs4G0ZgSCure64UVAW2eIDhPPIGnvLpOCX&#10;HCS7l9kWY23v/EO33DcihLCLUUHr/RBL6eqWDLqlHYgDd7ajQR/g2Eg94j2Em16uomgjDXYcGloc&#10;aN9SfcmvRsGlKt+zw3Gviz5P9anJfHU6a6Xmr1P6BcLT5J/if/e3DvPX60/4+yacIH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3GjIzDAAAA3QAAAA8AAAAAAAAAAAAA&#10;AAAAoQIAAGRycy9kb3ducmV2LnhtbFBLBQYAAAAABAAEAPkAAACRAwAAAAA=&#10;" strokeweight="2pt"/>
              <v:line id="Line 48" o:spid="_x0000_s1202"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xc+sMAAADdAAAADwAAAGRycy9kb3ducmV2LnhtbERPzWoCMRC+F/oOYQreanZFiq5GkVZB&#10;8VC0fYBxM25WN5Mlibr26U2h0Nt8fL8znXe2EVfyoXasIO9nIIhLp2uuFHx/rV5HIEJE1tg4JgV3&#10;CjCfPT9NsdDuxju67mMlUgiHAhWYGNtCylAashj6riVO3NF5izFBX0nt8ZbCbSMHWfYmLdacGgy2&#10;9G6oPO8vVsHGH7bn/Kcy8sAbv2w+P8bBnpTqvXSLCYhIXfwX/7nXOs0fjnL4/SadIG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LMXPrDAAAA3QAAAA8AAAAAAAAAAAAA&#10;AAAAoQIAAGRycy9kb3ducmV2LnhtbFBLBQYAAAAABAAEAPkAAACRAwAAAAA=&#10;" strokeweight="1pt"/>
              <v:line id="Line 49" o:spid="_x0000_s1203"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7CjcQAAADdAAAADwAAAGRycy9kb3ducmV2LnhtbERP22oCMRB9L/gPYYS+aVYpRVezi9gW&#10;Kn0oXj5g3Iyb1c1kSVLd9uubgtC3OZzrLMvetuJKPjSOFUzGGQjiyumGawWH/dtoBiJEZI2tY1Lw&#10;TQHKYvCwxFy7G2/puou1SCEcclRgYuxyKUNlyGIYu444cSfnLcYEfS21x1sKt62cZtmztNhwajDY&#10;0dpQddl9WQUbf/y4TH5qI4+88a/t58s82LNSj8N+tQARqY//4rv7Xaf5T7Mp/H2TTpDF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HsKNxAAAAN0AAAAPAAAAAAAAAAAA&#10;AAAAAKECAABkcnMvZG93bnJldi54bWxQSwUGAAAAAAQABAD5AAAAkgMAAAAA&#10;" strokeweight="1pt"/>
              <v:line id="Line 50" o:spid="_x0000_s1204"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JnFsMAAADdAAAADwAAAGRycy9kb3ducmV2LnhtbERPzWoCMRC+F3yHMEJvNWtbiq5GEdtC&#10;xYN09QHGzbhZ3UyWJNWtT2+EQm/z8f3OdN7ZRpzJh9qxguEgA0FcOl1zpWC3/XwagQgRWWPjmBT8&#10;UoD5rPcwxVy7C3/TuYiVSCEcclRgYmxzKUNpyGIYuJY4cQfnLcYEfSW1x0sKt418zrI3abHm1GCw&#10;paWh8lT8WAUrv1+fhtfKyD2v/EezeR8He1Tqsd8tJiAidfFf/Of+0mn+6+gF7t+kE+Ts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1SZxbDAAAA3QAAAA8AAAAAAAAAAAAA&#10;AAAAoQIAAGRycy9kb3ducmV2LnhtbFBLBQYAAAAABAAEAPkAAACRAwAAAAA=&#10;" strokeweight="1pt"/>
              <v:group id="Group 51" o:spid="_x0000_s1205"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9wCPFAAAA3QAA&#10;AA8AAAAAAAAAAAAAAAAAqgIAAGRycy9kb3ducmV2LnhtbFBLBQYAAAAABAAEAPoAAACcAwAAAAA=&#10;">
                <v:rect id="Rectangle 52" o:spid="_x0000_s1206"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7fZcAA&#10;AADdAAAADwAAAGRycy9kb3ducmV2LnhtbERPTYvCMBC9C/6HMII3TV1UajVKWRD2ancFj0MzttVm&#10;UpOs1n9vhIW9zeN9zmbXm1bcyfnGsoLZNAFBXFrdcKXg53s/SUH4gKyxtUwKnuRhtx0ONphp++AD&#10;3YtQiRjCPkMFdQhdJqUvazLop7YjjtzZOoMhQldJ7fARw00rP5JkKQ02HBtq7OizpvJa/BoFeX7p&#10;j7dihXsv08Qt9VxX+Ump8ajP1yAC9eFf/Of+0nH+PF3A+5t4gt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H7fZcAAAADdAAAADwAAAAAAAAAAAAAAAACYAgAAZHJzL2Rvd25y&#10;ZXYueG1sUEsFBgAAAAAEAAQA9QAAAIUDAAAAAA==&#10;" filled="f" stroked="f" strokeweight=".25pt">
                  <v:textbox inset="1pt,1pt,1pt,1pt">
                    <w:txbxContent>
                      <w:p w:rsidR="00C6086C" w:rsidRDefault="00C6086C" w:rsidP="0088380E">
                        <w:pPr>
                          <w:pStyle w:val="a3"/>
                          <w:rPr>
                            <w:rFonts w:ascii="Journal" w:hAnsi="Journal"/>
                            <w:sz w:val="18"/>
                          </w:rPr>
                        </w:pPr>
                        <w:r>
                          <w:rPr>
                            <w:sz w:val="18"/>
                          </w:rPr>
                          <w:t xml:space="preserve"> Розро</w:t>
                        </w:r>
                        <w:r>
                          <w:rPr>
                            <w:rFonts w:ascii="Journal" w:hAnsi="Journal"/>
                            <w:sz w:val="18"/>
                          </w:rPr>
                          <w:t>б.</w:t>
                        </w:r>
                      </w:p>
                    </w:txbxContent>
                  </v:textbox>
                </v:rect>
                <v:rect id="Rectangle 53" o:spid="_x0000_s1207"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xBEsAA&#10;AADdAAAADwAAAGRycy9kb3ducmV2LnhtbERPTYvCMBC9L/gfwgje1tRFSrcapSwIXu0q7HFoxrba&#10;TGoStf57syB4m8f7nOV6MJ24kfOtZQWzaQKCuLK65VrB/nfzmYHwAVljZ5kUPMjDejX6WGKu7Z13&#10;dCtDLWII+xwVNCH0uZS+asign9qeOHJH6wyGCF0ttcN7DDed/EqSVBpsOTY02NNPQ9W5vBoFRXEa&#10;DpfyGzdeZolL9VzXxZ9Sk/FQLEAEGsJb/HJvdZw/z1L4/yaeI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KxBEsAAAADdAAAADwAAAAAAAAAAAAAAAACYAgAAZHJzL2Rvd25y&#10;ZXYueG1sUEsFBgAAAAAEAAQA9QAAAIUDAAAAAA==&#10;" filled="f" stroked="f" strokeweight=".25pt">
                  <v:textbox inset="1pt,1pt,1pt,1pt">
                    <w:txbxContent>
                      <w:p w:rsidR="00C6086C" w:rsidRPr="008B1DBA" w:rsidRDefault="00C6086C" w:rsidP="0088380E">
                        <w:pPr>
                          <w:pStyle w:val="a3"/>
                          <w:rPr>
                            <w:rFonts w:ascii="Journal" w:hAnsi="Journal"/>
                            <w:sz w:val="18"/>
                          </w:rPr>
                        </w:pPr>
                        <w:r>
                          <w:rPr>
                            <w:sz w:val="18"/>
                          </w:rPr>
                          <w:t>Борисов О.В.</w:t>
                        </w:r>
                      </w:p>
                    </w:txbxContent>
                  </v:textbox>
                </v:rect>
              </v:group>
              <v:group id="Group 54" o:spid="_x0000_s1208" style="position:absolute;left:39;top:18614;width:5014;height:359" coordsize="20888,232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i9eVMQAAADdAAAA&#10;DwAAAAAAAAAAAAAAAACqAgAAZHJzL2Rvd25yZXYueG1sUEsFBgAAAAAEAAQA+gAAAJsDAAAAAA==&#10;">
                <v:rect id="Rectangle 55" o:spid="_x0000_s1209"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9w+8MA&#10;AADdAAAADwAAAGRycy9kb3ducmV2LnhtbESPQWvCQBCF7wX/wzKCt7ppEYmpqwRB8GragschOyZp&#10;s7Nxd6vx3zsHobcZ3pv3vllvR9erK4XYeTbwNs9AEdfedtwY+Prcv+agYkK22HsmA3eKsN1MXtZY&#10;WH/jI12r1CgJ4ViggTalodA61i05jHM/EIt29sFhkjU02ga8Sbjr9XuWLbXDjqWhxYF2LdW/1Z8z&#10;UJY/4/elWuE+6jwLS7uwTXkyZjYdyw9Qicb0b35eH6zgL3LBlW9kBL1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n9w+8MAAADdAAAADwAAAAAAAAAAAAAAAACYAgAAZHJzL2Rv&#10;d25yZXYueG1sUEsFBgAAAAAEAAQA9QAAAIgDAAAAAA==&#10;" filled="f" stroked="f" strokeweight=".25pt">
                  <v:textbox inset="1pt,1pt,1pt,1pt">
                    <w:txbxContent>
                      <w:p w:rsidR="00C6086C" w:rsidRDefault="00C6086C" w:rsidP="0088380E">
                        <w:pPr>
                          <w:pStyle w:val="a3"/>
                          <w:rPr>
                            <w:sz w:val="18"/>
                          </w:rPr>
                        </w:pPr>
                        <w:r>
                          <w:rPr>
                            <w:sz w:val="18"/>
                          </w:rPr>
                          <w:t xml:space="preserve"> Перевір.</w:t>
                        </w:r>
                      </w:p>
                    </w:txbxContent>
                  </v:textbox>
                </v:rect>
                <v:rect id="Rectangle 56" o:spid="_x0000_s1210" style="position:absolute;left:8952;top:3198;width:11936;height:20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PVYMAA&#10;AADdAAAADwAAAGRycy9kb3ducmV2LnhtbERPTYvCMBC9C/sfwgh701QRabtGKYKw160KHodmtq02&#10;k26S1frvjSB4m8f7nNVmMJ24kvOtZQWzaQKCuLK65VrBYb+bpCB8QNbYWSYFd/KwWX+MVphre+Mf&#10;upahFjGEfY4KmhD6XEpfNWTQT21PHLlf6wyGCF0ttcNbDDednCfJUhpsOTY02NO2oepS/hsFRXEe&#10;jn9lhjsv08Qt9ULXxUmpz/FQfIEINIS3+OX+1nH+Is3g+U08Qa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TPVYMAAAADdAAAADwAAAAAAAAAAAAAAAACYAgAAZHJzL2Rvd25y&#10;ZXYueG1sUEsFBgAAAAAEAAQA9QAAAIUDAAAAAA==&#10;" filled="f" stroked="f" strokeweight=".25pt">
                  <v:textbox inset="1pt,1pt,1pt,1pt">
                    <w:txbxContent>
                      <w:p w:rsidR="00C6086C" w:rsidRPr="00775326" w:rsidRDefault="00C6086C" w:rsidP="008B1DBA">
                        <w:pPr>
                          <w:ind w:right="-72"/>
                          <w:rPr>
                            <w:rFonts w:ascii="Arial" w:hAnsi="Arial" w:cs="Arial"/>
                            <w:i/>
                            <w:sz w:val="18"/>
                            <w:szCs w:val="18"/>
                            <w:lang w:val="uk-UA"/>
                          </w:rPr>
                        </w:pPr>
                        <w:r>
                          <w:rPr>
                            <w:rFonts w:ascii="Arial" w:hAnsi="Arial" w:cs="Arial"/>
                            <w:i/>
                            <w:sz w:val="18"/>
                            <w:szCs w:val="18"/>
                            <w:lang w:val="uk-UA"/>
                          </w:rPr>
                          <w:t>Виногрдов Ю.М.</w:t>
                        </w:r>
                      </w:p>
                      <w:p w:rsidR="00C6086C" w:rsidRDefault="00C6086C" w:rsidP="0088380E">
                        <w:pPr>
                          <w:pStyle w:val="a3"/>
                          <w:rPr>
                            <w:rFonts w:ascii="Journal" w:hAnsi="Journal"/>
                            <w:sz w:val="18"/>
                          </w:rPr>
                        </w:pPr>
                      </w:p>
                    </w:txbxContent>
                  </v:textbox>
                </v:rect>
              </v:group>
              <v:group id="Group 57" o:spid="_x0000_s1211"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B9Q/ccAAADd&#10;AAAADwAAAAAAAAAAAAAAAACqAgAAZHJzL2Rvd25yZXYueG1sUEsFBgAAAAAEAAQA+gAAAJ4DAAAA&#10;AA==&#10;">
                <v:rect id="Rectangle 58" o:spid="_x0000_s1212"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Pu8EA&#10;AADdAAAADwAAAGRycy9kb3ducmV2LnhtbERPTWvCQBC9C/6HZQq96UYJoqmrBCHQa1OFHofsNEmb&#10;nY272yT+e7cgeJvH+5z9cTKdGMj51rKC1TIBQVxZ3XKt4PxZLLYgfEDW2FkmBTfycDzMZ3vMtB35&#10;g4Yy1CKGsM9QQRNCn0npq4YM+qXtiSP3bZ3BEKGrpXY4xnDTyXWSbKTBlmNDgz2dGqp+yz+jIM9/&#10;psu13GHh5TZxG53qOv9S6vVlyt9ABJrCU/xwv+s4P92t4P+beII83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cT7vBAAAA3QAAAA8AAAAAAAAAAAAAAAAAmAIAAGRycy9kb3du&#10;cmV2LnhtbFBLBQYAAAAABAAEAPUAAACGAwAAAAA=&#10;" filled="f" stroked="f" strokeweight=".25pt">
                  <v:textbox inset="1pt,1pt,1pt,1pt">
                    <w:txbxContent>
                      <w:p w:rsidR="00C6086C" w:rsidRDefault="00C6086C" w:rsidP="0088380E">
                        <w:pPr>
                          <w:pStyle w:val="a3"/>
                          <w:rPr>
                            <w:sz w:val="18"/>
                          </w:rPr>
                        </w:pPr>
                        <w:r>
                          <w:rPr>
                            <w:sz w:val="18"/>
                          </w:rPr>
                          <w:t xml:space="preserve"> Реценз.</w:t>
                        </w:r>
                      </w:p>
                    </w:txbxContent>
                  </v:textbox>
                </v:rect>
                <v:rect id="Rectangle 59" o:spid="_x0000_s1213"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7RzMAA&#10;AADdAAAADwAAAGRycy9kb3ducmV2LnhtbERPTYvCMBC9L/gfwgje1tQiotVYiiB4tbsLexya2bba&#10;TGoStf57syB4m8f7nE0+mE7cyPnWsoLZNAFBXFndcq3g+2v/uQThA7LGzjIpeJCHfDv62GCm7Z2P&#10;dCtDLWII+wwVNCH0mZS+asign9qeOHJ/1hkMEbpaaof3GG46mSbJQhpsOTY02NOuoepcXo2CojgN&#10;P5dyhXsvl4lb6Lmui1+lJuOhWIMINIS3+OU+6Dh/vkrh/5t4gt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k7RzMAAAADdAAAADwAAAAAAAAAAAAAAAACYAgAAZHJzL2Rvd25y&#10;ZXYueG1sUEsFBgAAAAAEAAQA9QAAAIUDAAAAAA==&#10;" filled="f" stroked="f" strokeweight=".25pt">
                  <v:textbox inset="1pt,1pt,1pt,1pt">
                    <w:txbxContent>
                      <w:p w:rsidR="00C6086C" w:rsidRDefault="00C6086C" w:rsidP="0088380E">
                        <w:pPr>
                          <w:pStyle w:val="a3"/>
                          <w:rPr>
                            <w:rFonts w:ascii="Journal" w:hAnsi="Journal"/>
                            <w:sz w:val="18"/>
                          </w:rPr>
                        </w:pPr>
                      </w:p>
                    </w:txbxContent>
                  </v:textbox>
                </v:rect>
              </v:group>
              <v:group id="Group 60" o:spid="_x0000_s1214"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M3OisQAAADdAAAA&#10;DwAAAAAAAAAAAAAAAACqAgAAZHJzL2Rvd25yZXYueG1sUEsFBgAAAAAEAAQA+gAAAJsDAAAAAA==&#10;">
                <v:rect id="Rectangle 61" o:spid="_x0000_s1215"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vsI8AA&#10;AADdAAAADwAAAGRycy9kb3ducmV2LnhtbERPTYvCMBC9C/sfwizsTdOVIrZrlCIIXrcqeBya2bba&#10;TLpJ1PrvjSB4m8f7nMVqMJ24kvOtZQXfkwQEcWV1y7WC/W4znoPwAVljZ5kU3MnDavkxWmCu7Y1/&#10;6VqGWsQQ9jkqaELocyl91ZBBP7E9ceT+rDMYInS11A5vMdx0cpokM2mw5djQYE/rhqpzeTEKiuI0&#10;HP7LDDdezhM306mui6NSX59D8QMi0BDe4pd7q+P8NEvh+U08QS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uvsI8AAAADdAAAADwAAAAAAAAAAAAAAAACYAgAAZHJzL2Rvd25y&#10;ZXYueG1sUEsFBgAAAAAEAAQA9QAAAIUDAAAAAA==&#10;" filled="f" stroked="f" strokeweight=".25pt">
                  <v:textbox inset="1pt,1pt,1pt,1pt">
                    <w:txbxContent>
                      <w:p w:rsidR="00C6086C" w:rsidRDefault="00C6086C" w:rsidP="0088380E">
                        <w:pPr>
                          <w:pStyle w:val="a3"/>
                          <w:rPr>
                            <w:sz w:val="18"/>
                          </w:rPr>
                        </w:pPr>
                        <w:r>
                          <w:rPr>
                            <w:sz w:val="18"/>
                          </w:rPr>
                          <w:t xml:space="preserve"> Н. Контр.</w:t>
                        </w:r>
                      </w:p>
                    </w:txbxContent>
                  </v:textbox>
                </v:rect>
                <v:rect id="Rectangle 62" o:spid="_x0000_s1216"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dJuMAA&#10;AADdAAAADwAAAGRycy9kb3ducmV2LnhtbERPTYvCMBC9C/6HMAt7s+mKK1qNUgTBq10Fj0MzttVm&#10;UpOo3X9vFha8zeN9znLdm1Y8yPnGsoKvJAVBXFrdcKXg8LMdzUD4gKyxtUwKfsnDejUcLDHT9sl7&#10;ehShEjGEfYYK6hC6TEpf1mTQJ7YjjtzZOoMhQldJ7fAZw00rx2k6lQYbjg01drSpqbwWd6Mgzy/9&#10;8VbMcevlLHVTPdFVflLq86PPFyAC9eEt/nfvdJw/mX/D3zfxBLl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adJuMAAAADdAAAADwAAAAAAAAAAAAAAAACYAgAAZHJzL2Rvd25y&#10;ZXYueG1sUEsFBgAAAAAEAAQA9QAAAIUDAAAAAA==&#10;" filled="f" stroked="f" strokeweight=".25pt">
                  <v:textbox inset="1pt,1pt,1pt,1pt">
                    <w:txbxContent>
                      <w:p w:rsidR="00C6086C" w:rsidRDefault="00C6086C" w:rsidP="0088380E">
                        <w:pPr>
                          <w:pStyle w:val="a3"/>
                          <w:rPr>
                            <w:rFonts w:ascii="Journal" w:hAnsi="Journal"/>
                            <w:sz w:val="18"/>
                          </w:rPr>
                        </w:pPr>
                        <w:r>
                          <w:rPr>
                            <w:sz w:val="18"/>
                          </w:rPr>
                          <w:t>Симоненко В.П</w:t>
                        </w:r>
                      </w:p>
                    </w:txbxContent>
                  </v:textbox>
                </v:rect>
              </v:group>
              <v:group id="Group 63" o:spid="_x0000_s1217"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LptEsQAAADdAAAADwAAAGRycy9kb3ducmV2LnhtbERPS2vCQBC+F/oflil4&#10;001qDZq6ikhbPIjgA6S3ITsmwexsyG6T+O9dQehtPr7nzJe9qURLjSstK4hHEQjizOqScwWn4/dw&#10;CsJ5ZI2VZVJwIwfLxevLHFNtO95Te/C5CCHsUlRQeF+nUrqsIINuZGviwF1sY9AH2ORSN9iFcFPJ&#10;9yhKpMGSQ0OBNa0Lyq6HP6Pgp8NuNY6/2u31sr79Hie78zYmpQZv/eoThKfe/4uf7o0O8z9mCT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LptEsQAAADdAAAA&#10;DwAAAAAAAAAAAAAAAACqAgAAZHJzL2Rvd25yZXYueG1sUEsFBgAAAAAEAAQA+gAAAJsDAAAAAA==&#10;">
                <v:rect id="Rectangle 64" o:spid="_x0000_s1218"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lyVMAA&#10;AADdAAAADwAAAGRycy9kb3ducmV2LnhtbERPS4vCMBC+C/6HMAt7s+mK+KhGKYLg1a6Cx6EZ22oz&#10;qUnU7r83Cwt7m4/vOatNb1rxJOcbywq+khQEcWl1w5WC4/duNAfhA7LG1jIp+CEPm/VwsMJM2xcf&#10;6FmESsQQ9hkqqEPoMil9WZNBn9iOOHIX6wyGCF0ltcNXDDetHKfpVBpsODbU2NG2pvJWPIyCPL/2&#10;p3uxwJ2X89RN9URX+Vmpz48+X4II1Id/8Z97r+P8yWIGv9/EE+T6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jlyVMAAAADdAAAADwAAAAAAAAAAAAAAAACYAgAAZHJzL2Rvd25y&#10;ZXYueG1sUEsFBgAAAAAEAAQA9QAAAIUDAAAAAA==&#10;" filled="f" stroked="f" strokeweight=".25pt">
                  <v:textbox inset="1pt,1pt,1pt,1pt">
                    <w:txbxContent>
                      <w:p w:rsidR="00C6086C" w:rsidRDefault="00C6086C" w:rsidP="0088380E">
                        <w:pPr>
                          <w:pStyle w:val="a3"/>
                          <w:rPr>
                            <w:sz w:val="18"/>
                          </w:rPr>
                        </w:pPr>
                        <w:r>
                          <w:rPr>
                            <w:sz w:val="18"/>
                          </w:rPr>
                          <w:t xml:space="preserve"> Затверд.</w:t>
                        </w:r>
                      </w:p>
                    </w:txbxContent>
                  </v:textbox>
                </v:rect>
                <v:rect id="Rectangle 65" o:spid="_x0000_s1219"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bmJsMA&#10;AADdAAAADwAAAGRycy9kb3ducmV2LnhtbESPQWvCQBCF74L/YRmhN90oIpq6ShCEXhsVehyy0yQ1&#10;Oxt3V03/fedQ8DbDe/PeN9v94Dr1oBBbzwbmswwUceVty7WB8+k4XYOKCdli55kM/FKE/W482mJu&#10;/ZM/6VGmWkkIxxwNNCn1udaxashhnPmeWLRvHxwmWUOtbcCnhLtOL7JspR22LA0N9nRoqLqWd2eg&#10;KH6Gy63c4DHqdRZWdmnr4suYt8lQvINKNKSX+f/6wwr+ciO48o2MoH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6bmJsMAAADdAAAADwAAAAAAAAAAAAAAAACYAgAAZHJzL2Rv&#10;d25yZXYueG1sUEsFBgAAAAAEAAQA9QAAAIgDAAAAAA==&#10;" filled="f" stroked="f" strokeweight=".25pt">
                  <v:textbox inset="1pt,1pt,1pt,1pt">
                    <w:txbxContent>
                      <w:p w:rsidR="00C6086C" w:rsidRDefault="00C6086C" w:rsidP="0088380E">
                        <w:pPr>
                          <w:pStyle w:val="a3"/>
                          <w:rPr>
                            <w:rFonts w:ascii="Journal" w:hAnsi="Journal"/>
                            <w:sz w:val="18"/>
                          </w:rPr>
                        </w:pPr>
                        <w:r>
                          <w:rPr>
                            <w:sz w:val="18"/>
                          </w:rPr>
                          <w:t>Луцький Г.М.</w:t>
                        </w:r>
                      </w:p>
                    </w:txbxContent>
                  </v:textbox>
                </v:rect>
              </v:group>
              <v:line id="Line 66" o:spid="_x0000_s1220"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6agy8EAAADdAAAADwAAAGRycy9kb3ducmV2LnhtbERPS4vCMBC+C/6HMII3TRUVrUYRocve&#10;FqsXb9Nm+sBmUpqsdv/9RhC8zcf3nN2hN414UOdqywpm0wgEcW51zaWC6yWZrEE4j6yxsUwK/sjB&#10;YT8c7DDW9slneqS+FCGEXYwKKu/bWEqXV2TQTW1LHLjCdgZ9gF0pdYfPEG4aOY+ilTRYc2iosKVT&#10;Rfk9/TUK7rfrMvn6OelLkx51Vib+lhVaqfGoP25BeOr9R/x2f+swf7HZwOubcILc/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pqDLwQAAAN0AAAAPAAAAAAAAAAAAAAAA&#10;AKECAABkcnMvZG93bnJldi54bWxQSwUGAAAAAAQABAD5AAAAjwMAAAAA&#10;" strokeweight="2pt"/>
              <v:rect id="Rectangle 67" o:spid="_x0000_s1221"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twOsQA&#10;AADdAAAADwAAAGRycy9kb3ducmV2LnhtbESPQW/CMAyF70j8h8iTdoNk04ZYIaBqEtKuKyDtaDWm&#10;LTROSTLo/v18mLSbrff83uf1dvS9ulFMXWALT3MDirgOruPGwmG/my1BpYzssA9MFn4owXYznayx&#10;cOHOn3SrcqMkhFOBFtqch0LrVLfkMc3DQCzaKUSPWdbYaBfxLuG+18/GLLTHjqWhxYHeW6ov1be3&#10;UJbn8Xit3nCX9NLEhXtxTfll7ePDWK5AZRrzv/nv+sMJ/qsRfvlGRt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7cDrEAAAA3QAAAA8AAAAAAAAAAAAAAAAAmAIAAGRycy9k&#10;b3ducmV2LnhtbFBLBQYAAAAABAAEAPUAAACJAwAAAAA=&#10;" filled="f" stroked="f" strokeweight=".25pt">
                <v:textbox inset="1pt,1pt,1pt,1pt">
                  <w:txbxContent>
                    <w:p w:rsidR="00C6086C" w:rsidRPr="0088380E" w:rsidRDefault="00C6086C" w:rsidP="0088380E">
                      <w:pPr>
                        <w:pStyle w:val="a3"/>
                        <w:jc w:val="center"/>
                        <w:rPr>
                          <w:rFonts w:ascii="Times New Roman" w:hAnsi="Times New Roman"/>
                          <w:sz w:val="24"/>
                          <w:szCs w:val="24"/>
                        </w:rPr>
                      </w:pPr>
                      <w:r w:rsidRPr="0088380E">
                        <w:rPr>
                          <w:rFonts w:ascii="Times New Roman" w:hAnsi="Times New Roman"/>
                          <w:color w:val="000000"/>
                          <w:sz w:val="24"/>
                          <w:szCs w:val="24"/>
                        </w:rPr>
                        <w:t>Розробка системи діагностики важкодоступних середовищ</w:t>
                      </w:r>
                      <w:r w:rsidRPr="0088380E">
                        <w:rPr>
                          <w:rFonts w:ascii="Times New Roman" w:hAnsi="Times New Roman"/>
                          <w:sz w:val="24"/>
                          <w:szCs w:val="24"/>
                        </w:rPr>
                        <w:t xml:space="preserve"> </w:t>
                      </w:r>
                      <w:r w:rsidRPr="0088380E">
                        <w:rPr>
                          <w:rFonts w:ascii="Times New Roman" w:hAnsi="Times New Roman"/>
                          <w:sz w:val="24"/>
                          <w:szCs w:val="24"/>
                        </w:rPr>
                        <w:br/>
                      </w:r>
                      <w:r>
                        <w:rPr>
                          <w:rFonts w:ascii="Times New Roman" w:hAnsi="Times New Roman"/>
                          <w:sz w:val="24"/>
                          <w:szCs w:val="24"/>
                        </w:rPr>
                        <w:t>Принципова схема</w:t>
                      </w:r>
                    </w:p>
                    <w:p w:rsidR="00C6086C" w:rsidRPr="0088380E" w:rsidRDefault="00C6086C" w:rsidP="0088380E">
                      <w:pPr>
                        <w:pStyle w:val="a3"/>
                        <w:rPr>
                          <w:rFonts w:ascii="Times New Roman" w:hAnsi="Times New Roman"/>
                          <w:sz w:val="24"/>
                        </w:rPr>
                      </w:pPr>
                    </w:p>
                    <w:p w:rsidR="00C6086C" w:rsidRDefault="00C6086C" w:rsidP="0088380E">
                      <w:pPr>
                        <w:pStyle w:val="a3"/>
                        <w:rPr>
                          <w:sz w:val="18"/>
                        </w:rPr>
                      </w:pPr>
                    </w:p>
                  </w:txbxContent>
                </v:textbox>
              </v:rect>
              <v:line id="Line 68" o:spid="_x0000_s1222"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s2174AAADdAAAADwAAAGRycy9kb3ducmV2LnhtbERPvQrCMBDeBd8hnOCmqYIi1SgiVNzE&#10;6tLtbM622FxKE7W+vREEt/v4fm+16UwtntS6yrKCyTgCQZxbXXGh4HJORgsQziNrrC2Tgjc52Kz7&#10;vRXG2r74RM/UFyKEsItRQel9E0vp8pIMurFtiAN3s61BH2BbSN3iK4SbWk6jaC4NVhwaSmxoV1J+&#10;Tx9GwT27zJL9cafPdbrV1yLx2fWmlRoOuu0ShKfO/8U/90GH+bNoAt9vwgly/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OzbXvgAAAN0AAAAPAAAAAAAAAAAAAAAAAKEC&#10;AABkcnMvZG93bnJldi54bWxQSwUGAAAAAAQABAD5AAAAjAMAAAAA&#10;" strokeweight="2pt"/>
              <v:line id="Line 69" o:spid="_x0000_s1223"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ooL4AAADdAAAADwAAAGRycy9kb3ducmV2LnhtbERPvQrCMBDeBd8hnOCmqYIi1SgiVNzE&#10;6tLtbM622FxKE7W+vREEt/v4fm+16UwtntS6yrKCyTgCQZxbXXGh4HJORgsQziNrrC2Tgjc52Kz7&#10;vRXG2r74RM/UFyKEsItRQel9E0vp8pIMurFtiAN3s61BH2BbSN3iK4SbWk6jaC4NVhwaSmxoV1J+&#10;Tx9GwT27zJL9cafPdbrV1yLx2fWmlRoOuu0ShKfO/8U/90GH+bNoCt9vwgly/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z6aigvgAAAN0AAAAPAAAAAAAAAAAAAAAAAKEC&#10;AABkcnMvZG93bnJldi54bWxQSwUGAAAAAAQABAD5AAAAjAMAAAAA&#10;" strokeweight="2pt"/>
              <v:line id="Line 70" o:spid="_x0000_s1224"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UNO74AAADdAAAADwAAAGRycy9kb3ducmV2LnhtbERPvQrCMBDeBd8hnOCmqYoi1SgiVNzE&#10;6uJ2NmdbbC6liVrf3giC2318v7dct6YST2pcaVnBaBiBIM6sLjlXcD4lgzkI55E1VpZJwZscrFfd&#10;zhJjbV98pGfqcxFC2MWooPC+jqV0WUEG3dDWxIG72cagD7DJpW7wFcJNJcdRNJMGSw4NBda0LSi7&#10;pw+j4H45T5PdYatPVbrR1zzxl+tNK9XvtZsFCE+t/4t/7r0O86fRBL7fhBPk6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cpQ07vgAAAN0AAAAPAAAAAAAAAAAAAAAAAKEC&#10;AABkcnMvZG93bnJldi54bWxQSwUGAAAAAAQABAD5AAAAjAMAAAAA&#10;" strokeweight="2pt"/>
              <v:rect id="Rectangle 71" o:spid="_x0000_s1225"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B2OcEA&#10;AADdAAAADwAAAGRycy9kb3ducmV2LnhtbERP32vCMBB+F/Y/hBP2pomiUjujFEHY66qCj0dza7s1&#10;ly7JtPvvF0Hw7T6+n7fZDbYTV/KhdaxhNlUgiCtnWq41nI6HSQYiRGSDnWPS8EcBdtuX0QZz4278&#10;Qdcy1iKFcMhRQxNjn0sZqoYshqnriRP36bzFmKCvpfF4S+G2k3OlVtJiy6mhwZ72DVXf5a/VUBRf&#10;w/mnXOMhyEz5lVmYurho/ToeijcQkYb4FD/c7ybNX6oF3L9JJ8jt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AdjnBAAAA3QAAAA8AAAAAAAAAAAAAAAAAmAIAAGRycy9kb3du&#10;cmV2LnhtbFBLBQYAAAAABAAEAPUAAACGAwAAAAA=&#10;" filled="f" stroked="f" strokeweight=".25pt">
                <v:textbox inset="1pt,1pt,1pt,1pt">
                  <w:txbxContent>
                    <w:p w:rsidR="00C6086C" w:rsidRDefault="00C6086C" w:rsidP="0088380E">
                      <w:pPr>
                        <w:pStyle w:val="a3"/>
                        <w:jc w:val="center"/>
                        <w:rPr>
                          <w:sz w:val="18"/>
                        </w:rPr>
                      </w:pPr>
                      <w:r>
                        <w:rPr>
                          <w:sz w:val="18"/>
                        </w:rPr>
                        <w:t>Літ.</w:t>
                      </w:r>
                    </w:p>
                  </w:txbxContent>
                </v:textbox>
              </v:rect>
              <v:rect id="Rectangle 72" o:spid="_x0000_s1226"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zTosEA&#10;AADdAAAADwAAAGRycy9kb3ducmV2LnhtbERP32vCMBB+F/Y/hBP2pokypXZGKYKw11UFH4/m1nZr&#10;Ll2SafffG0Hw7T6+n7feDrYTF/KhdaxhNlUgiCtnWq41HA/7SQYiRGSDnWPS8E8BtpuX0Rpz4678&#10;SZcy1iKFcMhRQxNjn0sZqoYshqnriRP35bzFmKCvpfF4TeG2k3OlltJiy6mhwZ52DVU/5Z/VUBTf&#10;w+m3XOE+yEz5pXkzdXHW+nU8FO8gIg3xKX64P0yav1ALuH+TTpCb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tM06LBAAAA3QAAAA8AAAAAAAAAAAAAAAAAmAIAAGRycy9kb3du&#10;cmV2LnhtbFBLBQYAAAAABAAEAPUAAACGAwAAAAA=&#10;" filled="f" stroked="f" strokeweight=".25pt">
                <v:textbox inset="1pt,1pt,1pt,1pt">
                  <w:txbxContent>
                    <w:p w:rsidR="00C6086C" w:rsidRDefault="00C6086C" w:rsidP="0088380E">
                      <w:pPr>
                        <w:pStyle w:val="a3"/>
                        <w:jc w:val="center"/>
                        <w:rPr>
                          <w:rFonts w:ascii="Journal" w:hAnsi="Journal"/>
                          <w:sz w:val="18"/>
                        </w:rPr>
                      </w:pPr>
                      <w:r>
                        <w:rPr>
                          <w:sz w:val="18"/>
                        </w:rPr>
                        <w:t>Акрушів</w:t>
                      </w:r>
                    </w:p>
                  </w:txbxContent>
                </v:textbox>
              </v:rect>
              <v:rect id="Rectangle 73" o:spid="_x0000_s1227"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5N1cEA&#10;AADdAAAADwAAAGRycy9kb3ducmV2LnhtbERP32vCMBB+F/Y/hBv4psnGVrQ2lTIQ9mrnYI9Hc7Z1&#10;zaVLMq3/vRkMfLuP7+cV28kO4kw+9I41PC0VCOLGmZ5bDYeP3WIFIkRkg4Nj0nClANvyYVZgbtyF&#10;93SuYytSCIccNXQxjrmUoenIYli6kThxR+ctxgR9K43HSwq3g3xWKpMWe04NHY701lHzXf9aDVV1&#10;mj5/6jXuglwpn5kX01ZfWs8fp2oDItIU7+J/97tJ819VBn/fpBNke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ueTdXBAAAA3QAAAA8AAAAAAAAAAAAAAAAAmAIAAGRycy9kb3du&#10;cmV2LnhtbFBLBQYAAAAABAAEAPUAAACGAwAAAAA=&#10;" filled="f" stroked="f" strokeweight=".25pt">
                <v:textbox inset="1pt,1pt,1pt,1pt">
                  <w:txbxContent>
                    <w:p w:rsidR="00C6086C" w:rsidRDefault="00C6086C" w:rsidP="0088380E">
                      <w:pPr>
                        <w:pStyle w:val="a3"/>
                        <w:jc w:val="center"/>
                        <w:rPr>
                          <w:sz w:val="18"/>
                        </w:rPr>
                      </w:pPr>
                      <w:r>
                        <w:rPr>
                          <w:sz w:val="18"/>
                        </w:rPr>
                        <w:t>3</w:t>
                      </w:r>
                    </w:p>
                  </w:txbxContent>
                </v:textbox>
              </v:rect>
              <v:line id="Line 74" o:spid="_x0000_s1228"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Vtt0sMAAADdAAAADwAAAGRycy9kb3ducmV2LnhtbERPzWoCMRC+C32HMEJvNatQratRim1B&#10;6aF06wOMm3GzupksSaqrT98IBW/z8f3OfNnZRpzIh9qxguEgA0FcOl1zpWD78/H0AiJEZI2NY1Jw&#10;oQDLxUNvjrl2Z/6mUxErkUI45KjAxNjmUobSkMUwcC1x4vbOW4wJ+kpqj+cUbhs5yrKxtFhzajDY&#10;0spQeSx+rYKN330eh9fKyB1v/Hvz9TYN9qDUY797nYGI1MW7+N+91mn+czaB2zfpBLn4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lbbdLDAAAA3QAAAA8AAAAAAAAAAAAA&#10;AAAAoQIAAGRycy9kb3ducmV2LnhtbFBLBQYAAAAABAAEAPkAAACRAwAAAAA=&#10;" strokeweight="1pt"/>
              <v:line id="Line 75" o:spid="_x0000_s1229"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T5oMYAAADdAAAADwAAAGRycy9kb3ducmV2LnhtbESPzWoDMQyE74W8g1Ggt8abQEuzjRNK&#10;fqChh5KfB1DW6nqbtbzYTrLt01eHQm8SM5r5NFv0vlVXiqkJbGA8KkARV8E2XBs4HjYPz6BSRrbY&#10;BiYD35RgMR/czbC04cY7uu5zrSSEU4kGXM5dqXWqHHlMo9ARi/YZoscsa6y1jXiTcN/qSVE8aY8N&#10;S4PDjpaOqvP+4g1s4+n9PP6pnT7xNq7bj9U0+S9j7of96wuoTH3+N/9dv1nBfywEV76REfT8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jE+aDGAAAA3QAAAA8AAAAAAAAA&#10;AAAAAAAAoQIAAGRycy9kb3ducmV2LnhtbFBLBQYAAAAABAAEAPkAAACUAwAAAAA=&#10;" strokeweight="1pt"/>
              <v:rect id="Rectangle 76" o:spid="_x0000_s1230" style="position:absolute;left:14295;top:19084;width:5609;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HZp8EA&#10;AADdAAAADwAAAGRycy9kb3ducmV2LnhtbERP32vCMBB+H/g/hBP2NpOJE+2aShEEX+0m+Hg0Z9ut&#10;udQkavffm8Fgb/fx/bx8M9pe3MiHzrGG15kCQVw703Gj4fNj97ICESKywd4xafihAJti8pRjZtyd&#10;D3SrYiNSCIcMNbQxDpmUoW7JYpi5gThxZ+ctxgR9I43Hewq3vZwrtZQWO04NLQ60ban+rq5WQ1l+&#10;jcdLtcZdkCvll2ZhmvKk9fN0LN9BRBrjv/jPvTdp/ptaw+836QRZ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B2afBAAAA3QAAAA8AAAAAAAAAAAAAAAAAmAIAAGRycy9kb3du&#10;cmV2LnhtbFBLBQYAAAAABAAEAPUAAACGAwAAAAA=&#10;" filled="f" stroked="f" strokeweight=".25pt">
                <v:textbox inset="1pt,1pt,1pt,1pt">
                  <w:txbxContent>
                    <w:p w:rsidR="00C6086C" w:rsidRDefault="00C6086C" w:rsidP="0088380E">
                      <w:pPr>
                        <w:pStyle w:val="a3"/>
                        <w:jc w:val="center"/>
                        <w:rPr>
                          <w:sz w:val="24"/>
                        </w:rPr>
                      </w:pPr>
                      <w:r>
                        <w:rPr>
                          <w:sz w:val="24"/>
                        </w:rPr>
                        <w:t>НТУУ «КПІ» ФІОТ</w:t>
                      </w:r>
                    </w:p>
                    <w:p w:rsidR="00C6086C" w:rsidRDefault="00C6086C" w:rsidP="0088380E">
                      <w:pPr>
                        <w:pStyle w:val="a3"/>
                        <w:jc w:val="center"/>
                        <w:rPr>
                          <w:rFonts w:ascii="Journal" w:hAnsi="Journal"/>
                          <w:sz w:val="24"/>
                        </w:rPr>
                      </w:pPr>
                      <w:r>
                        <w:rPr>
                          <w:sz w:val="24"/>
                        </w:rPr>
                        <w:t>гр.ІП-22</w:t>
                      </w:r>
                    </w:p>
                    <w:p w:rsidR="00C6086C" w:rsidRDefault="00C6086C" w:rsidP="0088380E">
                      <w:pPr>
                        <w:pStyle w:val="a3"/>
                        <w:jc w:val="center"/>
                        <w:rPr>
                          <w:rFonts w:ascii="Journal" w:hAnsi="Journal"/>
                          <w:sz w:val="24"/>
                        </w:rPr>
                      </w:pPr>
                    </w:p>
                  </w:txbxContent>
                </v:textbox>
              </v:rect>
              <w10:wrap anchorx="page" anchory="page"/>
            </v:group>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086C" w:rsidRPr="00DD5F1C" w:rsidRDefault="00C6086C">
    <w:pPr>
      <w:pStyle w:val="Header"/>
    </w:pPr>
    <w:r w:rsidRPr="00EB3EA2">
      <w:rPr>
        <w:noProof/>
        <w:sz w:val="20"/>
        <w:szCs w:val="28"/>
        <w:lang w:val="en-US" w:eastAsia="en-US"/>
      </w:rPr>
      <mc:AlternateContent>
        <mc:Choice Requires="wpg">
          <w:drawing>
            <wp:anchor distT="0" distB="0" distL="114300" distR="114300" simplePos="0" relativeHeight="251682304" behindDoc="0" locked="0" layoutInCell="0" allowOverlap="1" wp14:anchorId="4D8A0183" wp14:editId="4268DD73">
              <wp:simplePos x="0" y="0"/>
              <wp:positionH relativeFrom="page">
                <wp:posOffset>715645</wp:posOffset>
              </wp:positionH>
              <wp:positionV relativeFrom="page">
                <wp:posOffset>241300</wp:posOffset>
              </wp:positionV>
              <wp:extent cx="6588760" cy="10189210"/>
              <wp:effectExtent l="0" t="0" r="21590" b="21590"/>
              <wp:wrapNone/>
              <wp:docPr id="1856" name="Group 18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857" name="Rectangle 28"/>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858" name="Line 29"/>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59" name="Line 30"/>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60" name="Line 31"/>
                      <wps:cNvCnPr>
                        <a:cxnSpLocks noChangeShapeType="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61" name="Line 32"/>
                      <wps:cNvCnPr>
                        <a:cxnSpLocks noChangeShapeType="1"/>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62" name="Line 33"/>
                      <wps:cNvCnPr>
                        <a:cxnSpLocks noChangeShapeType="1"/>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63" name="Line 34"/>
                      <wps:cNvCnPr>
                        <a:cxnSpLocks noChangeShapeType="1"/>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64" name="Line 35"/>
                      <wps:cNvCnPr>
                        <a:cxnSpLocks noChangeShapeType="1"/>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65" name="Line 36"/>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06" name="Line 37"/>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07" name="Rectangle 38"/>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jc w:val="center"/>
                              <w:rPr>
                                <w:rFonts w:ascii="Journal" w:hAnsi="Journal"/>
                                <w:sz w:val="18"/>
                              </w:rPr>
                            </w:pPr>
                            <w:r>
                              <w:rPr>
                                <w:sz w:val="18"/>
                              </w:rPr>
                              <w:t>Змн</w:t>
                            </w:r>
                            <w:r>
                              <w:rPr>
                                <w:rFonts w:ascii="Journal" w:hAnsi="Journal"/>
                                <w:sz w:val="18"/>
                              </w:rPr>
                              <w:t>.</w:t>
                            </w:r>
                          </w:p>
                        </w:txbxContent>
                      </wps:txbx>
                      <wps:bodyPr rot="0" vert="horz" wrap="square" lIns="12700" tIns="12700" rIns="12700" bIns="12700" anchor="t" anchorCtr="0" upright="1">
                        <a:noAutofit/>
                      </wps:bodyPr>
                    </wps:wsp>
                    <wps:wsp>
                      <wps:cNvPr id="1908" name="Rectangle 39"/>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jc w:val="center"/>
                              <w:rPr>
                                <w:sz w:val="18"/>
                              </w:rPr>
                            </w:pPr>
                            <w:r>
                              <w:rPr>
                                <w:sz w:val="18"/>
                              </w:rPr>
                              <w:t>Арк.</w:t>
                            </w:r>
                          </w:p>
                        </w:txbxContent>
                      </wps:txbx>
                      <wps:bodyPr rot="0" vert="horz" wrap="square" lIns="12700" tIns="12700" rIns="12700" bIns="12700" anchor="t" anchorCtr="0" upright="1">
                        <a:noAutofit/>
                      </wps:bodyPr>
                    </wps:wsp>
                    <wps:wsp>
                      <wps:cNvPr id="1909" name="Rectangle 40"/>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jc w:val="center"/>
                              <w:rPr>
                                <w:sz w:val="18"/>
                              </w:rPr>
                            </w:pPr>
                            <w:r>
                              <w:rPr>
                                <w:sz w:val="18"/>
                              </w:rPr>
                              <w:t>№ докум.</w:t>
                            </w:r>
                          </w:p>
                        </w:txbxContent>
                      </wps:txbx>
                      <wps:bodyPr rot="0" vert="horz" wrap="square" lIns="12700" tIns="12700" rIns="12700" bIns="12700" anchor="t" anchorCtr="0" upright="1">
                        <a:noAutofit/>
                      </wps:bodyPr>
                    </wps:wsp>
                    <wps:wsp>
                      <wps:cNvPr id="1910" name="Rectangle 41"/>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jc w:val="center"/>
                              <w:rPr>
                                <w:sz w:val="18"/>
                              </w:rPr>
                            </w:pPr>
                            <w:r>
                              <w:rPr>
                                <w:sz w:val="18"/>
                              </w:rPr>
                              <w:t>Підпис</w:t>
                            </w:r>
                          </w:p>
                        </w:txbxContent>
                      </wps:txbx>
                      <wps:bodyPr rot="0" vert="horz" wrap="square" lIns="12700" tIns="12700" rIns="12700" bIns="12700" anchor="t" anchorCtr="0" upright="1">
                        <a:noAutofit/>
                      </wps:bodyPr>
                    </wps:wsp>
                    <wps:wsp>
                      <wps:cNvPr id="1911" name="Rectangle 42"/>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jc w:val="center"/>
                              <w:rPr>
                                <w:sz w:val="18"/>
                              </w:rPr>
                            </w:pPr>
                            <w:r>
                              <w:rPr>
                                <w:sz w:val="18"/>
                              </w:rPr>
                              <w:t>Дата</w:t>
                            </w:r>
                          </w:p>
                        </w:txbxContent>
                      </wps:txbx>
                      <wps:bodyPr rot="0" vert="horz" wrap="square" lIns="12700" tIns="12700" rIns="12700" bIns="12700" anchor="t" anchorCtr="0" upright="1">
                        <a:noAutofit/>
                      </wps:bodyPr>
                    </wps:wsp>
                    <wps:wsp>
                      <wps:cNvPr id="1912" name="Rectangle 43"/>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jc w:val="center"/>
                              <w:rPr>
                                <w:rFonts w:ascii="Journal" w:hAnsi="Journal"/>
                                <w:sz w:val="18"/>
                              </w:rPr>
                            </w:pPr>
                            <w:r>
                              <w:rPr>
                                <w:sz w:val="18"/>
                              </w:rPr>
                              <w:t>Арк.</w:t>
                            </w:r>
                          </w:p>
                        </w:txbxContent>
                      </wps:txbx>
                      <wps:bodyPr rot="0" vert="horz" wrap="square" lIns="12700" tIns="12700" rIns="12700" bIns="12700" anchor="t" anchorCtr="0" upright="1">
                        <a:noAutofit/>
                      </wps:bodyPr>
                    </wps:wsp>
                    <wps:wsp>
                      <wps:cNvPr id="1913" name="Rectangle 44"/>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8B1DBA" w:rsidRDefault="00C6086C" w:rsidP="008B1DBA">
                            <w:pPr>
                              <w:pStyle w:val="a3"/>
                              <w:jc w:val="center"/>
                              <w:rPr>
                                <w:sz w:val="18"/>
                              </w:rPr>
                            </w:pPr>
                            <w:r>
                              <w:rPr>
                                <w:sz w:val="18"/>
                              </w:rPr>
                              <w:t>1</w:t>
                            </w:r>
                          </w:p>
                        </w:txbxContent>
                      </wps:txbx>
                      <wps:bodyPr rot="0" vert="horz" wrap="square" lIns="12700" tIns="12700" rIns="12700" bIns="12700" anchor="t" anchorCtr="0" upright="1">
                        <a:noAutofit/>
                      </wps:bodyPr>
                    </wps:wsp>
                    <wps:wsp>
                      <wps:cNvPr id="1914" name="Rectangle 45"/>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jc w:val="center"/>
                              <w:rPr>
                                <w:rFonts w:ascii="Journal" w:hAnsi="Journal"/>
                              </w:rPr>
                            </w:pPr>
                            <w:r>
                              <w:t>ІАЛЦ.467200.007.Д3</w:t>
                            </w:r>
                          </w:p>
                          <w:p w:rsidR="00C6086C" w:rsidRDefault="00C6086C" w:rsidP="008B1DBA">
                            <w:pPr>
                              <w:pStyle w:val="a3"/>
                              <w:jc w:val="center"/>
                              <w:rPr>
                                <w:rFonts w:ascii="Journal" w:hAnsi="Journal"/>
                                <w:lang w:val="ru-RU"/>
                              </w:rPr>
                            </w:pPr>
                          </w:p>
                        </w:txbxContent>
                      </wps:txbx>
                      <wps:bodyPr rot="0" vert="horz" wrap="square" lIns="12700" tIns="12700" rIns="12700" bIns="12700" anchor="t" anchorCtr="0" upright="1">
                        <a:noAutofit/>
                      </wps:bodyPr>
                    </wps:wsp>
                    <wps:wsp>
                      <wps:cNvPr id="1915" name="Line 46"/>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16" name="Line 47"/>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17" name="Line 48"/>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18" name="Line 49"/>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19" name="Line 50"/>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106" name="Group 51"/>
                      <wpg:cNvGrpSpPr>
                        <a:grpSpLocks/>
                      </wpg:cNvGrpSpPr>
                      <wpg:grpSpPr bwMode="auto">
                        <a:xfrm>
                          <a:off x="39" y="18267"/>
                          <a:ext cx="4801" cy="310"/>
                          <a:chOff x="0" y="0"/>
                          <a:chExt cx="19999" cy="20000"/>
                        </a:xfrm>
                      </wpg:grpSpPr>
                      <wps:wsp>
                        <wps:cNvPr id="107" name="Rectangle 52"/>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rPr>
                                  <w:rFonts w:ascii="Journal" w:hAnsi="Journal"/>
                                  <w:sz w:val="18"/>
                                </w:rPr>
                              </w:pPr>
                              <w:r>
                                <w:rPr>
                                  <w:sz w:val="18"/>
                                </w:rPr>
                                <w:t xml:space="preserve"> Розро</w:t>
                              </w:r>
                              <w:r>
                                <w:rPr>
                                  <w:rFonts w:ascii="Journal" w:hAnsi="Journal"/>
                                  <w:sz w:val="18"/>
                                </w:rPr>
                                <w:t>б.</w:t>
                              </w:r>
                            </w:p>
                          </w:txbxContent>
                        </wps:txbx>
                        <wps:bodyPr rot="0" vert="horz" wrap="square" lIns="12700" tIns="12700" rIns="12700" bIns="12700" anchor="t" anchorCtr="0" upright="1">
                          <a:noAutofit/>
                        </wps:bodyPr>
                      </wps:wsp>
                      <wps:wsp>
                        <wps:cNvPr id="108" name="Rectangle 53"/>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8B1DBA" w:rsidRDefault="00C6086C" w:rsidP="008B1DBA">
                              <w:pPr>
                                <w:pStyle w:val="a3"/>
                                <w:rPr>
                                  <w:rFonts w:ascii="Journal" w:hAnsi="Journal"/>
                                  <w:sz w:val="18"/>
                                </w:rPr>
                              </w:pPr>
                              <w:r>
                                <w:rPr>
                                  <w:sz w:val="18"/>
                                </w:rPr>
                                <w:t>Борисов О.В.</w:t>
                              </w:r>
                            </w:p>
                          </w:txbxContent>
                        </wps:txbx>
                        <wps:bodyPr rot="0" vert="horz" wrap="square" lIns="12700" tIns="12700" rIns="12700" bIns="12700" anchor="t" anchorCtr="0" upright="1">
                          <a:noAutofit/>
                        </wps:bodyPr>
                      </wps:wsp>
                    </wpg:grpSp>
                    <wpg:grpSp>
                      <wpg:cNvPr id="109" name="Group 54"/>
                      <wpg:cNvGrpSpPr>
                        <a:grpSpLocks/>
                      </wpg:cNvGrpSpPr>
                      <wpg:grpSpPr bwMode="auto">
                        <a:xfrm>
                          <a:off x="39" y="18614"/>
                          <a:ext cx="5014" cy="359"/>
                          <a:chOff x="0" y="0"/>
                          <a:chExt cx="20888" cy="23263"/>
                        </a:xfrm>
                      </wpg:grpSpPr>
                      <wps:wsp>
                        <wps:cNvPr id="110" name="Rectangle 55"/>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rPr>
                                  <w:sz w:val="18"/>
                                </w:rPr>
                              </w:pPr>
                              <w:r>
                                <w:rPr>
                                  <w:sz w:val="18"/>
                                </w:rPr>
                                <w:t xml:space="preserve"> Перевір.</w:t>
                              </w:r>
                            </w:p>
                          </w:txbxContent>
                        </wps:txbx>
                        <wps:bodyPr rot="0" vert="horz" wrap="square" lIns="12700" tIns="12700" rIns="12700" bIns="12700" anchor="t" anchorCtr="0" upright="1">
                          <a:noAutofit/>
                        </wps:bodyPr>
                      </wps:wsp>
                      <wps:wsp>
                        <wps:cNvPr id="111" name="Rectangle 56"/>
                        <wps:cNvSpPr>
                          <a:spLocks noChangeArrowheads="1"/>
                        </wps:cNvSpPr>
                        <wps:spPr bwMode="auto">
                          <a:xfrm>
                            <a:off x="8952" y="3198"/>
                            <a:ext cx="11936" cy="200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775326" w:rsidRDefault="00C6086C" w:rsidP="008B1DBA">
                              <w:pPr>
                                <w:ind w:right="-72"/>
                                <w:rPr>
                                  <w:rFonts w:ascii="Arial" w:hAnsi="Arial" w:cs="Arial"/>
                                  <w:i/>
                                  <w:sz w:val="18"/>
                                  <w:szCs w:val="18"/>
                                  <w:lang w:val="uk-UA"/>
                                </w:rPr>
                              </w:pPr>
                              <w:r>
                                <w:rPr>
                                  <w:rFonts w:ascii="Arial" w:hAnsi="Arial" w:cs="Arial"/>
                                  <w:i/>
                                  <w:sz w:val="18"/>
                                  <w:szCs w:val="18"/>
                                  <w:lang w:val="uk-UA"/>
                                </w:rPr>
                                <w:t>Виногрдов Ю.М.</w:t>
                              </w:r>
                            </w:p>
                            <w:p w:rsidR="00C6086C" w:rsidRDefault="00C6086C" w:rsidP="008B1DBA">
                              <w:pPr>
                                <w:pStyle w:val="a3"/>
                                <w:rPr>
                                  <w:rFonts w:ascii="Journal" w:hAnsi="Journal"/>
                                  <w:sz w:val="18"/>
                                </w:rPr>
                              </w:pPr>
                            </w:p>
                          </w:txbxContent>
                        </wps:txbx>
                        <wps:bodyPr rot="0" vert="horz" wrap="square" lIns="12700" tIns="12700" rIns="12700" bIns="12700" anchor="t" anchorCtr="0" upright="1">
                          <a:noAutofit/>
                        </wps:bodyPr>
                      </wps:wsp>
                    </wpg:grpSp>
                    <wpg:grpSp>
                      <wpg:cNvPr id="112" name="Group 57"/>
                      <wpg:cNvGrpSpPr>
                        <a:grpSpLocks/>
                      </wpg:cNvGrpSpPr>
                      <wpg:grpSpPr bwMode="auto">
                        <a:xfrm>
                          <a:off x="39" y="18969"/>
                          <a:ext cx="4801" cy="309"/>
                          <a:chOff x="0" y="0"/>
                          <a:chExt cx="19999" cy="20000"/>
                        </a:xfrm>
                      </wpg:grpSpPr>
                      <wps:wsp>
                        <wps:cNvPr id="113" name="Rectangle 58"/>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rPr>
                                  <w:sz w:val="18"/>
                                </w:rPr>
                              </w:pPr>
                              <w:r>
                                <w:rPr>
                                  <w:sz w:val="18"/>
                                </w:rPr>
                                <w:t xml:space="preserve"> Реценз.</w:t>
                              </w:r>
                            </w:p>
                          </w:txbxContent>
                        </wps:txbx>
                        <wps:bodyPr rot="0" vert="horz" wrap="square" lIns="12700" tIns="12700" rIns="12700" bIns="12700" anchor="t" anchorCtr="0" upright="1">
                          <a:noAutofit/>
                        </wps:bodyPr>
                      </wps:wsp>
                      <wps:wsp>
                        <wps:cNvPr id="114" name="Rectangle 59"/>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rPr>
                                  <w:rFonts w:ascii="Journal" w:hAnsi="Journal"/>
                                  <w:sz w:val="18"/>
                                </w:rPr>
                              </w:pPr>
                            </w:p>
                          </w:txbxContent>
                        </wps:txbx>
                        <wps:bodyPr rot="0" vert="horz" wrap="square" lIns="12700" tIns="12700" rIns="12700" bIns="12700" anchor="t" anchorCtr="0" upright="1">
                          <a:noAutofit/>
                        </wps:bodyPr>
                      </wps:wsp>
                    </wpg:grpSp>
                    <wpg:grpSp>
                      <wpg:cNvPr id="115" name="Group 60"/>
                      <wpg:cNvGrpSpPr>
                        <a:grpSpLocks/>
                      </wpg:cNvGrpSpPr>
                      <wpg:grpSpPr bwMode="auto">
                        <a:xfrm>
                          <a:off x="39" y="19314"/>
                          <a:ext cx="4801" cy="310"/>
                          <a:chOff x="0" y="0"/>
                          <a:chExt cx="19999" cy="20000"/>
                        </a:xfrm>
                      </wpg:grpSpPr>
                      <wps:wsp>
                        <wps:cNvPr id="116" name="Rectangle 61"/>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rPr>
                                  <w:sz w:val="18"/>
                                </w:rPr>
                              </w:pPr>
                              <w:r>
                                <w:rPr>
                                  <w:sz w:val="18"/>
                                </w:rPr>
                                <w:t xml:space="preserve"> Н. Контр.</w:t>
                              </w:r>
                            </w:p>
                          </w:txbxContent>
                        </wps:txbx>
                        <wps:bodyPr rot="0" vert="horz" wrap="square" lIns="12700" tIns="12700" rIns="12700" bIns="12700" anchor="t" anchorCtr="0" upright="1">
                          <a:noAutofit/>
                        </wps:bodyPr>
                      </wps:wsp>
                      <wps:wsp>
                        <wps:cNvPr id="117" name="Rectangle 62"/>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rPr>
                                  <w:rFonts w:ascii="Journal" w:hAnsi="Journal"/>
                                  <w:sz w:val="18"/>
                                </w:rPr>
                              </w:pPr>
                              <w:r>
                                <w:rPr>
                                  <w:sz w:val="18"/>
                                </w:rPr>
                                <w:t>Симоненко В.П</w:t>
                              </w:r>
                            </w:p>
                          </w:txbxContent>
                        </wps:txbx>
                        <wps:bodyPr rot="0" vert="horz" wrap="square" lIns="12700" tIns="12700" rIns="12700" bIns="12700" anchor="t" anchorCtr="0" upright="1">
                          <a:noAutofit/>
                        </wps:bodyPr>
                      </wps:wsp>
                    </wpg:grpSp>
                    <wpg:grpSp>
                      <wpg:cNvPr id="118" name="Group 63"/>
                      <wpg:cNvGrpSpPr>
                        <a:grpSpLocks/>
                      </wpg:cNvGrpSpPr>
                      <wpg:grpSpPr bwMode="auto">
                        <a:xfrm>
                          <a:off x="39" y="19660"/>
                          <a:ext cx="4801" cy="309"/>
                          <a:chOff x="0" y="0"/>
                          <a:chExt cx="19999" cy="20000"/>
                        </a:xfrm>
                      </wpg:grpSpPr>
                      <wps:wsp>
                        <wps:cNvPr id="119" name="Rectangle 64"/>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rPr>
                                  <w:sz w:val="18"/>
                                </w:rPr>
                              </w:pPr>
                              <w:r>
                                <w:rPr>
                                  <w:sz w:val="18"/>
                                </w:rPr>
                                <w:t xml:space="preserve"> Затверд.</w:t>
                              </w:r>
                            </w:p>
                          </w:txbxContent>
                        </wps:txbx>
                        <wps:bodyPr rot="0" vert="horz" wrap="square" lIns="12700" tIns="12700" rIns="12700" bIns="12700" anchor="t" anchorCtr="0" upright="1">
                          <a:noAutofit/>
                        </wps:bodyPr>
                      </wps:wsp>
                      <wps:wsp>
                        <wps:cNvPr id="120" name="Rectangle 65"/>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rPr>
                                  <w:rFonts w:ascii="Journal" w:hAnsi="Journal"/>
                                  <w:sz w:val="18"/>
                                </w:rPr>
                              </w:pPr>
                              <w:r>
                                <w:rPr>
                                  <w:sz w:val="18"/>
                                </w:rPr>
                                <w:t>Луцький Г.М.</w:t>
                              </w:r>
                            </w:p>
                          </w:txbxContent>
                        </wps:txbx>
                        <wps:bodyPr rot="0" vert="horz" wrap="square" lIns="12700" tIns="12700" rIns="12700" bIns="12700" anchor="t" anchorCtr="0" upright="1">
                          <a:noAutofit/>
                        </wps:bodyPr>
                      </wps:wsp>
                    </wpg:grpSp>
                    <wps:wsp>
                      <wps:cNvPr id="121" name="Line 66"/>
                      <wps:cNvCnPr>
                        <a:cxnSpLocks noChangeShapeType="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2" name="Rectangle 67"/>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1E3695" w:rsidRDefault="00C6086C" w:rsidP="008B1DBA">
                            <w:pPr>
                              <w:pStyle w:val="a3"/>
                              <w:jc w:val="center"/>
                              <w:rPr>
                                <w:sz w:val="24"/>
                              </w:rPr>
                            </w:pPr>
                            <w:r w:rsidRPr="0088380E">
                              <w:rPr>
                                <w:rFonts w:ascii="Times New Roman" w:hAnsi="Times New Roman"/>
                                <w:color w:val="000000"/>
                                <w:sz w:val="24"/>
                                <w:szCs w:val="24"/>
                              </w:rPr>
                              <w:t>Розробка системи діагностики важкодоступних середовищ</w:t>
                            </w:r>
                            <w:r w:rsidRPr="008B1DBA">
                              <w:rPr>
                                <w:rFonts w:ascii="Times New Roman" w:hAnsi="Times New Roman"/>
                                <w:color w:val="000000"/>
                                <w:sz w:val="24"/>
                                <w:szCs w:val="24"/>
                              </w:rPr>
                              <w:t xml:space="preserve"> </w:t>
                            </w:r>
                            <w:r w:rsidRPr="008B1DBA">
                              <w:rPr>
                                <w:rFonts w:ascii="Times New Roman" w:hAnsi="Times New Roman"/>
                                <w:color w:val="000000"/>
                                <w:sz w:val="24"/>
                                <w:szCs w:val="24"/>
                              </w:rPr>
                              <w:br/>
                            </w:r>
                            <w:r>
                              <w:rPr>
                                <w:rFonts w:ascii="Times New Roman" w:hAnsi="Times New Roman"/>
                                <w:color w:val="000000"/>
                                <w:sz w:val="24"/>
                                <w:szCs w:val="24"/>
                              </w:rPr>
                              <w:t>Лістинг програми</w:t>
                            </w:r>
                          </w:p>
                          <w:p w:rsidR="00C6086C" w:rsidRPr="0088380E" w:rsidRDefault="00C6086C" w:rsidP="008B1DBA">
                            <w:pPr>
                              <w:pStyle w:val="a3"/>
                              <w:jc w:val="center"/>
                              <w:rPr>
                                <w:rFonts w:ascii="Times New Roman" w:hAnsi="Times New Roman"/>
                                <w:sz w:val="24"/>
                                <w:szCs w:val="24"/>
                              </w:rPr>
                            </w:pPr>
                          </w:p>
                          <w:p w:rsidR="00C6086C" w:rsidRPr="0088380E" w:rsidRDefault="00C6086C" w:rsidP="008B1DBA">
                            <w:pPr>
                              <w:pStyle w:val="a3"/>
                              <w:rPr>
                                <w:rFonts w:ascii="Times New Roman" w:hAnsi="Times New Roman"/>
                                <w:sz w:val="24"/>
                              </w:rPr>
                            </w:pPr>
                          </w:p>
                          <w:p w:rsidR="00C6086C" w:rsidRDefault="00C6086C" w:rsidP="008B1DBA">
                            <w:pPr>
                              <w:pStyle w:val="a3"/>
                              <w:rPr>
                                <w:sz w:val="18"/>
                              </w:rPr>
                            </w:pPr>
                          </w:p>
                        </w:txbxContent>
                      </wps:txbx>
                      <wps:bodyPr rot="0" vert="horz" wrap="square" lIns="12700" tIns="12700" rIns="12700" bIns="12700" anchor="t" anchorCtr="0" upright="1">
                        <a:noAutofit/>
                      </wps:bodyPr>
                    </wps:wsp>
                    <wps:wsp>
                      <wps:cNvPr id="123" name="Line 68"/>
                      <wps:cNvCnPr>
                        <a:cxnSpLocks noChangeShapeType="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4" name="Line 69"/>
                      <wps:cNvCnPr>
                        <a:cxnSpLocks noChangeShapeType="1"/>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5" name="Line 70"/>
                      <wps:cNvCnPr>
                        <a:cxnSpLocks noChangeShapeType="1"/>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6" name="Rectangle 71"/>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jc w:val="center"/>
                              <w:rPr>
                                <w:sz w:val="18"/>
                              </w:rPr>
                            </w:pPr>
                            <w:r>
                              <w:rPr>
                                <w:sz w:val="18"/>
                              </w:rPr>
                              <w:t>Літ.</w:t>
                            </w:r>
                          </w:p>
                        </w:txbxContent>
                      </wps:txbx>
                      <wps:bodyPr rot="0" vert="horz" wrap="square" lIns="12700" tIns="12700" rIns="12700" bIns="12700" anchor="t" anchorCtr="0" upright="1">
                        <a:noAutofit/>
                      </wps:bodyPr>
                    </wps:wsp>
                    <wps:wsp>
                      <wps:cNvPr id="127" name="Rectangle 72"/>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jc w:val="center"/>
                              <w:rPr>
                                <w:rFonts w:ascii="Journal" w:hAnsi="Journal"/>
                                <w:sz w:val="18"/>
                              </w:rPr>
                            </w:pPr>
                            <w:r>
                              <w:rPr>
                                <w:sz w:val="18"/>
                              </w:rPr>
                              <w:t>Акрушів</w:t>
                            </w:r>
                          </w:p>
                        </w:txbxContent>
                      </wps:txbx>
                      <wps:bodyPr rot="0" vert="horz" wrap="square" lIns="12700" tIns="12700" rIns="12700" bIns="12700" anchor="t" anchorCtr="0" upright="1">
                        <a:noAutofit/>
                      </wps:bodyPr>
                    </wps:wsp>
                    <wps:wsp>
                      <wps:cNvPr id="160" name="Rectangle 73"/>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jc w:val="center"/>
                              <w:rPr>
                                <w:sz w:val="18"/>
                              </w:rPr>
                            </w:pPr>
                            <w:r>
                              <w:rPr>
                                <w:sz w:val="18"/>
                              </w:rPr>
                              <w:t>51</w:t>
                            </w:r>
                          </w:p>
                        </w:txbxContent>
                      </wps:txbx>
                      <wps:bodyPr rot="0" vert="horz" wrap="square" lIns="12700" tIns="12700" rIns="12700" bIns="12700" anchor="t" anchorCtr="0" upright="1">
                        <a:noAutofit/>
                      </wps:bodyPr>
                    </wps:wsp>
                    <wps:wsp>
                      <wps:cNvPr id="161" name="Line 74"/>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2" name="Line 75"/>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3" name="Rectangle 76"/>
                      <wps:cNvSpPr>
                        <a:spLocks noChangeArrowheads="1"/>
                      </wps:cNvSpPr>
                      <wps:spPr bwMode="auto">
                        <a:xfrm>
                          <a:off x="14295" y="19084"/>
                          <a:ext cx="5609" cy="69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jc w:val="center"/>
                              <w:rPr>
                                <w:sz w:val="24"/>
                              </w:rPr>
                            </w:pPr>
                            <w:r>
                              <w:rPr>
                                <w:sz w:val="24"/>
                              </w:rPr>
                              <w:t>НТУУ «КПІ» ФІОТ</w:t>
                            </w:r>
                          </w:p>
                          <w:p w:rsidR="00C6086C" w:rsidRDefault="00C6086C" w:rsidP="008B1DBA">
                            <w:pPr>
                              <w:pStyle w:val="a3"/>
                              <w:jc w:val="center"/>
                              <w:rPr>
                                <w:rFonts w:ascii="Journal" w:hAnsi="Journal"/>
                                <w:sz w:val="24"/>
                              </w:rPr>
                            </w:pPr>
                            <w:r>
                              <w:rPr>
                                <w:sz w:val="24"/>
                              </w:rPr>
                              <w:t>гр.ІП-22</w:t>
                            </w:r>
                          </w:p>
                          <w:p w:rsidR="00C6086C" w:rsidRDefault="00C6086C" w:rsidP="008B1DBA">
                            <w:pPr>
                              <w:pStyle w:val="a3"/>
                              <w:jc w:val="center"/>
                              <w:rPr>
                                <w:rFonts w:ascii="Journal" w:hAnsi="Journal"/>
                                <w:sz w:val="24"/>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8A0183" id="Group 1856" o:spid="_x0000_s1231" style="position:absolute;left:0;text-align:left;margin-left:56.35pt;margin-top:19pt;width:518.8pt;height:802.3pt;z-index:25168230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" o:allowincell="f">
              <v:rect id="Rectangle 28" o:spid="_x0000_s1232"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94OsIA&#10;AADdAAAADwAAAGRycy9kb3ducmV2LnhtbERPzYrCMBC+C/sOYRa8abqCrlajVEHwJLvVBxiasS02&#10;k24T2+rTmwXB23x8v7Pa9KYSLTWutKzgaxyBIM6sLjlXcD7tR3MQziNrrCyTgjs52Kw/BiuMte34&#10;l9rU5yKEsItRQeF9HUvpsoIMurGtiQN3sY1BH2CTS91gF8JNJSdRNJMGSw4NBda0Kyi7pjej4Or7&#10;9pjk6WO/OG8X2c826W5/iVLDzz5ZgvDU+7f45T7oMH8+/Yb/b8IJcv0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b3g6wgAAAN0AAAAPAAAAAAAAAAAAAAAAAJgCAABkcnMvZG93&#10;bnJldi54bWxQSwUGAAAAAAQABAD1AAAAhwMAAAAA&#10;" filled="f" strokeweight="2pt"/>
              <v:line id="Line 29" o:spid="_x0000_s1233"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JK4MMAAADdAAAADwAAAGRycy9kb3ducmV2LnhtbESPQYvCQAyF74L/YYjgTacruEjXUUSo&#10;eBOrF2+xE9tiJ1M6o9Z/bw7C3hLey3tfluveNepJXag9G/iZJqCIC29rLg2cT9lkASpEZIuNZzLw&#10;pgDr1XCwxNT6Fx/pmcdSSQiHFA1UMbap1qGoyGGY+pZYtJvvHEZZu1LbDl8S7ho9S5Jf7bBmaaiw&#10;pW1FxT1/OAP3y3me7Q5be2ryjb2WWbxcb9aY8ajf/IGK1Md/8/d6bwV/MRdc+UZG0Ks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rCSuDDAAAA3QAAAA8AAAAAAAAAAAAA&#10;AAAAoQIAAGRycy9kb3ducmV2LnhtbFBLBQYAAAAABAAEAPkAAACRAwAAAAA=&#10;" strokeweight="2pt"/>
              <v:line id="Line 30" o:spid="_x0000_s1234"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7ve74AAADdAAAADwAAAGRycy9kb3ducmV2LnhtbERPvQrCMBDeBd8hnOCmqYKi1SgiVNzE&#10;6uJ2NmdbbC6liVrf3giC2318v7dct6YST2pcaVnBaBiBIM6sLjlXcD4lgxkI55E1VpZJwZscrFfd&#10;zhJjbV98pGfqcxFC2MWooPC+jqV0WUEG3dDWxIG72cagD7DJpW7wFcJNJcdRNJUGSw4NBda0LSi7&#10;pw+j4H45T5LdYatPVbrR1zzxl+tNK9XvtZsFCE+t/4t/7r0O82eTO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1ju97vgAAAN0AAAAPAAAAAAAAAAAAAAAAAKEC&#10;AABkcnMvZG93bnJldi54bWxQSwUGAAAAAAQABAD5AAAAjAMAAAAA&#10;" strokeweight="2pt"/>
              <v:line id="Line 31" o:spid="_x0000_s1235"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iMW8MAAADdAAAADwAAAGRycy9kb3ducmV2LnhtbESPQYvCQAyF74L/YYjgTacrKNJ1FBEq&#10;3sTqxVvsxLbYyZTOqPXfm8PC3hLey3tfVpveNepFXag9G/iZJqCIC29rLg1cztlkCSpEZIuNZzLw&#10;oQCb9XCwwtT6N5/olcdSSQiHFA1UMbap1qGoyGGY+pZYtLvvHEZZu1LbDt8S7ho9S5KFdlizNFTY&#10;0q6i4pE/nYHH9TLP9sedPTf51t7KLF5vd2vMeNRvf0FF6uO/+e/6YAV/uRB++UZG0Os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rYjFvDAAAA3QAAAA8AAAAAAAAAAAAA&#10;AAAAoQIAAGRycy9kb3ducmV2LnhtbFBLBQYAAAAABAAEAPkAAACRAwAAAAA=&#10;" strokeweight="2pt"/>
              <v:line id="Line 32" o:spid="_x0000_s1236"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QpwL4AAADdAAAADwAAAGRycy9kb3ducmV2LnhtbERPvQrCMBDeBd8hnOCmqYIi1SgiVNzE&#10;6tLtbM622FxKE7W+vREEt/v4fm+16UwtntS6yrKCyTgCQZxbXXGh4HJORgsQziNrrC2Tgjc52Kz7&#10;vRXG2r74RM/UFyKEsItRQel9E0vp8pIMurFtiAN3s61BH2BbSN3iK4SbWk6jaC4NVhwaSmxoV1J+&#10;Tx9GwT27zJL9cafPdbrV1yLx2fWmlRoOuu0ShKfO/8U/90GH+Yv5BL7fhBPk+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FlCnAvgAAAN0AAAAPAAAAAAAAAAAAAAAAAKEC&#10;AABkcnMvZG93bnJldi54bWxQSwUGAAAAAAQABAD5AAAAjAMAAAAA&#10;" strokeweight="2pt"/>
              <v:line id="Line 33" o:spid="_x0000_s1237"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Ua3t74AAADdAAAADwAAAGRycy9kb3ducmV2LnhtbERPvQrCMBDeBd8hnOCmqYIi1SgiVNzE&#10;6tLtbM622FxKE7W+vREEt/v4fm+16UwtntS6yrKCyTgCQZxbXXGh4HJORgsQziNrrC2Tgjc52Kz7&#10;vRXG2r74RM/UFyKEsItRQel9E0vp8pIMurFtiAN3s61BH2BbSN3iK4SbWk6jaC4NVhwaSmxoV1J+&#10;Tx9GwT27zJL9cafPdbrV1yLx2fWmlRoOuu0ShKfO/8U/90GH+Yv5FL7fhBPk+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1Rre3vgAAAN0AAAAPAAAAAAAAAAAAAAAAAKEC&#10;AABkcnMvZG93bnJldi54bWxQSwUGAAAAAAQABAD5AAAAjAMAAAAA&#10;" strokeweight="2pt"/>
              <v:line id="Line 34" o:spid="_x0000_s1238"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oSLL4AAADdAAAADwAAAGRycy9kb3ducmV2LnhtbERPvQrCMBDeBd8hnOCmqYoi1SgiVNzE&#10;6uJ2NmdbbC6liVrf3giC2318v7dct6YST2pcaVnBaBiBIM6sLjlXcD4lgzkI55E1VpZJwZscrFfd&#10;zhJjbV98pGfqcxFC2MWooPC+jqV0WUEG3dDWxIG72cagD7DJpW7wFcJNJcdRNJMGSw4NBda0LSi7&#10;pw+j4H45T5PdYatPVbrR1zzxl+tNK9XvtZsFCE+t/4t/7r0O8+ezC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aChIsvgAAAN0AAAAPAAAAAAAAAAAAAAAAAKEC&#10;AABkcnMvZG93bnJldi54bWxQSwUGAAAAAAQABAD5AAAAjAMAAAAA&#10;" strokeweight="2pt"/>
              <v:line id="Line 35" o:spid="_x0000_s1239"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OKWL4AAADdAAAADwAAAGRycy9kb3ducmV2LnhtbERPvQrCMBDeBd8hnOCmqaIi1SgiVNzE&#10;6uJ2NmdbbC6liVrf3giC2318v7dct6YST2pcaVnBaBiBIM6sLjlXcD4lgzkI55E1VpZJwZscrFfd&#10;zhJjbV98pGfqcxFC2MWooPC+jqV0WUEG3dDWxIG72cagD7DJpW7wFcJNJcdRNJMGSw4NBda0LSi7&#10;pw+j4H45T5PdYatPVbrR1zzxl+tNK9XvtZsFCE+t/4t/7r0O8+ezC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V44pYvgAAAN0AAAAPAAAAAAAAAAAAAAAAAKEC&#10;AABkcnMvZG93bnJldi54bWxQSwUGAAAAAAQABAD5AAAAjAMAAAAA&#10;" strokeweight="2pt"/>
              <v:line id="Line 36" o:spid="_x0000_s1240"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GpJKcIAAADdAAAADwAAAGRycy9kb3ducmV2LnhtbERPzWoCMRC+C32HMIXeNKtQsatRSm2h&#10;4kG0PsC4GTerm8mSpLr69EYQvM3H9zuTWWtrcSIfKscK+r0MBHHhdMWlgu3fT3cEIkRkjbVjUnCh&#10;ALPpS2eCuXZnXtNpE0uRQjjkqMDE2ORShsKQxdBzDXHi9s5bjAn6UmqP5xRuaznIsqG0WHFqMNjQ&#10;l6HiuPm3ChZ+tzz2r6WRO17473o1/wj2oNTba/s5BhGpjU/xw/2r0/zR8B3u36QT5PQ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GpJKcIAAADdAAAADwAAAAAAAAAAAAAA&#10;AAChAgAAZHJzL2Rvd25yZXYueG1sUEsFBgAAAAAEAAQA+QAAAJADAAAAAA==&#10;" strokeweight="1pt"/>
              <v:line id="Line 37" o:spid="_x0000_s1241"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Y9Y8IAAADdAAAADwAAAGRycy9kb3ducmV2LnhtbERPzWoCMRC+F/oOYQreulk9iK5GKW0F&#10;pQep+gDjZtysbiZLEnXt0xuh4G0+vt+ZzjvbiAv5UDtW0M9yEMSl0zVXCnbbxfsIRIjIGhvHpOBG&#10;Aeaz15cpFtpd+Zcum1iJFMKhQAUmxraQMpSGLIbMtcSJOzhvMSboK6k9XlO4beQgz4fSYs2pwWBL&#10;n4bK0+ZsFaz8/ufU/6uM3PPKfzfrr3GwR6V6b93HBESkLj7F/+6lTvPH+RAe36QT5Ow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4Y9Y8IAAADdAAAADwAAAAAAAAAAAAAA&#10;AAChAgAAZHJzL2Rvd25yZXYueG1sUEsFBgAAAAAEAAQA+QAAAJADAAAAAA==&#10;" strokeweight="1pt"/>
              <v:rect id="Rectangle 38" o:spid="_x0000_s1242"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MdZMEA&#10;AADdAAAADwAAAGRycy9kb3ducmV2LnhtbERP32vCMBB+H/g/hBP2NpOJOO2aShEEX+0m+Hg0Z9ut&#10;udQkavffm8Fgb/fx/bx8M9pe3MiHzrGG15kCQVw703Gj4fNj97ICESKywd4xafihAJti8pRjZtyd&#10;D3SrYiNSCIcMNbQxDpmUoW7JYpi5gThxZ+ctxgR9I43Hewq3vZwrtZQWO04NLQ60ban+rq5WQ1l+&#10;jcdLtcZdkCvll2ZhmvKk9fN0LN9BRBrjv/jPvTdp/lq9we836QRZ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DHWTBAAAA3QAAAA8AAAAAAAAAAAAAAAAAmAIAAGRycy9kb3du&#10;cmV2LnhtbFBLBQYAAAAABAAEAPUAAACGAwAAAAA=&#10;" filled="f" stroked="f" strokeweight=".25pt">
                <v:textbox inset="1pt,1pt,1pt,1pt">
                  <w:txbxContent>
                    <w:p w:rsidR="00C6086C" w:rsidRDefault="00C6086C" w:rsidP="008B1DBA">
                      <w:pPr>
                        <w:pStyle w:val="a3"/>
                        <w:jc w:val="center"/>
                        <w:rPr>
                          <w:rFonts w:ascii="Journal" w:hAnsi="Journal"/>
                          <w:sz w:val="18"/>
                        </w:rPr>
                      </w:pPr>
                      <w:r>
                        <w:rPr>
                          <w:sz w:val="18"/>
                        </w:rPr>
                        <w:t>Змн</w:t>
                      </w:r>
                      <w:r>
                        <w:rPr>
                          <w:rFonts w:ascii="Journal" w:hAnsi="Journal"/>
                          <w:sz w:val="18"/>
                        </w:rPr>
                        <w:t>.</w:t>
                      </w:r>
                    </w:p>
                  </w:txbxContent>
                </v:textbox>
              </v:rect>
              <v:rect id="Rectangle 39" o:spid="_x0000_s1243"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yJFsMA&#10;AADdAAAADwAAAGRycy9kb3ducmV2LnhtbESPQWvDMAyF74X9B6NBb629MUqT1S1hUOh12QY9ilhL&#10;0sZyZrtt+u+nw2A3iff03qfNbvKDulJMfWALT0sDirgJrufWwufHfrEGlTKywyEwWbhTgt32YbbB&#10;0oUbv9O1zq2SEE4lWuhyHkutU9ORx7QMI7Fo3yF6zLLGVruINwn3g342ZqU99iwNHY701lFzri/e&#10;QlWdpq+fusB90msTV+7FtdXR2vnjVL2CyjTlf/Pf9cEJfmEEV76REf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NyJFsMAAADdAAAADwAAAAAAAAAAAAAAAACYAgAAZHJzL2Rv&#10;d25yZXYueG1sUEsFBgAAAAAEAAQA9QAAAIgDAAAAAA==&#10;" filled="f" stroked="f" strokeweight=".25pt">
                <v:textbox inset="1pt,1pt,1pt,1pt">
                  <w:txbxContent>
                    <w:p w:rsidR="00C6086C" w:rsidRDefault="00C6086C" w:rsidP="008B1DBA">
                      <w:pPr>
                        <w:pStyle w:val="a3"/>
                        <w:jc w:val="center"/>
                        <w:rPr>
                          <w:sz w:val="18"/>
                        </w:rPr>
                      </w:pPr>
                      <w:r>
                        <w:rPr>
                          <w:sz w:val="18"/>
                        </w:rPr>
                        <w:t>Арк.</w:t>
                      </w:r>
                    </w:p>
                  </w:txbxContent>
                </v:textbox>
              </v:rect>
              <v:rect id="Rectangle 40" o:spid="_x0000_s1244"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AsjcEA&#10;AADdAAAADwAAAGRycy9kb3ducmV2LnhtbERP32vCMBB+F/Y/hBv4pslExHbGUgaFva4q7PFobm23&#10;5tIlUbv/fhEE3+7j+3m7YrKDuJAPvWMNL0sFgrhxpudWw/FQLbYgQkQ2ODgmDX8UoNg/zXaYG3fl&#10;D7rUsRUphEOOGroYx1zK0HRkMSzdSJy4L+ctxgR9K43Hawq3g1wptZEWe04NHY701lHzU5+thrL8&#10;nk6/dYZVkFvlN2Zt2vJT6/nzVL6CiDTFh/jufjdpfqYyuH2TTpD7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eQLI3BAAAA3QAAAA8AAAAAAAAAAAAAAAAAmAIAAGRycy9kb3du&#10;cmV2LnhtbFBLBQYAAAAABAAEAPUAAACGAwAAAAA=&#10;" filled="f" stroked="f" strokeweight=".25pt">
                <v:textbox inset="1pt,1pt,1pt,1pt">
                  <w:txbxContent>
                    <w:p w:rsidR="00C6086C" w:rsidRDefault="00C6086C" w:rsidP="008B1DBA">
                      <w:pPr>
                        <w:pStyle w:val="a3"/>
                        <w:jc w:val="center"/>
                        <w:rPr>
                          <w:sz w:val="18"/>
                        </w:rPr>
                      </w:pPr>
                      <w:r>
                        <w:rPr>
                          <w:sz w:val="18"/>
                        </w:rPr>
                        <w:t>№ докум.</w:t>
                      </w:r>
                    </w:p>
                  </w:txbxContent>
                </v:textbox>
              </v:rect>
              <v:rect id="Rectangle 41" o:spid="_x0000_s1245"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MTzcMA&#10;AADdAAAADwAAAGRycy9kb3ducmV2LnhtbESPQWvCQBCF7wX/wzJCb3VjEdHoKqEgeDUq9Dhkp0k0&#10;Oxt3V03/fedQ8DbDe/PeN+vt4Dr1oBBbzwamkwwUceVty7WB03H3sQAVE7LFzjMZ+KUI283obY25&#10;9U8+0KNMtZIQjjkaaFLqc61j1ZDDOPE9sWg/PjhMsoZa24BPCXed/syyuXbYsjQ02NNXQ9W1vDsD&#10;RXEZzrdyibuoF1mY25mti29j3sdDsQKVaEgv8//13gr+cir88o2Mo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3MTzcMAAADdAAAADwAAAAAAAAAAAAAAAACYAgAAZHJzL2Rv&#10;d25yZXYueG1sUEsFBgAAAAAEAAQA9QAAAIgDAAAAAA==&#10;" filled="f" stroked="f" strokeweight=".25pt">
                <v:textbox inset="1pt,1pt,1pt,1pt">
                  <w:txbxContent>
                    <w:p w:rsidR="00C6086C" w:rsidRDefault="00C6086C" w:rsidP="008B1DBA">
                      <w:pPr>
                        <w:pStyle w:val="a3"/>
                        <w:jc w:val="center"/>
                        <w:rPr>
                          <w:sz w:val="18"/>
                        </w:rPr>
                      </w:pPr>
                      <w:r>
                        <w:rPr>
                          <w:sz w:val="18"/>
                        </w:rPr>
                        <w:t>Підпис</w:t>
                      </w:r>
                    </w:p>
                  </w:txbxContent>
                </v:textbox>
              </v:rect>
              <v:rect id="Rectangle 42" o:spid="_x0000_s1246"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2Vr8A&#10;AADdAAAADwAAAGRycy9kb3ducmV2LnhtbERPTYvCMBC9L/gfwgje1rQiotUoRRC82t0Fj0MzttVm&#10;UpOo9d+bBcHbPN7nrDa9acWdnG8sK0jHCQji0uqGKwW/P7vvOQgfkDW2lknBkzxs1oOvFWbaPvhA&#10;9yJUIoawz1BBHUKXSenLmgz6se2II3eyzmCI0FVSO3zEcNPKSZLMpMGGY0ONHW1rKi/FzSjI83P/&#10;dy0WuPNynriZnuoqPyo1Gvb5EkSgPnzEb/dex/mLNIX/b+IJcv0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MP7ZWvwAAAN0AAAAPAAAAAAAAAAAAAAAAAJgCAABkcnMvZG93bnJl&#10;di54bWxQSwUGAAAAAAQABAD1AAAAhAMAAAAA&#10;" filled="f" stroked="f" strokeweight=".25pt">
                <v:textbox inset="1pt,1pt,1pt,1pt">
                  <w:txbxContent>
                    <w:p w:rsidR="00C6086C" w:rsidRDefault="00C6086C" w:rsidP="008B1DBA">
                      <w:pPr>
                        <w:pStyle w:val="a3"/>
                        <w:jc w:val="center"/>
                        <w:rPr>
                          <w:sz w:val="18"/>
                        </w:rPr>
                      </w:pPr>
                      <w:r>
                        <w:rPr>
                          <w:sz w:val="18"/>
                        </w:rPr>
                        <w:t>Дата</w:t>
                      </w:r>
                    </w:p>
                  </w:txbxContent>
                </v:textbox>
              </v:rect>
              <v:rect id="Rectangle 43" o:spid="_x0000_s1247"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0oIcAA&#10;AADdAAAADwAAAGRycy9kb3ducmV2LnhtbERPTYvCMBC9C/6HMMLeNK0sotVYiiDsdesueByasa02&#10;k5pErf/eCAt7m8f7nE0+mE7cyfnWsoJ0loAgrqxuuVbwc9hPlyB8QNbYWSYFT/KQb8ejDWbaPvib&#10;7mWoRQxhn6GCJoQ+k9JXDRn0M9sTR+5kncEQoauldviI4aaT8yRZSIMtx4YGe9o1VF3Km1FQFOfh&#10;91qucO/lMnEL/anr4qjUx2Qo1iACDeFf/Of+0nH+Kp3D+5t4gt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O0oIcAAAADdAAAADwAAAAAAAAAAAAAAAACYAgAAZHJzL2Rvd25y&#10;ZXYueG1sUEsFBgAAAAAEAAQA9QAAAIUDAAAAAA==&#10;" filled="f" stroked="f" strokeweight=".25pt">
                <v:textbox inset="1pt,1pt,1pt,1pt">
                  <w:txbxContent>
                    <w:p w:rsidR="00C6086C" w:rsidRDefault="00C6086C" w:rsidP="008B1DBA">
                      <w:pPr>
                        <w:pStyle w:val="a3"/>
                        <w:jc w:val="center"/>
                        <w:rPr>
                          <w:rFonts w:ascii="Journal" w:hAnsi="Journal"/>
                          <w:sz w:val="18"/>
                        </w:rPr>
                      </w:pPr>
                      <w:r>
                        <w:rPr>
                          <w:sz w:val="18"/>
                        </w:rPr>
                        <w:t>Арк.</w:t>
                      </w:r>
                    </w:p>
                  </w:txbxContent>
                </v:textbox>
              </v:rect>
              <v:rect id="Rectangle 44" o:spid="_x0000_s1248"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GNur8A&#10;AADdAAAADwAAAGRycy9kb3ducmV2LnhtbERPTYvCMBC9C/6HMMLeNHUV0WqUIgherS7scWjGttpM&#10;apLV7r83guBtHu9zVpvONOJOzteWFYxHCQjiwuqaSwWn4244B+EDssbGMin4Jw+bdb+3wlTbBx/o&#10;nodSxBD2KSqoQmhTKX1RkUE/si1x5M7WGQwRulJqh48Ybhr5nSQzabDm2FBhS9uKimv+ZxRk2aX7&#10;ueUL3Hk5T9xMT3WZ/Sr1NeiyJYhAXfiI3+69jvMX4wm8voknyP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ToY26vwAAAN0AAAAPAAAAAAAAAAAAAAAAAJgCAABkcnMvZG93bnJl&#10;di54bWxQSwUGAAAAAAQABAD1AAAAhAMAAAAA&#10;" filled="f" stroked="f" strokeweight=".25pt">
                <v:textbox inset="1pt,1pt,1pt,1pt">
                  <w:txbxContent>
                    <w:p w:rsidR="00C6086C" w:rsidRPr="008B1DBA" w:rsidRDefault="00C6086C" w:rsidP="008B1DBA">
                      <w:pPr>
                        <w:pStyle w:val="a3"/>
                        <w:jc w:val="center"/>
                        <w:rPr>
                          <w:sz w:val="18"/>
                        </w:rPr>
                      </w:pPr>
                      <w:r>
                        <w:rPr>
                          <w:sz w:val="18"/>
                        </w:rPr>
                        <w:t>1</w:t>
                      </w:r>
                    </w:p>
                  </w:txbxContent>
                </v:textbox>
              </v:rect>
              <v:rect id="Rectangle 45" o:spid="_x0000_s1249"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gVzsEA&#10;AADdAAAADwAAAGRycy9kb3ducmV2LnhtbERPTWvCQBC9C/6HZQq96UYJoqmrBCHQa1OFHofsNEmb&#10;nY272yT+e7cgeJvH+5z9cTKdGMj51rKC1TIBQVxZ3XKt4PxZLLYgfEDW2FkmBTfycDzMZ3vMtB35&#10;g4Yy1CKGsM9QQRNCn0npq4YM+qXtiSP3bZ3BEKGrpXY4xnDTyXWSbKTBlmNDgz2dGqp+yz+jIM9/&#10;psu13GHh5TZxG53qOv9S6vVlyt9ABJrCU/xwv+s4f7dK4f+beII83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xIFc7BAAAA3QAAAA8AAAAAAAAAAAAAAAAAmAIAAGRycy9kb3du&#10;cmV2LnhtbFBLBQYAAAAABAAEAPUAAACGAwAAAAA=&#10;" filled="f" stroked="f" strokeweight=".25pt">
                <v:textbox inset="1pt,1pt,1pt,1pt">
                  <w:txbxContent>
                    <w:p w:rsidR="00C6086C" w:rsidRDefault="00C6086C" w:rsidP="008B1DBA">
                      <w:pPr>
                        <w:pStyle w:val="a3"/>
                        <w:jc w:val="center"/>
                        <w:rPr>
                          <w:rFonts w:ascii="Journal" w:hAnsi="Journal"/>
                        </w:rPr>
                      </w:pPr>
                      <w:r>
                        <w:t>ІАЛЦ.467200.007.Д3</w:t>
                      </w:r>
                    </w:p>
                    <w:p w:rsidR="00C6086C" w:rsidRDefault="00C6086C" w:rsidP="008B1DBA">
                      <w:pPr>
                        <w:pStyle w:val="a3"/>
                        <w:jc w:val="center"/>
                        <w:rPr>
                          <w:rFonts w:ascii="Journal" w:hAnsi="Journal"/>
                          <w:lang w:val="ru-RU"/>
                        </w:rPr>
                      </w:pPr>
                    </w:p>
                  </w:txbxContent>
                </v:textbox>
              </v:rect>
              <v:line id="Line 46" o:spid="_x0000_s1250"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hTI74AAADdAAAADwAAAGRycy9kb3ducmV2LnhtbERPvQrCMBDeBd8hnOCmqYKi1SgiVNzE&#10;6uJ2NmdbbC6liVrf3giC2318v7dct6YST2pcaVnBaBiBIM6sLjlXcD4lgxkI55E1VpZJwZscrFfd&#10;zhJjbV98pGfqcxFC2MWooPC+jqV0WUEG3dDWxIG72cagD7DJpW7wFcJNJcdRNJUGSw4NBda0LSi7&#10;pw+j4H45T5LdYatPVbrR1zzxl+tNK9XvtZsFCE+t/4t/7r0O8+ejC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USFMjvgAAAN0AAAAPAAAAAAAAAAAAAAAAAKEC&#10;AABkcnMvZG93bnJldi54bWxQSwUGAAAAAAQABAD5AAAAjAMAAAAA&#10;" strokeweight="2pt"/>
              <v:line id="Line 47" o:spid="_x0000_s1251"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rNVL4AAADdAAAADwAAAGRycy9kb3ducmV2LnhtbERPvQrCMBDeBd8hnOCmqYKi1SgiVNzE&#10;6uJ2NmdbbC6liVrf3giC2318v7dct6YST2pcaVnBaBiBIM6sLjlXcD4lgxkI55E1VpZJwZscrFfd&#10;zhJjbV98pGfqcxFC2MWooPC+jqV0WUEG3dDWxIG72cagD7DJpW7wFcJNJcdRNJUGSw4NBda0LSi7&#10;pw+j4H45T5LdYatPVbrR1zzxl+tNK9XvtZsFCE+t/4t/7r0O8+ejK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kms1UvgAAAN0AAAAPAAAAAAAAAAAAAAAAAKEC&#10;AABkcnMvZG93bnJldi54bWxQSwUGAAAAAAQABAD5AAAAjAMAAAAA&#10;" strokeweight="2pt"/>
              <v:line id="Line 48" o:spid="_x0000_s1252"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MOJcMAAADdAAAADwAAAGRycy9kb3ducmV2LnhtbERPzWoCMRC+F/oOYQreanY92LoaRVoF&#10;xUPR9gHGzbhZ3UyWJOrapzeFgrf5+H5nMutsIy7kQ+1YQd7PQBCXTtdcKfj5Xr6+gwgRWWPjmBTc&#10;KMBs+vw0wUK7K2/psouVSCEcClRgYmwLKUNpyGLou5Y4cQfnLcYEfSW1x2sKt40cZNlQWqw5NRhs&#10;6cNQedqdrYK1329O+W9l5J7XftF8fY6CPSrVe+nmYxCRuvgQ/7tXOs0f5W/w9006QU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ETDiXDAAAA3QAAAA8AAAAAAAAAAAAA&#10;AAAAoQIAAGRycy9kb3ducmV2LnhtbFBLBQYAAAAABAAEAPkAAACRAwAAAAA=&#10;" strokeweight="1pt"/>
              <v:line id="Line 49" o:spid="_x0000_s1253"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yaV8YAAADdAAAADwAAAGRycy9kb3ducmV2LnhtbESPQU/DMAyF70j8h8hI3FhaDhMry6YJ&#10;mLSJA1rhB3iNabo1TpVkW+HX4wPSbrbe83uf58vR9+pMMXWBDZSTAhRxE2zHrYGvz/XDE6iUkS32&#10;gcnADyVYLm5v5ljZcOEdnevcKgnhVKEBl/NQaZ0aRx7TJAzEon2H6DHLGlttI14k3Pf6sSim2mPH&#10;0uBwoBdHzbE+eQPbuH8/lr+t03vexrf+43WW/MGY+7tx9Qwq05iv5v/rjRX8WSm48o2Mo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CMmlfGAAAA3QAAAA8AAAAAAAAA&#10;AAAAAAAAoQIAAGRycy9kb3ducmV2LnhtbFBLBQYAAAAABAAEAPkAAACUAwAAAAA=&#10;" strokeweight="1pt"/>
              <v:line id="Line 50" o:spid="_x0000_s1254"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8A/zMMAAADdAAAADwAAAGRycy9kb3ducmV2LnhtbERPzWoCMRC+F3yHMIK3ml0Pxd0aRdRC&#10;xUOp7QOMm+lmdTNZklRXn94UCt7m4/ud2aK3rTiTD41jBfk4A0FcOd1wreD76+15CiJEZI2tY1Jw&#10;pQCL+eBphqV2F/6k8z7WIoVwKFGBibErpQyVIYth7DrixP04bzEm6GupPV5SuG3lJMtepMWGU4PB&#10;jlaGqtP+1yrY+sPulN9qIw+89Zv2Y10Ee1RqNOyXryAi9fEh/ne/6zS/yAv4+yadIO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AP8zDAAAA3QAAAA8AAAAAAAAAAAAA&#10;AAAAoQIAAGRycy9kb3ducmV2LnhtbFBLBQYAAAAABAAEAPkAAACRAwAAAAA=&#10;" strokeweight="1pt"/>
              <v:group id="Group 51" o:spid="_x0000_s1255"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rect id="Rectangle 52" o:spid="_x0000_s1256"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2xn78A&#10;AADcAAAADwAAAGRycy9kb3ducmV2LnhtbERPTYvCMBC9L/gfwgh7WxMXcbUapQiCV+su7HFoxrba&#10;TGqS1e6/N4LgbR7vc5br3rbiSj40jjWMRwoEcelMw5WG78P2YwYiRGSDrWPS8E8B1qvB2xIz4268&#10;p2sRK5FCOGSooY6xy6QMZU0Ww8h1xIk7Om8xJugraTzeUrht5adSU2mx4dRQY0ebmspz8Wc15Pmp&#10;/7kUc9wGOVN+aiamyn+1fh/2+QJEpD6+xE/3zqT56gsez6QL5OoO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rbGfvwAAANwAAAAPAAAAAAAAAAAAAAAAAJgCAABkcnMvZG93bnJl&#10;di54bWxQSwUGAAAAAAQABAD1AAAAhAMAAAAA&#10;" filled="f" stroked="f" strokeweight=".25pt">
                  <v:textbox inset="1pt,1pt,1pt,1pt">
                    <w:txbxContent>
                      <w:p w:rsidR="00C6086C" w:rsidRDefault="00C6086C" w:rsidP="008B1DBA">
                        <w:pPr>
                          <w:pStyle w:val="a3"/>
                          <w:rPr>
                            <w:rFonts w:ascii="Journal" w:hAnsi="Journal"/>
                            <w:sz w:val="18"/>
                          </w:rPr>
                        </w:pPr>
                        <w:r>
                          <w:rPr>
                            <w:sz w:val="18"/>
                          </w:rPr>
                          <w:t xml:space="preserve"> Розро</w:t>
                        </w:r>
                        <w:r>
                          <w:rPr>
                            <w:rFonts w:ascii="Journal" w:hAnsi="Journal"/>
                            <w:sz w:val="18"/>
                          </w:rPr>
                          <w:t>б.</w:t>
                        </w:r>
                      </w:p>
                    </w:txbxContent>
                  </v:textbox>
                </v:rect>
                <v:rect id="Rectangle 53" o:spid="_x0000_s1257"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Il7cIA&#10;AADcAAAADwAAAGRycy9kb3ducmV2LnhtbESPQWsCMRCF7wX/Qxiht5pYROzWKEtB8Oqq0OOwme5u&#10;u5msSdTtv+8cCt5meG/e+2a9HX2vbhRTF9jCfGZAEdfBddxYOB13LytQKSM77AOThV9KsN1MntZY&#10;uHDnA92q3CgJ4VSghTbnodA61S15TLMwEIv2FaLHLGtstIt4l3Df61djltpjx9LQ4kAfLdU/1dVb&#10;KMvv8Xyp3nCX9MrEpVu4pvy09nk6lu+gMo35Yf6/3jvBN0Irz8gEe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MiXtwgAAANwAAAAPAAAAAAAAAAAAAAAAAJgCAABkcnMvZG93&#10;bnJldi54bWxQSwUGAAAAAAQABAD1AAAAhwMAAAAA&#10;" filled="f" stroked="f" strokeweight=".25pt">
                  <v:textbox inset="1pt,1pt,1pt,1pt">
                    <w:txbxContent>
                      <w:p w:rsidR="00C6086C" w:rsidRPr="008B1DBA" w:rsidRDefault="00C6086C" w:rsidP="008B1DBA">
                        <w:pPr>
                          <w:pStyle w:val="a3"/>
                          <w:rPr>
                            <w:rFonts w:ascii="Journal" w:hAnsi="Journal"/>
                            <w:sz w:val="18"/>
                          </w:rPr>
                        </w:pPr>
                        <w:r>
                          <w:rPr>
                            <w:sz w:val="18"/>
                          </w:rPr>
                          <w:t>Борисов О.В.</w:t>
                        </w:r>
                      </w:p>
                    </w:txbxContent>
                  </v:textbox>
                </v:rect>
              </v:group>
              <v:group id="Group 54" o:spid="_x0000_s1258" style="position:absolute;left:39;top:18614;width:5014;height:359" coordsize="20888,232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v4zwcQAAADcAAAADwAAAGRycy9kb3ducmV2LnhtbERPS2vCQBC+F/wPywi9&#10;1U2UlhpdJYRaegiFqiDehuyYBLOzIbvN4993C4Xe5uN7znY/mkb01LnasoJ4EYEgLqyuuVRwPh2e&#10;XkE4j6yxsUwKJnKw380etphoO/AX9UdfihDCLkEFlfdtIqUrKjLoFrYlDtzNdgZ9gF0pdYdDCDeN&#10;XEbRizRYc2iosKWsouJ+/DYK3gcc0lX81uf3WzZdT8+flzwmpR7nY7oB4Wn0/+I/94cO86M1/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v4zwcQAAADcAAAA&#10;DwAAAAAAAAAAAAAAAACqAgAAZHJzL2Rvd25yZXYueG1sUEsFBgAAAAAEAAQA+gAAAJsDAAAAAA==&#10;">
                <v:rect id="Rectangle 55" o:spid="_x0000_s1259"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2/NsIA&#10;AADcAAAADwAAAGRycy9kb3ducmV2LnhtbESPQWvCQBCF7wX/wzJCb3VjEdHoKqEg9Gqq4HHIjkk0&#10;Oxt3t5r+e+cg9DbDe/PeN+vt4Dp1pxBbzwamkwwUceVty7WBw8/uYwEqJmSLnWcy8EcRtpvR2xpz&#10;6x+8p3uZaiUhHHM00KTU51rHqiGHceJ7YtHOPjhMsoZa24APCXed/syyuXbYsjQ02NNXQ9W1/HUG&#10;iuIyHG/lEndRL7IwtzNbFydj3sdDsQKVaEj/5tf1txX8qeDLMzKB3j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nb82wgAAANwAAAAPAAAAAAAAAAAAAAAAAJgCAABkcnMvZG93&#10;bnJldi54bWxQSwUGAAAAAAQABAD1AAAAhwMAAAAA&#10;" filled="f" stroked="f" strokeweight=".25pt">
                  <v:textbox inset="1pt,1pt,1pt,1pt">
                    <w:txbxContent>
                      <w:p w:rsidR="00C6086C" w:rsidRDefault="00C6086C" w:rsidP="008B1DBA">
                        <w:pPr>
                          <w:pStyle w:val="a3"/>
                          <w:rPr>
                            <w:sz w:val="18"/>
                          </w:rPr>
                        </w:pPr>
                        <w:r>
                          <w:rPr>
                            <w:sz w:val="18"/>
                          </w:rPr>
                          <w:t xml:space="preserve"> Перевір.</w:t>
                        </w:r>
                      </w:p>
                    </w:txbxContent>
                  </v:textbox>
                </v:rect>
                <v:rect id="Rectangle 56" o:spid="_x0000_s1260" style="position:absolute;left:8952;top:3198;width:11936;height:20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EarcAA&#10;AADcAAAADwAAAGRycy9kb3ducmV2LnhtbERPTWvCQBC9F/oflil4q5uIhDS6ShCEXpu20OOQHZNo&#10;djburkn8926h0Ns83uds97PpxUjOd5YVpMsEBHFtdceNgq/P42sOwgdkjb1lUnAnD/vd89MWC20n&#10;/qCxCo2IIewLVNCGMBRS+rolg35pB+LInawzGCJ0jdQOpxhuerlKkkwa7Dg2tDjQoaX6Ut2MgrI8&#10;z9/X6g2PXuaJy/RaN+WPUouXudyACDSHf/Gf+13H+WkKv8/EC+Tu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tEarcAAAADcAAAADwAAAAAAAAAAAAAAAACYAgAAZHJzL2Rvd25y&#10;ZXYueG1sUEsFBgAAAAAEAAQA9QAAAIUDAAAAAA==&#10;" filled="f" stroked="f" strokeweight=".25pt">
                  <v:textbox inset="1pt,1pt,1pt,1pt">
                    <w:txbxContent>
                      <w:p w:rsidR="00C6086C" w:rsidRPr="00775326" w:rsidRDefault="00C6086C" w:rsidP="008B1DBA">
                        <w:pPr>
                          <w:ind w:right="-72"/>
                          <w:rPr>
                            <w:rFonts w:ascii="Arial" w:hAnsi="Arial" w:cs="Arial"/>
                            <w:i/>
                            <w:sz w:val="18"/>
                            <w:szCs w:val="18"/>
                            <w:lang w:val="uk-UA"/>
                          </w:rPr>
                        </w:pPr>
                        <w:r>
                          <w:rPr>
                            <w:rFonts w:ascii="Arial" w:hAnsi="Arial" w:cs="Arial"/>
                            <w:i/>
                            <w:sz w:val="18"/>
                            <w:szCs w:val="18"/>
                            <w:lang w:val="uk-UA"/>
                          </w:rPr>
                          <w:t>Виногрдов Ю.М.</w:t>
                        </w:r>
                      </w:p>
                      <w:p w:rsidR="00C6086C" w:rsidRDefault="00C6086C" w:rsidP="008B1DBA">
                        <w:pPr>
                          <w:pStyle w:val="a3"/>
                          <w:rPr>
                            <w:rFonts w:ascii="Journal" w:hAnsi="Journal"/>
                            <w:sz w:val="18"/>
                          </w:rPr>
                        </w:pPr>
                      </w:p>
                    </w:txbxContent>
                  </v:textbox>
                </v:rect>
              </v:group>
              <v:group id="Group 57" o:spid="_x0000_s1261"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3bcQAAADcAAAADwAAAGRycy9kb3ducmV2LnhtbERPS2vCQBC+C/0Pywi9&#10;6SaWikTXEKQtPYSCUSi9DdkxCWZnQ3abx7/vFgq9zcf3nEM6mVYM1LvGsoJ4HYEgLq1uuFJwvbyu&#10;diCcR9bYWiYFMzlIjw+LAybajnymofCVCCHsElRQe98lUrqyJoNubTviwN1sb9AH2FdS9ziGcNPK&#10;TRRtpcGGQ0ONHZ1qKu/Ft1HwNuKYPcUvQ36/neavy/PHZx6TUo/LKduD8DT5f/Gf+12H+fEG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YM3bcQAAADcAAAA&#10;DwAAAAAAAAAAAAAAAACqAgAAZHJzL2Rvd25yZXYueG1sUEsFBgAAAAAEAAQA+gAAAJsDAAAAAA==&#10;">
                <v:rect id="Rectangle 58" o:spid="_x0000_s1262"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8hQcEA&#10;AADcAAAADwAAAGRycy9kb3ducmV2LnhtbERPTWvCQBC9C/0PyxR6001sEU1dJQiBXk0VPA7ZaZI2&#10;Oxt31yT9926h4G0e73O2+8l0YiDnW8sK0kUCgriyuuVawemzmK9B+ICssbNMCn7Jw373NNtipu3I&#10;RxrKUIsYwj5DBU0IfSalrxoy6Be2J47cl3UGQ4SultrhGMNNJ5dJspIGW44NDfZ0aKj6KW9GQZ5/&#10;T+drucHCy3XiVvpN1/lFqZfnKX8HEWgKD/G/+0PH+ekr/D0TL5C7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FPIUHBAAAA3AAAAA8AAAAAAAAAAAAAAAAAmAIAAGRycy9kb3du&#10;cmV2LnhtbFBLBQYAAAAABAAEAPUAAACGAwAAAAA=&#10;" filled="f" stroked="f" strokeweight=".25pt">
                  <v:textbox inset="1pt,1pt,1pt,1pt">
                    <w:txbxContent>
                      <w:p w:rsidR="00C6086C" w:rsidRDefault="00C6086C" w:rsidP="008B1DBA">
                        <w:pPr>
                          <w:pStyle w:val="a3"/>
                          <w:rPr>
                            <w:sz w:val="18"/>
                          </w:rPr>
                        </w:pPr>
                        <w:r>
                          <w:rPr>
                            <w:sz w:val="18"/>
                          </w:rPr>
                          <w:t xml:space="preserve"> Реценз.</w:t>
                        </w:r>
                      </w:p>
                    </w:txbxContent>
                  </v:textbox>
                </v:rect>
                <v:rect id="Rectangle 59" o:spid="_x0000_s1263"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a5Nb8A&#10;AADcAAAADwAAAGRycy9kb3ducmV2LnhtbERPTYvCMBC9C/6HMAt707Qi4naNUoSC160KHodmtu1u&#10;M6lJ1PrvjSB4m8f7nNVmMJ24kvOtZQXpNAFBXFndcq3gsC8mSxA+IGvsLJOCO3nYrMejFWba3viH&#10;rmWoRQxhn6GCJoQ+k9JXDRn0U9sTR+7XOoMhQldL7fAWw00nZ0mykAZbjg0N9rRtqPovL0ZBnv8N&#10;x3P5hYWXy8Qt9FzX+Umpz48h/wYRaAhv8cu903F+OofnM/ECuX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prk1vwAAANwAAAAPAAAAAAAAAAAAAAAAAJgCAABkcnMvZG93bnJl&#10;di54bWxQSwUGAAAAAAQABAD1AAAAhAMAAAAA&#10;" filled="f" stroked="f" strokeweight=".25pt">
                  <v:textbox inset="1pt,1pt,1pt,1pt">
                    <w:txbxContent>
                      <w:p w:rsidR="00C6086C" w:rsidRDefault="00C6086C" w:rsidP="008B1DBA">
                        <w:pPr>
                          <w:pStyle w:val="a3"/>
                          <w:rPr>
                            <w:rFonts w:ascii="Journal" w:hAnsi="Journal"/>
                            <w:sz w:val="18"/>
                          </w:rPr>
                        </w:pPr>
                      </w:p>
                    </w:txbxContent>
                  </v:textbox>
                </v:rect>
              </v:group>
              <v:group id="Group 60" o:spid="_x0000_s1264"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rect id="Rectangle 61" o:spid="_x0000_s1265"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iC2b8A&#10;AADcAAAADwAAAGRycy9kb3ducmV2LnhtbERPTYvCMBC9L/gfwgjetqkiRbtGKYLg1boLHodmtu1u&#10;M6lJ1PrvjSB4m8f7nNVmMJ24kvOtZQXTJAVBXFndcq3g+7j7XIDwAVljZ5kU3MnDZj36WGGu7Y0P&#10;dC1DLWII+xwVNCH0uZS+asigT2xPHLlf6wyGCF0ttcNbDDednKVpJg22HBsa7GnbUPVfXoyCovgb&#10;fs7lEndeLlKX6bmui5NSk/FQfIEINIS3+OXe6zh/msHzmXiBXD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OILZvwAAANwAAAAPAAAAAAAAAAAAAAAAAJgCAABkcnMvZG93bnJl&#10;di54bWxQSwUGAAAAAAQABAD1AAAAhAMAAAAA&#10;" filled="f" stroked="f" strokeweight=".25pt">
                  <v:textbox inset="1pt,1pt,1pt,1pt">
                    <w:txbxContent>
                      <w:p w:rsidR="00C6086C" w:rsidRDefault="00C6086C" w:rsidP="008B1DBA">
                        <w:pPr>
                          <w:pStyle w:val="a3"/>
                          <w:rPr>
                            <w:sz w:val="18"/>
                          </w:rPr>
                        </w:pPr>
                        <w:r>
                          <w:rPr>
                            <w:sz w:val="18"/>
                          </w:rPr>
                          <w:t xml:space="preserve"> Н. Контр.</w:t>
                        </w:r>
                      </w:p>
                    </w:txbxContent>
                  </v:textbox>
                </v:rect>
                <v:rect id="Rectangle 62" o:spid="_x0000_s1266"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QnQsEA&#10;AADcAAAADwAAAGRycy9kb3ducmV2LnhtbERPyWrDMBC9B/oPYgq9JbJDyeJGCSZg6DVuAjkO1tR2&#10;a40cSbHdv48Khd7m8dbZHSbTiYGcby0rSBcJCOLK6pZrBeePYr4B4QOyxs4yKfghD4f902yHmbYj&#10;n2goQy1iCPsMFTQh9JmUvmrIoF/Ynjhyn9YZDBG6WmqHYww3nVwmyUoabDk2NNjTsaHqu7wbBXn+&#10;NV1u5RYLLzeJW+lXXedXpV6ep/wNRKAp/Iv/3O86zk/X8PtMvEDu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50J0LBAAAA3AAAAA8AAAAAAAAAAAAAAAAAmAIAAGRycy9kb3du&#10;cmV2LnhtbFBLBQYAAAAABAAEAPUAAACGAwAAAAA=&#10;" filled="f" stroked="f" strokeweight=".25pt">
                  <v:textbox inset="1pt,1pt,1pt,1pt">
                    <w:txbxContent>
                      <w:p w:rsidR="00C6086C" w:rsidRDefault="00C6086C" w:rsidP="008B1DBA">
                        <w:pPr>
                          <w:pStyle w:val="a3"/>
                          <w:rPr>
                            <w:rFonts w:ascii="Journal" w:hAnsi="Journal"/>
                            <w:sz w:val="18"/>
                          </w:rPr>
                        </w:pPr>
                        <w:r>
                          <w:rPr>
                            <w:sz w:val="18"/>
                          </w:rPr>
                          <w:t>Симоненко В.П</w:t>
                        </w:r>
                      </w:p>
                    </w:txbxContent>
                  </v:textbox>
                </v:rect>
              </v:group>
              <v:group id="Group 63" o:spid="_x0000_s1267"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awCHxgAAANwA&#10;AAAPAAAAAAAAAAAAAAAAAKoCAABkcnMvZG93bnJldi54bWxQSwUGAAAAAAQABAD6AAAAnQMAAAAA&#10;">
                <v:rect id="Rectangle 64" o:spid="_x0000_s1268"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cWq78A&#10;AADcAAAADwAAAGRycy9kb3ducmV2LnhtbERPTYvCMBC9C/6HMMLeNO2yiFZjKQuCV6uCx6EZ2+42&#10;k26S1frvjSB4m8f7nHU+mE5cyfnWsoJ0loAgrqxuuVZwPGynCxA+IGvsLJOCO3nIN+PRGjNtb7yn&#10;axlqEUPYZ6igCaHPpPRVQwb9zPbEkbtYZzBE6GqpHd5iuOnkZ5LMpcGWY0ODPX03VP2W/0ZBUfwM&#10;p79yiVsvF4mb6y9dF2elPiZDsQIRaAhv8cu903F+uoTnM/ECuXk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wpxarvwAAANwAAAAPAAAAAAAAAAAAAAAAAJgCAABkcnMvZG93bnJl&#10;di54bWxQSwUGAAAAAAQABAD1AAAAhAMAAAAA&#10;" filled="f" stroked="f" strokeweight=".25pt">
                  <v:textbox inset="1pt,1pt,1pt,1pt">
                    <w:txbxContent>
                      <w:p w:rsidR="00C6086C" w:rsidRDefault="00C6086C" w:rsidP="008B1DBA">
                        <w:pPr>
                          <w:pStyle w:val="a3"/>
                          <w:rPr>
                            <w:sz w:val="18"/>
                          </w:rPr>
                        </w:pPr>
                        <w:r>
                          <w:rPr>
                            <w:sz w:val="18"/>
                          </w:rPr>
                          <w:t xml:space="preserve"> Затверд.</w:t>
                        </w:r>
                      </w:p>
                    </w:txbxContent>
                  </v:textbox>
                </v:rect>
                <v:rect id="Rectangle 65" o:spid="_x0000_s1269"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1i8MA&#10;AADcAAAADwAAAGRycy9kb3ducmV2LnhtbESPQWvCQBCF70L/wzIFb7ppKKLRNQRB6LVpCx6H7JjE&#10;Zmfj7lbjv+8cCr3N8N68982unNygbhRi79nAyzIDRdx423Nr4PPjuFiDignZ4uCZDDwoQrl/mu2w&#10;sP7O73SrU6skhGOBBrqUxkLr2HTkMC79SCza2QeHSdbQahvwLuFu0HmWrbTDnqWhw5EOHTXf9Y8z&#10;UFWX6etab/AY9ToLK/tq2+pkzPx5qragEk3p3/x3/WYFPxd8eUYm0P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F1i8MAAADcAAAADwAAAAAAAAAAAAAAAACYAgAAZHJzL2Rv&#10;d25yZXYueG1sUEsFBgAAAAAEAAQA9QAAAIgDAAAAAA==&#10;" filled="f" stroked="f" strokeweight=".25pt">
                  <v:textbox inset="1pt,1pt,1pt,1pt">
                    <w:txbxContent>
                      <w:p w:rsidR="00C6086C" w:rsidRDefault="00C6086C" w:rsidP="008B1DBA">
                        <w:pPr>
                          <w:pStyle w:val="a3"/>
                          <w:rPr>
                            <w:rFonts w:ascii="Journal" w:hAnsi="Journal"/>
                            <w:sz w:val="18"/>
                          </w:rPr>
                        </w:pPr>
                        <w:r>
                          <w:rPr>
                            <w:sz w:val="18"/>
                          </w:rPr>
                          <w:t>Луцький Г.М.</w:t>
                        </w:r>
                      </w:p>
                    </w:txbxContent>
                  </v:textbox>
                </v:rect>
              </v:group>
              <v:line id="Line 66" o:spid="_x0000_s1270"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rdL70AAADcAAAADwAAAGRycy9kb3ducmV2LnhtbERPvQrCMBDeBd8hnOCmqYIi1SgiVNzE&#10;6tLtbM622FxKE7W+vREEt/v4fm+16UwtntS6yrKCyTgCQZxbXXGh4HJORgsQziNrrC2Tgjc52Kz7&#10;vRXG2r74RM/UFyKEsItRQel9E0vp8pIMurFtiAN3s61BH2BbSN3iK4SbWk6jaC4NVhwaSmxoV1J+&#10;Tx9GwT27zJL9cafPdbrV1yLx2fWmlRoOuu0ShKfO/8U/90GH+dMJfJ8JF8j1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ECK3S+9AAAA3AAAAA8AAAAAAAAAAAAAAAAAoQIA&#10;AGRycy9kb3ducmV2LnhtbFBLBQYAAAAABAAEAPkAAACLAwAAAAA=&#10;" strokeweight="2pt"/>
              <v:rect id="Rectangle 67" o:spid="_x0000_s1271"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9OZ78A&#10;AADcAAAADwAAAGRycy9kb3ducmV2LnhtbERPTYvCMBC9C/6HMMLebGpZRLtGKYLg1boLHodmtu1u&#10;M6lJ1PrvjSB4m8f7nNVmMJ24kvOtZQWzJAVBXFndcq3g+7ibLkD4gKyxs0wK7uRhsx6PVphre+MD&#10;XctQixjCPkcFTQh9LqWvGjLoE9sTR+7XOoMhQldL7fAWw00nszSdS4Mtx4YGe9o2VP2XF6OgKP6G&#10;n3O5xJ2Xi9TN9aeui5NSH5Oh+AIRaAhv8cu913F+lsHzmXiBXD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b05nvwAAANwAAAAPAAAAAAAAAAAAAAAAAJgCAABkcnMvZG93bnJl&#10;di54bWxQSwUGAAAAAAQABAD1AAAAhAMAAAAA&#10;" filled="f" stroked="f" strokeweight=".25pt">
                <v:textbox inset="1pt,1pt,1pt,1pt">
                  <w:txbxContent>
                    <w:p w:rsidR="00C6086C" w:rsidRPr="001E3695" w:rsidRDefault="00C6086C" w:rsidP="008B1DBA">
                      <w:pPr>
                        <w:pStyle w:val="a3"/>
                        <w:jc w:val="center"/>
                        <w:rPr>
                          <w:sz w:val="24"/>
                        </w:rPr>
                      </w:pPr>
                      <w:r w:rsidRPr="0088380E">
                        <w:rPr>
                          <w:rFonts w:ascii="Times New Roman" w:hAnsi="Times New Roman"/>
                          <w:color w:val="000000"/>
                          <w:sz w:val="24"/>
                          <w:szCs w:val="24"/>
                        </w:rPr>
                        <w:t>Розробка системи діагностики важкодоступних середовищ</w:t>
                      </w:r>
                      <w:r w:rsidRPr="008B1DBA">
                        <w:rPr>
                          <w:rFonts w:ascii="Times New Roman" w:hAnsi="Times New Roman"/>
                          <w:color w:val="000000"/>
                          <w:sz w:val="24"/>
                          <w:szCs w:val="24"/>
                        </w:rPr>
                        <w:t xml:space="preserve"> </w:t>
                      </w:r>
                      <w:r w:rsidRPr="008B1DBA">
                        <w:rPr>
                          <w:rFonts w:ascii="Times New Roman" w:hAnsi="Times New Roman"/>
                          <w:color w:val="000000"/>
                          <w:sz w:val="24"/>
                          <w:szCs w:val="24"/>
                        </w:rPr>
                        <w:br/>
                      </w:r>
                      <w:r>
                        <w:rPr>
                          <w:rFonts w:ascii="Times New Roman" w:hAnsi="Times New Roman"/>
                          <w:color w:val="000000"/>
                          <w:sz w:val="24"/>
                          <w:szCs w:val="24"/>
                        </w:rPr>
                        <w:t>Лістинг програми</w:t>
                      </w:r>
                    </w:p>
                    <w:p w:rsidR="00C6086C" w:rsidRPr="0088380E" w:rsidRDefault="00C6086C" w:rsidP="008B1DBA">
                      <w:pPr>
                        <w:pStyle w:val="a3"/>
                        <w:jc w:val="center"/>
                        <w:rPr>
                          <w:rFonts w:ascii="Times New Roman" w:hAnsi="Times New Roman"/>
                          <w:sz w:val="24"/>
                          <w:szCs w:val="24"/>
                        </w:rPr>
                      </w:pPr>
                    </w:p>
                    <w:p w:rsidR="00C6086C" w:rsidRPr="0088380E" w:rsidRDefault="00C6086C" w:rsidP="008B1DBA">
                      <w:pPr>
                        <w:pStyle w:val="a3"/>
                        <w:rPr>
                          <w:rFonts w:ascii="Times New Roman" w:hAnsi="Times New Roman"/>
                          <w:sz w:val="24"/>
                        </w:rPr>
                      </w:pPr>
                    </w:p>
                    <w:p w:rsidR="00C6086C" w:rsidRDefault="00C6086C" w:rsidP="008B1DBA">
                      <w:pPr>
                        <w:pStyle w:val="a3"/>
                        <w:rPr>
                          <w:sz w:val="18"/>
                        </w:rPr>
                      </w:pPr>
                    </w:p>
                  </w:txbxContent>
                </v:textbox>
              </v:rect>
              <v:line id="Line 68" o:spid="_x0000_s1272"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xTmw74AAADcAAAADwAAAGRycy9kb3ducmV2LnhtbERPvQrCMBDeBd8hnOCmqYoi1SgiVNzE&#10;6uJ2NmdbbC6liVrf3giC2318v7dct6YST2pcaVnBaBiBIM6sLjlXcD4lgzkI55E1VpZJwZscrFfd&#10;zhJjbV98pGfqcxFC2MWooPC+jqV0WUEG3dDWxIG72cagD7DJpW7wFcJNJcdRNJMGSw4NBda0LSi7&#10;pw+j4H45T5PdYatPVbrR1zzxl+tNK9XvtZsFCE+t/4t/7r0O88cT+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fFObDvgAAANwAAAAPAAAAAAAAAAAAAAAAAKEC&#10;AABkcnMvZG93bnJldi54bWxQSwUGAAAAAAQABAD5AAAAjAMAAAAA&#10;" strokeweight="2pt"/>
              <v:line id="Line 69" o:spid="_x0000_s1273"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1+t74AAADcAAAADwAAAGRycy9kb3ducmV2LnhtbERPvQrCMBDeBd8hnOCmqaIi1SgiVNzE&#10;6uJ2NmdbbC6liVrf3giC2318v7dct6YST2pcaVnBaBiBIM6sLjlXcD4lgzkI55E1VpZJwZscrFfd&#10;zhJjbV98pGfqcxFC2MWooPC+jqV0WUEG3dDWxIG72cagD7DJpW7wFcJNJcdRNJMGSw4NBda0LSi7&#10;pw+j4H45T5PdYatPVbrR1zzxl+tNK9XvtZsFCE+t/4t/7r0O88cT+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Q/X63vgAAANwAAAAPAAAAAAAAAAAAAAAAAKEC&#10;AABkcnMvZG93bnJldi54bWxQSwUGAAAAAAQABAD5AAAAjAMAAAAA&#10;" strokeweight="2pt"/>
              <v:line id="Line 70" o:spid="_x0000_s1274"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HbLL0AAADcAAAADwAAAGRycy9kb3ducmV2LnhtbERPvQrCMBDeBd8hnOCmqYIi1SgiVNzE&#10;6tLtbM622FxKE7W+vREEt/v4fm+16UwtntS6yrKCyTgCQZxbXXGh4HJORgsQziNrrC2Tgjc52Kz7&#10;vRXG2r74RM/UFyKEsItRQel9E0vp8pIMurFtiAN3s61BH2BbSN3iK4SbWk6jaC4NVhwaSmxoV1J+&#10;Tx9GwT27zJL9cafPdbrV1yLx2fWmlRoOuu0ShKfO/8U/90GH+dMZfJ8JF8j1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D+x2yy9AAAA3AAAAA8AAAAAAAAAAAAAAAAAoQIA&#10;AGRycy9kb3ducmV2LnhtbFBLBQYAAAAABAAEAPkAAACLAwAAAAA=&#10;" strokeweight="2pt"/>
              <v:rect id="Rectangle 71" o:spid="_x0000_s1275"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RIZMAA&#10;AADcAAAADwAAAGRycy9kb3ducmV2LnhtbERPTWvCQBC9F/wPywje6kaRoGk2EgqBXpsqeByy0yRt&#10;djbubmP677sFwds83ufkx9kMYiLne8sKNusEBHFjdc+tgtNH9bwH4QOyxsEyKfglD8di8ZRjpu2N&#10;32mqQytiCPsMFXQhjJmUvunIoF/bkThyn9YZDBG6VmqHtxhuBrlNklQa7Dk2dDjSa0fNd/1jFJTl&#10;13y+1gesvNwnLtU73ZYXpVbLuXwBEWgOD/Hd/abj/G0K/8/EC2Tx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1RIZMAAAADcAAAADwAAAAAAAAAAAAAAAACYAgAAZHJzL2Rvd25y&#10;ZXYueG1sUEsFBgAAAAAEAAQA9QAAAIUDAAAAAA==&#10;" filled="f" stroked="f" strokeweight=".25pt">
                <v:textbox inset="1pt,1pt,1pt,1pt">
                  <w:txbxContent>
                    <w:p w:rsidR="00C6086C" w:rsidRDefault="00C6086C" w:rsidP="008B1DBA">
                      <w:pPr>
                        <w:pStyle w:val="a3"/>
                        <w:jc w:val="center"/>
                        <w:rPr>
                          <w:sz w:val="18"/>
                        </w:rPr>
                      </w:pPr>
                      <w:r>
                        <w:rPr>
                          <w:sz w:val="18"/>
                        </w:rPr>
                        <w:t>Літ.</w:t>
                      </w:r>
                    </w:p>
                  </w:txbxContent>
                </v:textbox>
              </v:rect>
              <v:rect id="Rectangle 72" o:spid="_x0000_s1276"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jt/78A&#10;AADcAAAADwAAAGRycy9kb3ducmV2LnhtbERPTYvCMBC9C/6HMII3TRXR2jVKEQSvdhU8Ds1s291m&#10;UpOo9d+bhYW9zeN9zmbXm1Y8yPnGsoLZNAFBXFrdcKXg/HmYpCB8QNbYWiYFL/Kw2w4HG8y0ffKJ&#10;HkWoRAxhn6GCOoQuk9KXNRn0U9sRR+7LOoMhQldJ7fAZw00r50mylAYbjg01drSvqfwp7kZBnn/3&#10;l1uxxoOXaeKWeqGr/KrUeNTnHyAC9eFf/Oc+6jh/voLfZ+IFcvs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gGO3/vwAAANwAAAAPAAAAAAAAAAAAAAAAAJgCAABkcnMvZG93bnJl&#10;di54bWxQSwUGAAAAAAQABAD1AAAAhAMAAAAA&#10;" filled="f" stroked="f" strokeweight=".25pt">
                <v:textbox inset="1pt,1pt,1pt,1pt">
                  <w:txbxContent>
                    <w:p w:rsidR="00C6086C" w:rsidRDefault="00C6086C" w:rsidP="008B1DBA">
                      <w:pPr>
                        <w:pStyle w:val="a3"/>
                        <w:jc w:val="center"/>
                        <w:rPr>
                          <w:rFonts w:ascii="Journal" w:hAnsi="Journal"/>
                          <w:sz w:val="18"/>
                        </w:rPr>
                      </w:pPr>
                      <w:r>
                        <w:rPr>
                          <w:sz w:val="18"/>
                        </w:rPr>
                        <w:t>Акрушів</w:t>
                      </w:r>
                    </w:p>
                  </w:txbxContent>
                </v:textbox>
              </v:rect>
              <v:rect id="Rectangle 73" o:spid="_x0000_s1277"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MS8IA&#10;AADcAAAADwAAAGRycy9kb3ducmV2LnhtbESPQWvCQBCF7wX/wzJCb3VjkaDRVUJB6NW0BY9Ddkyi&#10;2dm4u9X03zsHobcZ3pv3vtnsRterG4XYeTYwn2WgiGtvO24MfH/t35agYkK22HsmA38UYbedvGyw&#10;sP7OB7pVqVESwrFAA21KQ6F1rFtyGGd+IBbt5IPDJGtotA14l3DX6/csy7XDjqWhxYE+Wqov1a8z&#10;UJbn8edarXAf9TILuV3Ypjwa8zodyzWoRGP6Nz+vP63g54Ivz8gEev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m8xLwgAAANwAAAAPAAAAAAAAAAAAAAAAAJgCAABkcnMvZG93&#10;bnJldi54bWxQSwUGAAAAAAQABAD1AAAAhwMAAAAA&#10;" filled="f" stroked="f" strokeweight=".25pt">
                <v:textbox inset="1pt,1pt,1pt,1pt">
                  <w:txbxContent>
                    <w:p w:rsidR="00C6086C" w:rsidRDefault="00C6086C" w:rsidP="008B1DBA">
                      <w:pPr>
                        <w:pStyle w:val="a3"/>
                        <w:jc w:val="center"/>
                        <w:rPr>
                          <w:sz w:val="18"/>
                        </w:rPr>
                      </w:pPr>
                      <w:r>
                        <w:rPr>
                          <w:sz w:val="18"/>
                        </w:rPr>
                        <w:t>51</w:t>
                      </w:r>
                    </w:p>
                  </w:txbxContent>
                </v:textbox>
              </v:rect>
              <v:line id="Line 74" o:spid="_x0000_s1278"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PmXMIAAADcAAAADwAAAGRycy9kb3ducmV2LnhtbERPzWoCMRC+F3yHMIK3mt0epN1uVopW&#10;UHooVR9g3Ew3WzeTJYm6+vRNoeBtPr7fKeeD7cSZfGgdK8inGQji2umWGwX73erxGUSIyBo7x6Tg&#10;SgHm1eihxEK7C3/ReRsbkUI4FKjAxNgXUobakMUwdT1x4r6dtxgT9I3UHi8p3HbyKctm0mLLqcFg&#10;TwtD9XF7sgo2/vBxzG+NkQfe+Pfuc/kS7I9Sk/Hw9goi0hDv4n/3Wqf5sxz+nkkXyO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lPmXMIAAADcAAAADwAAAAAAAAAAAAAA&#10;AAChAgAAZHJzL2Rvd25yZXYueG1sUEsFBgAAAAAEAAQA+QAAAJADAAAAAA==&#10;" strokeweight="1pt"/>
              <v:line id="Line 75" o:spid="_x0000_s1279"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F4K8IAAADcAAAADwAAAGRycy9kb3ducmV2LnhtbERPzWoCMRC+F3yHMIK3mtWDtFuzS2kr&#10;KD1ItQ8wbsbN6mayJFFXn94UCt7m4/udednbVpzJh8axgsk4A0FcOd1wreB3u3h+AREissbWMSm4&#10;UoCyGDzNMdfuwj903sRapBAOOSowMXa5lKEyZDGMXUecuL3zFmOCvpba4yWF21ZOs2wmLTacGgx2&#10;9GGoOm5OVsHK776Pk1tt5I5X/qtdf74Ge1BqNOzf30BE6uND/O9e6jR/NoW/Z9IFsr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oF4K8IAAADcAAAADwAAAAAAAAAAAAAA&#10;AAChAgAAZHJzL2Rvd25yZXYueG1sUEsFBgAAAAAEAAQA+QAAAJADAAAAAA==&#10;" strokeweight="1pt"/>
              <v:rect id="Rectangle 76" o:spid="_x0000_s1280" style="position:absolute;left:14295;top:19084;width:5609;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lSPL8A&#10;AADcAAAADwAAAGRycy9kb3ducmV2LnhtbERPS4vCMBC+L/gfwgje1tQHxe0apQiCV+sKHodmtu3a&#10;TGoStf57Iwh7m4/vOct1b1pxI+cbywom4wQEcWl1w5WCn8P2cwHCB2SNrWVS8CAP69XgY4mZtnfe&#10;060IlYgh7DNUUIfQZVL6siaDfmw74sj9WmcwROgqqR3eY7hp5TRJUmmw4dhQY0ebmspzcTUK8vyv&#10;P16KL9x6uUhcque6yk9KjYZ9/g0iUB/+xW/3Tsf56Qxez8QL5Oo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JSVI8vwAAANwAAAAPAAAAAAAAAAAAAAAAAJgCAABkcnMvZG93bnJl&#10;di54bWxQSwUGAAAAAAQABAD1AAAAhAMAAAAA&#10;" filled="f" stroked="f" strokeweight=".25pt">
                <v:textbox inset="1pt,1pt,1pt,1pt">
                  <w:txbxContent>
                    <w:p w:rsidR="00C6086C" w:rsidRDefault="00C6086C" w:rsidP="008B1DBA">
                      <w:pPr>
                        <w:pStyle w:val="a3"/>
                        <w:jc w:val="center"/>
                        <w:rPr>
                          <w:sz w:val="24"/>
                        </w:rPr>
                      </w:pPr>
                      <w:r>
                        <w:rPr>
                          <w:sz w:val="24"/>
                        </w:rPr>
                        <w:t>НТУУ «КПІ» ФІОТ</w:t>
                      </w:r>
                    </w:p>
                    <w:p w:rsidR="00C6086C" w:rsidRDefault="00C6086C" w:rsidP="008B1DBA">
                      <w:pPr>
                        <w:pStyle w:val="a3"/>
                        <w:jc w:val="center"/>
                        <w:rPr>
                          <w:rFonts w:ascii="Journal" w:hAnsi="Journal"/>
                          <w:sz w:val="24"/>
                        </w:rPr>
                      </w:pPr>
                      <w:r>
                        <w:rPr>
                          <w:sz w:val="24"/>
                        </w:rPr>
                        <w:t>гр.ІП-22</w:t>
                      </w:r>
                    </w:p>
                    <w:p w:rsidR="00C6086C" w:rsidRDefault="00C6086C" w:rsidP="008B1DBA">
                      <w:pPr>
                        <w:pStyle w:val="a3"/>
                        <w:jc w:val="center"/>
                        <w:rPr>
                          <w:rFonts w:ascii="Journal" w:hAnsi="Journal"/>
                          <w:sz w:val="24"/>
                        </w:rPr>
                      </w:pPr>
                    </w:p>
                  </w:txbxContent>
                </v:textbox>
              </v:rect>
              <w10:wrap anchorx="page" anchory="page"/>
            </v:group>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086C" w:rsidRDefault="00C6086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F31798"/>
    <w:multiLevelType w:val="hybridMultilevel"/>
    <w:tmpl w:val="AF54CC0E"/>
    <w:lvl w:ilvl="0" w:tplc="AD8A0BB2">
      <w:start w:val="2"/>
      <w:numFmt w:val="decimal"/>
      <w:lvlText w:val="3.%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6A069B1"/>
    <w:multiLevelType w:val="hybridMultilevel"/>
    <w:tmpl w:val="E6C6D1AC"/>
    <w:lvl w:ilvl="0" w:tplc="D5F243FE">
      <w:start w:val="1"/>
      <w:numFmt w:val="decimal"/>
      <w:lvlText w:val="3.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A162A11"/>
    <w:multiLevelType w:val="hybridMultilevel"/>
    <w:tmpl w:val="0B40F44C"/>
    <w:lvl w:ilvl="0" w:tplc="BDF4B03E">
      <w:start w:val="1"/>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BA90187"/>
    <w:multiLevelType w:val="hybridMultilevel"/>
    <w:tmpl w:val="8048C7E6"/>
    <w:lvl w:ilvl="0" w:tplc="0419000F">
      <w:start w:val="1"/>
      <w:numFmt w:val="decimal"/>
      <w:lvlText w:val="%1."/>
      <w:lvlJc w:val="left"/>
      <w:pPr>
        <w:ind w:left="900" w:hanging="360"/>
      </w:pPr>
    </w:lvl>
    <w:lvl w:ilvl="1" w:tplc="04190019" w:tentative="1">
      <w:start w:val="1"/>
      <w:numFmt w:val="lowerLetter"/>
      <w:lvlText w:val="%2."/>
      <w:lvlJc w:val="left"/>
      <w:pPr>
        <w:ind w:left="1620" w:hanging="360"/>
      </w:pPr>
    </w:lvl>
    <w:lvl w:ilvl="2" w:tplc="0419001B" w:tentative="1">
      <w:start w:val="1"/>
      <w:numFmt w:val="lowerRoman"/>
      <w:lvlText w:val="%3."/>
      <w:lvlJc w:val="right"/>
      <w:pPr>
        <w:ind w:left="2340" w:hanging="180"/>
      </w:pPr>
    </w:lvl>
    <w:lvl w:ilvl="3" w:tplc="0419000F" w:tentative="1">
      <w:start w:val="1"/>
      <w:numFmt w:val="decimal"/>
      <w:lvlText w:val="%4."/>
      <w:lvlJc w:val="left"/>
      <w:pPr>
        <w:ind w:left="3060" w:hanging="360"/>
      </w:pPr>
    </w:lvl>
    <w:lvl w:ilvl="4" w:tplc="04190019" w:tentative="1">
      <w:start w:val="1"/>
      <w:numFmt w:val="lowerLetter"/>
      <w:lvlText w:val="%5."/>
      <w:lvlJc w:val="left"/>
      <w:pPr>
        <w:ind w:left="3780" w:hanging="360"/>
      </w:pPr>
    </w:lvl>
    <w:lvl w:ilvl="5" w:tplc="0419001B" w:tentative="1">
      <w:start w:val="1"/>
      <w:numFmt w:val="lowerRoman"/>
      <w:lvlText w:val="%6."/>
      <w:lvlJc w:val="right"/>
      <w:pPr>
        <w:ind w:left="4500" w:hanging="180"/>
      </w:pPr>
    </w:lvl>
    <w:lvl w:ilvl="6" w:tplc="0419000F" w:tentative="1">
      <w:start w:val="1"/>
      <w:numFmt w:val="decimal"/>
      <w:lvlText w:val="%7."/>
      <w:lvlJc w:val="left"/>
      <w:pPr>
        <w:ind w:left="5220" w:hanging="360"/>
      </w:pPr>
    </w:lvl>
    <w:lvl w:ilvl="7" w:tplc="04190019" w:tentative="1">
      <w:start w:val="1"/>
      <w:numFmt w:val="lowerLetter"/>
      <w:lvlText w:val="%8."/>
      <w:lvlJc w:val="left"/>
      <w:pPr>
        <w:ind w:left="5940" w:hanging="360"/>
      </w:pPr>
    </w:lvl>
    <w:lvl w:ilvl="8" w:tplc="0419001B" w:tentative="1">
      <w:start w:val="1"/>
      <w:numFmt w:val="lowerRoman"/>
      <w:lvlText w:val="%9."/>
      <w:lvlJc w:val="right"/>
      <w:pPr>
        <w:ind w:left="6660" w:hanging="180"/>
      </w:pPr>
    </w:lvl>
  </w:abstractNum>
  <w:abstractNum w:abstractNumId="4" w15:restartNumberingAfterBreak="0">
    <w:nsid w:val="0BFD2778"/>
    <w:multiLevelType w:val="hybridMultilevel"/>
    <w:tmpl w:val="BE10EE1A"/>
    <w:lvl w:ilvl="0" w:tplc="8542C286">
      <w:start w:val="1"/>
      <w:numFmt w:val="decimal"/>
      <w:lvlText w:val="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F9A3049"/>
    <w:multiLevelType w:val="hybridMultilevel"/>
    <w:tmpl w:val="A38C9CEA"/>
    <w:lvl w:ilvl="0" w:tplc="B4A22AE6">
      <w:start w:val="1"/>
      <w:numFmt w:val="decimal"/>
      <w:lvlText w:val="3.%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0AF3026"/>
    <w:multiLevelType w:val="hybridMultilevel"/>
    <w:tmpl w:val="CF521C70"/>
    <w:lvl w:ilvl="0" w:tplc="990E3052">
      <w:start w:val="2"/>
      <w:numFmt w:val="decimal"/>
      <w:lvlText w:val="3.2.%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17D22DE"/>
    <w:multiLevelType w:val="multilevel"/>
    <w:tmpl w:val="D2D0FC72"/>
    <w:lvl w:ilvl="0">
      <w:start w:val="1"/>
      <w:numFmt w:val="decimal"/>
      <w:lvlText w:val="3.1.%1"/>
      <w:lvlJc w:val="left"/>
      <w:pPr>
        <w:ind w:left="108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15982661"/>
    <w:multiLevelType w:val="multilevel"/>
    <w:tmpl w:val="0B762680"/>
    <w:lvl w:ilvl="0">
      <w:start w:val="1"/>
      <w:numFmt w:val="decimal"/>
      <w:lvlText w:val="%1"/>
      <w:lvlJc w:val="left"/>
      <w:pPr>
        <w:ind w:left="420" w:hanging="420"/>
      </w:pPr>
      <w:rPr>
        <w:rFonts w:hint="default"/>
      </w:rPr>
    </w:lvl>
    <w:lvl w:ilvl="1">
      <w:start w:val="1"/>
      <w:numFmt w:val="decimal"/>
      <w:lvlText w:val="%1.%2"/>
      <w:lvlJc w:val="left"/>
      <w:pPr>
        <w:ind w:left="60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7096EC4"/>
    <w:multiLevelType w:val="hybridMultilevel"/>
    <w:tmpl w:val="2B2A665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8D548FD"/>
    <w:multiLevelType w:val="hybridMultilevel"/>
    <w:tmpl w:val="B9C8ADDE"/>
    <w:lvl w:ilvl="0" w:tplc="DE389DCC">
      <w:start w:val="1"/>
      <w:numFmt w:val="decimal"/>
      <w:lvlText w:val="4.%1"/>
      <w:lvlJc w:val="left"/>
      <w:pPr>
        <w:ind w:left="12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09F1FB8"/>
    <w:multiLevelType w:val="hybridMultilevel"/>
    <w:tmpl w:val="F6E0B77A"/>
    <w:lvl w:ilvl="0" w:tplc="84FACC58">
      <w:start w:val="1"/>
      <w:numFmt w:val="decimal"/>
      <w:lvlText w:val="3.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1A14E11"/>
    <w:multiLevelType w:val="hybridMultilevel"/>
    <w:tmpl w:val="322AFD0A"/>
    <w:lvl w:ilvl="0" w:tplc="10A29D44">
      <w:start w:val="1"/>
      <w:numFmt w:val="decimal"/>
      <w:lvlText w:val="3.5.%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4AD2DBF"/>
    <w:multiLevelType w:val="hybridMultilevel"/>
    <w:tmpl w:val="4D8EB3A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5573D88"/>
    <w:multiLevelType w:val="hybridMultilevel"/>
    <w:tmpl w:val="B43CFA58"/>
    <w:lvl w:ilvl="0" w:tplc="0BA8962A">
      <w:start w:val="3"/>
      <w:numFmt w:val="decimal"/>
      <w:lvlText w:val="4.%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6280A9E"/>
    <w:multiLevelType w:val="hybridMultilevel"/>
    <w:tmpl w:val="32647CE6"/>
    <w:lvl w:ilvl="0" w:tplc="968854BC">
      <w:start w:val="1"/>
      <w:numFmt w:val="decimal"/>
      <w:lvlText w:val="3.%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6A5341B"/>
    <w:multiLevelType w:val="hybridMultilevel"/>
    <w:tmpl w:val="5B40263E"/>
    <w:lvl w:ilvl="0" w:tplc="D1646A8E">
      <w:start w:val="1"/>
      <w:numFmt w:val="decimal"/>
      <w:lvlText w:val="4.%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7CA17A1"/>
    <w:multiLevelType w:val="hybridMultilevel"/>
    <w:tmpl w:val="7E482484"/>
    <w:lvl w:ilvl="0" w:tplc="BDF4B03E">
      <w:start w:val="1"/>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2D361C92"/>
    <w:multiLevelType w:val="hybridMultilevel"/>
    <w:tmpl w:val="E9888A90"/>
    <w:lvl w:ilvl="0" w:tplc="12F810A0">
      <w:start w:val="1"/>
      <w:numFmt w:val="decimal"/>
      <w:lvlText w:val="3.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2DE84689"/>
    <w:multiLevelType w:val="multilevel"/>
    <w:tmpl w:val="8AD0F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E28650A"/>
    <w:multiLevelType w:val="multilevel"/>
    <w:tmpl w:val="04220025"/>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1427"/>
        </w:tabs>
        <w:ind w:left="1427"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1" w15:restartNumberingAfterBreak="0">
    <w:nsid w:val="2E315568"/>
    <w:multiLevelType w:val="hybridMultilevel"/>
    <w:tmpl w:val="F2261E88"/>
    <w:lvl w:ilvl="0" w:tplc="BA90BA80">
      <w:start w:val="1"/>
      <w:numFmt w:val="decimal"/>
      <w:lvlText w:val="2.4.%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31D2EEB"/>
    <w:multiLevelType w:val="hybridMultilevel"/>
    <w:tmpl w:val="9D787DA0"/>
    <w:lvl w:ilvl="0" w:tplc="F72E24AE">
      <w:start w:val="1"/>
      <w:numFmt w:val="decimal"/>
      <w:lvlText w:val="3.6.%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338D73B6"/>
    <w:multiLevelType w:val="hybridMultilevel"/>
    <w:tmpl w:val="B450F8BA"/>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4" w15:restartNumberingAfterBreak="0">
    <w:nsid w:val="33DD5343"/>
    <w:multiLevelType w:val="hybridMultilevel"/>
    <w:tmpl w:val="FA80BA56"/>
    <w:lvl w:ilvl="0" w:tplc="51128F98">
      <w:start w:val="1"/>
      <w:numFmt w:val="decimal"/>
      <w:lvlText w:val="2.%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344D2E26"/>
    <w:multiLevelType w:val="multilevel"/>
    <w:tmpl w:val="D3589108"/>
    <w:lvl w:ilvl="0">
      <w:start w:val="1"/>
      <w:numFmt w:val="decimal"/>
      <w:lvlText w:val="3.%1"/>
      <w:lvlJc w:val="left"/>
      <w:pPr>
        <w:ind w:left="108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36151286"/>
    <w:multiLevelType w:val="hybridMultilevel"/>
    <w:tmpl w:val="C18EECDC"/>
    <w:lvl w:ilvl="0" w:tplc="D5F243FE">
      <w:start w:val="1"/>
      <w:numFmt w:val="decimal"/>
      <w:lvlText w:val="3.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36B21BFD"/>
    <w:multiLevelType w:val="hybridMultilevel"/>
    <w:tmpl w:val="5F666774"/>
    <w:lvl w:ilvl="0" w:tplc="F9A6DFCE">
      <w:start w:val="2"/>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393F678E"/>
    <w:multiLevelType w:val="hybridMultilevel"/>
    <w:tmpl w:val="D65287EE"/>
    <w:lvl w:ilvl="0" w:tplc="F9A6DFCE">
      <w:start w:val="2"/>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3A0351CA"/>
    <w:multiLevelType w:val="hybridMultilevel"/>
    <w:tmpl w:val="9356BD9C"/>
    <w:lvl w:ilvl="0" w:tplc="4E84B294">
      <w:start w:val="1"/>
      <w:numFmt w:val="decimal"/>
      <w:lvlText w:val="2.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3DA7624F"/>
    <w:multiLevelType w:val="hybridMultilevel"/>
    <w:tmpl w:val="8D544CB2"/>
    <w:lvl w:ilvl="0" w:tplc="4E84B294">
      <w:start w:val="1"/>
      <w:numFmt w:val="decimal"/>
      <w:lvlText w:val="2.1.%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1" w15:restartNumberingAfterBreak="0">
    <w:nsid w:val="3DCD2359"/>
    <w:multiLevelType w:val="hybridMultilevel"/>
    <w:tmpl w:val="72DE225E"/>
    <w:lvl w:ilvl="0" w:tplc="0419000F">
      <w:start w:val="1"/>
      <w:numFmt w:val="decimal"/>
      <w:lvlText w:val="%1."/>
      <w:lvlJc w:val="left"/>
      <w:pPr>
        <w:ind w:left="900" w:hanging="360"/>
      </w:pPr>
    </w:lvl>
    <w:lvl w:ilvl="1" w:tplc="04190019" w:tentative="1">
      <w:start w:val="1"/>
      <w:numFmt w:val="lowerLetter"/>
      <w:lvlText w:val="%2."/>
      <w:lvlJc w:val="left"/>
      <w:pPr>
        <w:ind w:left="1620" w:hanging="360"/>
      </w:pPr>
    </w:lvl>
    <w:lvl w:ilvl="2" w:tplc="0419001B" w:tentative="1">
      <w:start w:val="1"/>
      <w:numFmt w:val="lowerRoman"/>
      <w:lvlText w:val="%3."/>
      <w:lvlJc w:val="right"/>
      <w:pPr>
        <w:ind w:left="2340" w:hanging="180"/>
      </w:pPr>
    </w:lvl>
    <w:lvl w:ilvl="3" w:tplc="0419000F" w:tentative="1">
      <w:start w:val="1"/>
      <w:numFmt w:val="decimal"/>
      <w:lvlText w:val="%4."/>
      <w:lvlJc w:val="left"/>
      <w:pPr>
        <w:ind w:left="3060" w:hanging="360"/>
      </w:pPr>
    </w:lvl>
    <w:lvl w:ilvl="4" w:tplc="04190019" w:tentative="1">
      <w:start w:val="1"/>
      <w:numFmt w:val="lowerLetter"/>
      <w:lvlText w:val="%5."/>
      <w:lvlJc w:val="left"/>
      <w:pPr>
        <w:ind w:left="3780" w:hanging="360"/>
      </w:pPr>
    </w:lvl>
    <w:lvl w:ilvl="5" w:tplc="0419001B" w:tentative="1">
      <w:start w:val="1"/>
      <w:numFmt w:val="lowerRoman"/>
      <w:lvlText w:val="%6."/>
      <w:lvlJc w:val="right"/>
      <w:pPr>
        <w:ind w:left="4500" w:hanging="180"/>
      </w:pPr>
    </w:lvl>
    <w:lvl w:ilvl="6" w:tplc="0419000F" w:tentative="1">
      <w:start w:val="1"/>
      <w:numFmt w:val="decimal"/>
      <w:lvlText w:val="%7."/>
      <w:lvlJc w:val="left"/>
      <w:pPr>
        <w:ind w:left="5220" w:hanging="360"/>
      </w:pPr>
    </w:lvl>
    <w:lvl w:ilvl="7" w:tplc="04190019" w:tentative="1">
      <w:start w:val="1"/>
      <w:numFmt w:val="lowerLetter"/>
      <w:lvlText w:val="%8."/>
      <w:lvlJc w:val="left"/>
      <w:pPr>
        <w:ind w:left="5940" w:hanging="360"/>
      </w:pPr>
    </w:lvl>
    <w:lvl w:ilvl="8" w:tplc="0419001B" w:tentative="1">
      <w:start w:val="1"/>
      <w:numFmt w:val="lowerRoman"/>
      <w:lvlText w:val="%9."/>
      <w:lvlJc w:val="right"/>
      <w:pPr>
        <w:ind w:left="6660" w:hanging="180"/>
      </w:pPr>
    </w:lvl>
  </w:abstractNum>
  <w:abstractNum w:abstractNumId="32" w15:restartNumberingAfterBreak="0">
    <w:nsid w:val="3FA012AD"/>
    <w:multiLevelType w:val="multilevel"/>
    <w:tmpl w:val="63902350"/>
    <w:lvl w:ilvl="0">
      <w:start w:val="4"/>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389286B"/>
    <w:multiLevelType w:val="hybridMultilevel"/>
    <w:tmpl w:val="AF2A736E"/>
    <w:lvl w:ilvl="0" w:tplc="BDF4B03E">
      <w:start w:val="1"/>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481E6785"/>
    <w:multiLevelType w:val="hybridMultilevel"/>
    <w:tmpl w:val="DA44115C"/>
    <w:lvl w:ilvl="0" w:tplc="9312BD7C">
      <w:start w:val="2"/>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48E257AD"/>
    <w:multiLevelType w:val="hybridMultilevel"/>
    <w:tmpl w:val="C06CA4CE"/>
    <w:lvl w:ilvl="0" w:tplc="BDF4B03E">
      <w:start w:val="1"/>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4B0E1495"/>
    <w:multiLevelType w:val="hybridMultilevel"/>
    <w:tmpl w:val="906C24D8"/>
    <w:lvl w:ilvl="0" w:tplc="C4B2589E">
      <w:start w:val="1"/>
      <w:numFmt w:val="decimal"/>
      <w:lvlText w:val="1.1.%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4FCC0124"/>
    <w:multiLevelType w:val="hybridMultilevel"/>
    <w:tmpl w:val="46F69B10"/>
    <w:lvl w:ilvl="0" w:tplc="A9140B98">
      <w:start w:val="1"/>
      <w:numFmt w:val="decimal"/>
      <w:lvlText w:val="3.5.%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54BE510D"/>
    <w:multiLevelType w:val="hybridMultilevel"/>
    <w:tmpl w:val="413C2F4E"/>
    <w:lvl w:ilvl="0" w:tplc="826A8C1A">
      <w:start w:val="1"/>
      <w:numFmt w:val="bullet"/>
      <w:pStyle w:val="-"/>
      <w:lvlText w:val="–"/>
      <w:lvlJc w:val="left"/>
      <w:pPr>
        <w:tabs>
          <w:tab w:val="num" w:pos="964"/>
        </w:tabs>
        <w:ind w:left="964" w:hanging="244"/>
      </w:pPr>
      <w:rPr>
        <w:rFonts w:ascii="Times New Roman" w:hAnsi="Times New Roman" w:cs="Times New Roman" w:hint="default"/>
      </w:rPr>
    </w:lvl>
    <w:lvl w:ilvl="1" w:tplc="FFFFFFFF">
      <w:start w:val="1"/>
      <w:numFmt w:val="bullet"/>
      <w:lvlText w:val=""/>
      <w:lvlJc w:val="left"/>
      <w:pPr>
        <w:tabs>
          <w:tab w:val="num" w:pos="1500"/>
        </w:tabs>
        <w:ind w:left="1500" w:hanging="360"/>
      </w:pPr>
      <w:rPr>
        <w:rFonts w:ascii="Symbol" w:hAnsi="Symbol" w:hint="default"/>
      </w:rPr>
    </w:lvl>
    <w:lvl w:ilvl="2" w:tplc="FFFFFFFF">
      <w:start w:val="1"/>
      <w:numFmt w:val="bullet"/>
      <w:lvlText w:val=""/>
      <w:lvlJc w:val="left"/>
      <w:pPr>
        <w:tabs>
          <w:tab w:val="num" w:pos="2220"/>
        </w:tabs>
        <w:ind w:left="2220" w:hanging="360"/>
      </w:pPr>
      <w:rPr>
        <w:rFonts w:ascii="Wingdings" w:hAnsi="Wingdings" w:hint="default"/>
      </w:rPr>
    </w:lvl>
    <w:lvl w:ilvl="3" w:tplc="FFFFFFFF">
      <w:start w:val="1"/>
      <w:numFmt w:val="bullet"/>
      <w:lvlText w:val=""/>
      <w:lvlJc w:val="left"/>
      <w:pPr>
        <w:tabs>
          <w:tab w:val="num" w:pos="2940"/>
        </w:tabs>
        <w:ind w:left="2940" w:hanging="360"/>
      </w:pPr>
      <w:rPr>
        <w:rFonts w:ascii="Symbol" w:hAnsi="Symbol" w:hint="default"/>
      </w:rPr>
    </w:lvl>
    <w:lvl w:ilvl="4" w:tplc="FFFFFFFF" w:tentative="1">
      <w:start w:val="1"/>
      <w:numFmt w:val="bullet"/>
      <w:lvlText w:val="o"/>
      <w:lvlJc w:val="left"/>
      <w:pPr>
        <w:tabs>
          <w:tab w:val="num" w:pos="3660"/>
        </w:tabs>
        <w:ind w:left="3660" w:hanging="360"/>
      </w:pPr>
      <w:rPr>
        <w:rFonts w:ascii="Courier New" w:hAnsi="Courier New" w:cs="Courier New" w:hint="default"/>
      </w:rPr>
    </w:lvl>
    <w:lvl w:ilvl="5" w:tplc="FFFFFFFF" w:tentative="1">
      <w:start w:val="1"/>
      <w:numFmt w:val="bullet"/>
      <w:lvlText w:val=""/>
      <w:lvlJc w:val="left"/>
      <w:pPr>
        <w:tabs>
          <w:tab w:val="num" w:pos="4380"/>
        </w:tabs>
        <w:ind w:left="4380" w:hanging="360"/>
      </w:pPr>
      <w:rPr>
        <w:rFonts w:ascii="Wingdings" w:hAnsi="Wingdings" w:hint="default"/>
      </w:rPr>
    </w:lvl>
    <w:lvl w:ilvl="6" w:tplc="FFFFFFFF" w:tentative="1">
      <w:start w:val="1"/>
      <w:numFmt w:val="bullet"/>
      <w:lvlText w:val=""/>
      <w:lvlJc w:val="left"/>
      <w:pPr>
        <w:tabs>
          <w:tab w:val="num" w:pos="5100"/>
        </w:tabs>
        <w:ind w:left="5100" w:hanging="360"/>
      </w:pPr>
      <w:rPr>
        <w:rFonts w:ascii="Symbol" w:hAnsi="Symbol" w:hint="default"/>
      </w:rPr>
    </w:lvl>
    <w:lvl w:ilvl="7" w:tplc="FFFFFFFF" w:tentative="1">
      <w:start w:val="1"/>
      <w:numFmt w:val="bullet"/>
      <w:lvlText w:val="o"/>
      <w:lvlJc w:val="left"/>
      <w:pPr>
        <w:tabs>
          <w:tab w:val="num" w:pos="5820"/>
        </w:tabs>
        <w:ind w:left="5820" w:hanging="360"/>
      </w:pPr>
      <w:rPr>
        <w:rFonts w:ascii="Courier New" w:hAnsi="Courier New" w:cs="Courier New" w:hint="default"/>
      </w:rPr>
    </w:lvl>
    <w:lvl w:ilvl="8" w:tplc="FFFFFFFF" w:tentative="1">
      <w:start w:val="1"/>
      <w:numFmt w:val="bullet"/>
      <w:lvlText w:val=""/>
      <w:lvlJc w:val="left"/>
      <w:pPr>
        <w:tabs>
          <w:tab w:val="num" w:pos="6540"/>
        </w:tabs>
        <w:ind w:left="6540" w:hanging="360"/>
      </w:pPr>
      <w:rPr>
        <w:rFonts w:ascii="Wingdings" w:hAnsi="Wingdings" w:hint="default"/>
      </w:rPr>
    </w:lvl>
  </w:abstractNum>
  <w:abstractNum w:abstractNumId="39" w15:restartNumberingAfterBreak="0">
    <w:nsid w:val="5D8F7E57"/>
    <w:multiLevelType w:val="multilevel"/>
    <w:tmpl w:val="FF24B9A2"/>
    <w:lvl w:ilvl="0">
      <w:start w:val="1"/>
      <w:numFmt w:val="decimal"/>
      <w:lvlText w:val="3.1.%1"/>
      <w:lvlJc w:val="left"/>
      <w:pPr>
        <w:ind w:left="1080" w:hanging="360"/>
      </w:pPr>
      <w:rPr>
        <w:rFonts w:hint="default"/>
      </w:rPr>
    </w:lvl>
    <w:lvl w:ilvl="1">
      <w:start w:val="1"/>
      <w:numFmt w:val="lowerLetter"/>
      <w:lvlText w:val="%2."/>
      <w:lvlJc w:val="left"/>
      <w:pPr>
        <w:ind w:left="1440" w:hanging="360"/>
      </w:pPr>
      <w:rPr>
        <w:rFonts w:hint="default"/>
      </w:rPr>
    </w:lvl>
    <w:lvl w:ilvl="2">
      <w:start w:val="1"/>
      <w:numFmt w:val="decimal"/>
      <w:lvlText w:val="3.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0" w15:restartNumberingAfterBreak="0">
    <w:nsid w:val="5F0E5770"/>
    <w:multiLevelType w:val="hybridMultilevel"/>
    <w:tmpl w:val="5412C598"/>
    <w:lvl w:ilvl="0" w:tplc="8ED616A2">
      <w:start w:val="1"/>
      <w:numFmt w:val="decimal"/>
      <w:lvlText w:val="3.2.%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5F865554"/>
    <w:multiLevelType w:val="hybridMultilevel"/>
    <w:tmpl w:val="5942AC6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61303E83"/>
    <w:multiLevelType w:val="hybridMultilevel"/>
    <w:tmpl w:val="675CA2F4"/>
    <w:lvl w:ilvl="0" w:tplc="1AB2967A">
      <w:start w:val="1"/>
      <w:numFmt w:val="decimal"/>
      <w:lvlText w:val="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671F4ACA"/>
    <w:multiLevelType w:val="hybridMultilevel"/>
    <w:tmpl w:val="CD48E5B2"/>
    <w:lvl w:ilvl="0" w:tplc="BDF4B03E">
      <w:start w:val="1"/>
      <w:numFmt w:val="decimal"/>
      <w:lvlText w:val="3.%1"/>
      <w:lvlJc w:val="left"/>
      <w:pPr>
        <w:ind w:left="1350" w:hanging="360"/>
      </w:pPr>
      <w:rPr>
        <w:rFonts w:hint="default"/>
      </w:rPr>
    </w:lvl>
    <w:lvl w:ilvl="1" w:tplc="04190019" w:tentative="1">
      <w:start w:val="1"/>
      <w:numFmt w:val="lowerLetter"/>
      <w:lvlText w:val="%2."/>
      <w:lvlJc w:val="left"/>
      <w:pPr>
        <w:ind w:left="2070" w:hanging="360"/>
      </w:pPr>
    </w:lvl>
    <w:lvl w:ilvl="2" w:tplc="0419001B" w:tentative="1">
      <w:start w:val="1"/>
      <w:numFmt w:val="lowerRoman"/>
      <w:lvlText w:val="%3."/>
      <w:lvlJc w:val="right"/>
      <w:pPr>
        <w:ind w:left="2790" w:hanging="180"/>
      </w:pPr>
    </w:lvl>
    <w:lvl w:ilvl="3" w:tplc="0419000F" w:tentative="1">
      <w:start w:val="1"/>
      <w:numFmt w:val="decimal"/>
      <w:lvlText w:val="%4."/>
      <w:lvlJc w:val="left"/>
      <w:pPr>
        <w:ind w:left="3510" w:hanging="360"/>
      </w:pPr>
    </w:lvl>
    <w:lvl w:ilvl="4" w:tplc="04190019" w:tentative="1">
      <w:start w:val="1"/>
      <w:numFmt w:val="lowerLetter"/>
      <w:lvlText w:val="%5."/>
      <w:lvlJc w:val="left"/>
      <w:pPr>
        <w:ind w:left="4230" w:hanging="360"/>
      </w:pPr>
    </w:lvl>
    <w:lvl w:ilvl="5" w:tplc="0419001B" w:tentative="1">
      <w:start w:val="1"/>
      <w:numFmt w:val="lowerRoman"/>
      <w:lvlText w:val="%6."/>
      <w:lvlJc w:val="right"/>
      <w:pPr>
        <w:ind w:left="4950" w:hanging="180"/>
      </w:pPr>
    </w:lvl>
    <w:lvl w:ilvl="6" w:tplc="0419000F" w:tentative="1">
      <w:start w:val="1"/>
      <w:numFmt w:val="decimal"/>
      <w:lvlText w:val="%7."/>
      <w:lvlJc w:val="left"/>
      <w:pPr>
        <w:ind w:left="5670" w:hanging="360"/>
      </w:pPr>
    </w:lvl>
    <w:lvl w:ilvl="7" w:tplc="04190019" w:tentative="1">
      <w:start w:val="1"/>
      <w:numFmt w:val="lowerLetter"/>
      <w:lvlText w:val="%8."/>
      <w:lvlJc w:val="left"/>
      <w:pPr>
        <w:ind w:left="6390" w:hanging="360"/>
      </w:pPr>
    </w:lvl>
    <w:lvl w:ilvl="8" w:tplc="0419001B" w:tentative="1">
      <w:start w:val="1"/>
      <w:numFmt w:val="lowerRoman"/>
      <w:lvlText w:val="%9."/>
      <w:lvlJc w:val="right"/>
      <w:pPr>
        <w:ind w:left="7110" w:hanging="180"/>
      </w:pPr>
    </w:lvl>
  </w:abstractNum>
  <w:abstractNum w:abstractNumId="44" w15:restartNumberingAfterBreak="0">
    <w:nsid w:val="6DD854B8"/>
    <w:multiLevelType w:val="hybridMultilevel"/>
    <w:tmpl w:val="D3226210"/>
    <w:lvl w:ilvl="0" w:tplc="E1C6F24C">
      <w:start w:val="1"/>
      <w:numFmt w:val="decimal"/>
      <w:lvlText w:val="3.%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6E1C6E65"/>
    <w:multiLevelType w:val="multilevel"/>
    <w:tmpl w:val="EED04A44"/>
    <w:lvl w:ilvl="0">
      <w:start w:val="1"/>
      <w:numFmt w:val="decimal"/>
      <w:lvlText w:val="3.2.%1"/>
      <w:lvlJc w:val="left"/>
      <w:pPr>
        <w:ind w:left="108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6" w15:restartNumberingAfterBreak="0">
    <w:nsid w:val="6E35314F"/>
    <w:multiLevelType w:val="hybridMultilevel"/>
    <w:tmpl w:val="C84A43EE"/>
    <w:lvl w:ilvl="0" w:tplc="4140C7E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72FB4816"/>
    <w:multiLevelType w:val="hybridMultilevel"/>
    <w:tmpl w:val="75164AD8"/>
    <w:lvl w:ilvl="0" w:tplc="BDF4B03E">
      <w:start w:val="1"/>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756029B4"/>
    <w:multiLevelType w:val="hybridMultilevel"/>
    <w:tmpl w:val="425C2292"/>
    <w:lvl w:ilvl="0" w:tplc="10A29D44">
      <w:start w:val="1"/>
      <w:numFmt w:val="decimal"/>
      <w:lvlText w:val="3.5.%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771F3E8F"/>
    <w:multiLevelType w:val="hybridMultilevel"/>
    <w:tmpl w:val="E18A141A"/>
    <w:lvl w:ilvl="0" w:tplc="32FA0F14">
      <w:start w:val="1"/>
      <w:numFmt w:val="decimal"/>
      <w:lvlText w:val="1.%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77BD64CF"/>
    <w:multiLevelType w:val="multilevel"/>
    <w:tmpl w:val="C8A634DE"/>
    <w:lvl w:ilvl="0">
      <w:start w:val="1"/>
      <w:numFmt w:val="decimal"/>
      <w:lvlText w:val="3.%1"/>
      <w:lvlJc w:val="left"/>
      <w:pPr>
        <w:ind w:left="108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1" w15:restartNumberingAfterBreak="0">
    <w:nsid w:val="7C286314"/>
    <w:multiLevelType w:val="hybridMultilevel"/>
    <w:tmpl w:val="A972E8FC"/>
    <w:lvl w:ilvl="0" w:tplc="6C28B8D2">
      <w:start w:val="3"/>
      <w:numFmt w:val="decimal"/>
      <w:lvlText w:val="3.%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2" w15:restartNumberingAfterBreak="0">
    <w:nsid w:val="7C440CE1"/>
    <w:multiLevelType w:val="hybridMultilevel"/>
    <w:tmpl w:val="884E9A68"/>
    <w:lvl w:ilvl="0" w:tplc="4E84B294">
      <w:start w:val="1"/>
      <w:numFmt w:val="decimal"/>
      <w:lvlText w:val="2.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3" w15:restartNumberingAfterBreak="0">
    <w:nsid w:val="7F4439FD"/>
    <w:multiLevelType w:val="hybridMultilevel"/>
    <w:tmpl w:val="A6BCF766"/>
    <w:lvl w:ilvl="0" w:tplc="BDF4B03E">
      <w:start w:val="1"/>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0"/>
  </w:num>
  <w:num w:numId="2">
    <w:abstractNumId w:val="38"/>
  </w:num>
  <w:num w:numId="3">
    <w:abstractNumId w:val="8"/>
  </w:num>
  <w:num w:numId="4">
    <w:abstractNumId w:val="3"/>
  </w:num>
  <w:num w:numId="5">
    <w:abstractNumId w:val="13"/>
  </w:num>
  <w:num w:numId="6">
    <w:abstractNumId w:val="4"/>
  </w:num>
  <w:num w:numId="7">
    <w:abstractNumId w:val="50"/>
  </w:num>
  <w:num w:numId="8">
    <w:abstractNumId w:val="25"/>
  </w:num>
  <w:num w:numId="9">
    <w:abstractNumId w:val="39"/>
  </w:num>
  <w:num w:numId="10">
    <w:abstractNumId w:val="45"/>
  </w:num>
  <w:num w:numId="11">
    <w:abstractNumId w:val="10"/>
  </w:num>
  <w:num w:numId="12">
    <w:abstractNumId w:val="7"/>
  </w:num>
  <w:num w:numId="13">
    <w:abstractNumId w:val="49"/>
  </w:num>
  <w:num w:numId="14">
    <w:abstractNumId w:val="24"/>
  </w:num>
  <w:num w:numId="15">
    <w:abstractNumId w:val="5"/>
  </w:num>
  <w:num w:numId="16">
    <w:abstractNumId w:val="36"/>
  </w:num>
  <w:num w:numId="17">
    <w:abstractNumId w:val="15"/>
  </w:num>
  <w:num w:numId="18">
    <w:abstractNumId w:val="0"/>
  </w:num>
  <w:num w:numId="19">
    <w:abstractNumId w:val="6"/>
  </w:num>
  <w:num w:numId="20">
    <w:abstractNumId w:val="40"/>
  </w:num>
  <w:num w:numId="21">
    <w:abstractNumId w:val="44"/>
  </w:num>
  <w:num w:numId="22">
    <w:abstractNumId w:val="51"/>
  </w:num>
  <w:num w:numId="23">
    <w:abstractNumId w:val="14"/>
  </w:num>
  <w:num w:numId="24">
    <w:abstractNumId w:val="16"/>
  </w:num>
  <w:num w:numId="25">
    <w:abstractNumId w:val="23"/>
  </w:num>
  <w:num w:numId="26">
    <w:abstractNumId w:val="11"/>
  </w:num>
  <w:num w:numId="27">
    <w:abstractNumId w:val="19"/>
  </w:num>
  <w:num w:numId="28">
    <w:abstractNumId w:val="32"/>
  </w:num>
  <w:num w:numId="29">
    <w:abstractNumId w:val="9"/>
  </w:num>
  <w:num w:numId="30">
    <w:abstractNumId w:val="42"/>
  </w:num>
  <w:num w:numId="31">
    <w:abstractNumId w:val="30"/>
  </w:num>
  <w:num w:numId="32">
    <w:abstractNumId w:val="29"/>
  </w:num>
  <w:num w:numId="33">
    <w:abstractNumId w:val="52"/>
  </w:num>
  <w:num w:numId="34">
    <w:abstractNumId w:val="41"/>
  </w:num>
  <w:num w:numId="35">
    <w:abstractNumId w:val="21"/>
  </w:num>
  <w:num w:numId="36">
    <w:abstractNumId w:val="46"/>
  </w:num>
  <w:num w:numId="37">
    <w:abstractNumId w:val="43"/>
  </w:num>
  <w:num w:numId="38">
    <w:abstractNumId w:val="53"/>
  </w:num>
  <w:num w:numId="39">
    <w:abstractNumId w:val="35"/>
  </w:num>
  <w:num w:numId="40">
    <w:abstractNumId w:val="2"/>
  </w:num>
  <w:num w:numId="41">
    <w:abstractNumId w:val="26"/>
  </w:num>
  <w:num w:numId="42">
    <w:abstractNumId w:val="18"/>
  </w:num>
  <w:num w:numId="43">
    <w:abstractNumId w:val="17"/>
  </w:num>
  <w:num w:numId="44">
    <w:abstractNumId w:val="33"/>
  </w:num>
  <w:num w:numId="45">
    <w:abstractNumId w:val="31"/>
  </w:num>
  <w:num w:numId="46">
    <w:abstractNumId w:val="1"/>
  </w:num>
  <w:num w:numId="47">
    <w:abstractNumId w:val="47"/>
  </w:num>
  <w:num w:numId="48">
    <w:abstractNumId w:val="34"/>
  </w:num>
  <w:num w:numId="49">
    <w:abstractNumId w:val="27"/>
  </w:num>
  <w:num w:numId="50">
    <w:abstractNumId w:val="37"/>
  </w:num>
  <w:num w:numId="51">
    <w:abstractNumId w:val="48"/>
  </w:num>
  <w:num w:numId="52">
    <w:abstractNumId w:val="12"/>
  </w:num>
  <w:num w:numId="53">
    <w:abstractNumId w:val="28"/>
  </w:num>
  <w:num w:numId="54">
    <w:abstractNumId w:val="22"/>
  </w:num>
  <w:numIdMacAtCleanup w:val="5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SD">
    <w15:presenceInfo w15:providerId="None" w15:userId="AS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30"/>
  <w:hideSpellingErrors/>
  <w:activeWritingStyle w:appName="MSWord" w:lang="ru-RU" w:vendorID="64" w:dllVersion="131078" w:nlCheck="1" w:checkStyle="0"/>
  <w:activeWritingStyle w:appName="MSWord" w:lang="en-US"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0C74"/>
    <w:rsid w:val="000004B6"/>
    <w:rsid w:val="000010F1"/>
    <w:rsid w:val="00002BDC"/>
    <w:rsid w:val="00003E74"/>
    <w:rsid w:val="000046EF"/>
    <w:rsid w:val="00005715"/>
    <w:rsid w:val="00005CF3"/>
    <w:rsid w:val="00006269"/>
    <w:rsid w:val="00007B14"/>
    <w:rsid w:val="000130FC"/>
    <w:rsid w:val="0001356E"/>
    <w:rsid w:val="00014931"/>
    <w:rsid w:val="00014FDA"/>
    <w:rsid w:val="00015580"/>
    <w:rsid w:val="00015A05"/>
    <w:rsid w:val="0001635C"/>
    <w:rsid w:val="000178A9"/>
    <w:rsid w:val="000202E8"/>
    <w:rsid w:val="000212E5"/>
    <w:rsid w:val="00023796"/>
    <w:rsid w:val="000244AC"/>
    <w:rsid w:val="00025C84"/>
    <w:rsid w:val="000266CA"/>
    <w:rsid w:val="0003119E"/>
    <w:rsid w:val="00031597"/>
    <w:rsid w:val="00033C00"/>
    <w:rsid w:val="00033DEA"/>
    <w:rsid w:val="00034BD6"/>
    <w:rsid w:val="00034D84"/>
    <w:rsid w:val="0003674F"/>
    <w:rsid w:val="00040B44"/>
    <w:rsid w:val="00041120"/>
    <w:rsid w:val="00042B93"/>
    <w:rsid w:val="000445E5"/>
    <w:rsid w:val="00044CB6"/>
    <w:rsid w:val="0004525B"/>
    <w:rsid w:val="00045847"/>
    <w:rsid w:val="00045A00"/>
    <w:rsid w:val="000462CD"/>
    <w:rsid w:val="00046E8E"/>
    <w:rsid w:val="00047F29"/>
    <w:rsid w:val="000528F1"/>
    <w:rsid w:val="00053ACD"/>
    <w:rsid w:val="00057061"/>
    <w:rsid w:val="000578DC"/>
    <w:rsid w:val="000617B5"/>
    <w:rsid w:val="00061A6A"/>
    <w:rsid w:val="0006212A"/>
    <w:rsid w:val="000621D6"/>
    <w:rsid w:val="00064D48"/>
    <w:rsid w:val="00066372"/>
    <w:rsid w:val="0006698C"/>
    <w:rsid w:val="00066A8E"/>
    <w:rsid w:val="00067A92"/>
    <w:rsid w:val="00070737"/>
    <w:rsid w:val="000716E7"/>
    <w:rsid w:val="00072CC8"/>
    <w:rsid w:val="00073D39"/>
    <w:rsid w:val="00074587"/>
    <w:rsid w:val="00074E07"/>
    <w:rsid w:val="00075060"/>
    <w:rsid w:val="00075B41"/>
    <w:rsid w:val="000762AA"/>
    <w:rsid w:val="00077D49"/>
    <w:rsid w:val="000809E2"/>
    <w:rsid w:val="000815DA"/>
    <w:rsid w:val="000816A3"/>
    <w:rsid w:val="0008192F"/>
    <w:rsid w:val="00082AC9"/>
    <w:rsid w:val="0008459A"/>
    <w:rsid w:val="000853F3"/>
    <w:rsid w:val="00086364"/>
    <w:rsid w:val="000874B3"/>
    <w:rsid w:val="00090018"/>
    <w:rsid w:val="0009005E"/>
    <w:rsid w:val="0009116E"/>
    <w:rsid w:val="000912AB"/>
    <w:rsid w:val="000922F1"/>
    <w:rsid w:val="00092981"/>
    <w:rsid w:val="00092AAC"/>
    <w:rsid w:val="00095782"/>
    <w:rsid w:val="00096866"/>
    <w:rsid w:val="00096EF2"/>
    <w:rsid w:val="000A203A"/>
    <w:rsid w:val="000A3D32"/>
    <w:rsid w:val="000A3D4D"/>
    <w:rsid w:val="000A5D5B"/>
    <w:rsid w:val="000A7116"/>
    <w:rsid w:val="000A7DEA"/>
    <w:rsid w:val="000B0745"/>
    <w:rsid w:val="000B0C90"/>
    <w:rsid w:val="000B0E2B"/>
    <w:rsid w:val="000B1FE8"/>
    <w:rsid w:val="000B2CEE"/>
    <w:rsid w:val="000B2F3E"/>
    <w:rsid w:val="000B3BAD"/>
    <w:rsid w:val="000B476A"/>
    <w:rsid w:val="000B57D9"/>
    <w:rsid w:val="000B7201"/>
    <w:rsid w:val="000C01A6"/>
    <w:rsid w:val="000C0251"/>
    <w:rsid w:val="000C062A"/>
    <w:rsid w:val="000C2923"/>
    <w:rsid w:val="000C3D4E"/>
    <w:rsid w:val="000C4BB8"/>
    <w:rsid w:val="000C56C8"/>
    <w:rsid w:val="000D1B9C"/>
    <w:rsid w:val="000D2A80"/>
    <w:rsid w:val="000D36C9"/>
    <w:rsid w:val="000D3B37"/>
    <w:rsid w:val="000D431D"/>
    <w:rsid w:val="000D500C"/>
    <w:rsid w:val="000D5703"/>
    <w:rsid w:val="000D628E"/>
    <w:rsid w:val="000D6580"/>
    <w:rsid w:val="000D675E"/>
    <w:rsid w:val="000E123C"/>
    <w:rsid w:val="000E29A6"/>
    <w:rsid w:val="000E41D2"/>
    <w:rsid w:val="000E4DFD"/>
    <w:rsid w:val="000E596B"/>
    <w:rsid w:val="000F1915"/>
    <w:rsid w:val="000F32AB"/>
    <w:rsid w:val="000F38D5"/>
    <w:rsid w:val="000F4E51"/>
    <w:rsid w:val="000F707D"/>
    <w:rsid w:val="000F7B0B"/>
    <w:rsid w:val="000F7B14"/>
    <w:rsid w:val="0010013A"/>
    <w:rsid w:val="00100FD7"/>
    <w:rsid w:val="00104DE6"/>
    <w:rsid w:val="001062F3"/>
    <w:rsid w:val="00107BBB"/>
    <w:rsid w:val="00111576"/>
    <w:rsid w:val="00111B18"/>
    <w:rsid w:val="00111FD1"/>
    <w:rsid w:val="001121BA"/>
    <w:rsid w:val="00112B6B"/>
    <w:rsid w:val="00113A92"/>
    <w:rsid w:val="00115AFE"/>
    <w:rsid w:val="0012075F"/>
    <w:rsid w:val="0012184D"/>
    <w:rsid w:val="00121D0D"/>
    <w:rsid w:val="00121F65"/>
    <w:rsid w:val="0012290B"/>
    <w:rsid w:val="00124048"/>
    <w:rsid w:val="001245D8"/>
    <w:rsid w:val="0012615D"/>
    <w:rsid w:val="00126C48"/>
    <w:rsid w:val="00127439"/>
    <w:rsid w:val="00127C53"/>
    <w:rsid w:val="00127E61"/>
    <w:rsid w:val="00127F04"/>
    <w:rsid w:val="001327DD"/>
    <w:rsid w:val="001328BD"/>
    <w:rsid w:val="0013463B"/>
    <w:rsid w:val="00136CFF"/>
    <w:rsid w:val="0013784E"/>
    <w:rsid w:val="00141F93"/>
    <w:rsid w:val="0014271E"/>
    <w:rsid w:val="00143784"/>
    <w:rsid w:val="00143B57"/>
    <w:rsid w:val="00143F25"/>
    <w:rsid w:val="0014464B"/>
    <w:rsid w:val="00144FE8"/>
    <w:rsid w:val="00150153"/>
    <w:rsid w:val="00151C90"/>
    <w:rsid w:val="00152D9C"/>
    <w:rsid w:val="001539C5"/>
    <w:rsid w:val="0015543A"/>
    <w:rsid w:val="00155929"/>
    <w:rsid w:val="0015621A"/>
    <w:rsid w:val="001607DB"/>
    <w:rsid w:val="00160B8C"/>
    <w:rsid w:val="0016143D"/>
    <w:rsid w:val="0016254E"/>
    <w:rsid w:val="00162B08"/>
    <w:rsid w:val="0016486E"/>
    <w:rsid w:val="001649FE"/>
    <w:rsid w:val="00166CA7"/>
    <w:rsid w:val="00171822"/>
    <w:rsid w:val="00171A0D"/>
    <w:rsid w:val="0017313B"/>
    <w:rsid w:val="00173B4C"/>
    <w:rsid w:val="001744A5"/>
    <w:rsid w:val="001750DF"/>
    <w:rsid w:val="0017693B"/>
    <w:rsid w:val="00180694"/>
    <w:rsid w:val="0018194B"/>
    <w:rsid w:val="00181B6D"/>
    <w:rsid w:val="00182825"/>
    <w:rsid w:val="00183D12"/>
    <w:rsid w:val="0018495A"/>
    <w:rsid w:val="0018699C"/>
    <w:rsid w:val="00187D5A"/>
    <w:rsid w:val="00187F42"/>
    <w:rsid w:val="0019085A"/>
    <w:rsid w:val="00191CAE"/>
    <w:rsid w:val="001929FE"/>
    <w:rsid w:val="00193152"/>
    <w:rsid w:val="00194B30"/>
    <w:rsid w:val="001971C2"/>
    <w:rsid w:val="001A0B76"/>
    <w:rsid w:val="001A3749"/>
    <w:rsid w:val="001A5608"/>
    <w:rsid w:val="001A5ED0"/>
    <w:rsid w:val="001A78A7"/>
    <w:rsid w:val="001A7A66"/>
    <w:rsid w:val="001B10A0"/>
    <w:rsid w:val="001B1B6E"/>
    <w:rsid w:val="001B1CA1"/>
    <w:rsid w:val="001B1D43"/>
    <w:rsid w:val="001B237B"/>
    <w:rsid w:val="001B247F"/>
    <w:rsid w:val="001B42D1"/>
    <w:rsid w:val="001B4DEA"/>
    <w:rsid w:val="001B51C4"/>
    <w:rsid w:val="001B51F1"/>
    <w:rsid w:val="001B6168"/>
    <w:rsid w:val="001C00A6"/>
    <w:rsid w:val="001C0EAA"/>
    <w:rsid w:val="001C19E5"/>
    <w:rsid w:val="001C2DC1"/>
    <w:rsid w:val="001C38D3"/>
    <w:rsid w:val="001C3C25"/>
    <w:rsid w:val="001D1B00"/>
    <w:rsid w:val="001D1E1C"/>
    <w:rsid w:val="001D533D"/>
    <w:rsid w:val="001D6CBE"/>
    <w:rsid w:val="001D7477"/>
    <w:rsid w:val="001D7B11"/>
    <w:rsid w:val="001D7F63"/>
    <w:rsid w:val="001E0815"/>
    <w:rsid w:val="001E0ECB"/>
    <w:rsid w:val="001E1978"/>
    <w:rsid w:val="001E3C1B"/>
    <w:rsid w:val="001E70B0"/>
    <w:rsid w:val="001F1F7D"/>
    <w:rsid w:val="001F3455"/>
    <w:rsid w:val="001F384E"/>
    <w:rsid w:val="001F41B7"/>
    <w:rsid w:val="001F4F23"/>
    <w:rsid w:val="001F6364"/>
    <w:rsid w:val="001F6ED1"/>
    <w:rsid w:val="002022D6"/>
    <w:rsid w:val="00203ABE"/>
    <w:rsid w:val="00205E3C"/>
    <w:rsid w:val="002075FE"/>
    <w:rsid w:val="00207B63"/>
    <w:rsid w:val="00207F52"/>
    <w:rsid w:val="0021092B"/>
    <w:rsid w:val="00210A6D"/>
    <w:rsid w:val="00212887"/>
    <w:rsid w:val="002204EF"/>
    <w:rsid w:val="00220926"/>
    <w:rsid w:val="00221571"/>
    <w:rsid w:val="0022170F"/>
    <w:rsid w:val="00221CB3"/>
    <w:rsid w:val="0022222F"/>
    <w:rsid w:val="0022342A"/>
    <w:rsid w:val="0022384F"/>
    <w:rsid w:val="00225AC2"/>
    <w:rsid w:val="0022636E"/>
    <w:rsid w:val="0023011E"/>
    <w:rsid w:val="002316A2"/>
    <w:rsid w:val="00233016"/>
    <w:rsid w:val="002345DB"/>
    <w:rsid w:val="00234800"/>
    <w:rsid w:val="002349F1"/>
    <w:rsid w:val="0023531C"/>
    <w:rsid w:val="00235D7F"/>
    <w:rsid w:val="002364D1"/>
    <w:rsid w:val="00237435"/>
    <w:rsid w:val="002412F3"/>
    <w:rsid w:val="002424F5"/>
    <w:rsid w:val="00243081"/>
    <w:rsid w:val="002436F0"/>
    <w:rsid w:val="00245556"/>
    <w:rsid w:val="002459E2"/>
    <w:rsid w:val="00245DC8"/>
    <w:rsid w:val="00246CDD"/>
    <w:rsid w:val="00247E0F"/>
    <w:rsid w:val="00253E8A"/>
    <w:rsid w:val="00256F29"/>
    <w:rsid w:val="00256FBF"/>
    <w:rsid w:val="00257079"/>
    <w:rsid w:val="002574C1"/>
    <w:rsid w:val="002600D2"/>
    <w:rsid w:val="00260EB5"/>
    <w:rsid w:val="002620DD"/>
    <w:rsid w:val="0026550F"/>
    <w:rsid w:val="00272BF9"/>
    <w:rsid w:val="00274A46"/>
    <w:rsid w:val="00274B6A"/>
    <w:rsid w:val="00275D4A"/>
    <w:rsid w:val="002774ED"/>
    <w:rsid w:val="002778CC"/>
    <w:rsid w:val="00280432"/>
    <w:rsid w:val="00280E75"/>
    <w:rsid w:val="00281B42"/>
    <w:rsid w:val="002826AF"/>
    <w:rsid w:val="002832E5"/>
    <w:rsid w:val="00284129"/>
    <w:rsid w:val="002846F4"/>
    <w:rsid w:val="00284FC0"/>
    <w:rsid w:val="00285F60"/>
    <w:rsid w:val="00286338"/>
    <w:rsid w:val="0028707B"/>
    <w:rsid w:val="002870FD"/>
    <w:rsid w:val="002922C5"/>
    <w:rsid w:val="002A0A3F"/>
    <w:rsid w:val="002A282A"/>
    <w:rsid w:val="002A2B16"/>
    <w:rsid w:val="002A5566"/>
    <w:rsid w:val="002A5E70"/>
    <w:rsid w:val="002A603A"/>
    <w:rsid w:val="002A7530"/>
    <w:rsid w:val="002B0BBC"/>
    <w:rsid w:val="002B1095"/>
    <w:rsid w:val="002B1C54"/>
    <w:rsid w:val="002B22E3"/>
    <w:rsid w:val="002B31A9"/>
    <w:rsid w:val="002B322F"/>
    <w:rsid w:val="002B3528"/>
    <w:rsid w:val="002B6E2C"/>
    <w:rsid w:val="002C1111"/>
    <w:rsid w:val="002C152A"/>
    <w:rsid w:val="002C28BA"/>
    <w:rsid w:val="002C57A6"/>
    <w:rsid w:val="002C71EE"/>
    <w:rsid w:val="002D476B"/>
    <w:rsid w:val="002E1847"/>
    <w:rsid w:val="002E2B82"/>
    <w:rsid w:val="002E3B24"/>
    <w:rsid w:val="002E3BE4"/>
    <w:rsid w:val="002F1268"/>
    <w:rsid w:val="002F1BF1"/>
    <w:rsid w:val="002F2079"/>
    <w:rsid w:val="002F339D"/>
    <w:rsid w:val="002F4006"/>
    <w:rsid w:val="002F5276"/>
    <w:rsid w:val="002F5AA2"/>
    <w:rsid w:val="002F5ADF"/>
    <w:rsid w:val="002F76F9"/>
    <w:rsid w:val="00300D60"/>
    <w:rsid w:val="00301458"/>
    <w:rsid w:val="00302F62"/>
    <w:rsid w:val="00304137"/>
    <w:rsid w:val="00304349"/>
    <w:rsid w:val="00304E07"/>
    <w:rsid w:val="00307144"/>
    <w:rsid w:val="00307416"/>
    <w:rsid w:val="0031002E"/>
    <w:rsid w:val="003130CB"/>
    <w:rsid w:val="003130F6"/>
    <w:rsid w:val="00313CF2"/>
    <w:rsid w:val="00315EC7"/>
    <w:rsid w:val="00316B62"/>
    <w:rsid w:val="003211B9"/>
    <w:rsid w:val="0032589B"/>
    <w:rsid w:val="00325DF6"/>
    <w:rsid w:val="00326ACE"/>
    <w:rsid w:val="0033093B"/>
    <w:rsid w:val="003327D5"/>
    <w:rsid w:val="00336443"/>
    <w:rsid w:val="00336630"/>
    <w:rsid w:val="00336F61"/>
    <w:rsid w:val="003373C2"/>
    <w:rsid w:val="003403FE"/>
    <w:rsid w:val="00343348"/>
    <w:rsid w:val="0034402B"/>
    <w:rsid w:val="003463CC"/>
    <w:rsid w:val="003471D8"/>
    <w:rsid w:val="00350AA6"/>
    <w:rsid w:val="00352E76"/>
    <w:rsid w:val="0035554C"/>
    <w:rsid w:val="00361E36"/>
    <w:rsid w:val="00364EA7"/>
    <w:rsid w:val="0036506D"/>
    <w:rsid w:val="0036582C"/>
    <w:rsid w:val="00365FBB"/>
    <w:rsid w:val="003676A8"/>
    <w:rsid w:val="00367B0C"/>
    <w:rsid w:val="00370031"/>
    <w:rsid w:val="00370D8C"/>
    <w:rsid w:val="0037117A"/>
    <w:rsid w:val="00371F26"/>
    <w:rsid w:val="00375D8A"/>
    <w:rsid w:val="00375F5F"/>
    <w:rsid w:val="003768C9"/>
    <w:rsid w:val="003805F7"/>
    <w:rsid w:val="00381946"/>
    <w:rsid w:val="00381A6A"/>
    <w:rsid w:val="003823B6"/>
    <w:rsid w:val="00384A60"/>
    <w:rsid w:val="00385A85"/>
    <w:rsid w:val="00385FDA"/>
    <w:rsid w:val="00386E90"/>
    <w:rsid w:val="0038745D"/>
    <w:rsid w:val="00387EFE"/>
    <w:rsid w:val="00391B11"/>
    <w:rsid w:val="0039370C"/>
    <w:rsid w:val="00393733"/>
    <w:rsid w:val="00393E3A"/>
    <w:rsid w:val="0039460F"/>
    <w:rsid w:val="00395E12"/>
    <w:rsid w:val="00397C8C"/>
    <w:rsid w:val="003A0217"/>
    <w:rsid w:val="003A083E"/>
    <w:rsid w:val="003A0A83"/>
    <w:rsid w:val="003A1756"/>
    <w:rsid w:val="003A20AD"/>
    <w:rsid w:val="003A29A8"/>
    <w:rsid w:val="003A368A"/>
    <w:rsid w:val="003A52E7"/>
    <w:rsid w:val="003A6159"/>
    <w:rsid w:val="003A6518"/>
    <w:rsid w:val="003A6547"/>
    <w:rsid w:val="003A79AE"/>
    <w:rsid w:val="003A7FCF"/>
    <w:rsid w:val="003B1258"/>
    <w:rsid w:val="003B34A9"/>
    <w:rsid w:val="003B4B31"/>
    <w:rsid w:val="003B5CD9"/>
    <w:rsid w:val="003B61AC"/>
    <w:rsid w:val="003B75F2"/>
    <w:rsid w:val="003C0B36"/>
    <w:rsid w:val="003C17BA"/>
    <w:rsid w:val="003C2BB6"/>
    <w:rsid w:val="003C3246"/>
    <w:rsid w:val="003C3B7F"/>
    <w:rsid w:val="003C3DD0"/>
    <w:rsid w:val="003C4353"/>
    <w:rsid w:val="003C4CCD"/>
    <w:rsid w:val="003C643F"/>
    <w:rsid w:val="003D0A27"/>
    <w:rsid w:val="003D1B89"/>
    <w:rsid w:val="003D3A71"/>
    <w:rsid w:val="003D5A17"/>
    <w:rsid w:val="003D7A8A"/>
    <w:rsid w:val="003D7BAB"/>
    <w:rsid w:val="003E1470"/>
    <w:rsid w:val="003E45C5"/>
    <w:rsid w:val="003E5891"/>
    <w:rsid w:val="003E636C"/>
    <w:rsid w:val="003F0F58"/>
    <w:rsid w:val="003F1FE9"/>
    <w:rsid w:val="003F4397"/>
    <w:rsid w:val="003F45C7"/>
    <w:rsid w:val="003F4754"/>
    <w:rsid w:val="003F48EE"/>
    <w:rsid w:val="003F553A"/>
    <w:rsid w:val="003F6048"/>
    <w:rsid w:val="003F71F3"/>
    <w:rsid w:val="00400627"/>
    <w:rsid w:val="00402E9D"/>
    <w:rsid w:val="0040402F"/>
    <w:rsid w:val="00404135"/>
    <w:rsid w:val="00404D7E"/>
    <w:rsid w:val="00405477"/>
    <w:rsid w:val="00410E76"/>
    <w:rsid w:val="00411244"/>
    <w:rsid w:val="00411B41"/>
    <w:rsid w:val="00411EC2"/>
    <w:rsid w:val="00413840"/>
    <w:rsid w:val="004148A1"/>
    <w:rsid w:val="004175F9"/>
    <w:rsid w:val="00417BA9"/>
    <w:rsid w:val="00420F80"/>
    <w:rsid w:val="004212BB"/>
    <w:rsid w:val="00421B0C"/>
    <w:rsid w:val="00422D1D"/>
    <w:rsid w:val="00422D85"/>
    <w:rsid w:val="00425B38"/>
    <w:rsid w:val="0042738E"/>
    <w:rsid w:val="00431C90"/>
    <w:rsid w:val="00432062"/>
    <w:rsid w:val="00433265"/>
    <w:rsid w:val="0043379B"/>
    <w:rsid w:val="00435D89"/>
    <w:rsid w:val="004361E9"/>
    <w:rsid w:val="004370F4"/>
    <w:rsid w:val="00440440"/>
    <w:rsid w:val="004412BF"/>
    <w:rsid w:val="004424A7"/>
    <w:rsid w:val="0044370F"/>
    <w:rsid w:val="0044506A"/>
    <w:rsid w:val="0044528C"/>
    <w:rsid w:val="004504C8"/>
    <w:rsid w:val="00450CBD"/>
    <w:rsid w:val="00452680"/>
    <w:rsid w:val="00454AD3"/>
    <w:rsid w:val="004550F4"/>
    <w:rsid w:val="00455D17"/>
    <w:rsid w:val="004611B6"/>
    <w:rsid w:val="00461C2E"/>
    <w:rsid w:val="00462226"/>
    <w:rsid w:val="00465C2B"/>
    <w:rsid w:val="00465D44"/>
    <w:rsid w:val="004677DA"/>
    <w:rsid w:val="00467DC1"/>
    <w:rsid w:val="00471730"/>
    <w:rsid w:val="00473671"/>
    <w:rsid w:val="00474B0B"/>
    <w:rsid w:val="00475B04"/>
    <w:rsid w:val="00477F48"/>
    <w:rsid w:val="004822E0"/>
    <w:rsid w:val="00484583"/>
    <w:rsid w:val="00484D4D"/>
    <w:rsid w:val="00484FCB"/>
    <w:rsid w:val="00485153"/>
    <w:rsid w:val="00486EE0"/>
    <w:rsid w:val="00495D9C"/>
    <w:rsid w:val="0049617D"/>
    <w:rsid w:val="00496446"/>
    <w:rsid w:val="004A21A9"/>
    <w:rsid w:val="004A282E"/>
    <w:rsid w:val="004A418F"/>
    <w:rsid w:val="004A480D"/>
    <w:rsid w:val="004A4A3F"/>
    <w:rsid w:val="004A5621"/>
    <w:rsid w:val="004B04AA"/>
    <w:rsid w:val="004B3267"/>
    <w:rsid w:val="004B5373"/>
    <w:rsid w:val="004B5AFE"/>
    <w:rsid w:val="004B7219"/>
    <w:rsid w:val="004B7D23"/>
    <w:rsid w:val="004C0457"/>
    <w:rsid w:val="004C1069"/>
    <w:rsid w:val="004C16A7"/>
    <w:rsid w:val="004C2F8D"/>
    <w:rsid w:val="004C5DF1"/>
    <w:rsid w:val="004C678A"/>
    <w:rsid w:val="004C7085"/>
    <w:rsid w:val="004D082A"/>
    <w:rsid w:val="004D1C47"/>
    <w:rsid w:val="004D2D95"/>
    <w:rsid w:val="004D39EE"/>
    <w:rsid w:val="004D48AC"/>
    <w:rsid w:val="004D4C58"/>
    <w:rsid w:val="004D5332"/>
    <w:rsid w:val="004D5563"/>
    <w:rsid w:val="004D5C6E"/>
    <w:rsid w:val="004D68DF"/>
    <w:rsid w:val="004E26D1"/>
    <w:rsid w:val="004E35D2"/>
    <w:rsid w:val="004E4054"/>
    <w:rsid w:val="004E408B"/>
    <w:rsid w:val="004E52AF"/>
    <w:rsid w:val="004E5333"/>
    <w:rsid w:val="004E53AE"/>
    <w:rsid w:val="004E589A"/>
    <w:rsid w:val="004E6E8B"/>
    <w:rsid w:val="004F012E"/>
    <w:rsid w:val="004F16C2"/>
    <w:rsid w:val="004F3C5D"/>
    <w:rsid w:val="004F5312"/>
    <w:rsid w:val="004F5518"/>
    <w:rsid w:val="005003D1"/>
    <w:rsid w:val="005010E1"/>
    <w:rsid w:val="00501741"/>
    <w:rsid w:val="005017B9"/>
    <w:rsid w:val="005029C0"/>
    <w:rsid w:val="005041D2"/>
    <w:rsid w:val="005044F3"/>
    <w:rsid w:val="005049A9"/>
    <w:rsid w:val="005079C4"/>
    <w:rsid w:val="005100FD"/>
    <w:rsid w:val="005124E9"/>
    <w:rsid w:val="0051258D"/>
    <w:rsid w:val="0051284D"/>
    <w:rsid w:val="005129DA"/>
    <w:rsid w:val="00512AD2"/>
    <w:rsid w:val="00512DA4"/>
    <w:rsid w:val="00515689"/>
    <w:rsid w:val="005165FB"/>
    <w:rsid w:val="00516684"/>
    <w:rsid w:val="00521572"/>
    <w:rsid w:val="00521768"/>
    <w:rsid w:val="005223E1"/>
    <w:rsid w:val="00524542"/>
    <w:rsid w:val="00526105"/>
    <w:rsid w:val="0052669E"/>
    <w:rsid w:val="00527077"/>
    <w:rsid w:val="00527FBC"/>
    <w:rsid w:val="005333AD"/>
    <w:rsid w:val="00535735"/>
    <w:rsid w:val="00535DAB"/>
    <w:rsid w:val="00536244"/>
    <w:rsid w:val="0053659A"/>
    <w:rsid w:val="00536E80"/>
    <w:rsid w:val="00537C0A"/>
    <w:rsid w:val="00540522"/>
    <w:rsid w:val="00540918"/>
    <w:rsid w:val="0054225D"/>
    <w:rsid w:val="005428D9"/>
    <w:rsid w:val="0054398A"/>
    <w:rsid w:val="0054401F"/>
    <w:rsid w:val="005474F7"/>
    <w:rsid w:val="00550E85"/>
    <w:rsid w:val="005512AD"/>
    <w:rsid w:val="00551FD8"/>
    <w:rsid w:val="00552667"/>
    <w:rsid w:val="00552709"/>
    <w:rsid w:val="00552EC7"/>
    <w:rsid w:val="005538D1"/>
    <w:rsid w:val="00553B26"/>
    <w:rsid w:val="0055473B"/>
    <w:rsid w:val="00554AD7"/>
    <w:rsid w:val="00555766"/>
    <w:rsid w:val="00556EEC"/>
    <w:rsid w:val="00560FD3"/>
    <w:rsid w:val="0056110C"/>
    <w:rsid w:val="00561F9F"/>
    <w:rsid w:val="0056318C"/>
    <w:rsid w:val="0057021F"/>
    <w:rsid w:val="00570493"/>
    <w:rsid w:val="00573AD8"/>
    <w:rsid w:val="005775CE"/>
    <w:rsid w:val="005776F5"/>
    <w:rsid w:val="00580BF6"/>
    <w:rsid w:val="00581BD0"/>
    <w:rsid w:val="00583478"/>
    <w:rsid w:val="005836AE"/>
    <w:rsid w:val="0059030A"/>
    <w:rsid w:val="00592A3E"/>
    <w:rsid w:val="00593FD6"/>
    <w:rsid w:val="005942F5"/>
    <w:rsid w:val="00594D58"/>
    <w:rsid w:val="00597D39"/>
    <w:rsid w:val="00597F61"/>
    <w:rsid w:val="005A1948"/>
    <w:rsid w:val="005A1E0F"/>
    <w:rsid w:val="005A2057"/>
    <w:rsid w:val="005B18ED"/>
    <w:rsid w:val="005B2A8E"/>
    <w:rsid w:val="005B3E71"/>
    <w:rsid w:val="005B7069"/>
    <w:rsid w:val="005C0050"/>
    <w:rsid w:val="005C19F5"/>
    <w:rsid w:val="005C2764"/>
    <w:rsid w:val="005C2B0E"/>
    <w:rsid w:val="005C636D"/>
    <w:rsid w:val="005D0468"/>
    <w:rsid w:val="005D1464"/>
    <w:rsid w:val="005D21ED"/>
    <w:rsid w:val="005D308C"/>
    <w:rsid w:val="005D4865"/>
    <w:rsid w:val="005D4AAE"/>
    <w:rsid w:val="005D6202"/>
    <w:rsid w:val="005D76D9"/>
    <w:rsid w:val="005E1AE2"/>
    <w:rsid w:val="005E6429"/>
    <w:rsid w:val="005E6680"/>
    <w:rsid w:val="005E6FA7"/>
    <w:rsid w:val="005F013C"/>
    <w:rsid w:val="005F07BE"/>
    <w:rsid w:val="005F0F79"/>
    <w:rsid w:val="005F105B"/>
    <w:rsid w:val="005F1E29"/>
    <w:rsid w:val="005F4CB6"/>
    <w:rsid w:val="005F6D88"/>
    <w:rsid w:val="006003E5"/>
    <w:rsid w:val="00601A94"/>
    <w:rsid w:val="0060344E"/>
    <w:rsid w:val="00604108"/>
    <w:rsid w:val="00605505"/>
    <w:rsid w:val="00607560"/>
    <w:rsid w:val="00611078"/>
    <w:rsid w:val="0061192D"/>
    <w:rsid w:val="00617839"/>
    <w:rsid w:val="00617A9C"/>
    <w:rsid w:val="00617DF0"/>
    <w:rsid w:val="00620BBE"/>
    <w:rsid w:val="00624F9C"/>
    <w:rsid w:val="0062721E"/>
    <w:rsid w:val="00631949"/>
    <w:rsid w:val="006350D9"/>
    <w:rsid w:val="006357B2"/>
    <w:rsid w:val="00635996"/>
    <w:rsid w:val="006366EE"/>
    <w:rsid w:val="00641C22"/>
    <w:rsid w:val="006436C8"/>
    <w:rsid w:val="00644BE8"/>
    <w:rsid w:val="00645027"/>
    <w:rsid w:val="006454C9"/>
    <w:rsid w:val="0064644F"/>
    <w:rsid w:val="00651011"/>
    <w:rsid w:val="00651AAA"/>
    <w:rsid w:val="00655B0C"/>
    <w:rsid w:val="00656B70"/>
    <w:rsid w:val="00660181"/>
    <w:rsid w:val="00660A88"/>
    <w:rsid w:val="006622FD"/>
    <w:rsid w:val="006624F5"/>
    <w:rsid w:val="0066431B"/>
    <w:rsid w:val="00664FE3"/>
    <w:rsid w:val="00665941"/>
    <w:rsid w:val="00665F75"/>
    <w:rsid w:val="006671E7"/>
    <w:rsid w:val="00673EB1"/>
    <w:rsid w:val="006749AC"/>
    <w:rsid w:val="0067520D"/>
    <w:rsid w:val="006756EC"/>
    <w:rsid w:val="00676A81"/>
    <w:rsid w:val="00676DAE"/>
    <w:rsid w:val="00681D10"/>
    <w:rsid w:val="00681E4F"/>
    <w:rsid w:val="00682773"/>
    <w:rsid w:val="006833F0"/>
    <w:rsid w:val="00683C86"/>
    <w:rsid w:val="006847DE"/>
    <w:rsid w:val="006879E7"/>
    <w:rsid w:val="0069044B"/>
    <w:rsid w:val="00691E0F"/>
    <w:rsid w:val="00691EBC"/>
    <w:rsid w:val="006928E3"/>
    <w:rsid w:val="00692E7F"/>
    <w:rsid w:val="00695627"/>
    <w:rsid w:val="00696538"/>
    <w:rsid w:val="00697039"/>
    <w:rsid w:val="006A0DDD"/>
    <w:rsid w:val="006A18C3"/>
    <w:rsid w:val="006A1D21"/>
    <w:rsid w:val="006A2846"/>
    <w:rsid w:val="006A51B4"/>
    <w:rsid w:val="006A76B4"/>
    <w:rsid w:val="006B064E"/>
    <w:rsid w:val="006B0AF4"/>
    <w:rsid w:val="006B0CA7"/>
    <w:rsid w:val="006B1984"/>
    <w:rsid w:val="006B1D29"/>
    <w:rsid w:val="006B31D7"/>
    <w:rsid w:val="006B50E9"/>
    <w:rsid w:val="006B7030"/>
    <w:rsid w:val="006C0A57"/>
    <w:rsid w:val="006C1A7F"/>
    <w:rsid w:val="006C2190"/>
    <w:rsid w:val="006C3A99"/>
    <w:rsid w:val="006C4393"/>
    <w:rsid w:val="006C4D7C"/>
    <w:rsid w:val="006C537E"/>
    <w:rsid w:val="006C63CE"/>
    <w:rsid w:val="006C684E"/>
    <w:rsid w:val="006C7332"/>
    <w:rsid w:val="006D1895"/>
    <w:rsid w:val="006D4824"/>
    <w:rsid w:val="006D4B1D"/>
    <w:rsid w:val="006D658B"/>
    <w:rsid w:val="006E0FEF"/>
    <w:rsid w:val="006E2874"/>
    <w:rsid w:val="006E301C"/>
    <w:rsid w:val="006E3438"/>
    <w:rsid w:val="006E4986"/>
    <w:rsid w:val="006E53EE"/>
    <w:rsid w:val="006E7009"/>
    <w:rsid w:val="006F02C8"/>
    <w:rsid w:val="006F2A58"/>
    <w:rsid w:val="006F4A3B"/>
    <w:rsid w:val="006F58D6"/>
    <w:rsid w:val="006F6EF6"/>
    <w:rsid w:val="006F7169"/>
    <w:rsid w:val="006F72B8"/>
    <w:rsid w:val="0070009C"/>
    <w:rsid w:val="00700895"/>
    <w:rsid w:val="00700A0A"/>
    <w:rsid w:val="0070136F"/>
    <w:rsid w:val="0070322D"/>
    <w:rsid w:val="00703A0D"/>
    <w:rsid w:val="007068A5"/>
    <w:rsid w:val="00707DEB"/>
    <w:rsid w:val="00710E0F"/>
    <w:rsid w:val="007135B2"/>
    <w:rsid w:val="00720F8D"/>
    <w:rsid w:val="0072371D"/>
    <w:rsid w:val="00725175"/>
    <w:rsid w:val="0072615A"/>
    <w:rsid w:val="007319F6"/>
    <w:rsid w:val="00734FAC"/>
    <w:rsid w:val="00736064"/>
    <w:rsid w:val="00737B68"/>
    <w:rsid w:val="00740F8F"/>
    <w:rsid w:val="00741B2D"/>
    <w:rsid w:val="007425D9"/>
    <w:rsid w:val="0074266C"/>
    <w:rsid w:val="0074428D"/>
    <w:rsid w:val="00746892"/>
    <w:rsid w:val="007468B6"/>
    <w:rsid w:val="007469DE"/>
    <w:rsid w:val="007470C1"/>
    <w:rsid w:val="007478A2"/>
    <w:rsid w:val="007478AB"/>
    <w:rsid w:val="00751D2A"/>
    <w:rsid w:val="0075355C"/>
    <w:rsid w:val="00753808"/>
    <w:rsid w:val="0075663F"/>
    <w:rsid w:val="00757886"/>
    <w:rsid w:val="0075799D"/>
    <w:rsid w:val="00757B58"/>
    <w:rsid w:val="00760C74"/>
    <w:rsid w:val="00762216"/>
    <w:rsid w:val="00762909"/>
    <w:rsid w:val="00764344"/>
    <w:rsid w:val="00765A7F"/>
    <w:rsid w:val="00766968"/>
    <w:rsid w:val="007676E3"/>
    <w:rsid w:val="007708DC"/>
    <w:rsid w:val="0077125C"/>
    <w:rsid w:val="007718AF"/>
    <w:rsid w:val="00771C12"/>
    <w:rsid w:val="00773C54"/>
    <w:rsid w:val="00775537"/>
    <w:rsid w:val="007755AA"/>
    <w:rsid w:val="007776B7"/>
    <w:rsid w:val="00780571"/>
    <w:rsid w:val="007811AE"/>
    <w:rsid w:val="0078152F"/>
    <w:rsid w:val="0078215D"/>
    <w:rsid w:val="00782CC9"/>
    <w:rsid w:val="00783C95"/>
    <w:rsid w:val="00783EAC"/>
    <w:rsid w:val="0078517D"/>
    <w:rsid w:val="007868D0"/>
    <w:rsid w:val="00787695"/>
    <w:rsid w:val="007907ED"/>
    <w:rsid w:val="007927B6"/>
    <w:rsid w:val="00793747"/>
    <w:rsid w:val="007938BA"/>
    <w:rsid w:val="00794089"/>
    <w:rsid w:val="00794E76"/>
    <w:rsid w:val="00795CE9"/>
    <w:rsid w:val="00796164"/>
    <w:rsid w:val="007A01AA"/>
    <w:rsid w:val="007A557B"/>
    <w:rsid w:val="007A6B9E"/>
    <w:rsid w:val="007A7749"/>
    <w:rsid w:val="007B0BB1"/>
    <w:rsid w:val="007B0D4B"/>
    <w:rsid w:val="007B25D8"/>
    <w:rsid w:val="007B350B"/>
    <w:rsid w:val="007B408D"/>
    <w:rsid w:val="007B4C26"/>
    <w:rsid w:val="007B5464"/>
    <w:rsid w:val="007C1DF9"/>
    <w:rsid w:val="007C3FBE"/>
    <w:rsid w:val="007C4CFE"/>
    <w:rsid w:val="007C5310"/>
    <w:rsid w:val="007C59DD"/>
    <w:rsid w:val="007C7478"/>
    <w:rsid w:val="007D0A84"/>
    <w:rsid w:val="007D0E21"/>
    <w:rsid w:val="007D10C3"/>
    <w:rsid w:val="007D3CF1"/>
    <w:rsid w:val="007D4FDF"/>
    <w:rsid w:val="007D54B9"/>
    <w:rsid w:val="007D7C99"/>
    <w:rsid w:val="007E04ED"/>
    <w:rsid w:val="007E32C2"/>
    <w:rsid w:val="007E3820"/>
    <w:rsid w:val="007E4F40"/>
    <w:rsid w:val="007E4FBD"/>
    <w:rsid w:val="007F4300"/>
    <w:rsid w:val="007F4BE5"/>
    <w:rsid w:val="008000AF"/>
    <w:rsid w:val="0080096F"/>
    <w:rsid w:val="00801E70"/>
    <w:rsid w:val="00802CA4"/>
    <w:rsid w:val="00803612"/>
    <w:rsid w:val="008059E2"/>
    <w:rsid w:val="00806897"/>
    <w:rsid w:val="00810EFA"/>
    <w:rsid w:val="00812403"/>
    <w:rsid w:val="00812619"/>
    <w:rsid w:val="00813529"/>
    <w:rsid w:val="008144E1"/>
    <w:rsid w:val="00817E51"/>
    <w:rsid w:val="00821192"/>
    <w:rsid w:val="0082144F"/>
    <w:rsid w:val="008233C3"/>
    <w:rsid w:val="00827E53"/>
    <w:rsid w:val="0083238A"/>
    <w:rsid w:val="008324A5"/>
    <w:rsid w:val="00834FE1"/>
    <w:rsid w:val="008353C9"/>
    <w:rsid w:val="00837555"/>
    <w:rsid w:val="0083767E"/>
    <w:rsid w:val="0084025D"/>
    <w:rsid w:val="00842484"/>
    <w:rsid w:val="008427E0"/>
    <w:rsid w:val="00842959"/>
    <w:rsid w:val="00844137"/>
    <w:rsid w:val="0084662F"/>
    <w:rsid w:val="00846A99"/>
    <w:rsid w:val="008472DC"/>
    <w:rsid w:val="0085304B"/>
    <w:rsid w:val="00853656"/>
    <w:rsid w:val="00853B64"/>
    <w:rsid w:val="008558A4"/>
    <w:rsid w:val="008566A7"/>
    <w:rsid w:val="008569F6"/>
    <w:rsid w:val="00857031"/>
    <w:rsid w:val="00857055"/>
    <w:rsid w:val="008619BB"/>
    <w:rsid w:val="00861D41"/>
    <w:rsid w:val="0086431A"/>
    <w:rsid w:val="008644F9"/>
    <w:rsid w:val="0086581C"/>
    <w:rsid w:val="008659CF"/>
    <w:rsid w:val="00865A14"/>
    <w:rsid w:val="00875213"/>
    <w:rsid w:val="0087534E"/>
    <w:rsid w:val="00875684"/>
    <w:rsid w:val="00875908"/>
    <w:rsid w:val="00876252"/>
    <w:rsid w:val="00877D20"/>
    <w:rsid w:val="00877E5A"/>
    <w:rsid w:val="0088297C"/>
    <w:rsid w:val="00882D27"/>
    <w:rsid w:val="0088380E"/>
    <w:rsid w:val="00885C76"/>
    <w:rsid w:val="008860E8"/>
    <w:rsid w:val="00886574"/>
    <w:rsid w:val="008873FD"/>
    <w:rsid w:val="00887C7C"/>
    <w:rsid w:val="00890F4B"/>
    <w:rsid w:val="00891248"/>
    <w:rsid w:val="00891E60"/>
    <w:rsid w:val="00894142"/>
    <w:rsid w:val="00896467"/>
    <w:rsid w:val="008A01F6"/>
    <w:rsid w:val="008A0B96"/>
    <w:rsid w:val="008A318F"/>
    <w:rsid w:val="008A393D"/>
    <w:rsid w:val="008A5B2F"/>
    <w:rsid w:val="008A71DF"/>
    <w:rsid w:val="008A7774"/>
    <w:rsid w:val="008A7989"/>
    <w:rsid w:val="008B09B2"/>
    <w:rsid w:val="008B0C29"/>
    <w:rsid w:val="008B1DBA"/>
    <w:rsid w:val="008B4922"/>
    <w:rsid w:val="008B641F"/>
    <w:rsid w:val="008B6BF4"/>
    <w:rsid w:val="008C092F"/>
    <w:rsid w:val="008C0C17"/>
    <w:rsid w:val="008C20E0"/>
    <w:rsid w:val="008C430C"/>
    <w:rsid w:val="008C43F8"/>
    <w:rsid w:val="008C4A62"/>
    <w:rsid w:val="008C4ED4"/>
    <w:rsid w:val="008C547B"/>
    <w:rsid w:val="008C59E2"/>
    <w:rsid w:val="008C5F30"/>
    <w:rsid w:val="008C71A6"/>
    <w:rsid w:val="008D14EF"/>
    <w:rsid w:val="008D2AA6"/>
    <w:rsid w:val="008D6739"/>
    <w:rsid w:val="008E143A"/>
    <w:rsid w:val="008E2C9A"/>
    <w:rsid w:val="008E4B47"/>
    <w:rsid w:val="008E58A9"/>
    <w:rsid w:val="008E6F22"/>
    <w:rsid w:val="008E70E8"/>
    <w:rsid w:val="008E7559"/>
    <w:rsid w:val="008E78F1"/>
    <w:rsid w:val="008F05C6"/>
    <w:rsid w:val="008F0C0B"/>
    <w:rsid w:val="008F2372"/>
    <w:rsid w:val="008F393B"/>
    <w:rsid w:val="008F4565"/>
    <w:rsid w:val="008F5E04"/>
    <w:rsid w:val="008F65C8"/>
    <w:rsid w:val="008F75FC"/>
    <w:rsid w:val="008F7B0E"/>
    <w:rsid w:val="009011B0"/>
    <w:rsid w:val="009020C7"/>
    <w:rsid w:val="0090240E"/>
    <w:rsid w:val="00904EEB"/>
    <w:rsid w:val="0091083D"/>
    <w:rsid w:val="00912FAA"/>
    <w:rsid w:val="0091532E"/>
    <w:rsid w:val="00916741"/>
    <w:rsid w:val="00917385"/>
    <w:rsid w:val="00917DA0"/>
    <w:rsid w:val="00917FBB"/>
    <w:rsid w:val="009204B4"/>
    <w:rsid w:val="0092192B"/>
    <w:rsid w:val="009239D7"/>
    <w:rsid w:val="00923C9C"/>
    <w:rsid w:val="00924424"/>
    <w:rsid w:val="00925ED0"/>
    <w:rsid w:val="009267E9"/>
    <w:rsid w:val="00927AA3"/>
    <w:rsid w:val="009300BB"/>
    <w:rsid w:val="0093106A"/>
    <w:rsid w:val="0093194C"/>
    <w:rsid w:val="00931B5F"/>
    <w:rsid w:val="00932DB3"/>
    <w:rsid w:val="00935544"/>
    <w:rsid w:val="009364A3"/>
    <w:rsid w:val="00940890"/>
    <w:rsid w:val="00940C39"/>
    <w:rsid w:val="00941885"/>
    <w:rsid w:val="00941918"/>
    <w:rsid w:val="00943F37"/>
    <w:rsid w:val="0094405A"/>
    <w:rsid w:val="00944BE7"/>
    <w:rsid w:val="009469E1"/>
    <w:rsid w:val="00951279"/>
    <w:rsid w:val="0095289B"/>
    <w:rsid w:val="009531E2"/>
    <w:rsid w:val="00957259"/>
    <w:rsid w:val="009600B4"/>
    <w:rsid w:val="00961630"/>
    <w:rsid w:val="009622D9"/>
    <w:rsid w:val="00962A0C"/>
    <w:rsid w:val="00963A28"/>
    <w:rsid w:val="00964456"/>
    <w:rsid w:val="009665FE"/>
    <w:rsid w:val="0096734C"/>
    <w:rsid w:val="0097056B"/>
    <w:rsid w:val="0097107A"/>
    <w:rsid w:val="00973C73"/>
    <w:rsid w:val="0097458D"/>
    <w:rsid w:val="009746E8"/>
    <w:rsid w:val="00976C0E"/>
    <w:rsid w:val="00976E7C"/>
    <w:rsid w:val="00977FBC"/>
    <w:rsid w:val="00983245"/>
    <w:rsid w:val="00984C79"/>
    <w:rsid w:val="00985466"/>
    <w:rsid w:val="00985F59"/>
    <w:rsid w:val="009861A9"/>
    <w:rsid w:val="009863F6"/>
    <w:rsid w:val="00986757"/>
    <w:rsid w:val="00990DC8"/>
    <w:rsid w:val="00992776"/>
    <w:rsid w:val="00992E20"/>
    <w:rsid w:val="009935ED"/>
    <w:rsid w:val="0099509B"/>
    <w:rsid w:val="009A245C"/>
    <w:rsid w:val="009A3C79"/>
    <w:rsid w:val="009B2C10"/>
    <w:rsid w:val="009B34AD"/>
    <w:rsid w:val="009B38E6"/>
    <w:rsid w:val="009B3A54"/>
    <w:rsid w:val="009B49EF"/>
    <w:rsid w:val="009B6A83"/>
    <w:rsid w:val="009B6F57"/>
    <w:rsid w:val="009B7395"/>
    <w:rsid w:val="009C133D"/>
    <w:rsid w:val="009C13B3"/>
    <w:rsid w:val="009C2CDE"/>
    <w:rsid w:val="009C406A"/>
    <w:rsid w:val="009C528F"/>
    <w:rsid w:val="009C7466"/>
    <w:rsid w:val="009C7F46"/>
    <w:rsid w:val="009D2467"/>
    <w:rsid w:val="009D31B5"/>
    <w:rsid w:val="009D4436"/>
    <w:rsid w:val="009D5791"/>
    <w:rsid w:val="009D6EC9"/>
    <w:rsid w:val="009E0F61"/>
    <w:rsid w:val="009E1997"/>
    <w:rsid w:val="009E2012"/>
    <w:rsid w:val="009E21EA"/>
    <w:rsid w:val="009E40EA"/>
    <w:rsid w:val="009E54BE"/>
    <w:rsid w:val="009E5840"/>
    <w:rsid w:val="009E64EB"/>
    <w:rsid w:val="009E71DD"/>
    <w:rsid w:val="009F0F1D"/>
    <w:rsid w:val="009F105D"/>
    <w:rsid w:val="009F11DF"/>
    <w:rsid w:val="009F45D9"/>
    <w:rsid w:val="009F4C4B"/>
    <w:rsid w:val="009F5242"/>
    <w:rsid w:val="009F5AC6"/>
    <w:rsid w:val="009F6432"/>
    <w:rsid w:val="009F6A48"/>
    <w:rsid w:val="00A006E9"/>
    <w:rsid w:val="00A011F5"/>
    <w:rsid w:val="00A02730"/>
    <w:rsid w:val="00A02A0E"/>
    <w:rsid w:val="00A05F7E"/>
    <w:rsid w:val="00A06672"/>
    <w:rsid w:val="00A06A9F"/>
    <w:rsid w:val="00A07304"/>
    <w:rsid w:val="00A0790F"/>
    <w:rsid w:val="00A10038"/>
    <w:rsid w:val="00A10545"/>
    <w:rsid w:val="00A121CF"/>
    <w:rsid w:val="00A12B74"/>
    <w:rsid w:val="00A12D06"/>
    <w:rsid w:val="00A1504F"/>
    <w:rsid w:val="00A15D96"/>
    <w:rsid w:val="00A20498"/>
    <w:rsid w:val="00A205FC"/>
    <w:rsid w:val="00A206DF"/>
    <w:rsid w:val="00A22451"/>
    <w:rsid w:val="00A23581"/>
    <w:rsid w:val="00A25344"/>
    <w:rsid w:val="00A32217"/>
    <w:rsid w:val="00A326EC"/>
    <w:rsid w:val="00A3322C"/>
    <w:rsid w:val="00A343BB"/>
    <w:rsid w:val="00A35A5A"/>
    <w:rsid w:val="00A36563"/>
    <w:rsid w:val="00A36567"/>
    <w:rsid w:val="00A3741D"/>
    <w:rsid w:val="00A40462"/>
    <w:rsid w:val="00A41C31"/>
    <w:rsid w:val="00A42650"/>
    <w:rsid w:val="00A42993"/>
    <w:rsid w:val="00A443E0"/>
    <w:rsid w:val="00A47125"/>
    <w:rsid w:val="00A47D71"/>
    <w:rsid w:val="00A51CF8"/>
    <w:rsid w:val="00A53695"/>
    <w:rsid w:val="00A54BD9"/>
    <w:rsid w:val="00A550FE"/>
    <w:rsid w:val="00A56026"/>
    <w:rsid w:val="00A6017C"/>
    <w:rsid w:val="00A62538"/>
    <w:rsid w:val="00A659C8"/>
    <w:rsid w:val="00A73708"/>
    <w:rsid w:val="00A7565B"/>
    <w:rsid w:val="00A77929"/>
    <w:rsid w:val="00A77E25"/>
    <w:rsid w:val="00A829C6"/>
    <w:rsid w:val="00A82AED"/>
    <w:rsid w:val="00A82E91"/>
    <w:rsid w:val="00A841E1"/>
    <w:rsid w:val="00A87FD0"/>
    <w:rsid w:val="00A908A5"/>
    <w:rsid w:val="00A93EE5"/>
    <w:rsid w:val="00A94F8A"/>
    <w:rsid w:val="00A95866"/>
    <w:rsid w:val="00A95D66"/>
    <w:rsid w:val="00A96FB1"/>
    <w:rsid w:val="00AA085A"/>
    <w:rsid w:val="00AA34C7"/>
    <w:rsid w:val="00AA3DE7"/>
    <w:rsid w:val="00AA461C"/>
    <w:rsid w:val="00AA69AE"/>
    <w:rsid w:val="00AB07A6"/>
    <w:rsid w:val="00AB0C2C"/>
    <w:rsid w:val="00AB1AEC"/>
    <w:rsid w:val="00AB20C2"/>
    <w:rsid w:val="00AB42F3"/>
    <w:rsid w:val="00AB4332"/>
    <w:rsid w:val="00AB49C6"/>
    <w:rsid w:val="00AB7FFD"/>
    <w:rsid w:val="00AC0022"/>
    <w:rsid w:val="00AC058B"/>
    <w:rsid w:val="00AC173F"/>
    <w:rsid w:val="00AC25BC"/>
    <w:rsid w:val="00AC3A34"/>
    <w:rsid w:val="00AC4D0F"/>
    <w:rsid w:val="00AC5113"/>
    <w:rsid w:val="00AC5BD7"/>
    <w:rsid w:val="00AC65C8"/>
    <w:rsid w:val="00AD081C"/>
    <w:rsid w:val="00AD12AA"/>
    <w:rsid w:val="00AD1348"/>
    <w:rsid w:val="00AD1F21"/>
    <w:rsid w:val="00AD3A7B"/>
    <w:rsid w:val="00AD41A6"/>
    <w:rsid w:val="00AD6590"/>
    <w:rsid w:val="00AD65D3"/>
    <w:rsid w:val="00AD688A"/>
    <w:rsid w:val="00AD7187"/>
    <w:rsid w:val="00AE03BE"/>
    <w:rsid w:val="00AE1FB4"/>
    <w:rsid w:val="00AE20B3"/>
    <w:rsid w:val="00AE3EBE"/>
    <w:rsid w:val="00AE443A"/>
    <w:rsid w:val="00AE5CBB"/>
    <w:rsid w:val="00AE761A"/>
    <w:rsid w:val="00AF0C1A"/>
    <w:rsid w:val="00AF0E9B"/>
    <w:rsid w:val="00AF0F6D"/>
    <w:rsid w:val="00AF158C"/>
    <w:rsid w:val="00AF1ADF"/>
    <w:rsid w:val="00AF4175"/>
    <w:rsid w:val="00AF4854"/>
    <w:rsid w:val="00AF5FF5"/>
    <w:rsid w:val="00AF6397"/>
    <w:rsid w:val="00AF785A"/>
    <w:rsid w:val="00AF78CF"/>
    <w:rsid w:val="00B00502"/>
    <w:rsid w:val="00B010A0"/>
    <w:rsid w:val="00B01F0E"/>
    <w:rsid w:val="00B03502"/>
    <w:rsid w:val="00B05601"/>
    <w:rsid w:val="00B0588C"/>
    <w:rsid w:val="00B062AF"/>
    <w:rsid w:val="00B104FB"/>
    <w:rsid w:val="00B122AA"/>
    <w:rsid w:val="00B14D2E"/>
    <w:rsid w:val="00B14DE0"/>
    <w:rsid w:val="00B15EE4"/>
    <w:rsid w:val="00B169BF"/>
    <w:rsid w:val="00B169C3"/>
    <w:rsid w:val="00B1776A"/>
    <w:rsid w:val="00B2116F"/>
    <w:rsid w:val="00B21EF7"/>
    <w:rsid w:val="00B22C4B"/>
    <w:rsid w:val="00B265B6"/>
    <w:rsid w:val="00B27419"/>
    <w:rsid w:val="00B308AA"/>
    <w:rsid w:val="00B326C6"/>
    <w:rsid w:val="00B32AF1"/>
    <w:rsid w:val="00B33516"/>
    <w:rsid w:val="00B35620"/>
    <w:rsid w:val="00B3645E"/>
    <w:rsid w:val="00B371AE"/>
    <w:rsid w:val="00B3796A"/>
    <w:rsid w:val="00B4241C"/>
    <w:rsid w:val="00B43314"/>
    <w:rsid w:val="00B4337D"/>
    <w:rsid w:val="00B46BB4"/>
    <w:rsid w:val="00B477F9"/>
    <w:rsid w:val="00B5049D"/>
    <w:rsid w:val="00B50930"/>
    <w:rsid w:val="00B50F90"/>
    <w:rsid w:val="00B51808"/>
    <w:rsid w:val="00B54232"/>
    <w:rsid w:val="00B55CFB"/>
    <w:rsid w:val="00B56101"/>
    <w:rsid w:val="00B6003B"/>
    <w:rsid w:val="00B614F1"/>
    <w:rsid w:val="00B61988"/>
    <w:rsid w:val="00B6209A"/>
    <w:rsid w:val="00B62E31"/>
    <w:rsid w:val="00B6360C"/>
    <w:rsid w:val="00B63665"/>
    <w:rsid w:val="00B64344"/>
    <w:rsid w:val="00B6663B"/>
    <w:rsid w:val="00B6686D"/>
    <w:rsid w:val="00B67BDB"/>
    <w:rsid w:val="00B7003C"/>
    <w:rsid w:val="00B712DA"/>
    <w:rsid w:val="00B7383D"/>
    <w:rsid w:val="00B7384C"/>
    <w:rsid w:val="00B7628A"/>
    <w:rsid w:val="00B768C5"/>
    <w:rsid w:val="00B76DDF"/>
    <w:rsid w:val="00B8076B"/>
    <w:rsid w:val="00B81995"/>
    <w:rsid w:val="00B81B57"/>
    <w:rsid w:val="00B828B7"/>
    <w:rsid w:val="00B82BEB"/>
    <w:rsid w:val="00B842D1"/>
    <w:rsid w:val="00B862FF"/>
    <w:rsid w:val="00B867B6"/>
    <w:rsid w:val="00B86D19"/>
    <w:rsid w:val="00B8734F"/>
    <w:rsid w:val="00B900DA"/>
    <w:rsid w:val="00B90CDE"/>
    <w:rsid w:val="00B91356"/>
    <w:rsid w:val="00B91420"/>
    <w:rsid w:val="00B91B2D"/>
    <w:rsid w:val="00B91DD4"/>
    <w:rsid w:val="00B91F30"/>
    <w:rsid w:val="00B91FEB"/>
    <w:rsid w:val="00B936FF"/>
    <w:rsid w:val="00B93CF8"/>
    <w:rsid w:val="00B947A2"/>
    <w:rsid w:val="00B964F7"/>
    <w:rsid w:val="00B979C7"/>
    <w:rsid w:val="00BA2AC9"/>
    <w:rsid w:val="00BA304E"/>
    <w:rsid w:val="00BA42B9"/>
    <w:rsid w:val="00BA5864"/>
    <w:rsid w:val="00BA5FA5"/>
    <w:rsid w:val="00BA6D73"/>
    <w:rsid w:val="00BB068C"/>
    <w:rsid w:val="00BB0C3F"/>
    <w:rsid w:val="00BB0CD3"/>
    <w:rsid w:val="00BB2125"/>
    <w:rsid w:val="00BB555B"/>
    <w:rsid w:val="00BB59C6"/>
    <w:rsid w:val="00BB6AAF"/>
    <w:rsid w:val="00BB76FE"/>
    <w:rsid w:val="00BB7C32"/>
    <w:rsid w:val="00BC1129"/>
    <w:rsid w:val="00BC229C"/>
    <w:rsid w:val="00BC36B1"/>
    <w:rsid w:val="00BC3E25"/>
    <w:rsid w:val="00BC40E7"/>
    <w:rsid w:val="00BC5E9C"/>
    <w:rsid w:val="00BC6067"/>
    <w:rsid w:val="00BC6194"/>
    <w:rsid w:val="00BD04CA"/>
    <w:rsid w:val="00BD1A2F"/>
    <w:rsid w:val="00BD1AD2"/>
    <w:rsid w:val="00BD23DB"/>
    <w:rsid w:val="00BD4880"/>
    <w:rsid w:val="00BD6424"/>
    <w:rsid w:val="00BD67F9"/>
    <w:rsid w:val="00BD708E"/>
    <w:rsid w:val="00BE159A"/>
    <w:rsid w:val="00BE1DA6"/>
    <w:rsid w:val="00BE23D6"/>
    <w:rsid w:val="00BE2A7A"/>
    <w:rsid w:val="00BE4F70"/>
    <w:rsid w:val="00BE7F7D"/>
    <w:rsid w:val="00BF04F2"/>
    <w:rsid w:val="00BF0D5D"/>
    <w:rsid w:val="00BF4DDC"/>
    <w:rsid w:val="00BF564B"/>
    <w:rsid w:val="00BF72C3"/>
    <w:rsid w:val="00BF751D"/>
    <w:rsid w:val="00BF7B27"/>
    <w:rsid w:val="00C007D3"/>
    <w:rsid w:val="00C03094"/>
    <w:rsid w:val="00C045AD"/>
    <w:rsid w:val="00C07062"/>
    <w:rsid w:val="00C073B3"/>
    <w:rsid w:val="00C11D87"/>
    <w:rsid w:val="00C131EC"/>
    <w:rsid w:val="00C1629E"/>
    <w:rsid w:val="00C16B60"/>
    <w:rsid w:val="00C17CA3"/>
    <w:rsid w:val="00C233C7"/>
    <w:rsid w:val="00C23734"/>
    <w:rsid w:val="00C259C3"/>
    <w:rsid w:val="00C25B52"/>
    <w:rsid w:val="00C25E19"/>
    <w:rsid w:val="00C27815"/>
    <w:rsid w:val="00C27C27"/>
    <w:rsid w:val="00C31A76"/>
    <w:rsid w:val="00C32696"/>
    <w:rsid w:val="00C33C3A"/>
    <w:rsid w:val="00C358B3"/>
    <w:rsid w:val="00C35B19"/>
    <w:rsid w:val="00C421C5"/>
    <w:rsid w:val="00C4480A"/>
    <w:rsid w:val="00C46C05"/>
    <w:rsid w:val="00C471E3"/>
    <w:rsid w:val="00C47F69"/>
    <w:rsid w:val="00C51578"/>
    <w:rsid w:val="00C5430A"/>
    <w:rsid w:val="00C544BA"/>
    <w:rsid w:val="00C55298"/>
    <w:rsid w:val="00C571ED"/>
    <w:rsid w:val="00C572EC"/>
    <w:rsid w:val="00C57424"/>
    <w:rsid w:val="00C6000A"/>
    <w:rsid w:val="00C607B7"/>
    <w:rsid w:val="00C6086C"/>
    <w:rsid w:val="00C609B9"/>
    <w:rsid w:val="00C60DBE"/>
    <w:rsid w:val="00C61D07"/>
    <w:rsid w:val="00C63E53"/>
    <w:rsid w:val="00C646A0"/>
    <w:rsid w:val="00C662F9"/>
    <w:rsid w:val="00C67520"/>
    <w:rsid w:val="00C700C9"/>
    <w:rsid w:val="00C708AA"/>
    <w:rsid w:val="00C72A3B"/>
    <w:rsid w:val="00C72A63"/>
    <w:rsid w:val="00C76236"/>
    <w:rsid w:val="00C7668F"/>
    <w:rsid w:val="00C76B18"/>
    <w:rsid w:val="00C77328"/>
    <w:rsid w:val="00C809D5"/>
    <w:rsid w:val="00C81A20"/>
    <w:rsid w:val="00C8229B"/>
    <w:rsid w:val="00C84736"/>
    <w:rsid w:val="00C920D8"/>
    <w:rsid w:val="00C931A5"/>
    <w:rsid w:val="00C935B2"/>
    <w:rsid w:val="00C94DA6"/>
    <w:rsid w:val="00C950B1"/>
    <w:rsid w:val="00C95BD8"/>
    <w:rsid w:val="00C95C55"/>
    <w:rsid w:val="00C96605"/>
    <w:rsid w:val="00C9712F"/>
    <w:rsid w:val="00CA0376"/>
    <w:rsid w:val="00CA0515"/>
    <w:rsid w:val="00CA0FBE"/>
    <w:rsid w:val="00CA2D9E"/>
    <w:rsid w:val="00CA4A35"/>
    <w:rsid w:val="00CB0530"/>
    <w:rsid w:val="00CB28A4"/>
    <w:rsid w:val="00CB68DC"/>
    <w:rsid w:val="00CB6A4D"/>
    <w:rsid w:val="00CC00E5"/>
    <w:rsid w:val="00CC0214"/>
    <w:rsid w:val="00CC1232"/>
    <w:rsid w:val="00CC3AC8"/>
    <w:rsid w:val="00CC4629"/>
    <w:rsid w:val="00CC5847"/>
    <w:rsid w:val="00CD0413"/>
    <w:rsid w:val="00CD212D"/>
    <w:rsid w:val="00CD6A94"/>
    <w:rsid w:val="00CE3528"/>
    <w:rsid w:val="00CE4699"/>
    <w:rsid w:val="00CE5D98"/>
    <w:rsid w:val="00CE6528"/>
    <w:rsid w:val="00CF2382"/>
    <w:rsid w:val="00CF2BBB"/>
    <w:rsid w:val="00CF2DDB"/>
    <w:rsid w:val="00CF31F9"/>
    <w:rsid w:val="00CF49A5"/>
    <w:rsid w:val="00CF4A7C"/>
    <w:rsid w:val="00CF5DEA"/>
    <w:rsid w:val="00CF6709"/>
    <w:rsid w:val="00D016ED"/>
    <w:rsid w:val="00D044D0"/>
    <w:rsid w:val="00D05284"/>
    <w:rsid w:val="00D0532A"/>
    <w:rsid w:val="00D05E77"/>
    <w:rsid w:val="00D05F0B"/>
    <w:rsid w:val="00D11B2E"/>
    <w:rsid w:val="00D11CB1"/>
    <w:rsid w:val="00D12EB8"/>
    <w:rsid w:val="00D14ADF"/>
    <w:rsid w:val="00D15895"/>
    <w:rsid w:val="00D1624A"/>
    <w:rsid w:val="00D17F69"/>
    <w:rsid w:val="00D20451"/>
    <w:rsid w:val="00D20ED4"/>
    <w:rsid w:val="00D21915"/>
    <w:rsid w:val="00D222EF"/>
    <w:rsid w:val="00D2262E"/>
    <w:rsid w:val="00D245A1"/>
    <w:rsid w:val="00D25146"/>
    <w:rsid w:val="00D25A95"/>
    <w:rsid w:val="00D307A1"/>
    <w:rsid w:val="00D3129E"/>
    <w:rsid w:val="00D312A2"/>
    <w:rsid w:val="00D31AD3"/>
    <w:rsid w:val="00D31FCF"/>
    <w:rsid w:val="00D33017"/>
    <w:rsid w:val="00D34A82"/>
    <w:rsid w:val="00D34DD6"/>
    <w:rsid w:val="00D368FE"/>
    <w:rsid w:val="00D377D0"/>
    <w:rsid w:val="00D407B6"/>
    <w:rsid w:val="00D4256B"/>
    <w:rsid w:val="00D45E75"/>
    <w:rsid w:val="00D4636D"/>
    <w:rsid w:val="00D47022"/>
    <w:rsid w:val="00D50744"/>
    <w:rsid w:val="00D52259"/>
    <w:rsid w:val="00D523B6"/>
    <w:rsid w:val="00D52597"/>
    <w:rsid w:val="00D52C54"/>
    <w:rsid w:val="00D532A5"/>
    <w:rsid w:val="00D538F5"/>
    <w:rsid w:val="00D55DD2"/>
    <w:rsid w:val="00D57B0D"/>
    <w:rsid w:val="00D60E21"/>
    <w:rsid w:val="00D61444"/>
    <w:rsid w:val="00D63FE4"/>
    <w:rsid w:val="00D6410B"/>
    <w:rsid w:val="00D644DE"/>
    <w:rsid w:val="00D65486"/>
    <w:rsid w:val="00D6684F"/>
    <w:rsid w:val="00D66ADF"/>
    <w:rsid w:val="00D67A37"/>
    <w:rsid w:val="00D67A49"/>
    <w:rsid w:val="00D70CB0"/>
    <w:rsid w:val="00D7486A"/>
    <w:rsid w:val="00D7663E"/>
    <w:rsid w:val="00D81614"/>
    <w:rsid w:val="00D81F32"/>
    <w:rsid w:val="00D82B9A"/>
    <w:rsid w:val="00D87EDF"/>
    <w:rsid w:val="00D902DF"/>
    <w:rsid w:val="00D90F01"/>
    <w:rsid w:val="00D91E77"/>
    <w:rsid w:val="00D93604"/>
    <w:rsid w:val="00D93B16"/>
    <w:rsid w:val="00D962DC"/>
    <w:rsid w:val="00D96D3D"/>
    <w:rsid w:val="00DA1443"/>
    <w:rsid w:val="00DA2578"/>
    <w:rsid w:val="00DA40BA"/>
    <w:rsid w:val="00DA6A47"/>
    <w:rsid w:val="00DA6AEC"/>
    <w:rsid w:val="00DB0BA6"/>
    <w:rsid w:val="00DB0BBC"/>
    <w:rsid w:val="00DB0F92"/>
    <w:rsid w:val="00DB25A7"/>
    <w:rsid w:val="00DB3C28"/>
    <w:rsid w:val="00DB4483"/>
    <w:rsid w:val="00DB4A9F"/>
    <w:rsid w:val="00DB5751"/>
    <w:rsid w:val="00DC0E4A"/>
    <w:rsid w:val="00DC1BC0"/>
    <w:rsid w:val="00DC1C7C"/>
    <w:rsid w:val="00DC3CF4"/>
    <w:rsid w:val="00DC4923"/>
    <w:rsid w:val="00DC706D"/>
    <w:rsid w:val="00DC70E0"/>
    <w:rsid w:val="00DD0908"/>
    <w:rsid w:val="00DD0FC8"/>
    <w:rsid w:val="00DD26B7"/>
    <w:rsid w:val="00DD32A0"/>
    <w:rsid w:val="00DD4117"/>
    <w:rsid w:val="00DD4D28"/>
    <w:rsid w:val="00DD5F1C"/>
    <w:rsid w:val="00DD6098"/>
    <w:rsid w:val="00DD7302"/>
    <w:rsid w:val="00DD76B7"/>
    <w:rsid w:val="00DE0121"/>
    <w:rsid w:val="00DE02A3"/>
    <w:rsid w:val="00DE193B"/>
    <w:rsid w:val="00DE1BF6"/>
    <w:rsid w:val="00DE2356"/>
    <w:rsid w:val="00DE25EC"/>
    <w:rsid w:val="00DE3501"/>
    <w:rsid w:val="00DE3E49"/>
    <w:rsid w:val="00DE44BC"/>
    <w:rsid w:val="00DE6F34"/>
    <w:rsid w:val="00DE7959"/>
    <w:rsid w:val="00DE7E57"/>
    <w:rsid w:val="00DE7F3D"/>
    <w:rsid w:val="00DF20F6"/>
    <w:rsid w:val="00DF2FFD"/>
    <w:rsid w:val="00DF362E"/>
    <w:rsid w:val="00DF49BE"/>
    <w:rsid w:val="00E0239C"/>
    <w:rsid w:val="00E03A64"/>
    <w:rsid w:val="00E03D66"/>
    <w:rsid w:val="00E04AFB"/>
    <w:rsid w:val="00E04BEF"/>
    <w:rsid w:val="00E052C1"/>
    <w:rsid w:val="00E10320"/>
    <w:rsid w:val="00E1071B"/>
    <w:rsid w:val="00E10A3F"/>
    <w:rsid w:val="00E10CB2"/>
    <w:rsid w:val="00E10E90"/>
    <w:rsid w:val="00E1280A"/>
    <w:rsid w:val="00E12B43"/>
    <w:rsid w:val="00E15105"/>
    <w:rsid w:val="00E1741D"/>
    <w:rsid w:val="00E20F57"/>
    <w:rsid w:val="00E21A4D"/>
    <w:rsid w:val="00E22879"/>
    <w:rsid w:val="00E22E45"/>
    <w:rsid w:val="00E251B6"/>
    <w:rsid w:val="00E25F8D"/>
    <w:rsid w:val="00E269D8"/>
    <w:rsid w:val="00E26CE4"/>
    <w:rsid w:val="00E26F9A"/>
    <w:rsid w:val="00E275CC"/>
    <w:rsid w:val="00E27F1E"/>
    <w:rsid w:val="00E301AB"/>
    <w:rsid w:val="00E3236B"/>
    <w:rsid w:val="00E3285B"/>
    <w:rsid w:val="00E328CD"/>
    <w:rsid w:val="00E33834"/>
    <w:rsid w:val="00E35977"/>
    <w:rsid w:val="00E35ABB"/>
    <w:rsid w:val="00E35E57"/>
    <w:rsid w:val="00E36C12"/>
    <w:rsid w:val="00E379B0"/>
    <w:rsid w:val="00E40D42"/>
    <w:rsid w:val="00E41B84"/>
    <w:rsid w:val="00E41DD5"/>
    <w:rsid w:val="00E46149"/>
    <w:rsid w:val="00E46447"/>
    <w:rsid w:val="00E475FC"/>
    <w:rsid w:val="00E516DB"/>
    <w:rsid w:val="00E54FEA"/>
    <w:rsid w:val="00E550A7"/>
    <w:rsid w:val="00E55551"/>
    <w:rsid w:val="00E60C3A"/>
    <w:rsid w:val="00E63960"/>
    <w:rsid w:val="00E66D54"/>
    <w:rsid w:val="00E70C09"/>
    <w:rsid w:val="00E70FE9"/>
    <w:rsid w:val="00E715AB"/>
    <w:rsid w:val="00E71955"/>
    <w:rsid w:val="00E71D46"/>
    <w:rsid w:val="00E72B18"/>
    <w:rsid w:val="00E73511"/>
    <w:rsid w:val="00E739CA"/>
    <w:rsid w:val="00E75469"/>
    <w:rsid w:val="00E7771F"/>
    <w:rsid w:val="00E809FE"/>
    <w:rsid w:val="00E81AAD"/>
    <w:rsid w:val="00E81C75"/>
    <w:rsid w:val="00E8253F"/>
    <w:rsid w:val="00E8382E"/>
    <w:rsid w:val="00E8474D"/>
    <w:rsid w:val="00E85180"/>
    <w:rsid w:val="00E8569F"/>
    <w:rsid w:val="00E86323"/>
    <w:rsid w:val="00E90281"/>
    <w:rsid w:val="00E91B9E"/>
    <w:rsid w:val="00E94979"/>
    <w:rsid w:val="00E9559A"/>
    <w:rsid w:val="00E95600"/>
    <w:rsid w:val="00E970D1"/>
    <w:rsid w:val="00E97314"/>
    <w:rsid w:val="00E97714"/>
    <w:rsid w:val="00EA0F52"/>
    <w:rsid w:val="00EA1BEF"/>
    <w:rsid w:val="00EA1DA6"/>
    <w:rsid w:val="00EA2637"/>
    <w:rsid w:val="00EA31B4"/>
    <w:rsid w:val="00EA622F"/>
    <w:rsid w:val="00EA703B"/>
    <w:rsid w:val="00EB010D"/>
    <w:rsid w:val="00EB237D"/>
    <w:rsid w:val="00EB297A"/>
    <w:rsid w:val="00EB466F"/>
    <w:rsid w:val="00EB4D45"/>
    <w:rsid w:val="00EB5BA3"/>
    <w:rsid w:val="00EB5FF7"/>
    <w:rsid w:val="00EB660D"/>
    <w:rsid w:val="00EB70E1"/>
    <w:rsid w:val="00EB731E"/>
    <w:rsid w:val="00EB7F38"/>
    <w:rsid w:val="00EC5251"/>
    <w:rsid w:val="00EC5FCA"/>
    <w:rsid w:val="00EC68D7"/>
    <w:rsid w:val="00EC6BF2"/>
    <w:rsid w:val="00EC7B7B"/>
    <w:rsid w:val="00EC7E4E"/>
    <w:rsid w:val="00ED15B6"/>
    <w:rsid w:val="00ED325E"/>
    <w:rsid w:val="00ED3BA4"/>
    <w:rsid w:val="00ED4F1E"/>
    <w:rsid w:val="00ED6BB6"/>
    <w:rsid w:val="00EE15AA"/>
    <w:rsid w:val="00EE189D"/>
    <w:rsid w:val="00EE281A"/>
    <w:rsid w:val="00EE3F64"/>
    <w:rsid w:val="00EE408D"/>
    <w:rsid w:val="00EE575C"/>
    <w:rsid w:val="00EE658F"/>
    <w:rsid w:val="00EE7A0D"/>
    <w:rsid w:val="00EF0003"/>
    <w:rsid w:val="00EF13F1"/>
    <w:rsid w:val="00EF2589"/>
    <w:rsid w:val="00EF26FB"/>
    <w:rsid w:val="00EF4AAF"/>
    <w:rsid w:val="00EF637C"/>
    <w:rsid w:val="00EF6864"/>
    <w:rsid w:val="00EF7376"/>
    <w:rsid w:val="00F01161"/>
    <w:rsid w:val="00F021E8"/>
    <w:rsid w:val="00F028A7"/>
    <w:rsid w:val="00F03169"/>
    <w:rsid w:val="00F04905"/>
    <w:rsid w:val="00F04D34"/>
    <w:rsid w:val="00F073BE"/>
    <w:rsid w:val="00F101EF"/>
    <w:rsid w:val="00F10F63"/>
    <w:rsid w:val="00F11D63"/>
    <w:rsid w:val="00F12510"/>
    <w:rsid w:val="00F12C0A"/>
    <w:rsid w:val="00F134F8"/>
    <w:rsid w:val="00F13E6C"/>
    <w:rsid w:val="00F157D8"/>
    <w:rsid w:val="00F16999"/>
    <w:rsid w:val="00F16A2A"/>
    <w:rsid w:val="00F16D3E"/>
    <w:rsid w:val="00F211E4"/>
    <w:rsid w:val="00F21A2A"/>
    <w:rsid w:val="00F2257D"/>
    <w:rsid w:val="00F2513E"/>
    <w:rsid w:val="00F27E8E"/>
    <w:rsid w:val="00F27F71"/>
    <w:rsid w:val="00F305FF"/>
    <w:rsid w:val="00F31BB8"/>
    <w:rsid w:val="00F31EE4"/>
    <w:rsid w:val="00F3281D"/>
    <w:rsid w:val="00F3291D"/>
    <w:rsid w:val="00F3475A"/>
    <w:rsid w:val="00F353FA"/>
    <w:rsid w:val="00F37086"/>
    <w:rsid w:val="00F40EAE"/>
    <w:rsid w:val="00F418C3"/>
    <w:rsid w:val="00F426EA"/>
    <w:rsid w:val="00F42FD9"/>
    <w:rsid w:val="00F43882"/>
    <w:rsid w:val="00F44B3D"/>
    <w:rsid w:val="00F451C1"/>
    <w:rsid w:val="00F51EC7"/>
    <w:rsid w:val="00F534C7"/>
    <w:rsid w:val="00F53FA6"/>
    <w:rsid w:val="00F54BD4"/>
    <w:rsid w:val="00F54DED"/>
    <w:rsid w:val="00F554EC"/>
    <w:rsid w:val="00F55AAE"/>
    <w:rsid w:val="00F57434"/>
    <w:rsid w:val="00F62053"/>
    <w:rsid w:val="00F63413"/>
    <w:rsid w:val="00F6626B"/>
    <w:rsid w:val="00F66796"/>
    <w:rsid w:val="00F6734B"/>
    <w:rsid w:val="00F67760"/>
    <w:rsid w:val="00F70EB6"/>
    <w:rsid w:val="00F71757"/>
    <w:rsid w:val="00F71E2B"/>
    <w:rsid w:val="00F73133"/>
    <w:rsid w:val="00F73252"/>
    <w:rsid w:val="00F765C1"/>
    <w:rsid w:val="00F81A8D"/>
    <w:rsid w:val="00F85C04"/>
    <w:rsid w:val="00F86C2A"/>
    <w:rsid w:val="00F8763A"/>
    <w:rsid w:val="00F90524"/>
    <w:rsid w:val="00F907B5"/>
    <w:rsid w:val="00F90AA9"/>
    <w:rsid w:val="00F93933"/>
    <w:rsid w:val="00F96128"/>
    <w:rsid w:val="00F976AB"/>
    <w:rsid w:val="00FA0A4B"/>
    <w:rsid w:val="00FA0DD0"/>
    <w:rsid w:val="00FA1AF1"/>
    <w:rsid w:val="00FA1F0B"/>
    <w:rsid w:val="00FA4EF0"/>
    <w:rsid w:val="00FA63ED"/>
    <w:rsid w:val="00FA68D3"/>
    <w:rsid w:val="00FB0FCA"/>
    <w:rsid w:val="00FB1318"/>
    <w:rsid w:val="00FB1AF0"/>
    <w:rsid w:val="00FB4322"/>
    <w:rsid w:val="00FB436F"/>
    <w:rsid w:val="00FB67FA"/>
    <w:rsid w:val="00FC1991"/>
    <w:rsid w:val="00FC22E5"/>
    <w:rsid w:val="00FC49B4"/>
    <w:rsid w:val="00FC5C2E"/>
    <w:rsid w:val="00FC75B6"/>
    <w:rsid w:val="00FD0FA3"/>
    <w:rsid w:val="00FD25F8"/>
    <w:rsid w:val="00FD26DD"/>
    <w:rsid w:val="00FD3104"/>
    <w:rsid w:val="00FD4447"/>
    <w:rsid w:val="00FD54DA"/>
    <w:rsid w:val="00FD6866"/>
    <w:rsid w:val="00FE029C"/>
    <w:rsid w:val="00FE0991"/>
    <w:rsid w:val="00FE179B"/>
    <w:rsid w:val="00FE3B79"/>
    <w:rsid w:val="00FE48EA"/>
    <w:rsid w:val="00FE5504"/>
    <w:rsid w:val="00FE5B5D"/>
    <w:rsid w:val="00FF0866"/>
    <w:rsid w:val="00FF1F20"/>
    <w:rsid w:val="00FF350B"/>
    <w:rsid w:val="00FF35E2"/>
    <w:rsid w:val="00FF36DF"/>
    <w:rsid w:val="00FF4BB9"/>
    <w:rsid w:val="00FF5444"/>
    <w:rsid w:val="00FF5B16"/>
    <w:rsid w:val="00FF639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1BDA2D05-3418-4065-BEDD-D75662A1A2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uiPriority="9" w:qFormat="1"/>
    <w:lsdException w:name="heading 4" w:qFormat="1"/>
    <w:lsdException w:name="toc 1" w:uiPriority="39"/>
    <w:lsdException w:name="toc 2" w:uiPriority="39"/>
    <w:lsdException w:name="toc 3" w:uiPriority="39"/>
    <w:lsdException w:name="header" w:uiPriority="99"/>
    <w:lsdException w:name="footer" w:uiPriority="99"/>
    <w:lsdException w:name="caption" w:uiPriority="35" w:qFormat="1"/>
    <w:lsdException w:name="endnote text" w:uiPriority="99"/>
    <w:lsdException w:name="Title" w:uiPriority="10" w:qFormat="1"/>
    <w:lsdException w:name="Subtitle" w:qFormat="1"/>
    <w:lsdException w:name="Body Text Indent 2" w:uiPriority="99"/>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F72C3"/>
    <w:pPr>
      <w:jc w:val="both"/>
      <w:pPrChange w:id="0" w:author="ASD" w:date="2016-05-26T18:41:00Z">
        <w:pPr/>
      </w:pPrChange>
    </w:pPr>
    <w:rPr>
      <w:sz w:val="24"/>
      <w:szCs w:val="24"/>
      <w:rPrChange w:id="0" w:author="ASD" w:date="2016-05-26T18:41:00Z">
        <w:rPr>
          <w:sz w:val="24"/>
          <w:szCs w:val="24"/>
          <w:lang w:val="ru-RU" w:eastAsia="ru-RU" w:bidi="ar-SA"/>
        </w:rPr>
      </w:rPrChange>
    </w:rPr>
  </w:style>
  <w:style w:type="paragraph" w:styleId="Heading1">
    <w:name w:val="heading 1"/>
    <w:aliases w:val="tнtulo 1"/>
    <w:basedOn w:val="Normal"/>
    <w:next w:val="Normal"/>
    <w:link w:val="Heading1Char"/>
    <w:uiPriority w:val="9"/>
    <w:qFormat/>
    <w:rsid w:val="007D4FDF"/>
    <w:pPr>
      <w:keepNext/>
      <w:spacing w:before="240" w:after="60"/>
      <w:jc w:val="center"/>
      <w:outlineLvl w:val="0"/>
    </w:pPr>
    <w:rPr>
      <w:b/>
      <w:bCs/>
      <w:kern w:val="32"/>
      <w:sz w:val="28"/>
      <w:szCs w:val="32"/>
    </w:rPr>
  </w:style>
  <w:style w:type="paragraph" w:styleId="Heading2">
    <w:name w:val="heading 2"/>
    <w:aliases w:val="tнtulo 2"/>
    <w:basedOn w:val="Normal"/>
    <w:next w:val="Normal"/>
    <w:link w:val="Heading2Char"/>
    <w:qFormat/>
    <w:rsid w:val="00141F93"/>
    <w:pPr>
      <w:keepNext/>
      <w:spacing w:before="480" w:after="300" w:line="360" w:lineRule="auto"/>
      <w:outlineLvl w:val="1"/>
    </w:pPr>
    <w:rPr>
      <w:b/>
      <w:bCs/>
      <w:iCs/>
      <w:sz w:val="28"/>
      <w:szCs w:val="28"/>
    </w:rPr>
  </w:style>
  <w:style w:type="paragraph" w:styleId="Heading3">
    <w:name w:val="heading 3"/>
    <w:aliases w:val="tнtulo 3,h3,3"/>
    <w:basedOn w:val="Normal"/>
    <w:link w:val="Heading3Char"/>
    <w:uiPriority w:val="9"/>
    <w:qFormat/>
    <w:rsid w:val="00AC25BC"/>
    <w:pPr>
      <w:spacing w:before="120" w:beforeAutospacing="1" w:after="120" w:afterAutospacing="1"/>
      <w:outlineLvl w:val="2"/>
    </w:pPr>
    <w:rPr>
      <w:b/>
      <w:bCs/>
      <w:sz w:val="28"/>
      <w:szCs w:val="27"/>
      <w:lang w:val="x-none" w:eastAsia="x-none"/>
    </w:rPr>
  </w:style>
  <w:style w:type="paragraph" w:styleId="Heading4">
    <w:name w:val="heading 4"/>
    <w:basedOn w:val="Normal"/>
    <w:next w:val="Normal"/>
    <w:link w:val="Heading4Char"/>
    <w:qFormat/>
    <w:rsid w:val="00EC5FCA"/>
    <w:pPr>
      <w:keepNext/>
      <w:spacing w:before="240" w:after="60"/>
      <w:outlineLvl w:val="3"/>
    </w:pPr>
    <w:rPr>
      <w:b/>
      <w:bCs/>
      <w:sz w:val="28"/>
      <w:szCs w:val="28"/>
    </w:rPr>
  </w:style>
  <w:style w:type="paragraph" w:styleId="Heading5">
    <w:name w:val="heading 5"/>
    <w:basedOn w:val="Normal"/>
    <w:next w:val="Normal"/>
    <w:rsid w:val="00EC5FCA"/>
    <w:pPr>
      <w:spacing w:before="240" w:after="60"/>
      <w:outlineLvl w:val="4"/>
    </w:pPr>
    <w:rPr>
      <w:b/>
      <w:bCs/>
      <w:i/>
      <w:iCs/>
      <w:sz w:val="26"/>
      <w:szCs w:val="26"/>
    </w:rPr>
  </w:style>
  <w:style w:type="paragraph" w:styleId="Heading6">
    <w:name w:val="heading 6"/>
    <w:basedOn w:val="Normal"/>
    <w:next w:val="Normal"/>
    <w:rsid w:val="00EC5FCA"/>
    <w:pPr>
      <w:spacing w:before="240" w:after="60"/>
      <w:outlineLvl w:val="5"/>
    </w:pPr>
    <w:rPr>
      <w:b/>
      <w:bCs/>
      <w:sz w:val="22"/>
      <w:szCs w:val="22"/>
    </w:rPr>
  </w:style>
  <w:style w:type="paragraph" w:styleId="Heading7">
    <w:name w:val="heading 7"/>
    <w:basedOn w:val="Normal"/>
    <w:next w:val="Normal"/>
    <w:rsid w:val="00EC5FCA"/>
    <w:pPr>
      <w:spacing w:before="240" w:after="60"/>
      <w:outlineLvl w:val="6"/>
    </w:pPr>
  </w:style>
  <w:style w:type="paragraph" w:styleId="Heading8">
    <w:name w:val="heading 8"/>
    <w:basedOn w:val="Normal"/>
    <w:next w:val="Normal"/>
    <w:rsid w:val="00EC5FCA"/>
    <w:pPr>
      <w:spacing w:before="240" w:after="60"/>
      <w:outlineLvl w:val="7"/>
    </w:pPr>
    <w:rPr>
      <w:i/>
      <w:iCs/>
    </w:rPr>
  </w:style>
  <w:style w:type="paragraph" w:styleId="Heading9">
    <w:name w:val="heading 9"/>
    <w:basedOn w:val="Normal"/>
    <w:next w:val="Normal"/>
    <w:rsid w:val="00EC5FCA"/>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60C74"/>
    <w:pPr>
      <w:tabs>
        <w:tab w:val="center" w:pos="4677"/>
        <w:tab w:val="right" w:pos="9355"/>
      </w:tabs>
    </w:pPr>
    <w:rPr>
      <w:lang w:val="x-none" w:eastAsia="x-none"/>
    </w:rPr>
  </w:style>
  <w:style w:type="paragraph" w:styleId="Footer">
    <w:name w:val="footer"/>
    <w:basedOn w:val="Normal"/>
    <w:link w:val="FooterChar"/>
    <w:uiPriority w:val="99"/>
    <w:rsid w:val="00AD65D3"/>
    <w:pPr>
      <w:tabs>
        <w:tab w:val="center" w:pos="4677"/>
        <w:tab w:val="right" w:pos="9355"/>
      </w:tabs>
    </w:pPr>
    <w:rPr>
      <w:lang w:val="x-none" w:eastAsia="x-none"/>
    </w:rPr>
  </w:style>
  <w:style w:type="character" w:styleId="PageNumber">
    <w:name w:val="page number"/>
    <w:basedOn w:val="DefaultParagraphFont"/>
    <w:rsid w:val="00AD65D3"/>
  </w:style>
  <w:style w:type="table" w:styleId="TableGrid">
    <w:name w:val="Table Grid"/>
    <w:basedOn w:val="TableNormal"/>
    <w:uiPriority w:val="39"/>
    <w:rsid w:val="00F86C2A"/>
    <w:pPr>
      <w:widowControl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EC5FCA"/>
    <w:pPr>
      <w:spacing w:before="100" w:beforeAutospacing="1" w:after="100" w:afterAutospacing="1"/>
    </w:pPr>
    <w:rPr>
      <w:color w:val="000000"/>
      <w:lang w:val="uk-UA" w:eastAsia="uk-UA"/>
    </w:rPr>
  </w:style>
  <w:style w:type="character" w:customStyle="1" w:styleId="articletitle1">
    <w:name w:val="article_title1"/>
    <w:rsid w:val="00DD4117"/>
    <w:rPr>
      <w:rFonts w:ascii="Times New Roman" w:hAnsi="Times New Roman" w:cs="Times New Roman" w:hint="default"/>
      <w:b/>
      <w:bCs/>
      <w:color w:val="000000"/>
      <w:sz w:val="26"/>
      <w:szCs w:val="26"/>
    </w:rPr>
  </w:style>
  <w:style w:type="paragraph" w:styleId="BodyText">
    <w:name w:val="Body Text"/>
    <w:basedOn w:val="Normal"/>
    <w:link w:val="BodyTextChar"/>
    <w:rsid w:val="00301458"/>
    <w:pPr>
      <w:spacing w:line="360" w:lineRule="auto"/>
      <w:ind w:left="1134" w:right="567" w:firstLine="567"/>
    </w:pPr>
    <w:rPr>
      <w:sz w:val="28"/>
      <w:szCs w:val="20"/>
      <w:lang w:val="x-none" w:eastAsia="en-US"/>
    </w:rPr>
  </w:style>
  <w:style w:type="paragraph" w:styleId="BodyTextIndent">
    <w:name w:val="Body Text Indent"/>
    <w:basedOn w:val="Normal"/>
    <w:link w:val="BodyTextIndentChar"/>
    <w:rsid w:val="000621D6"/>
    <w:pPr>
      <w:spacing w:after="120"/>
      <w:ind w:left="283"/>
    </w:pPr>
    <w:rPr>
      <w:lang w:val="x-none" w:eastAsia="x-none"/>
    </w:rPr>
  </w:style>
  <w:style w:type="paragraph" w:styleId="BodyText2">
    <w:name w:val="Body Text 2"/>
    <w:basedOn w:val="Normal"/>
    <w:link w:val="BodyText2Char"/>
    <w:rsid w:val="000621D6"/>
    <w:pPr>
      <w:spacing w:after="120" w:line="480" w:lineRule="auto"/>
    </w:pPr>
    <w:rPr>
      <w:lang w:val="x-none" w:eastAsia="x-none"/>
    </w:rPr>
  </w:style>
  <w:style w:type="paragraph" w:styleId="Caption">
    <w:name w:val="caption"/>
    <w:basedOn w:val="BodyText"/>
    <w:next w:val="BodyText"/>
    <w:uiPriority w:val="35"/>
    <w:qFormat/>
    <w:rsid w:val="000621D6"/>
    <w:pPr>
      <w:keepLines/>
      <w:suppressAutoHyphens/>
    </w:pPr>
    <w:rPr>
      <w:bCs/>
    </w:rPr>
  </w:style>
  <w:style w:type="character" w:styleId="Strong">
    <w:name w:val="Strong"/>
    <w:uiPriority w:val="22"/>
    <w:qFormat/>
    <w:rsid w:val="0078215D"/>
    <w:rPr>
      <w:b/>
      <w:bCs/>
    </w:rPr>
  </w:style>
  <w:style w:type="character" w:customStyle="1" w:styleId="apple-style-span">
    <w:name w:val="apple-style-span"/>
    <w:basedOn w:val="DefaultParagraphFont"/>
    <w:rsid w:val="0078215D"/>
  </w:style>
  <w:style w:type="character" w:customStyle="1" w:styleId="apple-converted-space">
    <w:name w:val="apple-converted-space"/>
    <w:basedOn w:val="DefaultParagraphFont"/>
    <w:rsid w:val="0078215D"/>
  </w:style>
  <w:style w:type="character" w:customStyle="1" w:styleId="Heading2Char">
    <w:name w:val="Heading 2 Char"/>
    <w:aliases w:val="tнtulo 2 Char"/>
    <w:link w:val="Heading2"/>
    <w:rsid w:val="00141F93"/>
    <w:rPr>
      <w:b/>
      <w:bCs/>
      <w:iCs/>
      <w:sz w:val="28"/>
      <w:szCs w:val="28"/>
    </w:rPr>
  </w:style>
  <w:style w:type="character" w:customStyle="1" w:styleId="texhtml">
    <w:name w:val="texhtml"/>
    <w:basedOn w:val="DefaultParagraphFont"/>
    <w:rsid w:val="0059030A"/>
  </w:style>
  <w:style w:type="character" w:customStyle="1" w:styleId="editsection">
    <w:name w:val="editsection"/>
    <w:basedOn w:val="DefaultParagraphFont"/>
    <w:rsid w:val="0059030A"/>
  </w:style>
  <w:style w:type="character" w:styleId="Hyperlink">
    <w:name w:val="Hyperlink"/>
    <w:uiPriority w:val="99"/>
    <w:unhideWhenUsed/>
    <w:rsid w:val="0059030A"/>
    <w:rPr>
      <w:color w:val="0000FF"/>
      <w:u w:val="single"/>
    </w:rPr>
  </w:style>
  <w:style w:type="character" w:customStyle="1" w:styleId="mw-headline">
    <w:name w:val="mw-headline"/>
    <w:basedOn w:val="DefaultParagraphFont"/>
    <w:rsid w:val="0059030A"/>
  </w:style>
  <w:style w:type="paragraph" w:styleId="BodyTextIndent2">
    <w:name w:val="Body Text Indent 2"/>
    <w:basedOn w:val="Normal"/>
    <w:link w:val="BodyTextIndent2Char"/>
    <w:uiPriority w:val="99"/>
    <w:rsid w:val="004822E0"/>
    <w:pPr>
      <w:spacing w:after="120" w:line="480" w:lineRule="auto"/>
      <w:ind w:left="283"/>
    </w:pPr>
  </w:style>
  <w:style w:type="character" w:customStyle="1" w:styleId="BodyTextIndent2Char">
    <w:name w:val="Body Text Indent 2 Char"/>
    <w:link w:val="BodyTextIndent2"/>
    <w:uiPriority w:val="99"/>
    <w:rsid w:val="004822E0"/>
    <w:rPr>
      <w:sz w:val="24"/>
      <w:szCs w:val="24"/>
      <w:lang w:val="ru-RU" w:eastAsia="ru-RU"/>
    </w:rPr>
  </w:style>
  <w:style w:type="paragraph" w:customStyle="1" w:styleId="2">
    <w:name w:val="Стиль2"/>
    <w:basedOn w:val="Heading1"/>
    <w:rsid w:val="004822E0"/>
    <w:pPr>
      <w:keepNext w:val="0"/>
      <w:widowControl w:val="0"/>
      <w:spacing w:before="120" w:after="0" w:line="360" w:lineRule="auto"/>
      <w:ind w:firstLine="709"/>
    </w:pPr>
    <w:rPr>
      <w:kern w:val="28"/>
    </w:rPr>
  </w:style>
  <w:style w:type="paragraph" w:customStyle="1" w:styleId="1">
    <w:name w:val="Стиль1"/>
    <w:basedOn w:val="Heading1"/>
    <w:rsid w:val="003D5A17"/>
    <w:pPr>
      <w:keepNext w:val="0"/>
      <w:widowControl w:val="0"/>
      <w:spacing w:before="120" w:after="0" w:line="480" w:lineRule="auto"/>
      <w:ind w:left="1134" w:firstLine="709"/>
      <w:jc w:val="both"/>
    </w:pPr>
    <w:rPr>
      <w:kern w:val="28"/>
      <w:szCs w:val="36"/>
    </w:rPr>
  </w:style>
  <w:style w:type="character" w:customStyle="1" w:styleId="hps">
    <w:name w:val="hps"/>
    <w:basedOn w:val="DefaultParagraphFont"/>
    <w:rsid w:val="003D5A17"/>
  </w:style>
  <w:style w:type="paragraph" w:styleId="ListParagraph">
    <w:name w:val="List Paragraph"/>
    <w:basedOn w:val="Normal"/>
    <w:uiPriority w:val="34"/>
    <w:qFormat/>
    <w:rsid w:val="00B21EF7"/>
    <w:pPr>
      <w:spacing w:after="200" w:line="276" w:lineRule="auto"/>
      <w:ind w:left="720"/>
      <w:contextualSpacing/>
    </w:pPr>
    <w:rPr>
      <w:rFonts w:ascii="Calibri" w:eastAsia="Calibri" w:hAnsi="Calibri"/>
      <w:sz w:val="22"/>
      <w:szCs w:val="22"/>
      <w:lang w:eastAsia="en-US"/>
    </w:rPr>
  </w:style>
  <w:style w:type="paragraph" w:styleId="EndnoteText">
    <w:name w:val="endnote text"/>
    <w:basedOn w:val="Normal"/>
    <w:link w:val="EndnoteTextChar"/>
    <w:uiPriority w:val="99"/>
    <w:rsid w:val="00B21EF7"/>
    <w:rPr>
      <w:sz w:val="20"/>
      <w:szCs w:val="20"/>
    </w:rPr>
  </w:style>
  <w:style w:type="character" w:customStyle="1" w:styleId="EndnoteTextChar">
    <w:name w:val="Endnote Text Char"/>
    <w:basedOn w:val="DefaultParagraphFont"/>
    <w:link w:val="EndnoteText"/>
    <w:uiPriority w:val="99"/>
    <w:rsid w:val="00B21EF7"/>
  </w:style>
  <w:style w:type="paragraph" w:customStyle="1" w:styleId="Default">
    <w:name w:val="Default"/>
    <w:rsid w:val="00795CE9"/>
    <w:pPr>
      <w:autoSpaceDE w:val="0"/>
      <w:autoSpaceDN w:val="0"/>
      <w:adjustRightInd w:val="0"/>
    </w:pPr>
    <w:rPr>
      <w:color w:val="000000"/>
      <w:sz w:val="24"/>
      <w:szCs w:val="24"/>
    </w:rPr>
  </w:style>
  <w:style w:type="character" w:customStyle="1" w:styleId="Heading1Char">
    <w:name w:val="Heading 1 Char"/>
    <w:aliases w:val="tнtulo 1 Char"/>
    <w:link w:val="Heading1"/>
    <w:uiPriority w:val="9"/>
    <w:rsid w:val="007D4FDF"/>
    <w:rPr>
      <w:b/>
      <w:bCs/>
      <w:kern w:val="32"/>
      <w:sz w:val="28"/>
      <w:szCs w:val="32"/>
    </w:rPr>
  </w:style>
  <w:style w:type="character" w:customStyle="1" w:styleId="Heading3Char">
    <w:name w:val="Heading 3 Char"/>
    <w:aliases w:val="tнtulo 3 Char,h3 Char,3 Char"/>
    <w:link w:val="Heading3"/>
    <w:uiPriority w:val="9"/>
    <w:rsid w:val="00AC25BC"/>
    <w:rPr>
      <w:b/>
      <w:bCs/>
      <w:sz w:val="28"/>
      <w:szCs w:val="27"/>
      <w:lang w:val="x-none" w:eastAsia="x-none"/>
    </w:rPr>
  </w:style>
  <w:style w:type="character" w:customStyle="1" w:styleId="Heading4Char">
    <w:name w:val="Heading 4 Char"/>
    <w:link w:val="Heading4"/>
    <w:rsid w:val="00074E07"/>
    <w:rPr>
      <w:b/>
      <w:bCs/>
      <w:sz w:val="28"/>
      <w:szCs w:val="28"/>
    </w:rPr>
  </w:style>
  <w:style w:type="character" w:customStyle="1" w:styleId="BodyText2Char">
    <w:name w:val="Body Text 2 Char"/>
    <w:link w:val="BodyText2"/>
    <w:rsid w:val="00074E07"/>
    <w:rPr>
      <w:sz w:val="24"/>
      <w:szCs w:val="24"/>
    </w:rPr>
  </w:style>
  <w:style w:type="character" w:customStyle="1" w:styleId="BodyTextIndentChar">
    <w:name w:val="Body Text Indent Char"/>
    <w:link w:val="BodyTextIndent"/>
    <w:rsid w:val="00074E07"/>
    <w:rPr>
      <w:sz w:val="24"/>
      <w:szCs w:val="24"/>
    </w:rPr>
  </w:style>
  <w:style w:type="paragraph" w:styleId="BodyText3">
    <w:name w:val="Body Text 3"/>
    <w:basedOn w:val="Normal"/>
    <w:link w:val="BodyText3Char"/>
    <w:rsid w:val="00074E07"/>
    <w:pPr>
      <w:spacing w:after="120"/>
    </w:pPr>
    <w:rPr>
      <w:sz w:val="16"/>
      <w:szCs w:val="16"/>
      <w:lang w:val="x-none" w:eastAsia="x-none"/>
    </w:rPr>
  </w:style>
  <w:style w:type="character" w:customStyle="1" w:styleId="BodyText3Char">
    <w:name w:val="Body Text 3 Char"/>
    <w:link w:val="BodyText3"/>
    <w:rsid w:val="00074E07"/>
    <w:rPr>
      <w:sz w:val="16"/>
      <w:szCs w:val="16"/>
    </w:rPr>
  </w:style>
  <w:style w:type="paragraph" w:customStyle="1" w:styleId="Noeeu2">
    <w:name w:val="Noeeu2"/>
    <w:basedOn w:val="Default"/>
    <w:next w:val="Default"/>
    <w:rsid w:val="00074E07"/>
    <w:rPr>
      <w:color w:val="auto"/>
    </w:rPr>
  </w:style>
  <w:style w:type="paragraph" w:styleId="TOC1">
    <w:name w:val="toc 1"/>
    <w:basedOn w:val="Normal"/>
    <w:next w:val="Normal"/>
    <w:autoRedefine/>
    <w:uiPriority w:val="39"/>
    <w:rsid w:val="006E7009"/>
    <w:pPr>
      <w:tabs>
        <w:tab w:val="left" w:pos="660"/>
        <w:tab w:val="right" w:leader="dot" w:pos="9629"/>
      </w:tabs>
      <w:spacing w:line="360" w:lineRule="auto"/>
      <w:jc w:val="left"/>
    </w:pPr>
    <w:rPr>
      <w:noProof/>
      <w:sz w:val="28"/>
      <w:szCs w:val="28"/>
    </w:rPr>
  </w:style>
  <w:style w:type="paragraph" w:styleId="TOC2">
    <w:name w:val="toc 2"/>
    <w:basedOn w:val="Normal"/>
    <w:next w:val="Normal"/>
    <w:autoRedefine/>
    <w:uiPriority w:val="39"/>
    <w:unhideWhenUsed/>
    <w:rsid w:val="008B641F"/>
    <w:pPr>
      <w:tabs>
        <w:tab w:val="right" w:leader="dot" w:pos="9629"/>
      </w:tabs>
      <w:spacing w:line="360" w:lineRule="auto"/>
      <w:ind w:firstLine="284"/>
    </w:pPr>
    <w:rPr>
      <w:rFonts w:eastAsia="Calibri"/>
      <w:noProof/>
      <w:sz w:val="28"/>
      <w:szCs w:val="22"/>
      <w:lang w:val="uk-UA" w:eastAsia="en-US"/>
    </w:rPr>
  </w:style>
  <w:style w:type="paragraph" w:styleId="TOC3">
    <w:name w:val="toc 3"/>
    <w:basedOn w:val="Normal"/>
    <w:next w:val="Normal"/>
    <w:autoRedefine/>
    <w:uiPriority w:val="39"/>
    <w:unhideWhenUsed/>
    <w:rsid w:val="00074E07"/>
    <w:pPr>
      <w:tabs>
        <w:tab w:val="right" w:leader="dot" w:pos="9629"/>
      </w:tabs>
      <w:spacing w:after="200" w:line="360" w:lineRule="auto"/>
      <w:ind w:firstLine="567"/>
    </w:pPr>
    <w:rPr>
      <w:rFonts w:ascii="Calibri" w:eastAsia="Calibri" w:hAnsi="Calibri"/>
      <w:sz w:val="22"/>
      <w:szCs w:val="22"/>
      <w:lang w:val="uk-UA" w:eastAsia="en-US"/>
    </w:rPr>
  </w:style>
  <w:style w:type="character" w:customStyle="1" w:styleId="BodyTextChar">
    <w:name w:val="Body Text Char"/>
    <w:link w:val="BodyText"/>
    <w:rsid w:val="00074E07"/>
    <w:rPr>
      <w:sz w:val="28"/>
      <w:lang w:eastAsia="en-US"/>
    </w:rPr>
  </w:style>
  <w:style w:type="paragraph" w:styleId="FootnoteText">
    <w:name w:val="footnote text"/>
    <w:basedOn w:val="Normal"/>
    <w:link w:val="FootnoteTextChar"/>
    <w:rsid w:val="00074E07"/>
    <w:rPr>
      <w:sz w:val="20"/>
      <w:szCs w:val="20"/>
    </w:rPr>
  </w:style>
  <w:style w:type="character" w:customStyle="1" w:styleId="FootnoteTextChar">
    <w:name w:val="Footnote Text Char"/>
    <w:basedOn w:val="DefaultParagraphFont"/>
    <w:link w:val="FootnoteText"/>
    <w:rsid w:val="00074E07"/>
  </w:style>
  <w:style w:type="paragraph" w:customStyle="1" w:styleId="a">
    <w:name w:val="Цитаты"/>
    <w:basedOn w:val="Normal"/>
    <w:rsid w:val="00074E07"/>
    <w:pPr>
      <w:spacing w:before="100" w:after="100"/>
      <w:ind w:left="360" w:right="360"/>
    </w:pPr>
  </w:style>
  <w:style w:type="character" w:styleId="Emphasis">
    <w:name w:val="Emphasis"/>
    <w:qFormat/>
    <w:rsid w:val="00074E07"/>
    <w:rPr>
      <w:i/>
      <w:iCs/>
    </w:rPr>
  </w:style>
  <w:style w:type="character" w:styleId="FollowedHyperlink">
    <w:name w:val="FollowedHyperlink"/>
    <w:rsid w:val="00074E07"/>
    <w:rPr>
      <w:color w:val="800080"/>
      <w:u w:val="single"/>
    </w:rPr>
  </w:style>
  <w:style w:type="paragraph" w:styleId="PlainText">
    <w:name w:val="Plain Text"/>
    <w:basedOn w:val="Normal"/>
    <w:link w:val="PlainTextChar"/>
    <w:rsid w:val="00074E07"/>
    <w:rPr>
      <w:rFonts w:ascii="Courier New" w:hAnsi="Courier New"/>
      <w:sz w:val="20"/>
      <w:szCs w:val="20"/>
      <w:lang w:val="x-none" w:eastAsia="x-none"/>
    </w:rPr>
  </w:style>
  <w:style w:type="character" w:customStyle="1" w:styleId="PlainTextChar">
    <w:name w:val="Plain Text Char"/>
    <w:link w:val="PlainText"/>
    <w:rsid w:val="00074E07"/>
    <w:rPr>
      <w:rFonts w:ascii="Courier New" w:hAnsi="Courier New"/>
    </w:rPr>
  </w:style>
  <w:style w:type="paragraph" w:customStyle="1" w:styleId="10">
    <w:name w:val="Обычный1"/>
    <w:rsid w:val="00074E07"/>
    <w:pPr>
      <w:widowControl w:val="0"/>
      <w:spacing w:before="120" w:after="120" w:line="360" w:lineRule="auto"/>
      <w:ind w:firstLine="709"/>
      <w:jc w:val="both"/>
    </w:pPr>
    <w:rPr>
      <w:rFonts w:ascii="Arial" w:hAnsi="Arial"/>
      <w:sz w:val="28"/>
    </w:rPr>
  </w:style>
  <w:style w:type="paragraph" w:styleId="BalloonText">
    <w:name w:val="Balloon Text"/>
    <w:basedOn w:val="Normal"/>
    <w:link w:val="BalloonTextChar"/>
    <w:uiPriority w:val="99"/>
    <w:unhideWhenUsed/>
    <w:rsid w:val="00074E07"/>
    <w:rPr>
      <w:rFonts w:ascii="Tahoma" w:hAnsi="Tahoma"/>
      <w:sz w:val="16"/>
      <w:szCs w:val="16"/>
      <w:lang w:val="x-none" w:eastAsia="x-none"/>
    </w:rPr>
  </w:style>
  <w:style w:type="character" w:customStyle="1" w:styleId="BalloonTextChar">
    <w:name w:val="Balloon Text Char"/>
    <w:link w:val="BalloonText"/>
    <w:uiPriority w:val="99"/>
    <w:rsid w:val="00074E07"/>
    <w:rPr>
      <w:rFonts w:ascii="Tahoma" w:hAnsi="Tahoma" w:cs="Tahoma"/>
      <w:sz w:val="16"/>
      <w:szCs w:val="16"/>
    </w:rPr>
  </w:style>
  <w:style w:type="character" w:customStyle="1" w:styleId="HeaderChar">
    <w:name w:val="Header Char"/>
    <w:link w:val="Header"/>
    <w:uiPriority w:val="99"/>
    <w:rsid w:val="00074E07"/>
    <w:rPr>
      <w:sz w:val="24"/>
      <w:szCs w:val="24"/>
    </w:rPr>
  </w:style>
  <w:style w:type="character" w:customStyle="1" w:styleId="FooterChar">
    <w:name w:val="Footer Char"/>
    <w:link w:val="Footer"/>
    <w:uiPriority w:val="99"/>
    <w:rsid w:val="00074E07"/>
    <w:rPr>
      <w:sz w:val="24"/>
      <w:szCs w:val="24"/>
    </w:rPr>
  </w:style>
  <w:style w:type="paragraph" w:customStyle="1" w:styleId="20">
    <w:name w:val="ЗаголовокДР 2"/>
    <w:basedOn w:val="Heading2"/>
    <w:next w:val="a0"/>
    <w:qFormat/>
    <w:rsid w:val="00371F26"/>
    <w:pPr>
      <w:spacing w:after="240"/>
    </w:pPr>
    <w:rPr>
      <w:b w:val="0"/>
      <w:bCs w:val="0"/>
      <w:i/>
      <w:iCs w:val="0"/>
      <w:lang w:val="uk-UA"/>
    </w:rPr>
  </w:style>
  <w:style w:type="paragraph" w:customStyle="1" w:styleId="a0">
    <w:name w:val="ТекстДР"/>
    <w:basedOn w:val="Normal"/>
    <w:qFormat/>
    <w:rsid w:val="007676E3"/>
    <w:pPr>
      <w:spacing w:line="360" w:lineRule="auto"/>
      <w:ind w:firstLine="709"/>
    </w:pPr>
    <w:rPr>
      <w:rFonts w:eastAsia="Calibri"/>
      <w:sz w:val="28"/>
      <w:szCs w:val="28"/>
      <w:lang w:val="uk-UA" w:eastAsia="en-US"/>
    </w:rPr>
  </w:style>
  <w:style w:type="character" w:customStyle="1" w:styleId="googqs-tidbit">
    <w:name w:val="goog_qs-tidbit"/>
    <w:basedOn w:val="DefaultParagraphFont"/>
    <w:rsid w:val="007676E3"/>
  </w:style>
  <w:style w:type="paragraph" w:customStyle="1" w:styleId="a1">
    <w:name w:val="Диплом"/>
    <w:basedOn w:val="Normal"/>
    <w:rsid w:val="00107BBB"/>
    <w:pPr>
      <w:spacing w:line="360" w:lineRule="auto"/>
      <w:ind w:firstLine="1080"/>
    </w:pPr>
    <w:rPr>
      <w:sz w:val="28"/>
      <w:szCs w:val="28"/>
      <w:lang w:eastAsia="uk-UA"/>
    </w:rPr>
  </w:style>
  <w:style w:type="paragraph" w:customStyle="1" w:styleId="txtbottominset">
    <w:name w:val="txt_bottom_inset"/>
    <w:basedOn w:val="Normal"/>
    <w:rsid w:val="00107BBB"/>
    <w:pPr>
      <w:spacing w:before="100" w:beforeAutospacing="1" w:after="100" w:afterAutospacing="1"/>
    </w:pPr>
    <w:rPr>
      <w:lang w:val="uk-UA" w:eastAsia="uk-UA"/>
    </w:rPr>
  </w:style>
  <w:style w:type="character" w:customStyle="1" w:styleId="intro">
    <w:name w:val="intro"/>
    <w:rsid w:val="00107BBB"/>
  </w:style>
  <w:style w:type="character" w:customStyle="1" w:styleId="idea">
    <w:name w:val="idea"/>
    <w:rsid w:val="00107BBB"/>
  </w:style>
  <w:style w:type="paragraph" w:styleId="TOCHeading">
    <w:name w:val="TOC Heading"/>
    <w:basedOn w:val="Heading1"/>
    <w:next w:val="Normal"/>
    <w:uiPriority w:val="39"/>
    <w:unhideWhenUsed/>
    <w:qFormat/>
    <w:rsid w:val="00107BBB"/>
    <w:pPr>
      <w:keepLines/>
      <w:spacing w:after="0" w:line="259" w:lineRule="auto"/>
      <w:outlineLvl w:val="9"/>
    </w:pPr>
    <w:rPr>
      <w:rFonts w:ascii="Calibri Light" w:hAnsi="Calibri Light"/>
      <w:b w:val="0"/>
      <w:bCs w:val="0"/>
      <w:color w:val="2E74B5"/>
      <w:kern w:val="0"/>
      <w:lang w:val="uk-UA" w:eastAsia="uk-UA"/>
    </w:rPr>
  </w:style>
  <w:style w:type="character" w:styleId="CommentReference">
    <w:name w:val="annotation reference"/>
    <w:rsid w:val="007718AF"/>
    <w:rPr>
      <w:sz w:val="16"/>
      <w:szCs w:val="16"/>
    </w:rPr>
  </w:style>
  <w:style w:type="paragraph" w:styleId="CommentText">
    <w:name w:val="annotation text"/>
    <w:basedOn w:val="Normal"/>
    <w:link w:val="CommentTextChar"/>
    <w:rsid w:val="007718AF"/>
    <w:rPr>
      <w:sz w:val="20"/>
      <w:szCs w:val="20"/>
    </w:rPr>
  </w:style>
  <w:style w:type="character" w:customStyle="1" w:styleId="CommentTextChar">
    <w:name w:val="Comment Text Char"/>
    <w:link w:val="CommentText"/>
    <w:rsid w:val="007718AF"/>
    <w:rPr>
      <w:lang w:val="ru-RU" w:eastAsia="ru-RU"/>
    </w:rPr>
  </w:style>
  <w:style w:type="paragraph" w:styleId="CommentSubject">
    <w:name w:val="annotation subject"/>
    <w:basedOn w:val="CommentText"/>
    <w:next w:val="CommentText"/>
    <w:link w:val="CommentSubjectChar"/>
    <w:rsid w:val="007718AF"/>
    <w:rPr>
      <w:b/>
      <w:bCs/>
    </w:rPr>
  </w:style>
  <w:style w:type="character" w:customStyle="1" w:styleId="CommentSubjectChar">
    <w:name w:val="Comment Subject Char"/>
    <w:link w:val="CommentSubject"/>
    <w:rsid w:val="007718AF"/>
    <w:rPr>
      <w:b/>
      <w:bCs/>
      <w:lang w:val="ru-RU" w:eastAsia="ru-RU"/>
    </w:rPr>
  </w:style>
  <w:style w:type="paragraph" w:styleId="Subtitle">
    <w:name w:val="Subtitle"/>
    <w:basedOn w:val="Normal"/>
    <w:next w:val="Normal"/>
    <w:link w:val="SubtitleChar"/>
    <w:rsid w:val="00D307A1"/>
    <w:pPr>
      <w:spacing w:line="360" w:lineRule="auto"/>
      <w:ind w:firstLine="720"/>
    </w:pPr>
    <w:rPr>
      <w:rFonts w:eastAsia="Arial"/>
      <w:b/>
      <w:color w:val="000000"/>
    </w:rPr>
  </w:style>
  <w:style w:type="character" w:customStyle="1" w:styleId="SubtitleChar">
    <w:name w:val="Subtitle Char"/>
    <w:link w:val="Subtitle"/>
    <w:rsid w:val="00D307A1"/>
    <w:rPr>
      <w:rFonts w:eastAsia="Arial"/>
      <w:b/>
      <w:color w:val="000000"/>
      <w:sz w:val="24"/>
      <w:szCs w:val="24"/>
      <w:lang w:val="ru-RU" w:eastAsia="ru-RU"/>
    </w:rPr>
  </w:style>
  <w:style w:type="paragraph" w:styleId="HTMLPreformatted">
    <w:name w:val="HTML Preformatted"/>
    <w:basedOn w:val="Normal"/>
    <w:link w:val="HTMLPreformattedChar"/>
    <w:uiPriority w:val="99"/>
    <w:unhideWhenUsed/>
    <w:rsid w:val="003D7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lang w:val="x-none" w:eastAsia="x-none"/>
    </w:rPr>
  </w:style>
  <w:style w:type="character" w:customStyle="1" w:styleId="HTMLPreformattedChar">
    <w:name w:val="HTML Preformatted Char"/>
    <w:link w:val="HTMLPreformatted"/>
    <w:uiPriority w:val="99"/>
    <w:rsid w:val="003D7A8A"/>
    <w:rPr>
      <w:rFonts w:ascii="Courier New" w:hAnsi="Courier New" w:cs="Courier New"/>
    </w:rPr>
  </w:style>
  <w:style w:type="character" w:customStyle="1" w:styleId="tag">
    <w:name w:val="tag"/>
    <w:rsid w:val="003D7A8A"/>
  </w:style>
  <w:style w:type="character" w:customStyle="1" w:styleId="pln">
    <w:name w:val="pln"/>
    <w:rsid w:val="003D7A8A"/>
  </w:style>
  <w:style w:type="character" w:customStyle="1" w:styleId="atn">
    <w:name w:val="atn"/>
    <w:rsid w:val="003D7A8A"/>
  </w:style>
  <w:style w:type="character" w:customStyle="1" w:styleId="pun">
    <w:name w:val="pun"/>
    <w:rsid w:val="003D7A8A"/>
  </w:style>
  <w:style w:type="character" w:customStyle="1" w:styleId="atv">
    <w:name w:val="atv"/>
    <w:rsid w:val="003D7A8A"/>
  </w:style>
  <w:style w:type="character" w:customStyle="1" w:styleId="lit">
    <w:name w:val="lit"/>
    <w:rsid w:val="00DF362E"/>
  </w:style>
  <w:style w:type="character" w:customStyle="1" w:styleId="kwd">
    <w:name w:val="kwd"/>
    <w:rsid w:val="00DF362E"/>
  </w:style>
  <w:style w:type="character" w:customStyle="1" w:styleId="typ">
    <w:name w:val="typ"/>
    <w:rsid w:val="00DF362E"/>
  </w:style>
  <w:style w:type="character" w:styleId="HTMLCode">
    <w:name w:val="HTML Code"/>
    <w:uiPriority w:val="99"/>
    <w:unhideWhenUsed/>
    <w:rsid w:val="00CF2DDB"/>
    <w:rPr>
      <w:rFonts w:ascii="Courier New" w:eastAsia="Times New Roman" w:hAnsi="Courier New" w:cs="Courier New"/>
      <w:sz w:val="20"/>
      <w:szCs w:val="20"/>
    </w:rPr>
  </w:style>
  <w:style w:type="paragraph" w:styleId="Title">
    <w:name w:val="Title"/>
    <w:basedOn w:val="Normal"/>
    <w:next w:val="Normal"/>
    <w:link w:val="TitleChar"/>
    <w:uiPriority w:val="10"/>
    <w:qFormat/>
    <w:rsid w:val="002F5276"/>
    <w:pPr>
      <w:spacing w:after="300"/>
      <w:ind w:left="851"/>
      <w:contextualSpacing/>
      <w:jc w:val="center"/>
    </w:pPr>
    <w:rPr>
      <w:rFonts w:ascii="Calibri Light" w:hAnsi="Calibri Light"/>
      <w:caps/>
      <w:color w:val="000000"/>
      <w:spacing w:val="5"/>
      <w:kern w:val="28"/>
      <w:sz w:val="28"/>
      <w:szCs w:val="52"/>
      <w:lang w:val="x-none" w:eastAsia="en-US"/>
    </w:rPr>
  </w:style>
  <w:style w:type="character" w:customStyle="1" w:styleId="TitleChar">
    <w:name w:val="Title Char"/>
    <w:link w:val="Title"/>
    <w:uiPriority w:val="10"/>
    <w:rsid w:val="002F5276"/>
    <w:rPr>
      <w:rFonts w:ascii="Calibri Light" w:hAnsi="Calibri Light"/>
      <w:caps/>
      <w:color w:val="000000"/>
      <w:spacing w:val="5"/>
      <w:kern w:val="28"/>
      <w:sz w:val="28"/>
      <w:szCs w:val="52"/>
      <w:lang w:eastAsia="en-US"/>
    </w:rPr>
  </w:style>
  <w:style w:type="paragraph" w:customStyle="1" w:styleId="21">
    <w:name w:val="2 Текст_звичайний"/>
    <w:basedOn w:val="Normal"/>
    <w:link w:val="22"/>
    <w:qFormat/>
    <w:rsid w:val="002F5276"/>
    <w:pPr>
      <w:autoSpaceDE w:val="0"/>
      <w:autoSpaceDN w:val="0"/>
      <w:spacing w:line="360" w:lineRule="auto"/>
      <w:ind w:firstLine="709"/>
    </w:pPr>
    <w:rPr>
      <w:lang w:val="x-none"/>
    </w:rPr>
  </w:style>
  <w:style w:type="character" w:customStyle="1" w:styleId="22">
    <w:name w:val="2 Текст_звичайний Знак"/>
    <w:link w:val="21"/>
    <w:rsid w:val="002F5276"/>
    <w:rPr>
      <w:sz w:val="24"/>
      <w:szCs w:val="24"/>
      <w:lang w:eastAsia="ru-RU"/>
    </w:rPr>
  </w:style>
  <w:style w:type="paragraph" w:customStyle="1" w:styleId="23">
    <w:name w:val="2 Перелік"/>
    <w:basedOn w:val="ListParagraph"/>
    <w:link w:val="24"/>
    <w:autoRedefine/>
    <w:qFormat/>
    <w:rsid w:val="002F5276"/>
    <w:pPr>
      <w:tabs>
        <w:tab w:val="left" w:pos="993"/>
      </w:tabs>
      <w:autoSpaceDE w:val="0"/>
      <w:autoSpaceDN w:val="0"/>
      <w:spacing w:after="0" w:line="360" w:lineRule="auto"/>
      <w:ind w:left="709"/>
    </w:pPr>
    <w:rPr>
      <w:rFonts w:ascii="Times New Roman" w:eastAsia="Times New Roman" w:hAnsi="Times New Roman"/>
      <w:sz w:val="24"/>
      <w:szCs w:val="24"/>
      <w:lang w:val="x-none" w:eastAsia="ru-RU"/>
    </w:rPr>
  </w:style>
  <w:style w:type="character" w:customStyle="1" w:styleId="24">
    <w:name w:val="2 Перелік Знак"/>
    <w:link w:val="23"/>
    <w:rsid w:val="002F5276"/>
    <w:rPr>
      <w:sz w:val="24"/>
      <w:szCs w:val="24"/>
      <w:lang w:eastAsia="ru-RU"/>
    </w:rPr>
  </w:style>
  <w:style w:type="paragraph" w:customStyle="1" w:styleId="3-">
    <w:name w:val="3 - текст"/>
    <w:basedOn w:val="Normal"/>
    <w:link w:val="3-0"/>
    <w:qFormat/>
    <w:rsid w:val="002F5276"/>
    <w:pPr>
      <w:suppressAutoHyphens/>
      <w:spacing w:before="120" w:line="360" w:lineRule="auto"/>
      <w:ind w:firstLine="709"/>
    </w:pPr>
    <w:rPr>
      <w:kern w:val="1"/>
      <w:lang w:val="x-none" w:eastAsia="ar-SA"/>
    </w:rPr>
  </w:style>
  <w:style w:type="character" w:customStyle="1" w:styleId="3-0">
    <w:name w:val="3 - текст Знак"/>
    <w:link w:val="3-"/>
    <w:rsid w:val="002F5276"/>
    <w:rPr>
      <w:kern w:val="1"/>
      <w:sz w:val="24"/>
      <w:szCs w:val="24"/>
      <w:lang w:eastAsia="ar-SA"/>
    </w:rPr>
  </w:style>
  <w:style w:type="character" w:customStyle="1" w:styleId="com">
    <w:name w:val="com"/>
    <w:rsid w:val="00DD26B7"/>
  </w:style>
  <w:style w:type="character" w:customStyle="1" w:styleId="str">
    <w:name w:val="str"/>
    <w:rsid w:val="00DD26B7"/>
  </w:style>
  <w:style w:type="character" w:customStyle="1" w:styleId="shorttext">
    <w:name w:val="short_text"/>
    <w:basedOn w:val="DefaultParagraphFont"/>
    <w:rsid w:val="00891E60"/>
  </w:style>
  <w:style w:type="paragraph" w:customStyle="1" w:styleId="11">
    <w:name w:val="Заголовок1"/>
    <w:basedOn w:val="Normal"/>
    <w:next w:val="Normal"/>
    <w:rsid w:val="00371F26"/>
    <w:pPr>
      <w:spacing w:after="200" w:line="360" w:lineRule="auto"/>
      <w:ind w:left="720"/>
      <w:contextualSpacing/>
      <w:jc w:val="center"/>
    </w:pPr>
    <w:rPr>
      <w:b/>
      <w:sz w:val="28"/>
      <w:szCs w:val="36"/>
      <w:lang w:val="uk-UA" w:eastAsia="uk-UA"/>
    </w:rPr>
  </w:style>
  <w:style w:type="paragraph" w:customStyle="1" w:styleId="25">
    <w:name w:val="Подзаголовок 2"/>
    <w:basedOn w:val="ListContinue3"/>
    <w:next w:val="Heading3"/>
    <w:qFormat/>
    <w:rsid w:val="00891E60"/>
    <w:pPr>
      <w:spacing w:line="360" w:lineRule="auto"/>
      <w:ind w:firstLine="567"/>
    </w:pPr>
    <w:rPr>
      <w:b/>
      <w:sz w:val="32"/>
      <w:szCs w:val="32"/>
      <w:lang w:val="uk-UA" w:eastAsia="uk-UA"/>
    </w:rPr>
  </w:style>
  <w:style w:type="paragraph" w:customStyle="1" w:styleId="a2">
    <w:name w:val="Подпункт диплом"/>
    <w:basedOn w:val="25"/>
    <w:qFormat/>
    <w:rsid w:val="00891E60"/>
    <w:rPr>
      <w:bCs/>
      <w:sz w:val="28"/>
      <w:szCs w:val="28"/>
    </w:rPr>
  </w:style>
  <w:style w:type="paragraph" w:customStyle="1" w:styleId="-">
    <w:name w:val="Основний - Список"/>
    <w:basedOn w:val="Normal"/>
    <w:rsid w:val="00FD26DD"/>
    <w:pPr>
      <w:numPr>
        <w:numId w:val="2"/>
      </w:numPr>
      <w:spacing w:line="360" w:lineRule="auto"/>
    </w:pPr>
  </w:style>
  <w:style w:type="paragraph" w:styleId="TOC4">
    <w:name w:val="toc 4"/>
    <w:basedOn w:val="Normal"/>
    <w:next w:val="Normal"/>
    <w:autoRedefine/>
    <w:rsid w:val="00371F26"/>
    <w:pPr>
      <w:spacing w:after="100"/>
      <w:ind w:left="720"/>
    </w:pPr>
  </w:style>
  <w:style w:type="paragraph" w:styleId="ListContinue3">
    <w:name w:val="List Continue 3"/>
    <w:basedOn w:val="Normal"/>
    <w:rsid w:val="00D312A2"/>
    <w:pPr>
      <w:spacing w:after="120"/>
      <w:ind w:left="1080"/>
      <w:contextualSpacing/>
    </w:pPr>
  </w:style>
  <w:style w:type="paragraph" w:customStyle="1" w:styleId="3">
    <w:name w:val="Стиль3"/>
    <w:basedOn w:val="Heading2"/>
    <w:link w:val="30"/>
    <w:qFormat/>
    <w:rsid w:val="007D4FDF"/>
    <w:pPr>
      <w:keepLines/>
      <w:widowControl w:val="0"/>
      <w:autoSpaceDE w:val="0"/>
      <w:autoSpaceDN w:val="0"/>
      <w:adjustRightInd w:val="0"/>
      <w:spacing w:before="320" w:after="120"/>
      <w:ind w:left="858" w:hanging="432"/>
    </w:pPr>
    <w:rPr>
      <w:rFonts w:eastAsiaTheme="majorEastAsia"/>
      <w:iCs w:val="0"/>
      <w:lang w:val="uk-UA"/>
    </w:rPr>
  </w:style>
  <w:style w:type="character" w:customStyle="1" w:styleId="30">
    <w:name w:val="Стиль3 Знак"/>
    <w:basedOn w:val="Heading2Char"/>
    <w:link w:val="3"/>
    <w:rsid w:val="007D4FDF"/>
    <w:rPr>
      <w:rFonts w:eastAsiaTheme="majorEastAsia"/>
      <w:b/>
      <w:bCs/>
      <w:iCs w:val="0"/>
      <w:sz w:val="28"/>
      <w:szCs w:val="28"/>
      <w:lang w:val="uk-UA"/>
    </w:rPr>
  </w:style>
  <w:style w:type="paragraph" w:customStyle="1" w:styleId="Standard">
    <w:name w:val="Standard"/>
    <w:rsid w:val="000C3D4E"/>
    <w:pPr>
      <w:widowControl w:val="0"/>
      <w:suppressAutoHyphens/>
      <w:autoSpaceDN w:val="0"/>
      <w:textAlignment w:val="baseline"/>
    </w:pPr>
    <w:rPr>
      <w:rFonts w:ascii="Liberation Serif" w:eastAsia="Droid Sans Fallback" w:hAnsi="Liberation Serif" w:cs="FreeSans"/>
      <w:kern w:val="3"/>
      <w:sz w:val="24"/>
      <w:szCs w:val="24"/>
      <w:lang w:val="en-US" w:eastAsia="zh-CN" w:bidi="hi-IN"/>
    </w:rPr>
  </w:style>
  <w:style w:type="character" w:styleId="PlaceholderText">
    <w:name w:val="Placeholder Text"/>
    <w:basedOn w:val="DefaultParagraphFont"/>
    <w:uiPriority w:val="99"/>
    <w:semiHidden/>
    <w:rsid w:val="00593FD6"/>
    <w:rPr>
      <w:color w:val="808080"/>
    </w:rPr>
  </w:style>
  <w:style w:type="paragraph" w:customStyle="1" w:styleId="a3">
    <w:name w:val="Чертежный"/>
    <w:rsid w:val="006A0DDD"/>
    <w:pPr>
      <w:jc w:val="both"/>
    </w:pPr>
    <w:rPr>
      <w:rFonts w:ascii="ISOCPEUR" w:hAnsi="ISOCPEUR"/>
      <w:i/>
      <w:sz w:val="28"/>
      <w:lang w:val="uk-UA"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423673">
      <w:bodyDiv w:val="1"/>
      <w:marLeft w:val="0"/>
      <w:marRight w:val="0"/>
      <w:marTop w:val="0"/>
      <w:marBottom w:val="0"/>
      <w:divBdr>
        <w:top w:val="none" w:sz="0" w:space="0" w:color="auto"/>
        <w:left w:val="none" w:sz="0" w:space="0" w:color="auto"/>
        <w:bottom w:val="none" w:sz="0" w:space="0" w:color="auto"/>
        <w:right w:val="none" w:sz="0" w:space="0" w:color="auto"/>
      </w:divBdr>
    </w:div>
    <w:div w:id="98070431">
      <w:bodyDiv w:val="1"/>
      <w:marLeft w:val="0"/>
      <w:marRight w:val="0"/>
      <w:marTop w:val="0"/>
      <w:marBottom w:val="0"/>
      <w:divBdr>
        <w:top w:val="none" w:sz="0" w:space="0" w:color="auto"/>
        <w:left w:val="none" w:sz="0" w:space="0" w:color="auto"/>
        <w:bottom w:val="none" w:sz="0" w:space="0" w:color="auto"/>
        <w:right w:val="none" w:sz="0" w:space="0" w:color="auto"/>
      </w:divBdr>
    </w:div>
    <w:div w:id="107238237">
      <w:bodyDiv w:val="1"/>
      <w:marLeft w:val="0"/>
      <w:marRight w:val="0"/>
      <w:marTop w:val="0"/>
      <w:marBottom w:val="0"/>
      <w:divBdr>
        <w:top w:val="none" w:sz="0" w:space="0" w:color="auto"/>
        <w:left w:val="none" w:sz="0" w:space="0" w:color="auto"/>
        <w:bottom w:val="none" w:sz="0" w:space="0" w:color="auto"/>
        <w:right w:val="none" w:sz="0" w:space="0" w:color="auto"/>
      </w:divBdr>
    </w:div>
    <w:div w:id="205140580">
      <w:bodyDiv w:val="1"/>
      <w:marLeft w:val="0"/>
      <w:marRight w:val="0"/>
      <w:marTop w:val="0"/>
      <w:marBottom w:val="0"/>
      <w:divBdr>
        <w:top w:val="none" w:sz="0" w:space="0" w:color="auto"/>
        <w:left w:val="none" w:sz="0" w:space="0" w:color="auto"/>
        <w:bottom w:val="none" w:sz="0" w:space="0" w:color="auto"/>
        <w:right w:val="none" w:sz="0" w:space="0" w:color="auto"/>
      </w:divBdr>
    </w:div>
    <w:div w:id="223151691">
      <w:bodyDiv w:val="1"/>
      <w:marLeft w:val="0"/>
      <w:marRight w:val="0"/>
      <w:marTop w:val="0"/>
      <w:marBottom w:val="0"/>
      <w:divBdr>
        <w:top w:val="none" w:sz="0" w:space="0" w:color="auto"/>
        <w:left w:val="none" w:sz="0" w:space="0" w:color="auto"/>
        <w:bottom w:val="none" w:sz="0" w:space="0" w:color="auto"/>
        <w:right w:val="none" w:sz="0" w:space="0" w:color="auto"/>
      </w:divBdr>
    </w:div>
    <w:div w:id="292291054">
      <w:bodyDiv w:val="1"/>
      <w:marLeft w:val="0"/>
      <w:marRight w:val="0"/>
      <w:marTop w:val="0"/>
      <w:marBottom w:val="0"/>
      <w:divBdr>
        <w:top w:val="none" w:sz="0" w:space="0" w:color="auto"/>
        <w:left w:val="none" w:sz="0" w:space="0" w:color="auto"/>
        <w:bottom w:val="none" w:sz="0" w:space="0" w:color="auto"/>
        <w:right w:val="none" w:sz="0" w:space="0" w:color="auto"/>
      </w:divBdr>
    </w:div>
    <w:div w:id="333070065">
      <w:bodyDiv w:val="1"/>
      <w:marLeft w:val="0"/>
      <w:marRight w:val="0"/>
      <w:marTop w:val="0"/>
      <w:marBottom w:val="0"/>
      <w:divBdr>
        <w:top w:val="none" w:sz="0" w:space="0" w:color="auto"/>
        <w:left w:val="none" w:sz="0" w:space="0" w:color="auto"/>
        <w:bottom w:val="none" w:sz="0" w:space="0" w:color="auto"/>
        <w:right w:val="none" w:sz="0" w:space="0" w:color="auto"/>
      </w:divBdr>
    </w:div>
    <w:div w:id="391657240">
      <w:bodyDiv w:val="1"/>
      <w:marLeft w:val="0"/>
      <w:marRight w:val="0"/>
      <w:marTop w:val="0"/>
      <w:marBottom w:val="0"/>
      <w:divBdr>
        <w:top w:val="none" w:sz="0" w:space="0" w:color="auto"/>
        <w:left w:val="none" w:sz="0" w:space="0" w:color="auto"/>
        <w:bottom w:val="none" w:sz="0" w:space="0" w:color="auto"/>
        <w:right w:val="none" w:sz="0" w:space="0" w:color="auto"/>
      </w:divBdr>
    </w:div>
    <w:div w:id="397434723">
      <w:bodyDiv w:val="1"/>
      <w:marLeft w:val="0"/>
      <w:marRight w:val="0"/>
      <w:marTop w:val="0"/>
      <w:marBottom w:val="0"/>
      <w:divBdr>
        <w:top w:val="none" w:sz="0" w:space="0" w:color="auto"/>
        <w:left w:val="none" w:sz="0" w:space="0" w:color="auto"/>
        <w:bottom w:val="none" w:sz="0" w:space="0" w:color="auto"/>
        <w:right w:val="none" w:sz="0" w:space="0" w:color="auto"/>
      </w:divBdr>
    </w:div>
    <w:div w:id="514460758">
      <w:bodyDiv w:val="1"/>
      <w:marLeft w:val="0"/>
      <w:marRight w:val="0"/>
      <w:marTop w:val="0"/>
      <w:marBottom w:val="0"/>
      <w:divBdr>
        <w:top w:val="none" w:sz="0" w:space="0" w:color="auto"/>
        <w:left w:val="none" w:sz="0" w:space="0" w:color="auto"/>
        <w:bottom w:val="none" w:sz="0" w:space="0" w:color="auto"/>
        <w:right w:val="none" w:sz="0" w:space="0" w:color="auto"/>
      </w:divBdr>
    </w:div>
    <w:div w:id="532965179">
      <w:bodyDiv w:val="1"/>
      <w:marLeft w:val="0"/>
      <w:marRight w:val="0"/>
      <w:marTop w:val="0"/>
      <w:marBottom w:val="0"/>
      <w:divBdr>
        <w:top w:val="none" w:sz="0" w:space="0" w:color="auto"/>
        <w:left w:val="none" w:sz="0" w:space="0" w:color="auto"/>
        <w:bottom w:val="none" w:sz="0" w:space="0" w:color="auto"/>
        <w:right w:val="none" w:sz="0" w:space="0" w:color="auto"/>
      </w:divBdr>
    </w:div>
    <w:div w:id="547573341">
      <w:bodyDiv w:val="1"/>
      <w:marLeft w:val="0"/>
      <w:marRight w:val="0"/>
      <w:marTop w:val="0"/>
      <w:marBottom w:val="0"/>
      <w:divBdr>
        <w:top w:val="none" w:sz="0" w:space="0" w:color="auto"/>
        <w:left w:val="none" w:sz="0" w:space="0" w:color="auto"/>
        <w:bottom w:val="none" w:sz="0" w:space="0" w:color="auto"/>
        <w:right w:val="none" w:sz="0" w:space="0" w:color="auto"/>
      </w:divBdr>
    </w:div>
    <w:div w:id="567230919">
      <w:bodyDiv w:val="1"/>
      <w:marLeft w:val="0"/>
      <w:marRight w:val="0"/>
      <w:marTop w:val="0"/>
      <w:marBottom w:val="0"/>
      <w:divBdr>
        <w:top w:val="none" w:sz="0" w:space="0" w:color="auto"/>
        <w:left w:val="none" w:sz="0" w:space="0" w:color="auto"/>
        <w:bottom w:val="none" w:sz="0" w:space="0" w:color="auto"/>
        <w:right w:val="none" w:sz="0" w:space="0" w:color="auto"/>
      </w:divBdr>
      <w:divsChild>
        <w:div w:id="37366671">
          <w:marLeft w:val="0"/>
          <w:marRight w:val="0"/>
          <w:marTop w:val="0"/>
          <w:marBottom w:val="0"/>
          <w:divBdr>
            <w:top w:val="none" w:sz="0" w:space="0" w:color="auto"/>
            <w:left w:val="none" w:sz="0" w:space="0" w:color="auto"/>
            <w:bottom w:val="none" w:sz="0" w:space="0" w:color="auto"/>
            <w:right w:val="none" w:sz="0" w:space="0" w:color="auto"/>
          </w:divBdr>
          <w:divsChild>
            <w:div w:id="11759887">
              <w:marLeft w:val="0"/>
              <w:marRight w:val="0"/>
              <w:marTop w:val="0"/>
              <w:marBottom w:val="0"/>
              <w:divBdr>
                <w:top w:val="single" w:sz="6" w:space="6" w:color="EEEEEE"/>
                <w:left w:val="none" w:sz="0" w:space="0" w:color="auto"/>
                <w:bottom w:val="single" w:sz="6" w:space="6" w:color="EEEEEE"/>
                <w:right w:val="none" w:sz="0" w:space="0" w:color="auto"/>
              </w:divBdr>
            </w:div>
          </w:divsChild>
        </w:div>
      </w:divsChild>
    </w:div>
    <w:div w:id="599721252">
      <w:bodyDiv w:val="1"/>
      <w:marLeft w:val="0"/>
      <w:marRight w:val="0"/>
      <w:marTop w:val="0"/>
      <w:marBottom w:val="0"/>
      <w:divBdr>
        <w:top w:val="none" w:sz="0" w:space="0" w:color="auto"/>
        <w:left w:val="none" w:sz="0" w:space="0" w:color="auto"/>
        <w:bottom w:val="none" w:sz="0" w:space="0" w:color="auto"/>
        <w:right w:val="none" w:sz="0" w:space="0" w:color="auto"/>
      </w:divBdr>
    </w:div>
    <w:div w:id="646473041">
      <w:bodyDiv w:val="1"/>
      <w:marLeft w:val="0"/>
      <w:marRight w:val="0"/>
      <w:marTop w:val="0"/>
      <w:marBottom w:val="0"/>
      <w:divBdr>
        <w:top w:val="none" w:sz="0" w:space="0" w:color="auto"/>
        <w:left w:val="none" w:sz="0" w:space="0" w:color="auto"/>
        <w:bottom w:val="none" w:sz="0" w:space="0" w:color="auto"/>
        <w:right w:val="none" w:sz="0" w:space="0" w:color="auto"/>
      </w:divBdr>
    </w:div>
    <w:div w:id="761101452">
      <w:bodyDiv w:val="1"/>
      <w:marLeft w:val="0"/>
      <w:marRight w:val="0"/>
      <w:marTop w:val="0"/>
      <w:marBottom w:val="0"/>
      <w:divBdr>
        <w:top w:val="none" w:sz="0" w:space="0" w:color="auto"/>
        <w:left w:val="none" w:sz="0" w:space="0" w:color="auto"/>
        <w:bottom w:val="none" w:sz="0" w:space="0" w:color="auto"/>
        <w:right w:val="none" w:sz="0" w:space="0" w:color="auto"/>
      </w:divBdr>
    </w:div>
    <w:div w:id="833103714">
      <w:bodyDiv w:val="1"/>
      <w:marLeft w:val="0"/>
      <w:marRight w:val="0"/>
      <w:marTop w:val="0"/>
      <w:marBottom w:val="0"/>
      <w:divBdr>
        <w:top w:val="none" w:sz="0" w:space="0" w:color="auto"/>
        <w:left w:val="none" w:sz="0" w:space="0" w:color="auto"/>
        <w:bottom w:val="none" w:sz="0" w:space="0" w:color="auto"/>
        <w:right w:val="none" w:sz="0" w:space="0" w:color="auto"/>
      </w:divBdr>
    </w:div>
    <w:div w:id="886376886">
      <w:bodyDiv w:val="1"/>
      <w:marLeft w:val="0"/>
      <w:marRight w:val="0"/>
      <w:marTop w:val="0"/>
      <w:marBottom w:val="0"/>
      <w:divBdr>
        <w:top w:val="none" w:sz="0" w:space="0" w:color="auto"/>
        <w:left w:val="none" w:sz="0" w:space="0" w:color="auto"/>
        <w:bottom w:val="none" w:sz="0" w:space="0" w:color="auto"/>
        <w:right w:val="none" w:sz="0" w:space="0" w:color="auto"/>
      </w:divBdr>
    </w:div>
    <w:div w:id="975571468">
      <w:bodyDiv w:val="1"/>
      <w:marLeft w:val="0"/>
      <w:marRight w:val="0"/>
      <w:marTop w:val="0"/>
      <w:marBottom w:val="0"/>
      <w:divBdr>
        <w:top w:val="none" w:sz="0" w:space="0" w:color="auto"/>
        <w:left w:val="none" w:sz="0" w:space="0" w:color="auto"/>
        <w:bottom w:val="none" w:sz="0" w:space="0" w:color="auto"/>
        <w:right w:val="none" w:sz="0" w:space="0" w:color="auto"/>
      </w:divBdr>
    </w:div>
    <w:div w:id="1034501074">
      <w:bodyDiv w:val="1"/>
      <w:marLeft w:val="0"/>
      <w:marRight w:val="0"/>
      <w:marTop w:val="0"/>
      <w:marBottom w:val="0"/>
      <w:divBdr>
        <w:top w:val="none" w:sz="0" w:space="0" w:color="auto"/>
        <w:left w:val="none" w:sz="0" w:space="0" w:color="auto"/>
        <w:bottom w:val="none" w:sz="0" w:space="0" w:color="auto"/>
        <w:right w:val="none" w:sz="0" w:space="0" w:color="auto"/>
      </w:divBdr>
    </w:div>
    <w:div w:id="1053432226">
      <w:bodyDiv w:val="1"/>
      <w:marLeft w:val="0"/>
      <w:marRight w:val="0"/>
      <w:marTop w:val="0"/>
      <w:marBottom w:val="0"/>
      <w:divBdr>
        <w:top w:val="none" w:sz="0" w:space="0" w:color="auto"/>
        <w:left w:val="none" w:sz="0" w:space="0" w:color="auto"/>
        <w:bottom w:val="none" w:sz="0" w:space="0" w:color="auto"/>
        <w:right w:val="none" w:sz="0" w:space="0" w:color="auto"/>
      </w:divBdr>
    </w:div>
    <w:div w:id="1067918053">
      <w:bodyDiv w:val="1"/>
      <w:marLeft w:val="0"/>
      <w:marRight w:val="0"/>
      <w:marTop w:val="0"/>
      <w:marBottom w:val="0"/>
      <w:divBdr>
        <w:top w:val="none" w:sz="0" w:space="0" w:color="auto"/>
        <w:left w:val="none" w:sz="0" w:space="0" w:color="auto"/>
        <w:bottom w:val="none" w:sz="0" w:space="0" w:color="auto"/>
        <w:right w:val="none" w:sz="0" w:space="0" w:color="auto"/>
      </w:divBdr>
    </w:div>
    <w:div w:id="1124079024">
      <w:bodyDiv w:val="1"/>
      <w:marLeft w:val="0"/>
      <w:marRight w:val="0"/>
      <w:marTop w:val="0"/>
      <w:marBottom w:val="0"/>
      <w:divBdr>
        <w:top w:val="none" w:sz="0" w:space="0" w:color="auto"/>
        <w:left w:val="none" w:sz="0" w:space="0" w:color="auto"/>
        <w:bottom w:val="none" w:sz="0" w:space="0" w:color="auto"/>
        <w:right w:val="none" w:sz="0" w:space="0" w:color="auto"/>
      </w:divBdr>
    </w:div>
    <w:div w:id="1171943352">
      <w:bodyDiv w:val="1"/>
      <w:marLeft w:val="0"/>
      <w:marRight w:val="0"/>
      <w:marTop w:val="0"/>
      <w:marBottom w:val="0"/>
      <w:divBdr>
        <w:top w:val="none" w:sz="0" w:space="0" w:color="auto"/>
        <w:left w:val="none" w:sz="0" w:space="0" w:color="auto"/>
        <w:bottom w:val="none" w:sz="0" w:space="0" w:color="auto"/>
        <w:right w:val="none" w:sz="0" w:space="0" w:color="auto"/>
      </w:divBdr>
    </w:div>
    <w:div w:id="1183711558">
      <w:bodyDiv w:val="1"/>
      <w:marLeft w:val="0"/>
      <w:marRight w:val="0"/>
      <w:marTop w:val="0"/>
      <w:marBottom w:val="0"/>
      <w:divBdr>
        <w:top w:val="none" w:sz="0" w:space="0" w:color="auto"/>
        <w:left w:val="none" w:sz="0" w:space="0" w:color="auto"/>
        <w:bottom w:val="none" w:sz="0" w:space="0" w:color="auto"/>
        <w:right w:val="none" w:sz="0" w:space="0" w:color="auto"/>
      </w:divBdr>
    </w:div>
    <w:div w:id="1214736036">
      <w:bodyDiv w:val="1"/>
      <w:marLeft w:val="0"/>
      <w:marRight w:val="0"/>
      <w:marTop w:val="0"/>
      <w:marBottom w:val="0"/>
      <w:divBdr>
        <w:top w:val="none" w:sz="0" w:space="0" w:color="auto"/>
        <w:left w:val="none" w:sz="0" w:space="0" w:color="auto"/>
        <w:bottom w:val="none" w:sz="0" w:space="0" w:color="auto"/>
        <w:right w:val="none" w:sz="0" w:space="0" w:color="auto"/>
      </w:divBdr>
    </w:div>
    <w:div w:id="1240363238">
      <w:bodyDiv w:val="1"/>
      <w:marLeft w:val="0"/>
      <w:marRight w:val="0"/>
      <w:marTop w:val="0"/>
      <w:marBottom w:val="0"/>
      <w:divBdr>
        <w:top w:val="none" w:sz="0" w:space="0" w:color="auto"/>
        <w:left w:val="none" w:sz="0" w:space="0" w:color="auto"/>
        <w:bottom w:val="none" w:sz="0" w:space="0" w:color="auto"/>
        <w:right w:val="none" w:sz="0" w:space="0" w:color="auto"/>
      </w:divBdr>
    </w:div>
    <w:div w:id="1268269762">
      <w:bodyDiv w:val="1"/>
      <w:marLeft w:val="0"/>
      <w:marRight w:val="0"/>
      <w:marTop w:val="0"/>
      <w:marBottom w:val="0"/>
      <w:divBdr>
        <w:top w:val="none" w:sz="0" w:space="0" w:color="auto"/>
        <w:left w:val="none" w:sz="0" w:space="0" w:color="auto"/>
        <w:bottom w:val="none" w:sz="0" w:space="0" w:color="auto"/>
        <w:right w:val="none" w:sz="0" w:space="0" w:color="auto"/>
      </w:divBdr>
    </w:div>
    <w:div w:id="1299728221">
      <w:bodyDiv w:val="1"/>
      <w:marLeft w:val="0"/>
      <w:marRight w:val="0"/>
      <w:marTop w:val="0"/>
      <w:marBottom w:val="0"/>
      <w:divBdr>
        <w:top w:val="none" w:sz="0" w:space="0" w:color="auto"/>
        <w:left w:val="none" w:sz="0" w:space="0" w:color="auto"/>
        <w:bottom w:val="none" w:sz="0" w:space="0" w:color="auto"/>
        <w:right w:val="none" w:sz="0" w:space="0" w:color="auto"/>
      </w:divBdr>
    </w:div>
    <w:div w:id="1327243444">
      <w:bodyDiv w:val="1"/>
      <w:marLeft w:val="0"/>
      <w:marRight w:val="0"/>
      <w:marTop w:val="0"/>
      <w:marBottom w:val="0"/>
      <w:divBdr>
        <w:top w:val="none" w:sz="0" w:space="0" w:color="auto"/>
        <w:left w:val="none" w:sz="0" w:space="0" w:color="auto"/>
        <w:bottom w:val="none" w:sz="0" w:space="0" w:color="auto"/>
        <w:right w:val="none" w:sz="0" w:space="0" w:color="auto"/>
      </w:divBdr>
    </w:div>
    <w:div w:id="1337733935">
      <w:bodyDiv w:val="1"/>
      <w:marLeft w:val="0"/>
      <w:marRight w:val="0"/>
      <w:marTop w:val="0"/>
      <w:marBottom w:val="0"/>
      <w:divBdr>
        <w:top w:val="none" w:sz="0" w:space="0" w:color="auto"/>
        <w:left w:val="none" w:sz="0" w:space="0" w:color="auto"/>
        <w:bottom w:val="none" w:sz="0" w:space="0" w:color="auto"/>
        <w:right w:val="none" w:sz="0" w:space="0" w:color="auto"/>
      </w:divBdr>
    </w:div>
    <w:div w:id="1374772835">
      <w:bodyDiv w:val="1"/>
      <w:marLeft w:val="0"/>
      <w:marRight w:val="0"/>
      <w:marTop w:val="0"/>
      <w:marBottom w:val="0"/>
      <w:divBdr>
        <w:top w:val="none" w:sz="0" w:space="0" w:color="auto"/>
        <w:left w:val="none" w:sz="0" w:space="0" w:color="auto"/>
        <w:bottom w:val="none" w:sz="0" w:space="0" w:color="auto"/>
        <w:right w:val="none" w:sz="0" w:space="0" w:color="auto"/>
      </w:divBdr>
    </w:div>
    <w:div w:id="1442455158">
      <w:bodyDiv w:val="1"/>
      <w:marLeft w:val="0"/>
      <w:marRight w:val="0"/>
      <w:marTop w:val="0"/>
      <w:marBottom w:val="0"/>
      <w:divBdr>
        <w:top w:val="none" w:sz="0" w:space="0" w:color="auto"/>
        <w:left w:val="none" w:sz="0" w:space="0" w:color="auto"/>
        <w:bottom w:val="none" w:sz="0" w:space="0" w:color="auto"/>
        <w:right w:val="none" w:sz="0" w:space="0" w:color="auto"/>
      </w:divBdr>
    </w:div>
    <w:div w:id="1446928875">
      <w:bodyDiv w:val="1"/>
      <w:marLeft w:val="0"/>
      <w:marRight w:val="0"/>
      <w:marTop w:val="0"/>
      <w:marBottom w:val="0"/>
      <w:divBdr>
        <w:top w:val="none" w:sz="0" w:space="0" w:color="auto"/>
        <w:left w:val="none" w:sz="0" w:space="0" w:color="auto"/>
        <w:bottom w:val="none" w:sz="0" w:space="0" w:color="auto"/>
        <w:right w:val="none" w:sz="0" w:space="0" w:color="auto"/>
      </w:divBdr>
    </w:div>
    <w:div w:id="1474635250">
      <w:bodyDiv w:val="1"/>
      <w:marLeft w:val="0"/>
      <w:marRight w:val="0"/>
      <w:marTop w:val="0"/>
      <w:marBottom w:val="0"/>
      <w:divBdr>
        <w:top w:val="none" w:sz="0" w:space="0" w:color="auto"/>
        <w:left w:val="none" w:sz="0" w:space="0" w:color="auto"/>
        <w:bottom w:val="none" w:sz="0" w:space="0" w:color="auto"/>
        <w:right w:val="none" w:sz="0" w:space="0" w:color="auto"/>
      </w:divBdr>
    </w:div>
    <w:div w:id="1484470822">
      <w:bodyDiv w:val="1"/>
      <w:marLeft w:val="0"/>
      <w:marRight w:val="0"/>
      <w:marTop w:val="0"/>
      <w:marBottom w:val="0"/>
      <w:divBdr>
        <w:top w:val="none" w:sz="0" w:space="0" w:color="auto"/>
        <w:left w:val="none" w:sz="0" w:space="0" w:color="auto"/>
        <w:bottom w:val="none" w:sz="0" w:space="0" w:color="auto"/>
        <w:right w:val="none" w:sz="0" w:space="0" w:color="auto"/>
      </w:divBdr>
    </w:div>
    <w:div w:id="1585450357">
      <w:bodyDiv w:val="1"/>
      <w:marLeft w:val="0"/>
      <w:marRight w:val="0"/>
      <w:marTop w:val="0"/>
      <w:marBottom w:val="0"/>
      <w:divBdr>
        <w:top w:val="none" w:sz="0" w:space="0" w:color="auto"/>
        <w:left w:val="none" w:sz="0" w:space="0" w:color="auto"/>
        <w:bottom w:val="none" w:sz="0" w:space="0" w:color="auto"/>
        <w:right w:val="none" w:sz="0" w:space="0" w:color="auto"/>
      </w:divBdr>
    </w:div>
    <w:div w:id="1590043797">
      <w:bodyDiv w:val="1"/>
      <w:marLeft w:val="0"/>
      <w:marRight w:val="0"/>
      <w:marTop w:val="0"/>
      <w:marBottom w:val="0"/>
      <w:divBdr>
        <w:top w:val="none" w:sz="0" w:space="0" w:color="auto"/>
        <w:left w:val="none" w:sz="0" w:space="0" w:color="auto"/>
        <w:bottom w:val="none" w:sz="0" w:space="0" w:color="auto"/>
        <w:right w:val="none" w:sz="0" w:space="0" w:color="auto"/>
      </w:divBdr>
    </w:div>
    <w:div w:id="1593510960">
      <w:bodyDiv w:val="1"/>
      <w:marLeft w:val="0"/>
      <w:marRight w:val="0"/>
      <w:marTop w:val="0"/>
      <w:marBottom w:val="0"/>
      <w:divBdr>
        <w:top w:val="none" w:sz="0" w:space="0" w:color="auto"/>
        <w:left w:val="none" w:sz="0" w:space="0" w:color="auto"/>
        <w:bottom w:val="none" w:sz="0" w:space="0" w:color="auto"/>
        <w:right w:val="none" w:sz="0" w:space="0" w:color="auto"/>
      </w:divBdr>
    </w:div>
    <w:div w:id="1690452908">
      <w:bodyDiv w:val="1"/>
      <w:marLeft w:val="0"/>
      <w:marRight w:val="0"/>
      <w:marTop w:val="0"/>
      <w:marBottom w:val="0"/>
      <w:divBdr>
        <w:top w:val="none" w:sz="0" w:space="0" w:color="auto"/>
        <w:left w:val="none" w:sz="0" w:space="0" w:color="auto"/>
        <w:bottom w:val="none" w:sz="0" w:space="0" w:color="auto"/>
        <w:right w:val="none" w:sz="0" w:space="0" w:color="auto"/>
      </w:divBdr>
    </w:div>
    <w:div w:id="1719039790">
      <w:bodyDiv w:val="1"/>
      <w:marLeft w:val="0"/>
      <w:marRight w:val="0"/>
      <w:marTop w:val="0"/>
      <w:marBottom w:val="0"/>
      <w:divBdr>
        <w:top w:val="none" w:sz="0" w:space="0" w:color="auto"/>
        <w:left w:val="none" w:sz="0" w:space="0" w:color="auto"/>
        <w:bottom w:val="none" w:sz="0" w:space="0" w:color="auto"/>
        <w:right w:val="none" w:sz="0" w:space="0" w:color="auto"/>
      </w:divBdr>
    </w:div>
    <w:div w:id="1731147351">
      <w:bodyDiv w:val="1"/>
      <w:marLeft w:val="0"/>
      <w:marRight w:val="0"/>
      <w:marTop w:val="0"/>
      <w:marBottom w:val="0"/>
      <w:divBdr>
        <w:top w:val="none" w:sz="0" w:space="0" w:color="auto"/>
        <w:left w:val="none" w:sz="0" w:space="0" w:color="auto"/>
        <w:bottom w:val="none" w:sz="0" w:space="0" w:color="auto"/>
        <w:right w:val="none" w:sz="0" w:space="0" w:color="auto"/>
      </w:divBdr>
    </w:div>
    <w:div w:id="1748456351">
      <w:bodyDiv w:val="1"/>
      <w:marLeft w:val="0"/>
      <w:marRight w:val="0"/>
      <w:marTop w:val="0"/>
      <w:marBottom w:val="0"/>
      <w:divBdr>
        <w:top w:val="none" w:sz="0" w:space="0" w:color="auto"/>
        <w:left w:val="none" w:sz="0" w:space="0" w:color="auto"/>
        <w:bottom w:val="none" w:sz="0" w:space="0" w:color="auto"/>
        <w:right w:val="none" w:sz="0" w:space="0" w:color="auto"/>
      </w:divBdr>
    </w:div>
    <w:div w:id="1765766822">
      <w:bodyDiv w:val="1"/>
      <w:marLeft w:val="0"/>
      <w:marRight w:val="0"/>
      <w:marTop w:val="0"/>
      <w:marBottom w:val="0"/>
      <w:divBdr>
        <w:top w:val="none" w:sz="0" w:space="0" w:color="auto"/>
        <w:left w:val="none" w:sz="0" w:space="0" w:color="auto"/>
        <w:bottom w:val="none" w:sz="0" w:space="0" w:color="auto"/>
        <w:right w:val="none" w:sz="0" w:space="0" w:color="auto"/>
      </w:divBdr>
    </w:div>
    <w:div w:id="1776948189">
      <w:bodyDiv w:val="1"/>
      <w:marLeft w:val="0"/>
      <w:marRight w:val="0"/>
      <w:marTop w:val="0"/>
      <w:marBottom w:val="0"/>
      <w:divBdr>
        <w:top w:val="none" w:sz="0" w:space="0" w:color="auto"/>
        <w:left w:val="none" w:sz="0" w:space="0" w:color="auto"/>
        <w:bottom w:val="none" w:sz="0" w:space="0" w:color="auto"/>
        <w:right w:val="none" w:sz="0" w:space="0" w:color="auto"/>
      </w:divBdr>
    </w:div>
    <w:div w:id="1849832299">
      <w:bodyDiv w:val="1"/>
      <w:marLeft w:val="0"/>
      <w:marRight w:val="0"/>
      <w:marTop w:val="0"/>
      <w:marBottom w:val="0"/>
      <w:divBdr>
        <w:top w:val="none" w:sz="0" w:space="0" w:color="auto"/>
        <w:left w:val="none" w:sz="0" w:space="0" w:color="auto"/>
        <w:bottom w:val="none" w:sz="0" w:space="0" w:color="auto"/>
        <w:right w:val="none" w:sz="0" w:space="0" w:color="auto"/>
      </w:divBdr>
    </w:div>
    <w:div w:id="1856653096">
      <w:bodyDiv w:val="1"/>
      <w:marLeft w:val="0"/>
      <w:marRight w:val="0"/>
      <w:marTop w:val="0"/>
      <w:marBottom w:val="0"/>
      <w:divBdr>
        <w:top w:val="none" w:sz="0" w:space="0" w:color="auto"/>
        <w:left w:val="none" w:sz="0" w:space="0" w:color="auto"/>
        <w:bottom w:val="none" w:sz="0" w:space="0" w:color="auto"/>
        <w:right w:val="none" w:sz="0" w:space="0" w:color="auto"/>
      </w:divBdr>
    </w:div>
    <w:div w:id="1873880685">
      <w:bodyDiv w:val="1"/>
      <w:marLeft w:val="0"/>
      <w:marRight w:val="0"/>
      <w:marTop w:val="0"/>
      <w:marBottom w:val="0"/>
      <w:divBdr>
        <w:top w:val="none" w:sz="0" w:space="0" w:color="auto"/>
        <w:left w:val="none" w:sz="0" w:space="0" w:color="auto"/>
        <w:bottom w:val="none" w:sz="0" w:space="0" w:color="auto"/>
        <w:right w:val="none" w:sz="0" w:space="0" w:color="auto"/>
      </w:divBdr>
    </w:div>
    <w:div w:id="1889686699">
      <w:bodyDiv w:val="1"/>
      <w:marLeft w:val="0"/>
      <w:marRight w:val="0"/>
      <w:marTop w:val="0"/>
      <w:marBottom w:val="0"/>
      <w:divBdr>
        <w:top w:val="none" w:sz="0" w:space="0" w:color="auto"/>
        <w:left w:val="none" w:sz="0" w:space="0" w:color="auto"/>
        <w:bottom w:val="none" w:sz="0" w:space="0" w:color="auto"/>
        <w:right w:val="none" w:sz="0" w:space="0" w:color="auto"/>
      </w:divBdr>
    </w:div>
    <w:div w:id="2000036085">
      <w:bodyDiv w:val="1"/>
      <w:marLeft w:val="0"/>
      <w:marRight w:val="0"/>
      <w:marTop w:val="0"/>
      <w:marBottom w:val="0"/>
      <w:divBdr>
        <w:top w:val="none" w:sz="0" w:space="0" w:color="auto"/>
        <w:left w:val="none" w:sz="0" w:space="0" w:color="auto"/>
        <w:bottom w:val="none" w:sz="0" w:space="0" w:color="auto"/>
        <w:right w:val="none" w:sz="0" w:space="0" w:color="auto"/>
      </w:divBdr>
      <w:divsChild>
        <w:div w:id="1585643683">
          <w:marLeft w:val="0"/>
          <w:marRight w:val="0"/>
          <w:marTop w:val="0"/>
          <w:marBottom w:val="0"/>
          <w:divBdr>
            <w:top w:val="none" w:sz="0" w:space="0" w:color="auto"/>
            <w:left w:val="none" w:sz="0" w:space="0" w:color="auto"/>
            <w:bottom w:val="none" w:sz="0" w:space="0" w:color="auto"/>
            <w:right w:val="none" w:sz="0" w:space="0" w:color="auto"/>
          </w:divBdr>
          <w:divsChild>
            <w:div w:id="117528298">
              <w:marLeft w:val="0"/>
              <w:marRight w:val="0"/>
              <w:marTop w:val="0"/>
              <w:marBottom w:val="0"/>
              <w:divBdr>
                <w:top w:val="single" w:sz="6" w:space="6" w:color="EEEEEE"/>
                <w:left w:val="none" w:sz="0" w:space="0" w:color="auto"/>
                <w:bottom w:val="single" w:sz="6" w:space="6" w:color="EEEEEE"/>
                <w:right w:val="none" w:sz="0" w:space="0" w:color="auto"/>
              </w:divBdr>
            </w:div>
          </w:divsChild>
        </w:div>
      </w:divsChild>
    </w:div>
    <w:div w:id="2036037675">
      <w:bodyDiv w:val="1"/>
      <w:marLeft w:val="0"/>
      <w:marRight w:val="0"/>
      <w:marTop w:val="0"/>
      <w:marBottom w:val="0"/>
      <w:divBdr>
        <w:top w:val="none" w:sz="0" w:space="0" w:color="auto"/>
        <w:left w:val="none" w:sz="0" w:space="0" w:color="auto"/>
        <w:bottom w:val="none" w:sz="0" w:space="0" w:color="auto"/>
        <w:right w:val="none" w:sz="0" w:space="0" w:color="auto"/>
      </w:divBdr>
    </w:div>
    <w:div w:id="2054650596">
      <w:bodyDiv w:val="1"/>
      <w:marLeft w:val="0"/>
      <w:marRight w:val="0"/>
      <w:marTop w:val="0"/>
      <w:marBottom w:val="0"/>
      <w:divBdr>
        <w:top w:val="none" w:sz="0" w:space="0" w:color="auto"/>
        <w:left w:val="none" w:sz="0" w:space="0" w:color="auto"/>
        <w:bottom w:val="none" w:sz="0" w:space="0" w:color="auto"/>
        <w:right w:val="none" w:sz="0" w:space="0" w:color="auto"/>
      </w:divBdr>
    </w:div>
    <w:div w:id="2074153693">
      <w:bodyDiv w:val="1"/>
      <w:marLeft w:val="0"/>
      <w:marRight w:val="0"/>
      <w:marTop w:val="0"/>
      <w:marBottom w:val="0"/>
      <w:divBdr>
        <w:top w:val="none" w:sz="0" w:space="0" w:color="auto"/>
        <w:left w:val="none" w:sz="0" w:space="0" w:color="auto"/>
        <w:bottom w:val="none" w:sz="0" w:space="0" w:color="auto"/>
        <w:right w:val="none" w:sz="0" w:space="0" w:color="auto"/>
      </w:divBdr>
    </w:div>
    <w:div w:id="2082556838">
      <w:bodyDiv w:val="1"/>
      <w:marLeft w:val="0"/>
      <w:marRight w:val="0"/>
      <w:marTop w:val="0"/>
      <w:marBottom w:val="0"/>
      <w:divBdr>
        <w:top w:val="none" w:sz="0" w:space="0" w:color="auto"/>
        <w:left w:val="none" w:sz="0" w:space="0" w:color="auto"/>
        <w:bottom w:val="none" w:sz="0" w:space="0" w:color="auto"/>
        <w:right w:val="none" w:sz="0" w:space="0" w:color="auto"/>
      </w:divBdr>
    </w:div>
    <w:div w:id="2092308998">
      <w:bodyDiv w:val="1"/>
      <w:marLeft w:val="0"/>
      <w:marRight w:val="0"/>
      <w:marTop w:val="0"/>
      <w:marBottom w:val="0"/>
      <w:divBdr>
        <w:top w:val="none" w:sz="0" w:space="0" w:color="auto"/>
        <w:left w:val="none" w:sz="0" w:space="0" w:color="auto"/>
        <w:bottom w:val="none" w:sz="0" w:space="0" w:color="auto"/>
        <w:right w:val="none" w:sz="0" w:space="0" w:color="auto"/>
      </w:divBdr>
    </w:div>
    <w:div w:id="2126652414">
      <w:bodyDiv w:val="1"/>
      <w:marLeft w:val="0"/>
      <w:marRight w:val="0"/>
      <w:marTop w:val="0"/>
      <w:marBottom w:val="0"/>
      <w:divBdr>
        <w:top w:val="none" w:sz="0" w:space="0" w:color="auto"/>
        <w:left w:val="none" w:sz="0" w:space="0" w:color="auto"/>
        <w:bottom w:val="none" w:sz="0" w:space="0" w:color="auto"/>
        <w:right w:val="none" w:sz="0" w:space="0" w:color="auto"/>
      </w:divBdr>
      <w:divsChild>
        <w:div w:id="217395824">
          <w:marLeft w:val="0"/>
          <w:marRight w:val="0"/>
          <w:marTop w:val="0"/>
          <w:marBottom w:val="0"/>
          <w:divBdr>
            <w:top w:val="dashed" w:sz="6" w:space="12" w:color="2F6FAB"/>
            <w:left w:val="dashed" w:sz="6" w:space="12" w:color="2F6FAB"/>
            <w:bottom w:val="dashed" w:sz="6" w:space="12" w:color="2F6FAB"/>
            <w:right w:val="dashed" w:sz="6" w:space="12" w:color="2F6FAB"/>
          </w:divBdr>
          <w:divsChild>
            <w:div w:id="1209799565">
              <w:marLeft w:val="0"/>
              <w:marRight w:val="0"/>
              <w:marTop w:val="0"/>
              <w:marBottom w:val="0"/>
              <w:divBdr>
                <w:top w:val="none" w:sz="0" w:space="0" w:color="auto"/>
                <w:left w:val="none" w:sz="0" w:space="0" w:color="auto"/>
                <w:bottom w:val="none" w:sz="0" w:space="0" w:color="auto"/>
                <w:right w:val="none" w:sz="0" w:space="0" w:color="auto"/>
              </w:divBdr>
            </w:div>
          </w:divsChild>
        </w:div>
        <w:div w:id="624505970">
          <w:marLeft w:val="0"/>
          <w:marRight w:val="0"/>
          <w:marTop w:val="0"/>
          <w:marBottom w:val="0"/>
          <w:divBdr>
            <w:top w:val="single" w:sz="6" w:space="6" w:color="AAAAAA"/>
            <w:left w:val="single" w:sz="6" w:space="6" w:color="AAAAAA"/>
            <w:bottom w:val="single" w:sz="6" w:space="6" w:color="AAAAAA"/>
            <w:right w:val="single" w:sz="6" w:space="6" w:color="AAAAAA"/>
          </w:divBdr>
        </w:div>
        <w:div w:id="926964669">
          <w:marLeft w:val="0"/>
          <w:marRight w:val="0"/>
          <w:marTop w:val="0"/>
          <w:marBottom w:val="0"/>
          <w:divBdr>
            <w:top w:val="dashed" w:sz="6" w:space="12" w:color="2F6FAB"/>
            <w:left w:val="dashed" w:sz="6" w:space="12" w:color="2F6FAB"/>
            <w:bottom w:val="dashed" w:sz="6" w:space="12" w:color="2F6FAB"/>
            <w:right w:val="dashed" w:sz="6" w:space="12" w:color="2F6FAB"/>
          </w:divBdr>
          <w:divsChild>
            <w:div w:id="408694138">
              <w:marLeft w:val="0"/>
              <w:marRight w:val="0"/>
              <w:marTop w:val="0"/>
              <w:marBottom w:val="0"/>
              <w:divBdr>
                <w:top w:val="none" w:sz="0" w:space="0" w:color="auto"/>
                <w:left w:val="none" w:sz="0" w:space="0" w:color="auto"/>
                <w:bottom w:val="none" w:sz="0" w:space="0" w:color="auto"/>
                <w:right w:val="none" w:sz="0" w:space="0" w:color="auto"/>
              </w:divBdr>
            </w:div>
          </w:divsChild>
        </w:div>
        <w:div w:id="2083326795">
          <w:marLeft w:val="0"/>
          <w:marRight w:val="0"/>
          <w:marTop w:val="0"/>
          <w:marBottom w:val="0"/>
          <w:divBdr>
            <w:top w:val="dashed" w:sz="6" w:space="12" w:color="2F6FAB"/>
            <w:left w:val="dashed" w:sz="6" w:space="12" w:color="2F6FAB"/>
            <w:bottom w:val="dashed" w:sz="6" w:space="12" w:color="2F6FAB"/>
            <w:right w:val="dashed" w:sz="6" w:space="12" w:color="2F6FAB"/>
          </w:divBdr>
          <w:divsChild>
            <w:div w:id="26064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lh6.googleusercontent.com/--ISrOwZxssw/T76ZAA7vXiI/AAAAAAAAEBg/45bNUEjK1cU/s912/CAM00011.jpg" TargetMode="External"/><Relationship Id="rId18" Type="http://schemas.openxmlformats.org/officeDocument/2006/relationships/image" Target="media/image7.jpe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hyperlink" Target="https://lh5.googleusercontent.com/-0HUERRb0R-c/T76ZBkao5RI/AAAAAAAAEB0/WM0MMti6H3M/s912/CAM00041.jpg" TargetMode="External"/><Relationship Id="rId34" Type="http://schemas.openxmlformats.org/officeDocument/2006/relationships/package" Target="embeddings/Microsoft_Visio_Drawing1.vsdx"/><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jpeg"/><Relationship Id="rId55" Type="http://schemas.openxmlformats.org/officeDocument/2006/relationships/hyperlink" Target="http://www.gsm71.ru/_ld/0/36_LG_P700_Optimus.pdf" TargetMode="External"/><Relationship Id="rId63" Type="http://schemas.openxmlformats.org/officeDocument/2006/relationships/footer" Target="footer4.xml"/><Relationship Id="rId68" Type="http://schemas.openxmlformats.org/officeDocument/2006/relationships/header" Target="header6.xm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8.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5.png"/><Relationship Id="rId11" Type="http://schemas.openxmlformats.org/officeDocument/2006/relationships/hyperlink" Target="https://lh4.googleusercontent.com/-2V9vogI-_vI/T76Y7q4TcFI/AAAAAAAAEA0/ZW1IOR3GPL4/s912/CAM00007.jpg" TargetMode="Externa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jpeg"/><Relationship Id="rId58" Type="http://schemas.openxmlformats.org/officeDocument/2006/relationships/header" Target="header2.xml"/><Relationship Id="rId66" Type="http://schemas.openxmlformats.org/officeDocument/2006/relationships/package" Target="embeddings/Microsoft_Visio_Drawing2.vsdx"/><Relationship Id="rId74" Type="http://schemas.openxmlformats.org/officeDocument/2006/relationships/header" Target="header11.xml"/><Relationship Id="rId5" Type="http://schemas.openxmlformats.org/officeDocument/2006/relationships/webSettings" Target="webSettings.xml"/><Relationship Id="rId15" Type="http://schemas.openxmlformats.org/officeDocument/2006/relationships/hyperlink" Target="https://lh6.googleusercontent.com/-cGmp-d2rI4A/T76Y-UYaVoI/AAAAAAAAEBQ/6AvF16-RFwI/s912/CAM00032.jpg" TargetMode="External"/><Relationship Id="rId23" Type="http://schemas.openxmlformats.org/officeDocument/2006/relationships/hyperlink" Target="https://lh6.googleusercontent.com/-ReATZ4oFYNs/T76Y7ENPIUI/AAAAAAAAEAw/Wp84aVeP7-Q/s912/CAM00005.jpg" TargetMode="External"/><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footer" Target="footer1.xml"/><Relationship Id="rId61" Type="http://schemas.openxmlformats.org/officeDocument/2006/relationships/footer" Target="footer3.xml"/><Relationship Id="rId10" Type="http://schemas.openxmlformats.org/officeDocument/2006/relationships/image" Target="media/image3.jpeg"/><Relationship Id="rId19" Type="http://schemas.openxmlformats.org/officeDocument/2006/relationships/hyperlink" Target="https://lh5.googleusercontent.com/--YZuDe5ZGDU/T76ZAwqD56I/AAAAAAAAEBo/qjcDZ1LL3Zk/s912/CAM00038.jpg" TargetMode="Externa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header" Target="header3.xml"/><Relationship Id="rId65" Type="http://schemas.openxmlformats.org/officeDocument/2006/relationships/image" Target="media/image41.emf"/><Relationship Id="rId73" Type="http://schemas.openxmlformats.org/officeDocument/2006/relationships/header" Target="header10.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9.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eader" Target="header1.xml"/><Relationship Id="rId64" Type="http://schemas.openxmlformats.org/officeDocument/2006/relationships/image" Target="media/image40.png"/><Relationship Id="rId69" Type="http://schemas.openxmlformats.org/officeDocument/2006/relationships/image" Target="media/image42.png"/><Relationship Id="rId77" Type="http://schemas.microsoft.com/office/2011/relationships/people" Target="people.xml"/><Relationship Id="rId8" Type="http://schemas.openxmlformats.org/officeDocument/2006/relationships/image" Target="media/image1.jpeg"/><Relationship Id="rId51" Type="http://schemas.openxmlformats.org/officeDocument/2006/relationships/image" Target="media/image36.jpeg"/><Relationship Id="rId72" Type="http://schemas.openxmlformats.org/officeDocument/2006/relationships/header" Target="header9.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lh3.googleusercontent.com/-S2myg8h7T7M/T76ZAj8GRII/AAAAAAAAEBk/LmZapreckeY/s912/CAM00037.jpg" TargetMode="External"/><Relationship Id="rId25" Type="http://schemas.openxmlformats.org/officeDocument/2006/relationships/image" Target="media/image11.png"/><Relationship Id="rId33" Type="http://schemas.openxmlformats.org/officeDocument/2006/relationships/image" Target="media/image19.emf"/><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oter" Target="footer2.xml"/><Relationship Id="rId67" Type="http://schemas.openxmlformats.org/officeDocument/2006/relationships/header" Target="header5.xml"/><Relationship Id="rId20" Type="http://schemas.openxmlformats.org/officeDocument/2006/relationships/image" Target="media/image8.jpeg"/><Relationship Id="rId41" Type="http://schemas.openxmlformats.org/officeDocument/2006/relationships/image" Target="media/image26.png"/><Relationship Id="rId54" Type="http://schemas.openxmlformats.org/officeDocument/2006/relationships/image" Target="media/image39.jpeg"/><Relationship Id="rId62" Type="http://schemas.openxmlformats.org/officeDocument/2006/relationships/header" Target="header4.xml"/><Relationship Id="rId70" Type="http://schemas.openxmlformats.org/officeDocument/2006/relationships/header" Target="header7.xml"/><Relationship Id="rId7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0"/>
</file>

<file path=customXml/itemProps1.xml><?xml version="1.0" encoding="utf-8"?>
<ds:datastoreItem xmlns:ds="http://schemas.openxmlformats.org/officeDocument/2006/customXml" ds:itemID="{DD7337E3-5FDF-4A28-BEB6-DD383C3E6E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2678</TotalTime>
  <Pages>1</Pages>
  <Words>24116</Words>
  <Characters>137466</Characters>
  <Application>Microsoft Office Word</Application>
  <DocSecurity>0</DocSecurity>
  <Lines>1145</Lines>
  <Paragraphs>322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vt:lpstr>
      <vt:lpstr>-</vt:lpstr>
    </vt:vector>
  </TitlesOfParts>
  <Company>Grizli777</Company>
  <LinksUpToDate>false</LinksUpToDate>
  <CharactersWithSpaces>161260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Sviridyuk</dc:creator>
  <cp:keywords/>
  <dc:description/>
  <cp:lastModifiedBy>Kaprikin</cp:lastModifiedBy>
  <cp:revision>88</cp:revision>
  <cp:lastPrinted>2016-06-14T01:18:00Z</cp:lastPrinted>
  <dcterms:created xsi:type="dcterms:W3CDTF">2016-06-07T13:06:00Z</dcterms:created>
  <dcterms:modified xsi:type="dcterms:W3CDTF">2016-06-14T01:21:00Z</dcterms:modified>
</cp:coreProperties>
</file>