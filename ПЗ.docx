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olor w:val="auto"/>
          <w:szCs w:val="28"/>
          <w:lang w:eastAsia="ru-RU"/>
          <w:rPrChange w:id="1" w:author="ASD" w:date="2016-06-09T16:59:00Z">
            <w:rPr>
              <w:rFonts w:ascii="Times New Roman" w:hAnsi="Times New Roman"/>
              <w:color w:val="auto"/>
              <w:sz w:val="24"/>
              <w:szCs w:val="28"/>
              <w:lang w:val="ru-RU" w:eastAsia="ru-RU"/>
            </w:rPr>
          </w:rPrChange>
        </w:rPr>
        <w:id w:val="447207363"/>
        <w:docPartObj>
          <w:docPartGallery w:val="Table of Contents"/>
          <w:docPartUnique/>
        </w:docPartObj>
      </w:sdtPr>
      <w:sdtEndPr>
        <w:rPr>
          <w:b/>
          <w:bCs/>
          <w:rPrChange w:id="2" w:author="ASD" w:date="2016-06-09T16:59:00Z">
            <w:rPr/>
          </w:rPrChange>
        </w:rPr>
      </w:sdtEndPr>
      <w:sdtContent>
        <w:p w:rsidR="003C2BB6" w:rsidRPr="00891248" w:rsidRDefault="003C2BB6" w:rsidP="00891248">
          <w:pPr>
            <w:pStyle w:val="aff"/>
            <w:spacing w:before="0" w:line="360" w:lineRule="auto"/>
            <w:rPr>
              <w:rFonts w:ascii="Times New Roman" w:hAnsi="Times New Roman"/>
              <w:color w:val="auto"/>
              <w:szCs w:val="28"/>
              <w:rPrChange w:id="3" w:author="ASD" w:date="2016-06-09T16:59:00Z">
                <w:rPr/>
              </w:rPrChange>
            </w:rPr>
          </w:pPr>
          <w:r w:rsidRPr="00891248">
            <w:rPr>
              <w:rFonts w:ascii="Times New Roman" w:hAnsi="Times New Roman"/>
              <w:color w:val="auto"/>
              <w:szCs w:val="28"/>
            </w:rPr>
            <w:t>ЗМІСТ</w:t>
          </w:r>
        </w:p>
        <w:p w:rsidR="00891248" w:rsidRPr="00891248" w:rsidRDefault="003C2BB6" w:rsidP="00891248">
          <w:pPr>
            <w:pStyle w:val="12"/>
            <w:rPr>
              <w:rFonts w:eastAsiaTheme="minorEastAsia"/>
            </w:rPr>
          </w:pPr>
          <w:r w:rsidRPr="00891248">
            <w:rPr>
              <w:lang w:val="uk-UA" w:eastAsia="en-US"/>
            </w:rPr>
            <w:fldChar w:fldCharType="begin"/>
          </w:r>
          <w:r w:rsidRPr="00891248">
            <w:rPr>
              <w:lang w:val="uk-UA"/>
              <w:rPrChange w:id="4" w:author="ASD" w:date="2016-06-09T16:59:00Z">
                <w:rPr>
                  <w:lang w:val="uk-UA"/>
                </w:rPr>
              </w:rPrChange>
            </w:rPr>
            <w:instrText xml:space="preserve"> TOC \o "1-3" \h \z \u </w:instrText>
          </w:r>
          <w:r w:rsidRPr="00891248">
            <w:rPr>
              <w:lang w:val="uk-UA" w:eastAsia="en-US"/>
              <w:rPrChange w:id="5" w:author="ASD" w:date="2016-06-09T16:59:00Z">
                <w:rPr>
                  <w:noProof w:val="0"/>
                  <w:lang w:val="uk-UA"/>
                </w:rPr>
              </w:rPrChange>
            </w:rPr>
            <w:fldChar w:fldCharType="separate"/>
          </w:r>
          <w:hyperlink w:anchor="_Toc453262626" w:history="1">
            <w:r w:rsidR="00891248" w:rsidRPr="00891248">
              <w:rPr>
                <w:rStyle w:val="af0"/>
                <w:rFonts w:eastAsiaTheme="majorEastAsia"/>
                <w:lang w:val="uk-UA"/>
              </w:rPr>
              <w:t>ВСТУП</w:t>
            </w:r>
            <w:r w:rsidR="00891248" w:rsidRPr="00891248">
              <w:rPr>
                <w:webHidden/>
              </w:rPr>
              <w:tab/>
            </w:r>
            <w:r w:rsidR="00891248" w:rsidRPr="00891248">
              <w:rPr>
                <w:webHidden/>
              </w:rPr>
              <w:fldChar w:fldCharType="begin"/>
            </w:r>
            <w:r w:rsidR="00891248" w:rsidRPr="00891248">
              <w:rPr>
                <w:webHidden/>
              </w:rPr>
              <w:instrText xml:space="preserve"> PAGEREF _Toc453262626 \h </w:instrText>
            </w:r>
            <w:r w:rsidR="00891248" w:rsidRPr="00891248">
              <w:rPr>
                <w:webHidden/>
              </w:rPr>
            </w:r>
            <w:r w:rsidR="00891248" w:rsidRPr="00891248">
              <w:rPr>
                <w:webHidden/>
              </w:rPr>
              <w:fldChar w:fldCharType="separate"/>
            </w:r>
            <w:r w:rsidR="00891248">
              <w:rPr>
                <w:webHidden/>
              </w:rPr>
              <w:t>3</w:t>
            </w:r>
            <w:r w:rsidR="00891248" w:rsidRPr="00891248">
              <w:rPr>
                <w:webHidden/>
              </w:rPr>
              <w:fldChar w:fldCharType="end"/>
            </w:r>
          </w:hyperlink>
        </w:p>
        <w:p w:rsidR="00891248" w:rsidRPr="00891248" w:rsidRDefault="00891248" w:rsidP="00891248">
          <w:pPr>
            <w:pStyle w:val="12"/>
            <w:rPr>
              <w:rFonts w:eastAsiaTheme="minorEastAsia"/>
            </w:rPr>
          </w:pPr>
          <w:hyperlink w:anchor="_Toc453262627" w:history="1">
            <w:r>
              <w:rPr>
                <w:rStyle w:val="af0"/>
                <w:rFonts w:eastAsiaTheme="majorEastAsia"/>
                <w:lang w:val="uk-UA"/>
              </w:rPr>
              <w:t xml:space="preserve">РОЗДІЛ 1. </w:t>
            </w:r>
            <w:r w:rsidRPr="00891248">
              <w:rPr>
                <w:rStyle w:val="af0"/>
                <w:rFonts w:eastAsiaTheme="majorEastAsia"/>
                <w:lang w:val="uk-UA"/>
              </w:rPr>
              <w:t>ДІАГНОСТИКА ВАЖКОДОСТУПНИХ СЕРЕДОВИЩ</w:t>
            </w:r>
            <w:r w:rsidRPr="00891248">
              <w:rPr>
                <w:webHidden/>
              </w:rPr>
              <w:tab/>
            </w:r>
            <w:r w:rsidRPr="00891248">
              <w:rPr>
                <w:webHidden/>
              </w:rPr>
              <w:fldChar w:fldCharType="begin"/>
            </w:r>
            <w:r w:rsidRPr="00891248">
              <w:rPr>
                <w:webHidden/>
              </w:rPr>
              <w:instrText xml:space="preserve"> PAGEREF _Toc453262627 \h </w:instrText>
            </w:r>
            <w:r w:rsidRPr="00891248">
              <w:rPr>
                <w:webHidden/>
              </w:rPr>
            </w:r>
            <w:r w:rsidRPr="00891248">
              <w:rPr>
                <w:webHidden/>
              </w:rPr>
              <w:fldChar w:fldCharType="separate"/>
            </w:r>
            <w:r>
              <w:rPr>
                <w:webHidden/>
              </w:rPr>
              <w:t>4</w:t>
            </w:r>
            <w:r w:rsidRPr="00891248">
              <w:rPr>
                <w:webHidden/>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28" w:history="1">
            <w:r w:rsidRPr="00891248">
              <w:rPr>
                <w:rStyle w:val="af0"/>
                <w:szCs w:val="28"/>
              </w:rPr>
              <w:t>1.1</w:t>
            </w:r>
            <w:r w:rsidRPr="00891248">
              <w:rPr>
                <w:rFonts w:eastAsiaTheme="minorEastAsia"/>
                <w:szCs w:val="28"/>
                <w:lang w:val="ru-RU" w:eastAsia="ru-RU"/>
              </w:rPr>
              <w:tab/>
            </w:r>
            <w:r w:rsidRPr="00891248">
              <w:rPr>
                <w:rStyle w:val="af0"/>
                <w:szCs w:val="28"/>
              </w:rPr>
              <w:t>Періоди розвитку ендоскопії</w:t>
            </w:r>
            <w:r w:rsidRPr="00891248">
              <w:rPr>
                <w:webHidden/>
                <w:szCs w:val="28"/>
              </w:rPr>
              <w:tab/>
            </w:r>
            <w:r w:rsidRPr="00891248">
              <w:rPr>
                <w:webHidden/>
                <w:szCs w:val="28"/>
              </w:rPr>
              <w:fldChar w:fldCharType="begin"/>
            </w:r>
            <w:r w:rsidRPr="00891248">
              <w:rPr>
                <w:webHidden/>
                <w:szCs w:val="28"/>
              </w:rPr>
              <w:instrText xml:space="preserve"> PAGEREF _Toc453262628 \h </w:instrText>
            </w:r>
            <w:r w:rsidRPr="00891248">
              <w:rPr>
                <w:webHidden/>
                <w:szCs w:val="28"/>
              </w:rPr>
            </w:r>
            <w:r w:rsidRPr="00891248">
              <w:rPr>
                <w:webHidden/>
                <w:szCs w:val="28"/>
              </w:rPr>
              <w:fldChar w:fldCharType="separate"/>
            </w:r>
            <w:r>
              <w:rPr>
                <w:webHidden/>
                <w:szCs w:val="28"/>
              </w:rPr>
              <w:t>4</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29" w:history="1">
            <w:r w:rsidRPr="00891248">
              <w:rPr>
                <w:rStyle w:val="af0"/>
                <w:rFonts w:ascii="Times New Roman" w:hAnsi="Times New Roman"/>
                <w:noProof/>
                <w:sz w:val="28"/>
                <w:szCs w:val="28"/>
              </w:rPr>
              <w:t>1.1.1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Ригідний період.</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_Toc453262629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4</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30" w:history="1">
            <w:r w:rsidRPr="00891248">
              <w:rPr>
                <w:rStyle w:val="af0"/>
                <w:rFonts w:ascii="Times New Roman" w:hAnsi="Times New Roman"/>
                <w:noProof/>
                <w:sz w:val="28"/>
                <w:szCs w:val="28"/>
              </w:rPr>
              <w:t>1.1.2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Напів гнучкий період</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_Toc453262630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5</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31" w:history="1">
            <w:r w:rsidRPr="00891248">
              <w:rPr>
                <w:rStyle w:val="af0"/>
                <w:rFonts w:ascii="Times New Roman" w:hAnsi="Times New Roman"/>
                <w:noProof/>
                <w:sz w:val="28"/>
                <w:szCs w:val="28"/>
              </w:rPr>
              <w:t>1.1.3</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Оптоволоконний період</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_Toc453262631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7</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32" w:history="1">
            <w:r w:rsidRPr="00891248">
              <w:rPr>
                <w:rStyle w:val="af0"/>
                <w:rFonts w:ascii="Times New Roman" w:hAnsi="Times New Roman"/>
                <w:noProof/>
                <w:sz w:val="28"/>
                <w:szCs w:val="28"/>
              </w:rPr>
              <w:t>1.1.4</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Електронний період</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_Toc453262632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7</w:t>
            </w:r>
            <w:r w:rsidRPr="00891248">
              <w:rPr>
                <w:rFonts w:ascii="Times New Roman" w:hAnsi="Times New Roman"/>
                <w:noProof/>
                <w:webHidden/>
                <w:sz w:val="28"/>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33" w:history="1">
            <w:r w:rsidRPr="00891248">
              <w:rPr>
                <w:rStyle w:val="af0"/>
                <w:szCs w:val="28"/>
              </w:rPr>
              <w:t>1.2</w:t>
            </w:r>
            <w:r w:rsidRPr="00891248">
              <w:rPr>
                <w:rFonts w:eastAsiaTheme="minorEastAsia"/>
                <w:szCs w:val="28"/>
                <w:lang w:val="ru-RU" w:eastAsia="ru-RU"/>
              </w:rPr>
              <w:tab/>
            </w:r>
            <w:r w:rsidRPr="00891248">
              <w:rPr>
                <w:rStyle w:val="af0"/>
                <w:szCs w:val="28"/>
              </w:rPr>
              <w:t>Застосування в медицині</w:t>
            </w:r>
            <w:r w:rsidRPr="00891248">
              <w:rPr>
                <w:webHidden/>
                <w:szCs w:val="28"/>
              </w:rPr>
              <w:tab/>
            </w:r>
            <w:r w:rsidRPr="00891248">
              <w:rPr>
                <w:webHidden/>
                <w:szCs w:val="28"/>
              </w:rPr>
              <w:fldChar w:fldCharType="begin"/>
            </w:r>
            <w:r w:rsidRPr="00891248">
              <w:rPr>
                <w:webHidden/>
                <w:szCs w:val="28"/>
              </w:rPr>
              <w:instrText xml:space="preserve"> PAGEREF _Toc453262633 \h </w:instrText>
            </w:r>
            <w:r w:rsidRPr="00891248">
              <w:rPr>
                <w:webHidden/>
                <w:szCs w:val="28"/>
              </w:rPr>
            </w:r>
            <w:r w:rsidRPr="00891248">
              <w:rPr>
                <w:webHidden/>
                <w:szCs w:val="28"/>
              </w:rPr>
              <w:fldChar w:fldCharType="separate"/>
            </w:r>
            <w:r>
              <w:rPr>
                <w:webHidden/>
                <w:szCs w:val="28"/>
              </w:rPr>
              <w:t>8</w:t>
            </w:r>
            <w:r w:rsidRPr="00891248">
              <w:rPr>
                <w:webHidden/>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34" w:history="1">
            <w:r w:rsidRPr="00891248">
              <w:rPr>
                <w:rStyle w:val="af0"/>
                <w:szCs w:val="28"/>
              </w:rPr>
              <w:t>1.3</w:t>
            </w:r>
            <w:r w:rsidRPr="00891248">
              <w:rPr>
                <w:rFonts w:eastAsiaTheme="minorEastAsia"/>
                <w:szCs w:val="28"/>
                <w:lang w:val="ru-RU" w:eastAsia="ru-RU"/>
              </w:rPr>
              <w:tab/>
            </w:r>
            <w:r w:rsidRPr="00891248">
              <w:rPr>
                <w:rStyle w:val="af0"/>
                <w:szCs w:val="28"/>
              </w:rPr>
              <w:t>Застосування в інших галузях</w:t>
            </w:r>
            <w:r w:rsidRPr="00891248">
              <w:rPr>
                <w:webHidden/>
                <w:szCs w:val="28"/>
              </w:rPr>
              <w:tab/>
            </w:r>
            <w:r w:rsidRPr="00891248">
              <w:rPr>
                <w:webHidden/>
                <w:szCs w:val="28"/>
              </w:rPr>
              <w:fldChar w:fldCharType="begin"/>
            </w:r>
            <w:r w:rsidRPr="00891248">
              <w:rPr>
                <w:webHidden/>
                <w:szCs w:val="28"/>
              </w:rPr>
              <w:instrText xml:space="preserve"> PAGEREF _Toc453262634 \h </w:instrText>
            </w:r>
            <w:r w:rsidRPr="00891248">
              <w:rPr>
                <w:webHidden/>
                <w:szCs w:val="28"/>
              </w:rPr>
            </w:r>
            <w:r w:rsidRPr="00891248">
              <w:rPr>
                <w:webHidden/>
                <w:szCs w:val="28"/>
              </w:rPr>
              <w:fldChar w:fldCharType="separate"/>
            </w:r>
            <w:r>
              <w:rPr>
                <w:webHidden/>
                <w:szCs w:val="28"/>
              </w:rPr>
              <w:t>8</w:t>
            </w:r>
            <w:r w:rsidRPr="00891248">
              <w:rPr>
                <w:webHidden/>
                <w:szCs w:val="28"/>
              </w:rPr>
              <w:fldChar w:fldCharType="end"/>
            </w:r>
          </w:hyperlink>
        </w:p>
        <w:p w:rsidR="00891248" w:rsidRPr="00891248" w:rsidRDefault="00891248" w:rsidP="00891248">
          <w:pPr>
            <w:pStyle w:val="26"/>
            <w:rPr>
              <w:rFonts w:eastAsiaTheme="minorEastAsia"/>
              <w:szCs w:val="28"/>
              <w:lang w:val="ru-RU" w:eastAsia="ru-RU"/>
            </w:rPr>
          </w:pPr>
          <w:hyperlink w:anchor="_Toc453262635" w:history="1">
            <w:r w:rsidRPr="00891248">
              <w:rPr>
                <w:rStyle w:val="af0"/>
                <w:rFonts w:eastAsiaTheme="majorEastAsia"/>
                <w:szCs w:val="28"/>
              </w:rPr>
              <w:t>Висновок до розділу</w:t>
            </w:r>
            <w:r w:rsidRPr="00891248">
              <w:rPr>
                <w:webHidden/>
                <w:szCs w:val="28"/>
              </w:rPr>
              <w:tab/>
            </w:r>
            <w:r w:rsidRPr="00891248">
              <w:rPr>
                <w:webHidden/>
                <w:szCs w:val="28"/>
              </w:rPr>
              <w:fldChar w:fldCharType="begin"/>
            </w:r>
            <w:r w:rsidRPr="00891248">
              <w:rPr>
                <w:webHidden/>
                <w:szCs w:val="28"/>
              </w:rPr>
              <w:instrText xml:space="preserve"> PAGEREF _Toc453262635 \h </w:instrText>
            </w:r>
            <w:r w:rsidRPr="00891248">
              <w:rPr>
                <w:webHidden/>
                <w:szCs w:val="28"/>
              </w:rPr>
            </w:r>
            <w:r w:rsidRPr="00891248">
              <w:rPr>
                <w:webHidden/>
                <w:szCs w:val="28"/>
              </w:rPr>
              <w:fldChar w:fldCharType="separate"/>
            </w:r>
            <w:r>
              <w:rPr>
                <w:webHidden/>
                <w:szCs w:val="28"/>
              </w:rPr>
              <w:t>10</w:t>
            </w:r>
            <w:r w:rsidRPr="00891248">
              <w:rPr>
                <w:webHidden/>
                <w:szCs w:val="28"/>
              </w:rPr>
              <w:fldChar w:fldCharType="end"/>
            </w:r>
          </w:hyperlink>
        </w:p>
        <w:p w:rsidR="00891248" w:rsidRPr="00891248" w:rsidRDefault="00891248" w:rsidP="00891248">
          <w:pPr>
            <w:pStyle w:val="12"/>
            <w:rPr>
              <w:rFonts w:eastAsiaTheme="minorEastAsia"/>
            </w:rPr>
          </w:pPr>
          <w:hyperlink w:anchor="_Toc453262636" w:history="1">
            <w:r w:rsidRPr="00891248">
              <w:rPr>
                <w:rStyle w:val="af0"/>
                <w:rFonts w:eastAsiaTheme="majorEastAsia"/>
                <w:lang w:val="uk-UA"/>
              </w:rPr>
              <w:t>РОЗДІЛ 2</w:t>
            </w:r>
            <w:r>
              <w:rPr>
                <w:rStyle w:val="af0"/>
                <w:rFonts w:eastAsiaTheme="majorEastAsia"/>
                <w:lang w:val="uk-UA"/>
              </w:rPr>
              <w:t xml:space="preserve">. </w:t>
            </w:r>
            <w:r w:rsidRPr="00891248">
              <w:rPr>
                <w:rStyle w:val="af0"/>
                <w:rFonts w:eastAsiaTheme="majorEastAsia"/>
                <w:lang w:val="uk-UA"/>
              </w:rPr>
              <w:t>РОЗРОБКА ФІЗИЧНОЇ ЧАСТИНИ ПРИСТРОЮ</w:t>
            </w:r>
            <w:r w:rsidRPr="00891248">
              <w:rPr>
                <w:webHidden/>
              </w:rPr>
              <w:tab/>
            </w:r>
            <w:r w:rsidRPr="00891248">
              <w:rPr>
                <w:webHidden/>
              </w:rPr>
              <w:fldChar w:fldCharType="begin"/>
            </w:r>
            <w:r w:rsidRPr="00891248">
              <w:rPr>
                <w:webHidden/>
              </w:rPr>
              <w:instrText xml:space="preserve"> PAGEREF _Toc453262636 \h </w:instrText>
            </w:r>
            <w:r w:rsidRPr="00891248">
              <w:rPr>
                <w:webHidden/>
              </w:rPr>
            </w:r>
            <w:r w:rsidRPr="00891248">
              <w:rPr>
                <w:webHidden/>
              </w:rPr>
              <w:fldChar w:fldCharType="separate"/>
            </w:r>
            <w:r>
              <w:rPr>
                <w:webHidden/>
              </w:rPr>
              <w:t>11</w:t>
            </w:r>
            <w:r w:rsidRPr="00891248">
              <w:rPr>
                <w:webHidden/>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37" w:history="1">
            <w:r w:rsidRPr="00891248">
              <w:rPr>
                <w:rStyle w:val="af0"/>
                <w:rFonts w:eastAsiaTheme="majorEastAsia"/>
                <w:szCs w:val="28"/>
              </w:rPr>
              <w:t>2.1</w:t>
            </w:r>
            <w:r w:rsidRPr="00891248">
              <w:rPr>
                <w:rFonts w:eastAsiaTheme="minorEastAsia"/>
                <w:szCs w:val="28"/>
                <w:lang w:val="ru-RU" w:eastAsia="ru-RU"/>
              </w:rPr>
              <w:tab/>
            </w:r>
            <w:r w:rsidRPr="00891248">
              <w:rPr>
                <w:rStyle w:val="af0"/>
                <w:rFonts w:eastAsiaTheme="majorEastAsia"/>
                <w:szCs w:val="28"/>
              </w:rPr>
              <w:t>Опис бази приладу</w:t>
            </w:r>
            <w:r w:rsidRPr="00891248">
              <w:rPr>
                <w:webHidden/>
                <w:szCs w:val="28"/>
              </w:rPr>
              <w:tab/>
            </w:r>
            <w:r w:rsidRPr="00891248">
              <w:rPr>
                <w:webHidden/>
                <w:szCs w:val="28"/>
              </w:rPr>
              <w:fldChar w:fldCharType="begin"/>
            </w:r>
            <w:r w:rsidRPr="00891248">
              <w:rPr>
                <w:webHidden/>
                <w:szCs w:val="28"/>
              </w:rPr>
              <w:instrText xml:space="preserve"> PAGEREF _Toc453262637 \h </w:instrText>
            </w:r>
            <w:r w:rsidRPr="00891248">
              <w:rPr>
                <w:webHidden/>
                <w:szCs w:val="28"/>
              </w:rPr>
            </w:r>
            <w:r w:rsidRPr="00891248">
              <w:rPr>
                <w:webHidden/>
                <w:szCs w:val="28"/>
              </w:rPr>
              <w:fldChar w:fldCharType="separate"/>
            </w:r>
            <w:r>
              <w:rPr>
                <w:webHidden/>
                <w:szCs w:val="28"/>
              </w:rPr>
              <w:t>11</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38" w:history="1">
            <w:r w:rsidRPr="00891248">
              <w:rPr>
                <w:rStyle w:val="af0"/>
                <w:rFonts w:ascii="Times New Roman" w:hAnsi="Times New Roman"/>
                <w:noProof/>
                <w:sz w:val="28"/>
                <w:szCs w:val="28"/>
              </w:rPr>
              <w:t>2.1.1</w:t>
            </w:r>
            <w:r w:rsidRPr="00891248">
              <w:rPr>
                <w:rFonts w:ascii="Times New Roman" w:eastAsiaTheme="minorEastAsia" w:hAnsi="Times New Roman"/>
                <w:noProof/>
                <w:sz w:val="28"/>
                <w:szCs w:val="28"/>
                <w:lang w:val="ru-RU" w:eastAsia="ru-RU"/>
              </w:rPr>
              <w:tab/>
            </w:r>
            <w:r w:rsidRPr="00891248">
              <w:rPr>
                <w:rStyle w:val="af0"/>
                <w:rFonts w:ascii="Times New Roman" w:eastAsiaTheme="majorEastAsia" w:hAnsi="Times New Roman"/>
                <w:noProof/>
                <w:kern w:val="32"/>
                <w:sz w:val="28"/>
                <w:szCs w:val="28"/>
                <w:lang w:eastAsia="ru-RU"/>
              </w:rPr>
              <w:t>Екра</w:t>
            </w:r>
            <w:r w:rsidRPr="00891248">
              <w:rPr>
                <w:rStyle w:val="af0"/>
                <w:rFonts w:ascii="Times New Roman" w:hAnsi="Times New Roman"/>
                <w:noProof/>
                <w:sz w:val="28"/>
                <w:szCs w:val="28"/>
              </w:rPr>
              <w:t>н</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_Toc453262638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12</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39" w:history="1">
            <w:r w:rsidRPr="00891248">
              <w:rPr>
                <w:rStyle w:val="af0"/>
                <w:rFonts w:ascii="Times New Roman" w:hAnsi="Times New Roman"/>
                <w:noProof/>
                <w:sz w:val="28"/>
                <w:szCs w:val="28"/>
              </w:rPr>
              <w:t>2.1.2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Камера</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_Toc453262639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13</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40" w:history="1">
            <w:r w:rsidRPr="00891248">
              <w:rPr>
                <w:rStyle w:val="af0"/>
                <w:rFonts w:ascii="Times New Roman" w:hAnsi="Times New Roman"/>
                <w:noProof/>
                <w:sz w:val="28"/>
                <w:szCs w:val="28"/>
              </w:rPr>
              <w:t>2.1.3</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Продуктивність</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_Toc453262640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13</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41" w:history="1">
            <w:r w:rsidRPr="00891248">
              <w:rPr>
                <w:rStyle w:val="af0"/>
                <w:rFonts w:ascii="Times New Roman" w:hAnsi="Times New Roman"/>
                <w:noProof/>
                <w:sz w:val="28"/>
                <w:szCs w:val="28"/>
              </w:rPr>
              <w:t>2.1.4</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Час життя батареї</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_Toc453262641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14</w:t>
            </w:r>
            <w:r w:rsidRPr="00891248">
              <w:rPr>
                <w:rFonts w:ascii="Times New Roman" w:hAnsi="Times New Roman"/>
                <w:noProof/>
                <w:webHidden/>
                <w:sz w:val="28"/>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42" w:history="1">
            <w:r w:rsidRPr="00891248">
              <w:rPr>
                <w:rStyle w:val="af0"/>
                <w:rFonts w:eastAsiaTheme="majorEastAsia"/>
                <w:szCs w:val="28"/>
              </w:rPr>
              <w:t>2.2</w:t>
            </w:r>
            <w:r w:rsidRPr="00891248">
              <w:rPr>
                <w:rFonts w:eastAsiaTheme="minorEastAsia"/>
                <w:szCs w:val="28"/>
                <w:lang w:val="ru-RU" w:eastAsia="ru-RU"/>
              </w:rPr>
              <w:tab/>
            </w:r>
            <w:r w:rsidRPr="00891248">
              <w:rPr>
                <w:rStyle w:val="af0"/>
                <w:rFonts w:eastAsiaTheme="majorEastAsia"/>
                <w:szCs w:val="28"/>
              </w:rPr>
              <w:t>Дослідження роботи модуля камери смартфона</w:t>
            </w:r>
            <w:r w:rsidRPr="00891248">
              <w:rPr>
                <w:webHidden/>
                <w:szCs w:val="28"/>
              </w:rPr>
              <w:tab/>
            </w:r>
            <w:r w:rsidRPr="00891248">
              <w:rPr>
                <w:webHidden/>
                <w:szCs w:val="28"/>
              </w:rPr>
              <w:fldChar w:fldCharType="begin"/>
            </w:r>
            <w:r w:rsidRPr="00891248">
              <w:rPr>
                <w:webHidden/>
                <w:szCs w:val="28"/>
              </w:rPr>
              <w:instrText xml:space="preserve"> PAGEREF _Toc453262642 \h </w:instrText>
            </w:r>
            <w:r w:rsidRPr="00891248">
              <w:rPr>
                <w:webHidden/>
                <w:szCs w:val="28"/>
              </w:rPr>
            </w:r>
            <w:r w:rsidRPr="00891248">
              <w:rPr>
                <w:webHidden/>
                <w:szCs w:val="28"/>
              </w:rPr>
              <w:fldChar w:fldCharType="separate"/>
            </w:r>
            <w:r>
              <w:rPr>
                <w:webHidden/>
                <w:szCs w:val="28"/>
              </w:rPr>
              <w:t>14</w:t>
            </w:r>
            <w:r w:rsidRPr="00891248">
              <w:rPr>
                <w:webHidden/>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43" w:history="1">
            <w:r w:rsidRPr="00891248">
              <w:rPr>
                <w:rStyle w:val="af0"/>
                <w:rFonts w:eastAsiaTheme="majorEastAsia"/>
                <w:szCs w:val="28"/>
              </w:rPr>
              <w:t>2.3</w:t>
            </w:r>
            <w:r w:rsidRPr="00891248">
              <w:rPr>
                <w:rFonts w:eastAsiaTheme="minorEastAsia"/>
                <w:szCs w:val="28"/>
                <w:lang w:val="ru-RU" w:eastAsia="ru-RU"/>
              </w:rPr>
              <w:tab/>
            </w:r>
            <w:r w:rsidRPr="00891248">
              <w:rPr>
                <w:rStyle w:val="af0"/>
                <w:rFonts w:eastAsiaTheme="majorEastAsia"/>
                <w:szCs w:val="28"/>
              </w:rPr>
              <w:t>Розробка адаптера</w:t>
            </w:r>
            <w:r w:rsidRPr="00891248">
              <w:rPr>
                <w:webHidden/>
                <w:szCs w:val="28"/>
              </w:rPr>
              <w:tab/>
            </w:r>
            <w:r w:rsidRPr="00891248">
              <w:rPr>
                <w:webHidden/>
                <w:szCs w:val="28"/>
              </w:rPr>
              <w:fldChar w:fldCharType="begin"/>
            </w:r>
            <w:r w:rsidRPr="00891248">
              <w:rPr>
                <w:webHidden/>
                <w:szCs w:val="28"/>
              </w:rPr>
              <w:instrText xml:space="preserve"> PAGEREF _Toc453262643 \h </w:instrText>
            </w:r>
            <w:r w:rsidRPr="00891248">
              <w:rPr>
                <w:webHidden/>
                <w:szCs w:val="28"/>
              </w:rPr>
            </w:r>
            <w:r w:rsidRPr="00891248">
              <w:rPr>
                <w:webHidden/>
                <w:szCs w:val="28"/>
              </w:rPr>
              <w:fldChar w:fldCharType="separate"/>
            </w:r>
            <w:r>
              <w:rPr>
                <w:webHidden/>
                <w:szCs w:val="28"/>
              </w:rPr>
              <w:t>16</w:t>
            </w:r>
            <w:r w:rsidRPr="00891248">
              <w:rPr>
                <w:webHidden/>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44" w:history="1">
            <w:r w:rsidRPr="00891248">
              <w:rPr>
                <w:rStyle w:val="af0"/>
                <w:rFonts w:eastAsiaTheme="majorEastAsia"/>
                <w:szCs w:val="28"/>
              </w:rPr>
              <w:t>2.4</w:t>
            </w:r>
            <w:r w:rsidRPr="00891248">
              <w:rPr>
                <w:rFonts w:eastAsiaTheme="minorEastAsia"/>
                <w:szCs w:val="28"/>
                <w:lang w:val="ru-RU" w:eastAsia="ru-RU"/>
              </w:rPr>
              <w:tab/>
            </w:r>
            <w:r w:rsidRPr="00891248">
              <w:rPr>
                <w:rStyle w:val="af0"/>
                <w:rFonts w:eastAsiaTheme="majorEastAsia"/>
                <w:szCs w:val="28"/>
              </w:rPr>
              <w:t>Порівняння з аналогами</w:t>
            </w:r>
            <w:r w:rsidRPr="00891248">
              <w:rPr>
                <w:webHidden/>
                <w:szCs w:val="28"/>
              </w:rPr>
              <w:tab/>
            </w:r>
            <w:r w:rsidRPr="00891248">
              <w:rPr>
                <w:webHidden/>
                <w:szCs w:val="28"/>
              </w:rPr>
              <w:fldChar w:fldCharType="begin"/>
            </w:r>
            <w:r w:rsidRPr="00891248">
              <w:rPr>
                <w:webHidden/>
                <w:szCs w:val="28"/>
              </w:rPr>
              <w:instrText xml:space="preserve"> PAGEREF _Toc453262644 \h </w:instrText>
            </w:r>
            <w:r w:rsidRPr="00891248">
              <w:rPr>
                <w:webHidden/>
                <w:szCs w:val="28"/>
              </w:rPr>
            </w:r>
            <w:r w:rsidRPr="00891248">
              <w:rPr>
                <w:webHidden/>
                <w:szCs w:val="28"/>
              </w:rPr>
              <w:fldChar w:fldCharType="separate"/>
            </w:r>
            <w:r>
              <w:rPr>
                <w:webHidden/>
                <w:szCs w:val="28"/>
              </w:rPr>
              <w:t>18</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45" w:history="1">
            <w:r w:rsidRPr="00891248">
              <w:rPr>
                <w:rStyle w:val="af0"/>
                <w:rFonts w:ascii="Times New Roman" w:hAnsi="Times New Roman"/>
                <w:noProof/>
                <w:sz w:val="28"/>
                <w:szCs w:val="28"/>
              </w:rPr>
              <w:t>2.4.1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Технічне порівняння</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_Toc453262645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18</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46" w:history="1">
            <w:r w:rsidRPr="00891248">
              <w:rPr>
                <w:rStyle w:val="af0"/>
                <w:rFonts w:ascii="Times New Roman" w:hAnsi="Times New Roman"/>
                <w:noProof/>
                <w:sz w:val="28"/>
                <w:szCs w:val="28"/>
              </w:rPr>
              <w:t>2.4.2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Програмне порівняння</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_Toc453262646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20</w:t>
            </w:r>
            <w:r w:rsidRPr="00891248">
              <w:rPr>
                <w:rFonts w:ascii="Times New Roman" w:hAnsi="Times New Roman"/>
                <w:noProof/>
                <w:webHidden/>
                <w:sz w:val="28"/>
                <w:szCs w:val="28"/>
              </w:rPr>
              <w:fldChar w:fldCharType="end"/>
            </w:r>
          </w:hyperlink>
        </w:p>
        <w:p w:rsidR="00891248" w:rsidRPr="00891248" w:rsidRDefault="00891248" w:rsidP="00891248">
          <w:pPr>
            <w:pStyle w:val="26"/>
            <w:rPr>
              <w:rFonts w:eastAsiaTheme="minorEastAsia"/>
              <w:szCs w:val="28"/>
              <w:lang w:val="ru-RU" w:eastAsia="ru-RU"/>
            </w:rPr>
          </w:pPr>
          <w:hyperlink w:anchor="_Toc453262647" w:history="1">
            <w:r w:rsidRPr="00891248">
              <w:rPr>
                <w:rStyle w:val="af0"/>
                <w:rFonts w:eastAsiaTheme="majorEastAsia"/>
                <w:szCs w:val="28"/>
              </w:rPr>
              <w:t>Висновок до розділу</w:t>
            </w:r>
            <w:r w:rsidRPr="00891248">
              <w:rPr>
                <w:webHidden/>
                <w:szCs w:val="28"/>
              </w:rPr>
              <w:tab/>
            </w:r>
            <w:r w:rsidRPr="00891248">
              <w:rPr>
                <w:webHidden/>
                <w:szCs w:val="28"/>
              </w:rPr>
              <w:fldChar w:fldCharType="begin"/>
            </w:r>
            <w:r w:rsidRPr="00891248">
              <w:rPr>
                <w:webHidden/>
                <w:szCs w:val="28"/>
              </w:rPr>
              <w:instrText xml:space="preserve"> PAGEREF _Toc453262647 \h </w:instrText>
            </w:r>
            <w:r w:rsidRPr="00891248">
              <w:rPr>
                <w:webHidden/>
                <w:szCs w:val="28"/>
              </w:rPr>
            </w:r>
            <w:r w:rsidRPr="00891248">
              <w:rPr>
                <w:webHidden/>
                <w:szCs w:val="28"/>
              </w:rPr>
              <w:fldChar w:fldCharType="separate"/>
            </w:r>
            <w:r>
              <w:rPr>
                <w:webHidden/>
                <w:szCs w:val="28"/>
              </w:rPr>
              <w:t>21</w:t>
            </w:r>
            <w:r w:rsidRPr="00891248">
              <w:rPr>
                <w:webHidden/>
                <w:szCs w:val="28"/>
              </w:rPr>
              <w:fldChar w:fldCharType="end"/>
            </w:r>
          </w:hyperlink>
        </w:p>
        <w:p w:rsidR="00891248" w:rsidRPr="00891248" w:rsidRDefault="00891248" w:rsidP="00891248">
          <w:pPr>
            <w:pStyle w:val="12"/>
            <w:rPr>
              <w:rFonts w:eastAsiaTheme="minorEastAsia"/>
            </w:rPr>
          </w:pPr>
          <w:hyperlink w:anchor="_Toc453262648" w:history="1">
            <w:r w:rsidRPr="00891248">
              <w:rPr>
                <w:rStyle w:val="af0"/>
                <w:rFonts w:eastAsiaTheme="majorEastAsia"/>
                <w:lang w:val="uk-UA"/>
              </w:rPr>
              <w:t>РОЗДІЛ 3</w:t>
            </w:r>
            <w:r>
              <w:rPr>
                <w:rStyle w:val="af0"/>
                <w:rFonts w:eastAsiaTheme="majorEastAsia"/>
                <w:lang w:val="uk-UA"/>
              </w:rPr>
              <w:t xml:space="preserve">. </w:t>
            </w:r>
            <w:r w:rsidRPr="00891248">
              <w:rPr>
                <w:rStyle w:val="af0"/>
                <w:rFonts w:eastAsiaTheme="majorEastAsia"/>
                <w:lang w:val="uk-UA"/>
              </w:rPr>
              <w:t>РОЗРОБКА ПРОГРАМНОГО ЗАБЕЗПЕЧЕННЯ</w:t>
            </w:r>
            <w:r w:rsidRPr="00891248">
              <w:rPr>
                <w:webHidden/>
              </w:rPr>
              <w:tab/>
            </w:r>
            <w:r w:rsidRPr="00891248">
              <w:rPr>
                <w:webHidden/>
              </w:rPr>
              <w:fldChar w:fldCharType="begin"/>
            </w:r>
            <w:r w:rsidRPr="00891248">
              <w:rPr>
                <w:webHidden/>
              </w:rPr>
              <w:instrText xml:space="preserve"> PAGEREF _Toc453262648 \h </w:instrText>
            </w:r>
            <w:r w:rsidRPr="00891248">
              <w:rPr>
                <w:webHidden/>
              </w:rPr>
            </w:r>
            <w:r w:rsidRPr="00891248">
              <w:rPr>
                <w:webHidden/>
              </w:rPr>
              <w:fldChar w:fldCharType="separate"/>
            </w:r>
            <w:r>
              <w:rPr>
                <w:webHidden/>
              </w:rPr>
              <w:t>22</w:t>
            </w:r>
            <w:r w:rsidRPr="00891248">
              <w:rPr>
                <w:webHidden/>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49" w:history="1">
            <w:r w:rsidRPr="00891248">
              <w:rPr>
                <w:rStyle w:val="af0"/>
                <w:rFonts w:eastAsiaTheme="majorEastAsia"/>
                <w:szCs w:val="28"/>
              </w:rPr>
              <w:t>3.1</w:t>
            </w:r>
            <w:r w:rsidRPr="00891248">
              <w:rPr>
                <w:rFonts w:eastAsiaTheme="minorEastAsia"/>
                <w:szCs w:val="28"/>
                <w:lang w:val="ru-RU" w:eastAsia="ru-RU"/>
              </w:rPr>
              <w:tab/>
            </w:r>
            <w:r w:rsidRPr="00891248">
              <w:rPr>
                <w:rStyle w:val="af0"/>
                <w:rFonts w:eastAsiaTheme="majorEastAsia"/>
                <w:szCs w:val="28"/>
              </w:rPr>
              <w:t>Опис OpenTLD</w:t>
            </w:r>
            <w:r w:rsidRPr="00891248">
              <w:rPr>
                <w:webHidden/>
                <w:szCs w:val="28"/>
              </w:rPr>
              <w:tab/>
            </w:r>
            <w:r w:rsidRPr="00891248">
              <w:rPr>
                <w:webHidden/>
                <w:szCs w:val="28"/>
              </w:rPr>
              <w:fldChar w:fldCharType="begin"/>
            </w:r>
            <w:r w:rsidRPr="00891248">
              <w:rPr>
                <w:webHidden/>
                <w:szCs w:val="28"/>
              </w:rPr>
              <w:instrText xml:space="preserve"> PAGEREF _Toc453262649 \h </w:instrText>
            </w:r>
            <w:r w:rsidRPr="00891248">
              <w:rPr>
                <w:webHidden/>
                <w:szCs w:val="28"/>
              </w:rPr>
            </w:r>
            <w:r w:rsidRPr="00891248">
              <w:rPr>
                <w:webHidden/>
                <w:szCs w:val="28"/>
              </w:rPr>
              <w:fldChar w:fldCharType="separate"/>
            </w:r>
            <w:r>
              <w:rPr>
                <w:webHidden/>
                <w:szCs w:val="28"/>
              </w:rPr>
              <w:t>22</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0" w:history="1">
            <w:r w:rsidRPr="00891248">
              <w:rPr>
                <w:rStyle w:val="af0"/>
                <w:rFonts w:ascii="Times New Roman" w:hAnsi="Times New Roman"/>
                <w:noProof/>
                <w:sz w:val="28"/>
                <w:szCs w:val="28"/>
              </w:rPr>
              <w:t>3.1.1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Визначення проблеми</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_Toc453262650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22</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1" w:history="1">
            <w:r w:rsidRPr="00891248">
              <w:rPr>
                <w:rStyle w:val="af0"/>
                <w:rFonts w:ascii="Times New Roman" w:hAnsi="Times New Roman"/>
                <w:noProof/>
                <w:sz w:val="28"/>
                <w:szCs w:val="28"/>
              </w:rPr>
              <w:t>3.1.2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Пов'язані роботи</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_Toc453262651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24</w:t>
            </w:r>
            <w:r w:rsidRPr="00891248">
              <w:rPr>
                <w:rFonts w:ascii="Times New Roman" w:hAnsi="Times New Roman"/>
                <w:noProof/>
                <w:webHidden/>
                <w:sz w:val="28"/>
                <w:szCs w:val="28"/>
              </w:rPr>
              <w:fldChar w:fldCharType="end"/>
            </w:r>
          </w:hyperlink>
        </w:p>
        <w:p w:rsidR="00891248" w:rsidRDefault="00891248" w:rsidP="00891248">
          <w:pPr>
            <w:pStyle w:val="33"/>
            <w:tabs>
              <w:tab w:val="left" w:pos="1320"/>
            </w:tabs>
            <w:spacing w:after="0"/>
            <w:rPr>
              <w:rStyle w:val="af0"/>
              <w:rFonts w:ascii="Times New Roman" w:hAnsi="Times New Roman"/>
              <w:noProof/>
              <w:sz w:val="28"/>
              <w:szCs w:val="28"/>
            </w:rPr>
          </w:pPr>
        </w:p>
        <w:p w:rsidR="00891248" w:rsidRDefault="00891248" w:rsidP="00891248">
          <w:pPr>
            <w:pStyle w:val="33"/>
            <w:tabs>
              <w:tab w:val="left" w:pos="1320"/>
            </w:tabs>
            <w:spacing w:after="0"/>
            <w:rPr>
              <w:rStyle w:val="af0"/>
              <w:rFonts w:ascii="Times New Roman" w:hAnsi="Times New Roman"/>
              <w:noProof/>
              <w:sz w:val="28"/>
              <w:szCs w:val="28"/>
            </w:rPr>
          </w:pPr>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2" w:history="1">
            <w:r w:rsidRPr="00891248">
              <w:rPr>
                <w:rStyle w:val="af0"/>
                <w:rFonts w:ascii="Times New Roman" w:hAnsi="Times New Roman"/>
                <w:noProof/>
                <w:sz w:val="28"/>
                <w:szCs w:val="28"/>
              </w:rPr>
              <w:t>3.1.3</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Обсяг робіт</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_Toc453262652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27</w:t>
            </w:r>
            <w:r w:rsidRPr="00891248">
              <w:rPr>
                <w:rFonts w:ascii="Times New Roman" w:hAnsi="Times New Roman"/>
                <w:noProof/>
                <w:webHidden/>
                <w:sz w:val="28"/>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53" w:history="1">
            <w:r w:rsidRPr="00891248">
              <w:rPr>
                <w:rStyle w:val="af0"/>
                <w:szCs w:val="28"/>
              </w:rPr>
              <w:t>3.2</w:t>
            </w:r>
            <w:r w:rsidRPr="00891248">
              <w:rPr>
                <w:rFonts w:eastAsiaTheme="minorEastAsia"/>
                <w:szCs w:val="28"/>
                <w:lang w:val="ru-RU" w:eastAsia="ru-RU"/>
              </w:rPr>
              <w:tab/>
            </w:r>
            <w:r w:rsidRPr="00891248">
              <w:rPr>
                <w:rStyle w:val="af0"/>
                <w:szCs w:val="28"/>
              </w:rPr>
              <w:t>Відстеження</w:t>
            </w:r>
            <w:r w:rsidRPr="00891248">
              <w:rPr>
                <w:webHidden/>
                <w:szCs w:val="28"/>
              </w:rPr>
              <w:tab/>
            </w:r>
            <w:r w:rsidRPr="00891248">
              <w:rPr>
                <w:webHidden/>
                <w:szCs w:val="28"/>
              </w:rPr>
              <w:fldChar w:fldCharType="begin"/>
            </w:r>
            <w:r w:rsidRPr="00891248">
              <w:rPr>
                <w:webHidden/>
                <w:szCs w:val="28"/>
              </w:rPr>
              <w:instrText xml:space="preserve"> PAGEREF _Toc453262653 \h </w:instrText>
            </w:r>
            <w:r w:rsidRPr="00891248">
              <w:rPr>
                <w:webHidden/>
                <w:szCs w:val="28"/>
              </w:rPr>
            </w:r>
            <w:r w:rsidRPr="00891248">
              <w:rPr>
                <w:webHidden/>
                <w:szCs w:val="28"/>
              </w:rPr>
              <w:fldChar w:fldCharType="separate"/>
            </w:r>
            <w:r>
              <w:rPr>
                <w:webHidden/>
                <w:szCs w:val="28"/>
              </w:rPr>
              <w:t>28</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4" w:history="1">
            <w:r w:rsidRPr="00891248">
              <w:rPr>
                <w:rStyle w:val="af0"/>
                <w:rFonts w:ascii="Times New Roman" w:hAnsi="Times New Roman"/>
                <w:noProof/>
                <w:sz w:val="28"/>
                <w:szCs w:val="28"/>
              </w:rPr>
              <w:t>3.2.1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Оцінка оптичного потоку</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_Toc453262654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29</w:t>
            </w:r>
            <w:r w:rsidRPr="00891248">
              <w:rPr>
                <w:rFonts w:ascii="Times New Roman" w:hAnsi="Times New Roman"/>
                <w:noProof/>
                <w:webHidden/>
                <w:sz w:val="28"/>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55" w:history="1">
            <w:r w:rsidRPr="00891248">
              <w:rPr>
                <w:rStyle w:val="af0"/>
                <w:rFonts w:eastAsiaTheme="majorEastAsia"/>
                <w:szCs w:val="28"/>
              </w:rPr>
              <w:t>3.3</w:t>
            </w:r>
            <w:r w:rsidRPr="00891248">
              <w:rPr>
                <w:rFonts w:eastAsiaTheme="minorEastAsia"/>
                <w:szCs w:val="28"/>
                <w:lang w:val="ru-RU" w:eastAsia="ru-RU"/>
              </w:rPr>
              <w:tab/>
            </w:r>
            <w:r w:rsidRPr="00891248">
              <w:rPr>
                <w:rStyle w:val="af0"/>
                <w:rFonts w:eastAsiaTheme="majorEastAsia"/>
                <w:szCs w:val="28"/>
              </w:rPr>
              <w:t>Виявлення помилок</w:t>
            </w:r>
            <w:r w:rsidRPr="00891248">
              <w:rPr>
                <w:webHidden/>
                <w:szCs w:val="28"/>
              </w:rPr>
              <w:tab/>
            </w:r>
            <w:r w:rsidRPr="00891248">
              <w:rPr>
                <w:webHidden/>
                <w:szCs w:val="28"/>
              </w:rPr>
              <w:fldChar w:fldCharType="begin"/>
            </w:r>
            <w:r w:rsidRPr="00891248">
              <w:rPr>
                <w:webHidden/>
                <w:szCs w:val="28"/>
              </w:rPr>
              <w:instrText xml:space="preserve"> PAGEREF _Toc453262655 \h </w:instrText>
            </w:r>
            <w:r w:rsidRPr="00891248">
              <w:rPr>
                <w:webHidden/>
                <w:szCs w:val="28"/>
              </w:rPr>
            </w:r>
            <w:r w:rsidRPr="00891248">
              <w:rPr>
                <w:webHidden/>
                <w:szCs w:val="28"/>
              </w:rPr>
              <w:fldChar w:fldCharType="separate"/>
            </w:r>
            <w:r>
              <w:rPr>
                <w:webHidden/>
                <w:szCs w:val="28"/>
              </w:rPr>
              <w:t>31</w:t>
            </w:r>
            <w:r w:rsidRPr="00891248">
              <w:rPr>
                <w:webHidden/>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56" w:history="1">
            <w:r w:rsidRPr="00891248">
              <w:rPr>
                <w:rStyle w:val="af0"/>
                <w:rFonts w:eastAsiaTheme="majorEastAsia"/>
                <w:szCs w:val="28"/>
              </w:rPr>
              <w:t>3.4</w:t>
            </w:r>
            <w:r w:rsidRPr="00891248">
              <w:rPr>
                <w:rFonts w:eastAsiaTheme="minorEastAsia"/>
                <w:szCs w:val="28"/>
                <w:lang w:val="ru-RU" w:eastAsia="ru-RU"/>
              </w:rPr>
              <w:tab/>
            </w:r>
            <w:r w:rsidRPr="00891248">
              <w:rPr>
                <w:rStyle w:val="af0"/>
                <w:rFonts w:eastAsiaTheme="majorEastAsia"/>
                <w:szCs w:val="28"/>
              </w:rPr>
              <w:t>Модель трансформації</w:t>
            </w:r>
            <w:r w:rsidRPr="00891248">
              <w:rPr>
                <w:webHidden/>
                <w:szCs w:val="28"/>
              </w:rPr>
              <w:tab/>
            </w:r>
            <w:r w:rsidRPr="00891248">
              <w:rPr>
                <w:webHidden/>
                <w:szCs w:val="28"/>
              </w:rPr>
              <w:fldChar w:fldCharType="begin"/>
            </w:r>
            <w:r w:rsidRPr="00891248">
              <w:rPr>
                <w:webHidden/>
                <w:szCs w:val="28"/>
              </w:rPr>
              <w:instrText xml:space="preserve"> PAGEREF _Toc453262656 \h </w:instrText>
            </w:r>
            <w:r w:rsidRPr="00891248">
              <w:rPr>
                <w:webHidden/>
                <w:szCs w:val="28"/>
              </w:rPr>
            </w:r>
            <w:r w:rsidRPr="00891248">
              <w:rPr>
                <w:webHidden/>
                <w:szCs w:val="28"/>
              </w:rPr>
              <w:fldChar w:fldCharType="separate"/>
            </w:r>
            <w:r>
              <w:rPr>
                <w:webHidden/>
                <w:szCs w:val="28"/>
              </w:rPr>
              <w:t>32</w:t>
            </w:r>
            <w:r w:rsidRPr="00891248">
              <w:rPr>
                <w:webHidden/>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57" w:history="1">
            <w:r w:rsidRPr="00891248">
              <w:rPr>
                <w:rStyle w:val="af0"/>
                <w:rFonts w:eastAsiaTheme="majorEastAsia"/>
                <w:szCs w:val="28"/>
              </w:rPr>
              <w:t>3.5</w:t>
            </w:r>
            <w:r w:rsidRPr="00891248">
              <w:rPr>
                <w:rFonts w:eastAsiaTheme="minorEastAsia"/>
                <w:szCs w:val="28"/>
                <w:lang w:val="ru-RU" w:eastAsia="ru-RU"/>
              </w:rPr>
              <w:tab/>
            </w:r>
            <w:r w:rsidRPr="00891248">
              <w:rPr>
                <w:rStyle w:val="af0"/>
                <w:rFonts w:eastAsiaTheme="majorEastAsia"/>
                <w:szCs w:val="28"/>
              </w:rPr>
              <w:t>Виявлення</w:t>
            </w:r>
            <w:r w:rsidRPr="00891248">
              <w:rPr>
                <w:webHidden/>
                <w:szCs w:val="28"/>
              </w:rPr>
              <w:tab/>
            </w:r>
            <w:r w:rsidRPr="00891248">
              <w:rPr>
                <w:webHidden/>
                <w:szCs w:val="28"/>
              </w:rPr>
              <w:fldChar w:fldCharType="begin"/>
            </w:r>
            <w:r w:rsidRPr="00891248">
              <w:rPr>
                <w:webHidden/>
                <w:szCs w:val="28"/>
              </w:rPr>
              <w:instrText xml:space="preserve"> PAGEREF _Toc453262657 \h </w:instrText>
            </w:r>
            <w:r w:rsidRPr="00891248">
              <w:rPr>
                <w:webHidden/>
                <w:szCs w:val="28"/>
              </w:rPr>
            </w:r>
            <w:r w:rsidRPr="00891248">
              <w:rPr>
                <w:webHidden/>
                <w:szCs w:val="28"/>
              </w:rPr>
              <w:fldChar w:fldCharType="separate"/>
            </w:r>
            <w:r>
              <w:rPr>
                <w:webHidden/>
                <w:szCs w:val="28"/>
              </w:rPr>
              <w:t>33</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8" w:history="1">
            <w:r w:rsidRPr="00891248">
              <w:rPr>
                <w:rStyle w:val="af0"/>
                <w:rFonts w:ascii="Times New Roman" w:hAnsi="Times New Roman"/>
                <w:noProof/>
                <w:sz w:val="28"/>
                <w:szCs w:val="28"/>
              </w:rPr>
              <w:t>3.5.1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Алгоритм   вікна</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_Toc453262658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35</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59" w:history="1">
            <w:r w:rsidRPr="00891248">
              <w:rPr>
                <w:rStyle w:val="af0"/>
                <w:rFonts w:ascii="Times New Roman" w:hAnsi="Times New Roman"/>
                <w:noProof/>
                <w:sz w:val="28"/>
                <w:szCs w:val="28"/>
                <w:lang w:eastAsia="ru-RU"/>
              </w:rPr>
              <w:t>3.5.2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rPr>
              <w:t>Знаходження переднього плану</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_Toc453262659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36</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60" w:history="1">
            <w:r w:rsidRPr="00891248">
              <w:rPr>
                <w:rStyle w:val="af0"/>
                <w:rFonts w:ascii="Times New Roman" w:hAnsi="Times New Roman"/>
                <w:noProof/>
                <w:sz w:val="28"/>
                <w:szCs w:val="28"/>
                <w:lang w:eastAsia="ru-RU"/>
              </w:rPr>
              <w:t>3.5.3</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lang w:eastAsia="ru-RU"/>
              </w:rPr>
              <w:t>Фільтр по дисперсії</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_Toc453262660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38</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61" w:history="1">
            <w:r w:rsidRPr="00891248">
              <w:rPr>
                <w:rStyle w:val="af0"/>
                <w:rFonts w:ascii="Times New Roman" w:hAnsi="Times New Roman"/>
                <w:noProof/>
                <w:sz w:val="28"/>
                <w:szCs w:val="28"/>
                <w:lang w:eastAsia="ru-RU"/>
              </w:rPr>
              <w:t>3.5.4</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lang w:eastAsia="ru-RU"/>
              </w:rPr>
              <w:t>Класифікатор</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_Toc453262661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41</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62" w:history="1">
            <w:r w:rsidRPr="00891248">
              <w:rPr>
                <w:rStyle w:val="af0"/>
                <w:rFonts w:ascii="Times New Roman" w:hAnsi="Times New Roman"/>
                <w:noProof/>
                <w:sz w:val="28"/>
                <w:szCs w:val="28"/>
                <w:lang w:eastAsia="ru-RU"/>
              </w:rPr>
              <w:t>3.5.5</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lang w:eastAsia="ru-RU"/>
              </w:rPr>
              <w:t>Узгодження шаблонів</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_Toc453262662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45</w:t>
            </w:r>
            <w:r w:rsidRPr="00891248">
              <w:rPr>
                <w:rFonts w:ascii="Times New Roman" w:hAnsi="Times New Roman"/>
                <w:noProof/>
                <w:webHidden/>
                <w:sz w:val="28"/>
                <w:szCs w:val="28"/>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63" w:history="1">
            <w:r w:rsidRPr="00891248">
              <w:rPr>
                <w:rStyle w:val="af0"/>
                <w:rFonts w:eastAsiaTheme="majorEastAsia"/>
                <w:szCs w:val="28"/>
              </w:rPr>
              <w:t>3.6</w:t>
            </w:r>
            <w:r w:rsidRPr="00891248">
              <w:rPr>
                <w:rFonts w:eastAsiaTheme="minorEastAsia"/>
                <w:szCs w:val="28"/>
                <w:lang w:val="ru-RU" w:eastAsia="ru-RU"/>
              </w:rPr>
              <w:tab/>
            </w:r>
            <w:r w:rsidRPr="00891248">
              <w:rPr>
                <w:rStyle w:val="af0"/>
                <w:rFonts w:eastAsiaTheme="majorEastAsia"/>
                <w:szCs w:val="28"/>
              </w:rPr>
              <w:t>Самонавчання</w:t>
            </w:r>
            <w:r w:rsidRPr="00891248">
              <w:rPr>
                <w:webHidden/>
                <w:szCs w:val="28"/>
              </w:rPr>
              <w:tab/>
            </w:r>
            <w:r w:rsidRPr="00891248">
              <w:rPr>
                <w:webHidden/>
                <w:szCs w:val="28"/>
              </w:rPr>
              <w:fldChar w:fldCharType="begin"/>
            </w:r>
            <w:r w:rsidRPr="00891248">
              <w:rPr>
                <w:webHidden/>
                <w:szCs w:val="28"/>
              </w:rPr>
              <w:instrText xml:space="preserve"> PAGEREF _Toc453262663 \h </w:instrText>
            </w:r>
            <w:r w:rsidRPr="00891248">
              <w:rPr>
                <w:webHidden/>
                <w:szCs w:val="28"/>
              </w:rPr>
            </w:r>
            <w:r w:rsidRPr="00891248">
              <w:rPr>
                <w:webHidden/>
                <w:szCs w:val="28"/>
              </w:rPr>
              <w:fldChar w:fldCharType="separate"/>
            </w:r>
            <w:r>
              <w:rPr>
                <w:webHidden/>
                <w:szCs w:val="28"/>
              </w:rPr>
              <w:t>47</w:t>
            </w:r>
            <w:r w:rsidRPr="00891248">
              <w:rPr>
                <w:webHidden/>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64" w:history="1">
            <w:r w:rsidRPr="00891248">
              <w:rPr>
                <w:rStyle w:val="af0"/>
                <w:rFonts w:ascii="Times New Roman" w:hAnsi="Times New Roman"/>
                <w:noProof/>
                <w:sz w:val="28"/>
                <w:szCs w:val="28"/>
                <w:lang w:eastAsia="ru-RU"/>
              </w:rPr>
              <w:t>3.6.1</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lang w:eastAsia="ru-RU"/>
              </w:rPr>
              <w:t>Поєднання</w:t>
            </w:r>
            <w:r w:rsidRPr="00891248">
              <w:rPr>
                <w:rStyle w:val="af0"/>
                <w:rFonts w:ascii="Times New Roman" w:hAnsi="Times New Roman"/>
                <w:noProof/>
                <w:sz w:val="28"/>
                <w:szCs w:val="28"/>
              </w:rPr>
              <w:t xml:space="preserve"> результатів</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_Toc453262664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48</w:t>
            </w:r>
            <w:r w:rsidRPr="00891248">
              <w:rPr>
                <w:rFonts w:ascii="Times New Roman" w:hAnsi="Times New Roman"/>
                <w:noProof/>
                <w:webHidden/>
                <w:sz w:val="28"/>
                <w:szCs w:val="28"/>
              </w:rPr>
              <w:fldChar w:fldCharType="end"/>
            </w:r>
          </w:hyperlink>
        </w:p>
        <w:p w:rsidR="00891248" w:rsidRPr="00891248" w:rsidRDefault="00891248" w:rsidP="00891248">
          <w:pPr>
            <w:pStyle w:val="33"/>
            <w:tabs>
              <w:tab w:val="left" w:pos="1320"/>
            </w:tabs>
            <w:spacing w:after="0"/>
            <w:rPr>
              <w:rFonts w:ascii="Times New Roman" w:eastAsiaTheme="minorEastAsia" w:hAnsi="Times New Roman"/>
              <w:noProof/>
              <w:sz w:val="28"/>
              <w:szCs w:val="28"/>
              <w:lang w:val="ru-RU" w:eastAsia="ru-RU"/>
            </w:rPr>
          </w:pPr>
          <w:hyperlink w:anchor="_Toc453262665" w:history="1">
            <w:r w:rsidRPr="00891248">
              <w:rPr>
                <w:rStyle w:val="af0"/>
                <w:rFonts w:ascii="Times New Roman" w:hAnsi="Times New Roman"/>
                <w:noProof/>
                <w:sz w:val="28"/>
                <w:szCs w:val="28"/>
                <w:lang w:eastAsia="ru-RU"/>
              </w:rPr>
              <w:t>3.6.2</w:t>
            </w:r>
            <w:r w:rsidRPr="00891248">
              <w:rPr>
                <w:rFonts w:ascii="Times New Roman" w:eastAsiaTheme="minorEastAsia" w:hAnsi="Times New Roman"/>
                <w:noProof/>
                <w:sz w:val="28"/>
                <w:szCs w:val="28"/>
                <w:lang w:val="ru-RU" w:eastAsia="ru-RU"/>
              </w:rPr>
              <w:tab/>
            </w:r>
            <w:r w:rsidRPr="00891248">
              <w:rPr>
                <w:rStyle w:val="af0"/>
                <w:rFonts w:ascii="Times New Roman" w:hAnsi="Times New Roman"/>
                <w:noProof/>
                <w:sz w:val="28"/>
                <w:szCs w:val="28"/>
                <w:lang w:eastAsia="ru-RU"/>
              </w:rPr>
              <w:t>P/N – Навчання</w:t>
            </w:r>
            <w:r w:rsidRPr="00891248">
              <w:rPr>
                <w:rFonts w:ascii="Times New Roman" w:hAnsi="Times New Roman"/>
                <w:noProof/>
                <w:webHidden/>
                <w:sz w:val="28"/>
                <w:szCs w:val="28"/>
              </w:rPr>
              <w:tab/>
            </w:r>
            <w:r w:rsidRPr="00891248">
              <w:rPr>
                <w:rFonts w:ascii="Times New Roman" w:hAnsi="Times New Roman"/>
                <w:noProof/>
                <w:webHidden/>
                <w:sz w:val="28"/>
                <w:szCs w:val="28"/>
              </w:rPr>
              <w:fldChar w:fldCharType="begin"/>
            </w:r>
            <w:r w:rsidRPr="00891248">
              <w:rPr>
                <w:rFonts w:ascii="Times New Roman" w:hAnsi="Times New Roman"/>
                <w:noProof/>
                <w:webHidden/>
                <w:sz w:val="28"/>
                <w:szCs w:val="28"/>
              </w:rPr>
              <w:instrText xml:space="preserve"> PAGEREF _Toc453262665 \h </w:instrText>
            </w:r>
            <w:r w:rsidRPr="00891248">
              <w:rPr>
                <w:rFonts w:ascii="Times New Roman" w:hAnsi="Times New Roman"/>
                <w:noProof/>
                <w:webHidden/>
                <w:sz w:val="28"/>
                <w:szCs w:val="28"/>
              </w:rPr>
            </w:r>
            <w:r w:rsidRPr="00891248">
              <w:rPr>
                <w:rFonts w:ascii="Times New Roman" w:hAnsi="Times New Roman"/>
                <w:noProof/>
                <w:webHidden/>
                <w:sz w:val="28"/>
                <w:szCs w:val="28"/>
              </w:rPr>
              <w:fldChar w:fldCharType="separate"/>
            </w:r>
            <w:r>
              <w:rPr>
                <w:rFonts w:ascii="Times New Roman" w:hAnsi="Times New Roman"/>
                <w:noProof/>
                <w:webHidden/>
                <w:sz w:val="28"/>
                <w:szCs w:val="28"/>
              </w:rPr>
              <w:t>49</w:t>
            </w:r>
            <w:r w:rsidRPr="00891248">
              <w:rPr>
                <w:rFonts w:ascii="Times New Roman" w:hAnsi="Times New Roman"/>
                <w:noProof/>
                <w:webHidden/>
                <w:sz w:val="28"/>
                <w:szCs w:val="28"/>
              </w:rPr>
              <w:fldChar w:fldCharType="end"/>
            </w:r>
          </w:hyperlink>
        </w:p>
        <w:p w:rsidR="00891248" w:rsidRPr="00891248" w:rsidRDefault="00891248" w:rsidP="00891248">
          <w:pPr>
            <w:pStyle w:val="26"/>
            <w:rPr>
              <w:rFonts w:eastAsiaTheme="minorEastAsia"/>
              <w:szCs w:val="28"/>
              <w:lang w:val="ru-RU" w:eastAsia="ru-RU"/>
            </w:rPr>
          </w:pPr>
          <w:hyperlink w:anchor="_Toc453262666" w:history="1">
            <w:r w:rsidRPr="00891248">
              <w:rPr>
                <w:rStyle w:val="af0"/>
                <w:rFonts w:eastAsiaTheme="majorEastAsia"/>
                <w:szCs w:val="28"/>
              </w:rPr>
              <w:t>Висновок до розділу</w:t>
            </w:r>
            <w:r w:rsidRPr="00891248">
              <w:rPr>
                <w:webHidden/>
                <w:szCs w:val="28"/>
              </w:rPr>
              <w:tab/>
            </w:r>
            <w:r w:rsidRPr="00891248">
              <w:rPr>
                <w:webHidden/>
                <w:szCs w:val="28"/>
              </w:rPr>
              <w:fldChar w:fldCharType="begin"/>
            </w:r>
            <w:r w:rsidRPr="00891248">
              <w:rPr>
                <w:webHidden/>
                <w:szCs w:val="28"/>
              </w:rPr>
              <w:instrText xml:space="preserve"> PAGEREF _Toc453262666 \h </w:instrText>
            </w:r>
            <w:r w:rsidRPr="00891248">
              <w:rPr>
                <w:webHidden/>
                <w:szCs w:val="28"/>
              </w:rPr>
            </w:r>
            <w:r w:rsidRPr="00891248">
              <w:rPr>
                <w:webHidden/>
                <w:szCs w:val="28"/>
              </w:rPr>
              <w:fldChar w:fldCharType="separate"/>
            </w:r>
            <w:r>
              <w:rPr>
                <w:webHidden/>
                <w:szCs w:val="28"/>
              </w:rPr>
              <w:t>52</w:t>
            </w:r>
            <w:r w:rsidRPr="00891248">
              <w:rPr>
                <w:webHidden/>
                <w:szCs w:val="28"/>
              </w:rPr>
              <w:fldChar w:fldCharType="end"/>
            </w:r>
          </w:hyperlink>
        </w:p>
        <w:p w:rsidR="00891248" w:rsidRPr="00891248" w:rsidRDefault="00891248" w:rsidP="00891248">
          <w:pPr>
            <w:pStyle w:val="12"/>
            <w:rPr>
              <w:rFonts w:eastAsiaTheme="minorEastAsia"/>
            </w:rPr>
          </w:pPr>
          <w:hyperlink w:anchor="_Toc453262667" w:history="1">
            <w:r w:rsidRPr="00891248">
              <w:rPr>
                <w:rStyle w:val="af0"/>
                <w:rFonts w:eastAsiaTheme="majorEastAsia"/>
                <w:lang w:val="uk-UA"/>
              </w:rPr>
              <w:t>РОЗДІЛ 4</w:t>
            </w:r>
            <w:r>
              <w:rPr>
                <w:rStyle w:val="af0"/>
                <w:rFonts w:eastAsiaTheme="majorEastAsia"/>
                <w:lang w:val="uk-UA"/>
              </w:rPr>
              <w:t xml:space="preserve">. </w:t>
            </w:r>
            <w:r w:rsidRPr="00891248">
              <w:rPr>
                <w:rStyle w:val="af0"/>
                <w:rFonts w:eastAsiaTheme="majorEastAsia"/>
                <w:lang w:val="uk-UA"/>
              </w:rPr>
              <w:t>ЕКСПЛООТАЦІЯ ПРИСТРОЮ</w:t>
            </w:r>
            <w:r w:rsidRPr="00891248">
              <w:rPr>
                <w:webHidden/>
              </w:rPr>
              <w:tab/>
            </w:r>
            <w:r w:rsidRPr="00891248">
              <w:rPr>
                <w:webHidden/>
              </w:rPr>
              <w:fldChar w:fldCharType="begin"/>
            </w:r>
            <w:r w:rsidRPr="00891248">
              <w:rPr>
                <w:webHidden/>
              </w:rPr>
              <w:instrText xml:space="preserve"> PAGEREF _Toc453262667 \h </w:instrText>
            </w:r>
            <w:r w:rsidRPr="00891248">
              <w:rPr>
                <w:webHidden/>
              </w:rPr>
            </w:r>
            <w:r w:rsidRPr="00891248">
              <w:rPr>
                <w:webHidden/>
              </w:rPr>
              <w:fldChar w:fldCharType="separate"/>
            </w:r>
            <w:r>
              <w:rPr>
                <w:webHidden/>
              </w:rPr>
              <w:t>54</w:t>
            </w:r>
            <w:r w:rsidRPr="00891248">
              <w:rPr>
                <w:webHidden/>
              </w:rPr>
              <w:fldChar w:fldCharType="end"/>
            </w:r>
          </w:hyperlink>
        </w:p>
        <w:p w:rsidR="00891248" w:rsidRPr="00891248" w:rsidRDefault="00891248" w:rsidP="00891248">
          <w:pPr>
            <w:pStyle w:val="26"/>
            <w:tabs>
              <w:tab w:val="left" w:pos="880"/>
            </w:tabs>
            <w:rPr>
              <w:rFonts w:eastAsiaTheme="minorEastAsia"/>
              <w:szCs w:val="28"/>
              <w:lang w:val="ru-RU" w:eastAsia="ru-RU"/>
            </w:rPr>
          </w:pPr>
          <w:hyperlink w:anchor="_Toc453262668" w:history="1">
            <w:r w:rsidRPr="00891248">
              <w:rPr>
                <w:rStyle w:val="af0"/>
                <w:rFonts w:eastAsiaTheme="majorEastAsia"/>
                <w:szCs w:val="28"/>
              </w:rPr>
              <w:t>4.1</w:t>
            </w:r>
            <w:r w:rsidRPr="00891248">
              <w:rPr>
                <w:rFonts w:eastAsiaTheme="minorEastAsia"/>
                <w:szCs w:val="28"/>
                <w:lang w:val="ru-RU" w:eastAsia="ru-RU"/>
              </w:rPr>
              <w:tab/>
            </w:r>
            <w:r w:rsidRPr="00891248">
              <w:rPr>
                <w:rStyle w:val="af0"/>
                <w:rFonts w:eastAsiaTheme="majorEastAsia"/>
                <w:szCs w:val="28"/>
              </w:rPr>
              <w:t>Демонстрація роботи</w:t>
            </w:r>
            <w:r w:rsidRPr="00891248">
              <w:rPr>
                <w:webHidden/>
                <w:szCs w:val="28"/>
              </w:rPr>
              <w:tab/>
            </w:r>
            <w:r w:rsidRPr="00891248">
              <w:rPr>
                <w:webHidden/>
                <w:szCs w:val="28"/>
              </w:rPr>
              <w:fldChar w:fldCharType="begin"/>
            </w:r>
            <w:r w:rsidRPr="00891248">
              <w:rPr>
                <w:webHidden/>
                <w:szCs w:val="28"/>
              </w:rPr>
              <w:instrText xml:space="preserve"> PAGEREF _Toc453262668 \h </w:instrText>
            </w:r>
            <w:r w:rsidRPr="00891248">
              <w:rPr>
                <w:webHidden/>
                <w:szCs w:val="28"/>
              </w:rPr>
            </w:r>
            <w:r w:rsidRPr="00891248">
              <w:rPr>
                <w:webHidden/>
                <w:szCs w:val="28"/>
              </w:rPr>
              <w:fldChar w:fldCharType="separate"/>
            </w:r>
            <w:r>
              <w:rPr>
                <w:webHidden/>
                <w:szCs w:val="28"/>
              </w:rPr>
              <w:t>55</w:t>
            </w:r>
            <w:r w:rsidRPr="00891248">
              <w:rPr>
                <w:webHidden/>
                <w:szCs w:val="28"/>
              </w:rPr>
              <w:fldChar w:fldCharType="end"/>
            </w:r>
          </w:hyperlink>
        </w:p>
        <w:p w:rsidR="00891248" w:rsidRPr="00891248" w:rsidRDefault="00891248" w:rsidP="00891248">
          <w:pPr>
            <w:pStyle w:val="26"/>
            <w:rPr>
              <w:rFonts w:eastAsiaTheme="minorEastAsia"/>
              <w:szCs w:val="28"/>
              <w:lang w:val="ru-RU" w:eastAsia="ru-RU"/>
            </w:rPr>
          </w:pPr>
          <w:hyperlink w:anchor="_Toc453262669" w:history="1">
            <w:r w:rsidRPr="00891248">
              <w:rPr>
                <w:rStyle w:val="af0"/>
                <w:rFonts w:eastAsiaTheme="majorEastAsia"/>
                <w:szCs w:val="28"/>
              </w:rPr>
              <w:t>Висновок до розділу</w:t>
            </w:r>
            <w:r w:rsidRPr="00891248">
              <w:rPr>
                <w:webHidden/>
                <w:szCs w:val="28"/>
              </w:rPr>
              <w:tab/>
            </w:r>
            <w:r w:rsidRPr="00891248">
              <w:rPr>
                <w:webHidden/>
                <w:szCs w:val="28"/>
              </w:rPr>
              <w:fldChar w:fldCharType="begin"/>
            </w:r>
            <w:r w:rsidRPr="00891248">
              <w:rPr>
                <w:webHidden/>
                <w:szCs w:val="28"/>
              </w:rPr>
              <w:instrText xml:space="preserve"> PAGEREF _Toc453262669 \h </w:instrText>
            </w:r>
            <w:r w:rsidRPr="00891248">
              <w:rPr>
                <w:webHidden/>
                <w:szCs w:val="28"/>
              </w:rPr>
            </w:r>
            <w:r w:rsidRPr="00891248">
              <w:rPr>
                <w:webHidden/>
                <w:szCs w:val="28"/>
              </w:rPr>
              <w:fldChar w:fldCharType="separate"/>
            </w:r>
            <w:r>
              <w:rPr>
                <w:webHidden/>
                <w:szCs w:val="28"/>
              </w:rPr>
              <w:t>58</w:t>
            </w:r>
            <w:r w:rsidRPr="00891248">
              <w:rPr>
                <w:webHidden/>
                <w:szCs w:val="28"/>
              </w:rPr>
              <w:fldChar w:fldCharType="end"/>
            </w:r>
          </w:hyperlink>
        </w:p>
        <w:p w:rsidR="00891248" w:rsidRPr="00891248" w:rsidRDefault="00891248" w:rsidP="00891248">
          <w:pPr>
            <w:pStyle w:val="12"/>
            <w:rPr>
              <w:rFonts w:eastAsiaTheme="minorEastAsia"/>
            </w:rPr>
          </w:pPr>
          <w:hyperlink w:anchor="_Toc453262670" w:history="1">
            <w:r w:rsidRPr="00891248">
              <w:rPr>
                <w:rStyle w:val="af0"/>
                <w:rFonts w:eastAsiaTheme="majorEastAsia"/>
                <w:lang w:val="uk-UA"/>
              </w:rPr>
              <w:t>ВИСНОВОК</w:t>
            </w:r>
            <w:r w:rsidRPr="00891248">
              <w:rPr>
                <w:webHidden/>
              </w:rPr>
              <w:tab/>
            </w:r>
            <w:r w:rsidRPr="00891248">
              <w:rPr>
                <w:webHidden/>
              </w:rPr>
              <w:fldChar w:fldCharType="begin"/>
            </w:r>
            <w:r w:rsidRPr="00891248">
              <w:rPr>
                <w:webHidden/>
              </w:rPr>
              <w:instrText xml:space="preserve"> PAGEREF _Toc453262670 \h </w:instrText>
            </w:r>
            <w:r w:rsidRPr="00891248">
              <w:rPr>
                <w:webHidden/>
              </w:rPr>
            </w:r>
            <w:r w:rsidRPr="00891248">
              <w:rPr>
                <w:webHidden/>
              </w:rPr>
              <w:fldChar w:fldCharType="separate"/>
            </w:r>
            <w:r>
              <w:rPr>
                <w:webHidden/>
              </w:rPr>
              <w:t>59</w:t>
            </w:r>
            <w:r w:rsidRPr="00891248">
              <w:rPr>
                <w:webHidden/>
              </w:rPr>
              <w:fldChar w:fldCharType="end"/>
            </w:r>
          </w:hyperlink>
        </w:p>
        <w:p w:rsidR="00891248" w:rsidRPr="00891248" w:rsidRDefault="00891248" w:rsidP="00891248">
          <w:pPr>
            <w:pStyle w:val="12"/>
            <w:rPr>
              <w:rFonts w:eastAsiaTheme="minorEastAsia"/>
            </w:rPr>
          </w:pPr>
          <w:hyperlink w:anchor="_Toc453262671" w:history="1">
            <w:r w:rsidRPr="00891248">
              <w:rPr>
                <w:rStyle w:val="af0"/>
                <w:rFonts w:eastAsiaTheme="majorEastAsia"/>
                <w:lang w:val="uk-UA"/>
              </w:rPr>
              <w:t>Список використаних джерел</w:t>
            </w:r>
            <w:r w:rsidRPr="00891248">
              <w:rPr>
                <w:webHidden/>
              </w:rPr>
              <w:tab/>
            </w:r>
            <w:r w:rsidRPr="00891248">
              <w:rPr>
                <w:webHidden/>
              </w:rPr>
              <w:fldChar w:fldCharType="begin"/>
            </w:r>
            <w:r w:rsidRPr="00891248">
              <w:rPr>
                <w:webHidden/>
              </w:rPr>
              <w:instrText xml:space="preserve"> PAGEREF _Toc453262671 \h </w:instrText>
            </w:r>
            <w:r w:rsidRPr="00891248">
              <w:rPr>
                <w:webHidden/>
              </w:rPr>
            </w:r>
            <w:r w:rsidRPr="00891248">
              <w:rPr>
                <w:webHidden/>
              </w:rPr>
              <w:fldChar w:fldCharType="separate"/>
            </w:r>
            <w:r>
              <w:rPr>
                <w:webHidden/>
              </w:rPr>
              <w:t>60</w:t>
            </w:r>
            <w:r w:rsidRPr="00891248">
              <w:rPr>
                <w:webHidden/>
              </w:rPr>
              <w:fldChar w:fldCharType="end"/>
            </w:r>
          </w:hyperlink>
        </w:p>
        <w:p w:rsidR="00AE3EBE" w:rsidRPr="00891248" w:rsidRDefault="003C2BB6" w:rsidP="00891248">
          <w:pPr>
            <w:spacing w:line="360" w:lineRule="auto"/>
            <w:rPr>
              <w:sz w:val="28"/>
              <w:szCs w:val="28"/>
              <w:lang w:val="uk-UA"/>
              <w:rPrChange w:id="6" w:author="ASD" w:date="2016-06-09T16:59:00Z">
                <w:rPr>
                  <w:rFonts w:eastAsia="SimSun"/>
                  <w:sz w:val="28"/>
                  <w:szCs w:val="28"/>
                  <w:lang w:val="uk-UA"/>
                </w:rPr>
              </w:rPrChange>
            </w:rPr>
          </w:pPr>
          <w:r w:rsidRPr="00891248">
            <w:rPr>
              <w:sz w:val="28"/>
              <w:szCs w:val="28"/>
              <w:lang w:val="uk-UA"/>
            </w:rPr>
            <w:fldChar w:fldCharType="end"/>
          </w:r>
        </w:p>
      </w:sdtContent>
    </w:sdt>
    <w:p w:rsidR="00107BBB" w:rsidRPr="00891248" w:rsidRDefault="002F5276" w:rsidP="00891248">
      <w:pPr>
        <w:pStyle w:val="1"/>
        <w:spacing w:before="0" w:after="0" w:line="360" w:lineRule="auto"/>
        <w:rPr>
          <w:i/>
          <w:szCs w:val="28"/>
          <w:lang w:val="uk-UA"/>
          <w:rPrChange w:id="7" w:author="ASD" w:date="2016-06-09T16:59:00Z">
            <w:rPr>
              <w:i/>
            </w:rPr>
          </w:rPrChange>
        </w:rPr>
      </w:pPr>
      <w:r w:rsidRPr="00891248">
        <w:rPr>
          <w:rFonts w:eastAsia="SimSun"/>
          <w:szCs w:val="28"/>
          <w:lang w:val="uk-UA"/>
          <w:rPrChange w:id="8" w:author="ASD" w:date="2016-06-09T16:59:00Z">
            <w:rPr>
              <w:rFonts w:eastAsia="SimSun"/>
            </w:rPr>
          </w:rPrChange>
        </w:rPr>
        <w:br w:type="page"/>
      </w:r>
      <w:bookmarkStart w:id="9" w:name="_Toc391370611"/>
      <w:bookmarkStart w:id="10" w:name="_Toc453262626"/>
      <w:r w:rsidR="00107BBB" w:rsidRPr="00891248">
        <w:rPr>
          <w:rFonts w:eastAsiaTheme="majorEastAsia"/>
          <w:szCs w:val="28"/>
          <w:lang w:val="uk-UA"/>
          <w:rPrChange w:id="11" w:author="ASD" w:date="2016-06-09T16:59:00Z">
            <w:rPr>
              <w:rFonts w:eastAsiaTheme="majorEastAsia"/>
            </w:rPr>
          </w:rPrChange>
        </w:rPr>
        <w:lastRenderedPageBreak/>
        <w:t>В</w:t>
      </w:r>
      <w:bookmarkEnd w:id="9"/>
      <w:r w:rsidR="00E33834" w:rsidRPr="00891248">
        <w:rPr>
          <w:rFonts w:eastAsiaTheme="majorEastAsia"/>
          <w:szCs w:val="28"/>
          <w:lang w:val="uk-UA"/>
          <w:rPrChange w:id="12" w:author="ASD" w:date="2016-06-09T16:59:00Z">
            <w:rPr>
              <w:rFonts w:eastAsiaTheme="majorEastAsia"/>
            </w:rPr>
          </w:rPrChange>
        </w:rPr>
        <w:t>СТУП</w:t>
      </w:r>
      <w:bookmarkEnd w:id="10"/>
    </w:p>
    <w:p w:rsidR="00280E75" w:rsidRPr="00891248" w:rsidRDefault="003C2BB6" w:rsidP="00891248">
      <w:pPr>
        <w:widowControl w:val="0"/>
        <w:autoSpaceDE w:val="0"/>
        <w:autoSpaceDN w:val="0"/>
        <w:adjustRightInd w:val="0"/>
        <w:spacing w:line="360" w:lineRule="auto"/>
        <w:ind w:firstLine="567"/>
        <w:rPr>
          <w:sz w:val="28"/>
          <w:szCs w:val="28"/>
          <w:lang w:val="uk-UA"/>
        </w:rPr>
      </w:pPr>
      <w:r w:rsidRPr="00891248">
        <w:rPr>
          <w:sz w:val="28"/>
          <w:szCs w:val="28"/>
          <w:lang w:val="uk-UA"/>
        </w:rPr>
        <w:t>Трапляються ситуації, коли необхідно зазирнути у недоступну для людини зону</w:t>
      </w:r>
      <w:r w:rsidR="00C950B1" w:rsidRPr="00891248">
        <w:rPr>
          <w:sz w:val="28"/>
          <w:szCs w:val="28"/>
          <w:lang w:val="uk-UA"/>
        </w:rPr>
        <w:t>.</w:t>
      </w:r>
      <w:r w:rsidRPr="00891248">
        <w:rPr>
          <w:sz w:val="28"/>
          <w:szCs w:val="28"/>
          <w:lang w:val="uk-UA"/>
        </w:rPr>
        <w:t xml:space="preserve"> Саме для таких цілей я створив свій </w:t>
      </w:r>
      <w:r w:rsidR="00C950B1" w:rsidRPr="00891248">
        <w:rPr>
          <w:sz w:val="28"/>
          <w:szCs w:val="28"/>
          <w:lang w:val="uk-UA"/>
          <w:rPrChange w:id="13" w:author="ASD" w:date="2016-06-09T16:59:00Z">
            <w:rPr>
              <w:sz w:val="28"/>
              <w:szCs w:val="28"/>
              <w:lang w:val="uk-UA"/>
            </w:rPr>
          </w:rPrChange>
        </w:rPr>
        <w:t>прилад</w:t>
      </w:r>
      <w:r w:rsidRPr="00891248">
        <w:rPr>
          <w:sz w:val="28"/>
          <w:szCs w:val="28"/>
          <w:lang w:val="uk-UA"/>
          <w:rPrChange w:id="14" w:author="ASD" w:date="2016-06-09T16:59:00Z">
            <w:rPr>
              <w:sz w:val="28"/>
              <w:szCs w:val="28"/>
              <w:lang w:val="uk-UA"/>
            </w:rPr>
          </w:rPrChange>
        </w:rPr>
        <w:t xml:space="preserve"> та написав програмне забезпечення</w:t>
      </w:r>
      <w:r w:rsidR="00C950B1" w:rsidRPr="00891248">
        <w:rPr>
          <w:sz w:val="28"/>
          <w:szCs w:val="28"/>
          <w:lang w:val="uk-UA"/>
          <w:rPrChange w:id="15" w:author="ASD" w:date="2016-06-09T16:59:00Z">
            <w:rPr>
              <w:sz w:val="28"/>
              <w:szCs w:val="28"/>
              <w:lang w:val="uk-UA"/>
            </w:rPr>
          </w:rPrChange>
        </w:rPr>
        <w:t xml:space="preserve"> для нього</w:t>
      </w:r>
      <w:r w:rsidRPr="00891248">
        <w:rPr>
          <w:sz w:val="28"/>
          <w:szCs w:val="28"/>
          <w:lang w:val="uk-UA"/>
          <w:rPrChange w:id="16" w:author="ASD" w:date="2016-06-09T16:59:00Z">
            <w:rPr>
              <w:sz w:val="28"/>
              <w:szCs w:val="28"/>
              <w:lang w:val="uk-UA"/>
            </w:rPr>
          </w:rPrChange>
        </w:rPr>
        <w:t xml:space="preserve">, яке дозволяє в автоматизованому режимі знаходити </w:t>
      </w:r>
      <w:r w:rsidR="00280E75" w:rsidRPr="00891248">
        <w:rPr>
          <w:sz w:val="28"/>
          <w:szCs w:val="28"/>
          <w:lang w:val="uk-UA"/>
        </w:rPr>
        <w:t xml:space="preserve">та відстежувати </w:t>
      </w:r>
      <w:r w:rsidRPr="00891248">
        <w:rPr>
          <w:sz w:val="28"/>
          <w:szCs w:val="28"/>
          <w:lang w:val="uk-UA"/>
          <w:rPrChange w:id="17" w:author="ASD" w:date="2016-06-09T16:59:00Z">
            <w:rPr>
              <w:sz w:val="28"/>
              <w:szCs w:val="28"/>
              <w:lang w:val="uk-UA"/>
            </w:rPr>
          </w:rPrChange>
        </w:rPr>
        <w:t xml:space="preserve">шукані об’єкти. </w:t>
      </w:r>
    </w:p>
    <w:p w:rsidR="00280E75" w:rsidRPr="00891248" w:rsidRDefault="00280E75" w:rsidP="00891248">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Розвиток даної технологі почався ще в </w:t>
      </w:r>
      <w:r w:rsidRPr="00891248">
        <w:rPr>
          <w:sz w:val="28"/>
          <w:szCs w:val="28"/>
          <w:lang w:val="uk-UA"/>
          <w:rPrChange w:id="18" w:author="ASD" w:date="2016-06-09T16:59:00Z">
            <w:rPr>
              <w:sz w:val="28"/>
              <w:szCs w:val="28"/>
              <w:lang w:val="uk-UA"/>
            </w:rPr>
          </w:rPrChange>
        </w:rPr>
        <w:t>1795</w:t>
      </w:r>
      <w:r w:rsidRPr="00891248">
        <w:rPr>
          <w:sz w:val="28"/>
          <w:szCs w:val="28"/>
          <w:lang w:val="uk-UA"/>
        </w:rPr>
        <w:t xml:space="preserve"> році і актуальність удосконалення таких приладів є навіть зараз, боданий тип пристроїв дозволяє проаналізавати середовище без його пошкодження, що є, наприклад, у медицині критично важним, оскільки пошкодження тканин пацієнта може презвести до летальних наслідків. Також аналіз складних механічних або електричних систем у наші дні потребує таких пристроїв для ремонту та діагностиці.</w:t>
      </w:r>
    </w:p>
    <w:p w:rsidR="003C2BB6" w:rsidRPr="00891248" w:rsidRDefault="003C2BB6" w:rsidP="00891248">
      <w:pPr>
        <w:widowControl w:val="0"/>
        <w:autoSpaceDE w:val="0"/>
        <w:autoSpaceDN w:val="0"/>
        <w:adjustRightInd w:val="0"/>
        <w:spacing w:line="360" w:lineRule="auto"/>
        <w:ind w:firstLine="567"/>
        <w:rPr>
          <w:sz w:val="28"/>
          <w:szCs w:val="28"/>
          <w:lang w:val="uk-UA"/>
          <w:rPrChange w:id="19" w:author="ASD" w:date="2016-06-09T16:59:00Z">
            <w:rPr>
              <w:sz w:val="28"/>
              <w:szCs w:val="28"/>
              <w:lang w:val="uk-UA"/>
            </w:rPr>
          </w:rPrChange>
        </w:rPr>
      </w:pPr>
      <w:r w:rsidRPr="00891248">
        <w:rPr>
          <w:sz w:val="28"/>
          <w:szCs w:val="28"/>
          <w:lang w:val="uk-UA"/>
          <w:rPrChange w:id="20" w:author="ASD" w:date="2016-06-09T16:59:00Z">
            <w:rPr>
              <w:sz w:val="28"/>
              <w:szCs w:val="28"/>
              <w:lang w:val="uk-UA"/>
            </w:rPr>
          </w:rPrChange>
        </w:rPr>
        <w:t xml:space="preserve">Мій прилад збудований на основі смартфону під управлінням операційної системи Android, що забезпечує відкриту платформу для </w:t>
      </w:r>
      <w:r w:rsidR="00280E75" w:rsidRPr="00891248">
        <w:rPr>
          <w:sz w:val="28"/>
          <w:szCs w:val="28"/>
          <w:lang w:val="uk-UA"/>
        </w:rPr>
        <w:t>створення програмного забезпечення іншими розробниками. Також у результаті виконання роботи було досягнуто роботи модуля камери смартфона без додаткових драйверів, що дозволяє встановлювати модифікацію на будь-який смартфон без написання для нього спеціального драйверу.</w:t>
      </w:r>
    </w:p>
    <w:p w:rsidR="00D312A2" w:rsidRPr="00891248" w:rsidRDefault="00D312A2" w:rsidP="00891248">
      <w:pPr>
        <w:widowControl w:val="0"/>
        <w:autoSpaceDE w:val="0"/>
        <w:autoSpaceDN w:val="0"/>
        <w:adjustRightInd w:val="0"/>
        <w:spacing w:line="360" w:lineRule="auto"/>
        <w:ind w:firstLine="567"/>
        <w:rPr>
          <w:sz w:val="28"/>
          <w:szCs w:val="28"/>
          <w:lang w:val="uk-UA"/>
          <w:rPrChange w:id="21" w:author="ASD" w:date="2016-06-09T16:59:00Z">
            <w:rPr>
              <w:sz w:val="28"/>
              <w:szCs w:val="28"/>
              <w:lang w:val="uk-UA"/>
            </w:rPr>
          </w:rPrChange>
        </w:rPr>
      </w:pPr>
    </w:p>
    <w:p w:rsidR="00A73708" w:rsidRPr="00891248" w:rsidRDefault="00A73708" w:rsidP="00891248">
      <w:pPr>
        <w:spacing w:line="360" w:lineRule="auto"/>
        <w:rPr>
          <w:sz w:val="28"/>
          <w:szCs w:val="28"/>
          <w:lang w:val="uk-UA"/>
          <w:rPrChange w:id="22" w:author="ASD" w:date="2016-06-09T16:59:00Z">
            <w:rPr>
              <w:sz w:val="28"/>
              <w:szCs w:val="28"/>
              <w:lang w:val="uk-UA"/>
            </w:rPr>
          </w:rPrChange>
        </w:rPr>
      </w:pPr>
      <w:r w:rsidRPr="00891248">
        <w:rPr>
          <w:sz w:val="28"/>
          <w:szCs w:val="28"/>
          <w:lang w:val="uk-UA"/>
          <w:rPrChange w:id="23" w:author="ASD" w:date="2016-06-09T16:59:00Z">
            <w:rPr>
              <w:sz w:val="28"/>
              <w:szCs w:val="28"/>
              <w:lang w:val="uk-UA"/>
            </w:rPr>
          </w:rPrChange>
        </w:rPr>
        <w:br w:type="page"/>
      </w:r>
    </w:p>
    <w:p w:rsidR="00D312A2" w:rsidRPr="00891248" w:rsidRDefault="00440440" w:rsidP="00891248">
      <w:pPr>
        <w:pStyle w:val="1"/>
        <w:spacing w:before="0" w:after="0" w:line="360" w:lineRule="auto"/>
        <w:rPr>
          <w:rFonts w:eastAsiaTheme="majorEastAsia"/>
          <w:i/>
          <w:iCs/>
          <w:szCs w:val="28"/>
          <w:lang w:val="uk-UA"/>
          <w:rPrChange w:id="24" w:author="ASD" w:date="2016-06-09T16:59:00Z">
            <w:rPr>
              <w:rFonts w:eastAsiaTheme="majorEastAsia"/>
              <w:i/>
              <w:iCs/>
              <w:lang w:val="uk-UA"/>
            </w:rPr>
          </w:rPrChange>
        </w:rPr>
      </w:pPr>
      <w:bookmarkStart w:id="25" w:name="_Toc453262627"/>
      <w:r w:rsidRPr="00891248">
        <w:rPr>
          <w:rFonts w:eastAsiaTheme="majorEastAsia"/>
          <w:szCs w:val="28"/>
          <w:lang w:val="uk-UA"/>
          <w:rPrChange w:id="26" w:author="ASD" w:date="2016-06-09T16:59:00Z">
            <w:rPr>
              <w:rFonts w:eastAsiaTheme="majorEastAsia"/>
              <w:lang w:val="uk-UA"/>
            </w:rPr>
          </w:rPrChange>
        </w:rPr>
        <w:lastRenderedPageBreak/>
        <w:t xml:space="preserve">РОЗДІЛ </w:t>
      </w:r>
      <w:r w:rsidR="00D312A2" w:rsidRPr="00891248">
        <w:rPr>
          <w:rFonts w:eastAsiaTheme="majorEastAsia"/>
          <w:szCs w:val="28"/>
          <w:lang w:val="uk-UA"/>
          <w:rPrChange w:id="27" w:author="ASD" w:date="2016-06-09T16:59:00Z">
            <w:rPr>
              <w:rFonts w:eastAsiaTheme="majorEastAsia"/>
              <w:lang w:val="uk-UA"/>
            </w:rPr>
          </w:rPrChange>
        </w:rPr>
        <w:t>1</w:t>
      </w:r>
      <w:r w:rsidR="00740F8F" w:rsidRPr="00891248">
        <w:rPr>
          <w:rFonts w:eastAsiaTheme="majorEastAsia"/>
          <w:szCs w:val="28"/>
          <w:lang w:val="uk-UA"/>
          <w:rPrChange w:id="28" w:author="ASD" w:date="2016-06-09T16:59:00Z">
            <w:rPr>
              <w:rFonts w:eastAsiaTheme="majorEastAsia"/>
              <w:lang w:val="uk-UA"/>
            </w:rPr>
          </w:rPrChange>
        </w:rPr>
        <w:t xml:space="preserve">  </w:t>
      </w:r>
      <w:r w:rsidRPr="00891248">
        <w:rPr>
          <w:rFonts w:eastAsiaTheme="majorEastAsia"/>
          <w:szCs w:val="28"/>
          <w:lang w:val="uk-UA"/>
          <w:rPrChange w:id="29" w:author="ASD" w:date="2016-06-09T16:59:00Z">
            <w:rPr>
              <w:rFonts w:eastAsiaTheme="majorEastAsia"/>
              <w:lang w:val="uk-UA"/>
            </w:rPr>
          </w:rPrChange>
        </w:rPr>
        <w:t xml:space="preserve"> </w:t>
      </w:r>
      <w:r w:rsidR="00740F8F" w:rsidRPr="00891248">
        <w:rPr>
          <w:rFonts w:eastAsiaTheme="majorEastAsia"/>
          <w:szCs w:val="28"/>
          <w:lang w:val="uk-UA"/>
          <w:rPrChange w:id="30" w:author="ASD" w:date="2016-06-09T16:59:00Z">
            <w:rPr>
              <w:rFonts w:eastAsiaTheme="majorEastAsia"/>
              <w:lang w:val="uk-UA"/>
            </w:rPr>
          </w:rPrChange>
        </w:rPr>
        <w:t xml:space="preserve">                                                                                                             </w:t>
      </w:r>
      <w:r w:rsidR="00AA085A" w:rsidRPr="00891248">
        <w:rPr>
          <w:rFonts w:eastAsiaTheme="majorEastAsia"/>
          <w:szCs w:val="28"/>
          <w:lang w:val="uk-UA"/>
          <w:rPrChange w:id="31" w:author="ASD" w:date="2016-06-09T16:59:00Z">
            <w:rPr>
              <w:rFonts w:eastAsiaTheme="majorEastAsia"/>
              <w:lang w:val="uk-UA"/>
            </w:rPr>
          </w:rPrChange>
        </w:rPr>
        <w:t>ДІАГНОСТИКА</w:t>
      </w:r>
      <w:r w:rsidRPr="00891248">
        <w:rPr>
          <w:rFonts w:eastAsiaTheme="majorEastAsia"/>
          <w:szCs w:val="28"/>
          <w:lang w:val="uk-UA"/>
          <w:rPrChange w:id="32" w:author="ASD" w:date="2016-06-09T16:59:00Z">
            <w:rPr>
              <w:rFonts w:eastAsiaTheme="majorEastAsia"/>
              <w:lang w:val="uk-UA"/>
            </w:rPr>
          </w:rPrChange>
        </w:rPr>
        <w:t xml:space="preserve"> ВАЖ</w:t>
      </w:r>
      <w:r w:rsidR="0009116E" w:rsidRPr="00891248">
        <w:rPr>
          <w:rFonts w:eastAsiaTheme="majorEastAsia"/>
          <w:szCs w:val="28"/>
          <w:lang w:val="uk-UA"/>
          <w:rPrChange w:id="33" w:author="ASD" w:date="2016-06-09T16:59:00Z">
            <w:rPr>
              <w:rFonts w:eastAsiaTheme="majorEastAsia"/>
              <w:lang w:val="uk-UA"/>
            </w:rPr>
          </w:rPrChange>
        </w:rPr>
        <w:t>К</w:t>
      </w:r>
      <w:r w:rsidRPr="00891248">
        <w:rPr>
          <w:rFonts w:eastAsiaTheme="majorEastAsia"/>
          <w:szCs w:val="28"/>
          <w:lang w:val="uk-UA"/>
          <w:rPrChange w:id="34" w:author="ASD" w:date="2016-06-09T16:59:00Z">
            <w:rPr>
              <w:rFonts w:eastAsiaTheme="majorEastAsia"/>
              <w:lang w:val="uk-UA"/>
            </w:rPr>
          </w:rPrChange>
        </w:rPr>
        <w:t>ОДОСТУПНИХ СЕРЕДОВИЩ</w:t>
      </w:r>
      <w:bookmarkEnd w:id="25"/>
    </w:p>
    <w:p w:rsidR="00D312A2" w:rsidRPr="00891248" w:rsidRDefault="00645027" w:rsidP="00891248">
      <w:pPr>
        <w:pStyle w:val="2"/>
        <w:numPr>
          <w:ilvl w:val="0"/>
          <w:numId w:val="13"/>
        </w:numPr>
        <w:tabs>
          <w:tab w:val="left" w:pos="990"/>
        </w:tabs>
        <w:spacing w:before="0" w:after="0" w:line="360" w:lineRule="auto"/>
        <w:ind w:left="1170" w:hanging="810"/>
        <w:rPr>
          <w:rFonts w:eastAsia="Calibri"/>
          <w:lang w:val="uk-UA"/>
          <w:rPrChange w:id="35" w:author="ASD" w:date="2016-06-09T16:59:00Z">
            <w:rPr>
              <w:rFonts w:eastAsia="Calibri"/>
              <w:lang w:val="uk-UA"/>
            </w:rPr>
          </w:rPrChange>
        </w:rPr>
      </w:pPr>
      <w:bookmarkStart w:id="36" w:name="_Toc453262628"/>
      <w:r w:rsidRPr="00891248">
        <w:rPr>
          <w:rFonts w:eastAsia="Calibri"/>
          <w:lang w:val="uk-UA"/>
          <w:rPrChange w:id="37" w:author="ASD" w:date="2016-06-09T16:59:00Z">
            <w:rPr>
              <w:rFonts w:eastAsia="Calibri"/>
              <w:lang w:val="uk-UA"/>
            </w:rPr>
          </w:rPrChange>
        </w:rPr>
        <w:t>Періоди розвитку ендоскопії</w:t>
      </w:r>
      <w:bookmarkEnd w:id="36"/>
    </w:p>
    <w:p w:rsidR="008E7559" w:rsidRPr="00891248" w:rsidRDefault="00865A14" w:rsidP="00891248">
      <w:pPr>
        <w:widowControl w:val="0"/>
        <w:autoSpaceDE w:val="0"/>
        <w:autoSpaceDN w:val="0"/>
        <w:adjustRightInd w:val="0"/>
        <w:spacing w:line="360" w:lineRule="auto"/>
        <w:ind w:firstLine="567"/>
        <w:rPr>
          <w:sz w:val="28"/>
          <w:szCs w:val="28"/>
          <w:lang w:val="uk-UA"/>
          <w:rPrChange w:id="38" w:author="ASD" w:date="2016-06-09T16:59:00Z">
            <w:rPr>
              <w:sz w:val="28"/>
              <w:szCs w:val="28"/>
              <w:lang w:val="uk-UA"/>
            </w:rPr>
          </w:rPrChange>
        </w:rPr>
      </w:pPr>
      <w:r w:rsidRPr="00891248">
        <w:rPr>
          <w:sz w:val="28"/>
          <w:szCs w:val="28"/>
          <w:lang w:val="uk-UA"/>
          <w:rPrChange w:id="39" w:author="ASD" w:date="2016-06-09T16:59:00Z">
            <w:rPr>
              <w:sz w:val="28"/>
              <w:szCs w:val="28"/>
              <w:lang w:val="uk-UA"/>
            </w:rPr>
          </w:rPrChange>
        </w:rPr>
        <w:t>Дана розробка відноситься до п</w:t>
      </w:r>
      <w:r w:rsidR="008E7559" w:rsidRPr="00891248">
        <w:rPr>
          <w:sz w:val="28"/>
          <w:szCs w:val="28"/>
          <w:lang w:val="uk-UA"/>
          <w:rPrChange w:id="40" w:author="ASD" w:date="2016-06-09T16:59:00Z">
            <w:rPr>
              <w:sz w:val="28"/>
              <w:szCs w:val="28"/>
              <w:lang w:val="uk-UA"/>
            </w:rPr>
          </w:rPrChange>
        </w:rPr>
        <w:t>ідвид</w:t>
      </w:r>
      <w:r w:rsidRPr="00891248">
        <w:rPr>
          <w:sz w:val="28"/>
          <w:szCs w:val="28"/>
          <w:lang w:val="uk-UA"/>
          <w:rPrChange w:id="41" w:author="ASD" w:date="2016-06-09T16:59:00Z">
            <w:rPr>
              <w:sz w:val="28"/>
              <w:szCs w:val="28"/>
              <w:lang w:val="uk-UA"/>
            </w:rPr>
          </w:rPrChange>
        </w:rPr>
        <w:t>у</w:t>
      </w:r>
      <w:r w:rsidR="008E7559" w:rsidRPr="00891248">
        <w:rPr>
          <w:sz w:val="28"/>
          <w:szCs w:val="28"/>
          <w:lang w:val="uk-UA"/>
          <w:rPrChange w:id="42" w:author="ASD" w:date="2016-06-09T16:59:00Z">
            <w:rPr>
              <w:sz w:val="28"/>
              <w:szCs w:val="28"/>
              <w:lang w:val="uk-UA"/>
            </w:rPr>
          </w:rPrChange>
        </w:rPr>
        <w:t xml:space="preserve"> приладів, </w:t>
      </w:r>
      <w:r w:rsidRPr="00891248">
        <w:rPr>
          <w:sz w:val="28"/>
          <w:szCs w:val="28"/>
          <w:lang w:val="uk-UA"/>
          <w:rPrChange w:id="43" w:author="ASD" w:date="2016-06-09T16:59:00Z">
            <w:rPr>
              <w:sz w:val="28"/>
              <w:szCs w:val="28"/>
              <w:lang w:val="uk-UA"/>
            </w:rPr>
          </w:rPrChange>
        </w:rPr>
        <w:t>що</w:t>
      </w:r>
      <w:r w:rsidR="008E7559" w:rsidRPr="00891248">
        <w:rPr>
          <w:sz w:val="28"/>
          <w:szCs w:val="28"/>
          <w:lang w:val="uk-UA"/>
          <w:rPrChange w:id="44" w:author="ASD" w:date="2016-06-09T16:59:00Z">
            <w:rPr>
              <w:sz w:val="28"/>
              <w:szCs w:val="28"/>
              <w:lang w:val="uk-UA"/>
            </w:rPr>
          </w:rPrChange>
        </w:rPr>
        <w:t xml:space="preserve"> призначені для дослідження </w:t>
      </w:r>
      <w:r w:rsidR="00173B4C" w:rsidRPr="00891248">
        <w:rPr>
          <w:sz w:val="28"/>
          <w:szCs w:val="28"/>
          <w:lang w:val="uk-UA"/>
          <w:rPrChange w:id="45" w:author="ASD" w:date="2016-06-09T16:59:00Z">
            <w:rPr>
              <w:sz w:val="28"/>
              <w:szCs w:val="28"/>
              <w:lang w:val="uk-UA"/>
            </w:rPr>
          </w:rPrChange>
        </w:rPr>
        <w:t>не доступних для людського ока елементів різних середовищ.</w:t>
      </w:r>
    </w:p>
    <w:p w:rsidR="00A93EE5" w:rsidRPr="00891248" w:rsidRDefault="00A93EE5" w:rsidP="00891248">
      <w:pPr>
        <w:widowControl w:val="0"/>
        <w:autoSpaceDE w:val="0"/>
        <w:autoSpaceDN w:val="0"/>
        <w:adjustRightInd w:val="0"/>
        <w:spacing w:line="360" w:lineRule="auto"/>
        <w:ind w:firstLine="567"/>
        <w:rPr>
          <w:sz w:val="28"/>
          <w:szCs w:val="28"/>
          <w:lang w:val="uk-UA"/>
          <w:rPrChange w:id="46" w:author="ASD" w:date="2016-06-09T16:59:00Z">
            <w:rPr>
              <w:sz w:val="28"/>
              <w:szCs w:val="28"/>
              <w:lang w:val="uk-UA"/>
            </w:rPr>
          </w:rPrChange>
        </w:rPr>
      </w:pPr>
      <w:r w:rsidRPr="00891248">
        <w:rPr>
          <w:sz w:val="28"/>
          <w:szCs w:val="28"/>
          <w:lang w:val="uk-UA"/>
          <w:rPrChange w:id="47" w:author="ASD" w:date="2016-06-09T16:59:00Z">
            <w:rPr>
              <w:sz w:val="28"/>
              <w:szCs w:val="28"/>
              <w:lang w:val="uk-UA"/>
            </w:rPr>
          </w:rPrChange>
        </w:rPr>
        <w:t>Уперше дану про</w:t>
      </w:r>
      <w:r w:rsidR="00173B4C" w:rsidRPr="00891248">
        <w:rPr>
          <w:sz w:val="28"/>
          <w:szCs w:val="28"/>
          <w:lang w:val="uk-UA"/>
          <w:rPrChange w:id="48" w:author="ASD" w:date="2016-06-09T16:59:00Z">
            <w:rPr>
              <w:sz w:val="28"/>
              <w:szCs w:val="28"/>
              <w:lang w:val="uk-UA"/>
            </w:rPr>
          </w:rPrChange>
        </w:rPr>
        <w:t>блему</w:t>
      </w:r>
      <w:r w:rsidRPr="00891248">
        <w:rPr>
          <w:sz w:val="28"/>
          <w:szCs w:val="28"/>
          <w:lang w:val="uk-UA"/>
          <w:rPrChange w:id="49" w:author="ASD" w:date="2016-06-09T16:59:00Z">
            <w:rPr>
              <w:sz w:val="28"/>
              <w:szCs w:val="28"/>
              <w:lang w:val="uk-UA"/>
            </w:rPr>
          </w:rPrChange>
        </w:rPr>
        <w:t xml:space="preserve"> вперше спробував вирішити </w:t>
      </w:r>
      <w:r w:rsidR="00C95C55" w:rsidRPr="00891248">
        <w:rPr>
          <w:sz w:val="28"/>
          <w:szCs w:val="28"/>
          <w:lang w:val="uk-UA"/>
        </w:rPr>
        <w:t>Філіп Боззіні</w:t>
      </w:r>
      <w:r w:rsidRPr="00891248">
        <w:rPr>
          <w:sz w:val="28"/>
          <w:szCs w:val="28"/>
          <w:lang w:val="uk-UA"/>
          <w:rPrChange w:id="50" w:author="ASD" w:date="2016-06-09T16:59:00Z">
            <w:rPr>
              <w:sz w:val="28"/>
              <w:szCs w:val="28"/>
              <w:lang w:val="uk-UA"/>
            </w:rPr>
          </w:rPrChange>
        </w:rPr>
        <w:t xml:space="preserve">  в 1806 році. </w:t>
      </w:r>
      <w:r w:rsidR="00C95C55" w:rsidRPr="00891248">
        <w:rPr>
          <w:sz w:val="28"/>
          <w:szCs w:val="28"/>
          <w:lang w:val="uk-UA"/>
          <w:rPrChange w:id="51" w:author="ASD" w:date="2016-06-09T16:59:00Z">
            <w:rPr>
              <w:sz w:val="28"/>
              <w:szCs w:val="28"/>
              <w:lang w:val="uk-UA"/>
            </w:rPr>
          </w:rPrChange>
        </w:rPr>
        <w:t>Необхідність</w:t>
      </w:r>
      <w:r w:rsidRPr="00891248">
        <w:rPr>
          <w:sz w:val="28"/>
          <w:szCs w:val="28"/>
          <w:lang w:val="uk-UA"/>
          <w:rPrChange w:id="52" w:author="ASD" w:date="2016-06-09T16:59:00Z">
            <w:rPr>
              <w:sz w:val="28"/>
              <w:szCs w:val="28"/>
              <w:lang w:val="uk-UA"/>
            </w:rPr>
          </w:rPrChange>
        </w:rPr>
        <w:t xml:space="preserve"> у даному приладі була пов’язана з дослідженням людського тіла. Усього ендоскопія налічує чотири періоди свого існування</w:t>
      </w:r>
      <w:r w:rsidR="00173B4C" w:rsidRPr="00891248">
        <w:rPr>
          <w:sz w:val="28"/>
          <w:szCs w:val="28"/>
          <w:lang w:val="uk-UA"/>
          <w:rPrChange w:id="53" w:author="ASD" w:date="2016-06-09T16:59:00Z">
            <w:rPr>
              <w:sz w:val="28"/>
              <w:szCs w:val="28"/>
              <w:lang w:val="uk-UA"/>
            </w:rPr>
          </w:rPrChange>
        </w:rPr>
        <w:t>, які б</w:t>
      </w:r>
      <w:r w:rsidR="00AC25BC" w:rsidRPr="00891248">
        <w:rPr>
          <w:sz w:val="28"/>
          <w:szCs w:val="28"/>
          <w:lang w:val="uk-UA"/>
          <w:rPrChange w:id="54" w:author="ASD" w:date="2016-06-09T16:59:00Z">
            <w:rPr>
              <w:sz w:val="28"/>
              <w:szCs w:val="28"/>
              <w:lang w:val="uk-UA"/>
            </w:rPr>
          </w:rPrChange>
        </w:rPr>
        <w:t>удуть представлені нижче.</w:t>
      </w:r>
      <w:r w:rsidRPr="00891248">
        <w:rPr>
          <w:sz w:val="28"/>
          <w:szCs w:val="28"/>
          <w:lang w:val="uk-UA"/>
          <w:rPrChange w:id="55" w:author="ASD" w:date="2016-06-09T16:59:00Z">
            <w:rPr>
              <w:sz w:val="28"/>
              <w:szCs w:val="28"/>
              <w:lang w:val="uk-UA"/>
            </w:rPr>
          </w:rPrChange>
        </w:rPr>
        <w:t xml:space="preserve"> </w:t>
      </w:r>
    </w:p>
    <w:p w:rsidR="00AC25BC" w:rsidRPr="00891248" w:rsidRDefault="00AC25BC" w:rsidP="00891248">
      <w:pPr>
        <w:pStyle w:val="3"/>
        <w:widowControl w:val="0"/>
        <w:numPr>
          <w:ilvl w:val="0"/>
          <w:numId w:val="16"/>
        </w:numPr>
        <w:tabs>
          <w:tab w:val="left" w:pos="990"/>
          <w:tab w:val="left" w:pos="1440"/>
          <w:tab w:val="left" w:pos="1530"/>
        </w:tabs>
        <w:autoSpaceDE w:val="0"/>
        <w:autoSpaceDN w:val="0"/>
        <w:adjustRightInd w:val="0"/>
        <w:spacing w:before="0" w:beforeAutospacing="0" w:after="0" w:afterAutospacing="0" w:line="360" w:lineRule="auto"/>
        <w:ind w:left="1710" w:hanging="1350"/>
        <w:rPr>
          <w:szCs w:val="28"/>
          <w:lang w:val="uk-UA"/>
          <w:rPrChange w:id="56" w:author="ASD" w:date="2016-06-09T16:59:00Z">
            <w:rPr>
              <w:szCs w:val="28"/>
              <w:lang w:val="uk-UA"/>
            </w:rPr>
          </w:rPrChange>
        </w:rPr>
      </w:pPr>
      <w:bookmarkStart w:id="57" w:name="_Toc453262629"/>
      <w:r w:rsidRPr="00891248">
        <w:rPr>
          <w:szCs w:val="28"/>
          <w:lang w:val="uk-UA"/>
          <w:rPrChange w:id="58" w:author="ASD" w:date="2016-06-09T16:59:00Z">
            <w:rPr>
              <w:szCs w:val="28"/>
              <w:lang w:val="uk-UA"/>
            </w:rPr>
          </w:rPrChange>
        </w:rPr>
        <w:t>Ригідний період.</w:t>
      </w:r>
      <w:bookmarkEnd w:id="57"/>
    </w:p>
    <w:p w:rsidR="00AC25BC" w:rsidRPr="00891248" w:rsidRDefault="00AC25BC" w:rsidP="00891248">
      <w:pPr>
        <w:widowControl w:val="0"/>
        <w:autoSpaceDE w:val="0"/>
        <w:autoSpaceDN w:val="0"/>
        <w:adjustRightInd w:val="0"/>
        <w:spacing w:line="360" w:lineRule="auto"/>
        <w:ind w:firstLine="567"/>
        <w:rPr>
          <w:sz w:val="28"/>
          <w:szCs w:val="28"/>
          <w:lang w:val="uk-UA"/>
          <w:rPrChange w:id="59" w:author="ASD" w:date="2016-06-09T16:59:00Z">
            <w:rPr>
              <w:sz w:val="28"/>
              <w:szCs w:val="28"/>
              <w:lang w:val="uk-UA"/>
            </w:rPr>
          </w:rPrChange>
        </w:rPr>
      </w:pPr>
      <w:r w:rsidRPr="00891248">
        <w:rPr>
          <w:sz w:val="28"/>
          <w:szCs w:val="28"/>
          <w:lang w:val="uk-UA"/>
          <w:rPrChange w:id="60" w:author="ASD" w:date="2016-06-09T16:59:00Z">
            <w:rPr>
              <w:sz w:val="28"/>
              <w:szCs w:val="28"/>
              <w:lang w:val="uk-UA"/>
            </w:rPr>
          </w:rPrChange>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r w:rsidR="00C95C55" w:rsidRPr="00891248">
        <w:rPr>
          <w:sz w:val="28"/>
          <w:szCs w:val="28"/>
          <w:lang w:val="uk-UA"/>
        </w:rPr>
        <w:t>Філіп Боззіні</w:t>
      </w:r>
      <w:r w:rsidR="00C95C55" w:rsidRPr="00891248">
        <w:rPr>
          <w:sz w:val="28"/>
          <w:szCs w:val="28"/>
          <w:lang w:val="uk-UA"/>
          <w:rPrChange w:id="61" w:author="ASD" w:date="2016-06-09T16:59:00Z">
            <w:rPr>
              <w:sz w:val="28"/>
              <w:szCs w:val="28"/>
              <w:lang w:val="uk-UA"/>
            </w:rPr>
          </w:rPrChange>
        </w:rPr>
        <w:t xml:space="preserve">  </w:t>
      </w:r>
      <w:r w:rsidRPr="00891248">
        <w:rPr>
          <w:sz w:val="28"/>
          <w:szCs w:val="28"/>
          <w:lang w:val="uk-UA"/>
          <w:rPrChange w:id="62" w:author="ASD" w:date="2016-06-09T16:59:00Z">
            <w:rPr>
              <w:sz w:val="28"/>
              <w:szCs w:val="28"/>
              <w:lang w:val="uk-UA"/>
            </w:rPr>
          </w:rPrChange>
        </w:rPr>
        <w:t>(1773-1809)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891248" w:rsidRDefault="00AC25BC" w:rsidP="00891248">
      <w:pPr>
        <w:widowControl w:val="0"/>
        <w:autoSpaceDE w:val="0"/>
        <w:autoSpaceDN w:val="0"/>
        <w:adjustRightInd w:val="0"/>
        <w:spacing w:line="360" w:lineRule="auto"/>
        <w:ind w:firstLine="567"/>
        <w:rPr>
          <w:sz w:val="28"/>
          <w:szCs w:val="28"/>
          <w:lang w:val="uk-UA"/>
          <w:rPrChange w:id="63" w:author="ASD" w:date="2016-06-09T16:59:00Z">
            <w:rPr>
              <w:sz w:val="28"/>
              <w:szCs w:val="28"/>
              <w:lang w:val="uk-UA"/>
            </w:rPr>
          </w:rPrChange>
        </w:rPr>
      </w:pPr>
      <w:r w:rsidRPr="00891248">
        <w:rPr>
          <w:sz w:val="28"/>
          <w:szCs w:val="28"/>
          <w:lang w:val="uk-UA"/>
          <w:rPrChange w:id="64" w:author="ASD" w:date="2016-06-09T16:59:00Z">
            <w:rPr>
              <w:sz w:val="28"/>
              <w:szCs w:val="28"/>
              <w:lang w:val="uk-UA"/>
            </w:rPr>
          </w:rPrChange>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891248">
        <w:rPr>
          <w:sz w:val="28"/>
          <w:szCs w:val="28"/>
          <w:lang w:val="uk-UA"/>
          <w:rPrChange w:id="65" w:author="ASD" w:date="2016-06-09T16:59:00Z">
            <w:rPr>
              <w:sz w:val="28"/>
              <w:szCs w:val="28"/>
              <w:lang w:val="uk-UA"/>
            </w:rPr>
          </w:rPrChange>
        </w:rPr>
        <w:t>. Сам же</w:t>
      </w:r>
      <w:r w:rsidRPr="00891248">
        <w:rPr>
          <w:sz w:val="28"/>
          <w:szCs w:val="28"/>
          <w:lang w:val="uk-UA"/>
          <w:rPrChange w:id="66" w:author="ASD" w:date="2016-06-09T16:59:00Z">
            <w:rPr>
              <w:sz w:val="28"/>
              <w:szCs w:val="28"/>
              <w:lang w:val="uk-UA"/>
            </w:rPr>
          </w:rPrChange>
        </w:rPr>
        <w:t xml:space="preserve"> винахідник був покараний медичним факультетом міста Відня за "цікавість".</w:t>
      </w:r>
    </w:p>
    <w:p w:rsidR="00AC25BC" w:rsidRPr="00891248" w:rsidRDefault="00AC25BC" w:rsidP="00891248">
      <w:pPr>
        <w:widowControl w:val="0"/>
        <w:autoSpaceDE w:val="0"/>
        <w:autoSpaceDN w:val="0"/>
        <w:adjustRightInd w:val="0"/>
        <w:spacing w:line="360" w:lineRule="auto"/>
        <w:ind w:firstLine="567"/>
        <w:rPr>
          <w:sz w:val="28"/>
          <w:szCs w:val="28"/>
          <w:lang w:val="uk-UA"/>
          <w:rPrChange w:id="67" w:author="ASD" w:date="2016-06-09T16:59:00Z">
            <w:rPr>
              <w:sz w:val="28"/>
              <w:szCs w:val="28"/>
              <w:lang w:val="uk-UA"/>
            </w:rPr>
          </w:rPrChange>
        </w:rPr>
      </w:pPr>
      <w:r w:rsidRPr="00891248">
        <w:rPr>
          <w:sz w:val="28"/>
          <w:szCs w:val="28"/>
          <w:lang w:val="uk-UA"/>
          <w:rPrChange w:id="68" w:author="ASD" w:date="2016-06-09T16:59:00Z">
            <w:rPr>
              <w:sz w:val="28"/>
              <w:szCs w:val="28"/>
              <w:lang w:val="uk-UA"/>
            </w:rPr>
          </w:rPrChange>
        </w:rPr>
        <w:t xml:space="preserve">У 1826 році </w:t>
      </w:r>
      <w:r w:rsidR="00C95C55" w:rsidRPr="00891248">
        <w:rPr>
          <w:sz w:val="28"/>
          <w:szCs w:val="28"/>
          <w:lang w:val="uk-UA"/>
        </w:rPr>
        <w:t>Ф</w:t>
      </w:r>
      <w:r w:rsidRPr="00891248">
        <w:rPr>
          <w:sz w:val="28"/>
          <w:szCs w:val="28"/>
          <w:lang w:val="uk-UA"/>
          <w:rPrChange w:id="69" w:author="ASD" w:date="2016-06-09T16:59:00Z">
            <w:rPr>
              <w:sz w:val="28"/>
              <w:szCs w:val="28"/>
              <w:lang w:val="uk-UA"/>
            </w:rPr>
          </w:rPrChange>
        </w:rPr>
        <w:t xml:space="preserve">. </w:t>
      </w:r>
      <w:r w:rsidR="00C95C55" w:rsidRPr="00891248">
        <w:rPr>
          <w:sz w:val="28"/>
          <w:szCs w:val="28"/>
          <w:lang w:val="uk-UA"/>
        </w:rPr>
        <w:t>Л</w:t>
      </w:r>
      <w:r w:rsidRPr="00891248">
        <w:rPr>
          <w:sz w:val="28"/>
          <w:szCs w:val="28"/>
          <w:lang w:val="uk-UA"/>
          <w:rPrChange w:id="70" w:author="ASD" w:date="2016-06-09T16:59:00Z">
            <w:rPr>
              <w:sz w:val="28"/>
              <w:szCs w:val="28"/>
              <w:lang w:val="uk-UA"/>
            </w:rPr>
          </w:rPrChange>
        </w:rPr>
        <w:t xml:space="preserve">. </w:t>
      </w:r>
      <w:r w:rsidR="00C95C55" w:rsidRPr="00891248">
        <w:rPr>
          <w:sz w:val="28"/>
          <w:szCs w:val="28"/>
          <w:lang w:val="uk-UA"/>
        </w:rPr>
        <w:t>Сегалас</w:t>
      </w:r>
      <w:r w:rsidRPr="00891248">
        <w:rPr>
          <w:sz w:val="28"/>
          <w:szCs w:val="28"/>
          <w:lang w:val="uk-UA"/>
          <w:rPrChange w:id="71" w:author="ASD" w:date="2016-06-09T16:59:00Z">
            <w:rPr>
              <w:sz w:val="28"/>
              <w:szCs w:val="28"/>
              <w:lang w:val="uk-UA"/>
            </w:rPr>
          </w:rPrChange>
        </w:rPr>
        <w:t xml:space="preserve"> повідомив про застосування вдосконаленого апарата, сконструйованого </w:t>
      </w:r>
      <w:r w:rsidR="00C95C55" w:rsidRPr="00891248">
        <w:rPr>
          <w:sz w:val="28"/>
          <w:szCs w:val="28"/>
          <w:lang w:val="uk-UA"/>
        </w:rPr>
        <w:t>Боззіні</w:t>
      </w:r>
      <w:r w:rsidRPr="00891248">
        <w:rPr>
          <w:sz w:val="28"/>
          <w:szCs w:val="28"/>
          <w:lang w:val="uk-UA"/>
          <w:rPrChange w:id="72" w:author="ASD" w:date="2016-06-09T16:59:00Z">
            <w:rPr>
              <w:sz w:val="28"/>
              <w:szCs w:val="28"/>
              <w:lang w:val="uk-UA"/>
            </w:rPr>
          </w:rPrChange>
        </w:rPr>
        <w:t>.</w:t>
      </w:r>
    </w:p>
    <w:p w:rsidR="00AC25BC" w:rsidRPr="00891248" w:rsidRDefault="00AC25BC" w:rsidP="00891248">
      <w:pPr>
        <w:widowControl w:val="0"/>
        <w:autoSpaceDE w:val="0"/>
        <w:autoSpaceDN w:val="0"/>
        <w:adjustRightInd w:val="0"/>
        <w:spacing w:line="360" w:lineRule="auto"/>
        <w:ind w:firstLine="567"/>
        <w:rPr>
          <w:sz w:val="28"/>
          <w:szCs w:val="28"/>
          <w:lang w:val="uk-UA"/>
          <w:rPrChange w:id="73" w:author="ASD" w:date="2016-06-09T16:59:00Z">
            <w:rPr>
              <w:sz w:val="28"/>
              <w:szCs w:val="28"/>
              <w:lang w:val="uk-UA"/>
            </w:rPr>
          </w:rPrChange>
        </w:rPr>
      </w:pPr>
      <w:r w:rsidRPr="00891248">
        <w:rPr>
          <w:sz w:val="28"/>
          <w:szCs w:val="28"/>
          <w:lang w:val="uk-UA"/>
          <w:rPrChange w:id="74" w:author="ASD" w:date="2016-06-09T16:59:00Z">
            <w:rPr>
              <w:sz w:val="28"/>
              <w:szCs w:val="28"/>
              <w:lang w:val="uk-UA"/>
            </w:rPr>
          </w:rPrChange>
        </w:rPr>
        <w:t xml:space="preserve">Французький хірург </w:t>
      </w:r>
      <w:r w:rsidR="00C95C55" w:rsidRPr="00891248">
        <w:rPr>
          <w:sz w:val="28"/>
          <w:szCs w:val="28"/>
          <w:lang w:val="uk-UA"/>
        </w:rPr>
        <w:t>Антуан Жеан Десормекс</w:t>
      </w:r>
      <w:r w:rsidRPr="00891248">
        <w:rPr>
          <w:sz w:val="28"/>
          <w:szCs w:val="28"/>
          <w:lang w:val="uk-UA"/>
          <w:rPrChange w:id="75" w:author="ASD" w:date="2016-06-09T16:59:00Z">
            <w:rPr>
              <w:sz w:val="28"/>
              <w:szCs w:val="28"/>
              <w:lang w:val="uk-UA"/>
            </w:rPr>
          </w:rPrChange>
        </w:rPr>
        <w:t>, що вважається "батьком ендоскопії", в 1853 р</w:t>
      </w:r>
      <w:r w:rsidR="00C95C55" w:rsidRPr="00891248">
        <w:rPr>
          <w:sz w:val="28"/>
          <w:szCs w:val="28"/>
          <w:lang w:val="uk-UA"/>
        </w:rPr>
        <w:t>оці</w:t>
      </w:r>
      <w:r w:rsidRPr="00891248">
        <w:rPr>
          <w:sz w:val="28"/>
          <w:szCs w:val="28"/>
          <w:lang w:val="uk-UA"/>
          <w:rPrChange w:id="76" w:author="ASD" w:date="2016-06-09T16:59:00Z">
            <w:rPr>
              <w:sz w:val="28"/>
              <w:szCs w:val="28"/>
              <w:lang w:val="uk-UA"/>
            </w:rPr>
          </w:rPrChange>
        </w:rPr>
        <w:t xml:space="preserve">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при таких дослідженнях були опіки.</w:t>
      </w:r>
    </w:p>
    <w:p w:rsidR="00AC25BC" w:rsidRPr="00891248" w:rsidRDefault="00AC25BC" w:rsidP="00891248">
      <w:pPr>
        <w:widowControl w:val="0"/>
        <w:autoSpaceDE w:val="0"/>
        <w:autoSpaceDN w:val="0"/>
        <w:adjustRightInd w:val="0"/>
        <w:spacing w:line="360" w:lineRule="auto"/>
        <w:ind w:firstLine="567"/>
        <w:rPr>
          <w:sz w:val="28"/>
          <w:szCs w:val="28"/>
          <w:lang w:val="uk-UA"/>
          <w:rPrChange w:id="77" w:author="ASD" w:date="2016-06-09T16:59:00Z">
            <w:rPr>
              <w:sz w:val="28"/>
              <w:szCs w:val="28"/>
              <w:lang w:val="uk-UA"/>
            </w:rPr>
          </w:rPrChange>
        </w:rPr>
      </w:pPr>
      <w:r w:rsidRPr="00891248">
        <w:rPr>
          <w:sz w:val="28"/>
          <w:szCs w:val="28"/>
          <w:lang w:val="uk-UA"/>
          <w:rPrChange w:id="78" w:author="ASD" w:date="2016-06-09T16:59:00Z">
            <w:rPr>
              <w:sz w:val="28"/>
              <w:szCs w:val="28"/>
              <w:lang w:val="uk-UA"/>
            </w:rPr>
          </w:rPrChange>
        </w:rPr>
        <w:t xml:space="preserve">A. </w:t>
      </w:r>
      <w:r w:rsidR="00C95C55" w:rsidRPr="00891248">
        <w:rPr>
          <w:sz w:val="28"/>
          <w:szCs w:val="28"/>
          <w:lang w:val="uk-UA"/>
        </w:rPr>
        <w:t>Кусмуал</w:t>
      </w:r>
      <w:r w:rsidRPr="00891248">
        <w:rPr>
          <w:sz w:val="28"/>
          <w:szCs w:val="28"/>
          <w:lang w:val="uk-UA"/>
          <w:rPrChange w:id="79" w:author="ASD" w:date="2016-06-09T16:59:00Z">
            <w:rPr>
              <w:sz w:val="28"/>
              <w:szCs w:val="28"/>
              <w:lang w:val="uk-UA"/>
            </w:rPr>
          </w:rPrChange>
        </w:rPr>
        <w:t xml:space="preserve"> в 1868 р</w:t>
      </w:r>
      <w:r w:rsidR="00C95C55" w:rsidRPr="00891248">
        <w:rPr>
          <w:sz w:val="28"/>
          <w:szCs w:val="28"/>
          <w:lang w:val="uk-UA"/>
        </w:rPr>
        <w:t>оці</w:t>
      </w:r>
      <w:r w:rsidRPr="00891248">
        <w:rPr>
          <w:sz w:val="28"/>
          <w:szCs w:val="28"/>
          <w:lang w:val="uk-UA"/>
          <w:rPrChange w:id="80" w:author="ASD" w:date="2016-06-09T16:59:00Z">
            <w:rPr>
              <w:sz w:val="28"/>
              <w:szCs w:val="28"/>
              <w:lang w:val="uk-UA"/>
            </w:rPr>
          </w:rPrChange>
        </w:rPr>
        <w:t xml:space="preserve"> ввів в практику методику гастроскопії за допомогою металевої трубки з гнучким обтуратором. Спочатку в шлунок вводився </w:t>
      </w:r>
      <w:r w:rsidRPr="00891248">
        <w:rPr>
          <w:sz w:val="28"/>
          <w:szCs w:val="28"/>
          <w:lang w:val="uk-UA"/>
          <w:rPrChange w:id="81" w:author="ASD" w:date="2016-06-09T16:59:00Z">
            <w:rPr>
              <w:sz w:val="28"/>
              <w:szCs w:val="28"/>
              <w:lang w:val="uk-UA"/>
            </w:rPr>
          </w:rPrChange>
        </w:rPr>
        <w:lastRenderedPageBreak/>
        <w:t>гнучкий провідник (обтуратор), а по ньому металева порожниста трубка. Введення такої трубки було можливо за умови, що верхні зуб</w:t>
      </w:r>
      <w:r w:rsidR="00EF637C" w:rsidRPr="00891248">
        <w:rPr>
          <w:sz w:val="28"/>
          <w:szCs w:val="28"/>
          <w:lang w:val="uk-UA"/>
          <w:rPrChange w:id="82" w:author="ASD" w:date="2016-06-09T16:59:00Z">
            <w:rPr>
              <w:sz w:val="28"/>
              <w:szCs w:val="28"/>
              <w:lang w:val="uk-UA"/>
            </w:rPr>
          </w:rPrChange>
        </w:rPr>
        <w:t>ці</w:t>
      </w:r>
      <w:r w:rsidRPr="00891248">
        <w:rPr>
          <w:sz w:val="28"/>
          <w:szCs w:val="28"/>
          <w:lang w:val="uk-UA"/>
          <w:rPrChange w:id="83" w:author="ASD" w:date="2016-06-09T16:59:00Z">
            <w:rPr>
              <w:sz w:val="28"/>
              <w:szCs w:val="28"/>
              <w:lang w:val="uk-UA"/>
            </w:rPr>
          </w:rPrChange>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891248" w:rsidRDefault="00C95C55" w:rsidP="00891248">
      <w:pPr>
        <w:widowControl w:val="0"/>
        <w:autoSpaceDE w:val="0"/>
        <w:autoSpaceDN w:val="0"/>
        <w:adjustRightInd w:val="0"/>
        <w:spacing w:line="360" w:lineRule="auto"/>
        <w:ind w:firstLine="567"/>
        <w:rPr>
          <w:sz w:val="28"/>
          <w:szCs w:val="28"/>
          <w:lang w:val="uk-UA"/>
          <w:rPrChange w:id="84" w:author="ASD" w:date="2016-06-09T16:59:00Z">
            <w:rPr>
              <w:sz w:val="28"/>
              <w:szCs w:val="28"/>
              <w:lang w:val="uk-UA"/>
            </w:rPr>
          </w:rPrChange>
        </w:rPr>
      </w:pPr>
      <w:r w:rsidRPr="00891248">
        <w:rPr>
          <w:sz w:val="28"/>
          <w:szCs w:val="28"/>
          <w:lang w:val="uk-UA"/>
        </w:rPr>
        <w:t>У тому ж році Л</w:t>
      </w:r>
      <w:r w:rsidR="00AC25BC" w:rsidRPr="00891248">
        <w:rPr>
          <w:sz w:val="28"/>
          <w:szCs w:val="28"/>
          <w:lang w:val="uk-UA"/>
          <w:rPrChange w:id="85" w:author="ASD" w:date="2016-06-09T16:59:00Z">
            <w:rPr>
              <w:sz w:val="28"/>
              <w:szCs w:val="28"/>
              <w:lang w:val="uk-UA"/>
            </w:rPr>
          </w:rPrChange>
        </w:rPr>
        <w:t xml:space="preserve">. </w:t>
      </w:r>
      <w:r w:rsidRPr="00891248">
        <w:rPr>
          <w:sz w:val="28"/>
          <w:szCs w:val="28"/>
          <w:lang w:val="uk-UA"/>
        </w:rPr>
        <w:t>Бевен</w:t>
      </w:r>
      <w:r w:rsidR="00AC25BC" w:rsidRPr="00891248">
        <w:rPr>
          <w:sz w:val="28"/>
          <w:szCs w:val="28"/>
          <w:lang w:val="uk-UA"/>
          <w:rPrChange w:id="86" w:author="ASD" w:date="2016-06-09T16:59:00Z">
            <w:rPr>
              <w:sz w:val="28"/>
              <w:szCs w:val="28"/>
              <w:lang w:val="uk-UA"/>
            </w:rPr>
          </w:rPrChange>
        </w:rPr>
        <w:t xml:space="preserve"> розро</w:t>
      </w:r>
      <w:r w:rsidR="00EF637C" w:rsidRPr="00891248">
        <w:rPr>
          <w:sz w:val="28"/>
          <w:szCs w:val="28"/>
          <w:lang w:val="uk-UA"/>
          <w:rPrChange w:id="87" w:author="ASD" w:date="2016-06-09T16:59:00Z">
            <w:rPr>
              <w:sz w:val="28"/>
              <w:szCs w:val="28"/>
              <w:lang w:val="uk-UA"/>
            </w:rPr>
          </w:rPrChange>
        </w:rPr>
        <w:t>бив жорсткий езофагоскоп</w:t>
      </w:r>
      <w:r w:rsidR="00AC25BC" w:rsidRPr="00891248">
        <w:rPr>
          <w:sz w:val="28"/>
          <w:szCs w:val="28"/>
          <w:lang w:val="uk-UA"/>
          <w:rPrChange w:id="88" w:author="ASD" w:date="2016-06-09T16:59:00Z">
            <w:rPr>
              <w:sz w:val="28"/>
              <w:szCs w:val="28"/>
              <w:lang w:val="uk-UA"/>
            </w:rPr>
          </w:rPrChange>
        </w:rPr>
        <w:t xml:space="preserve">, який був призначений для вилучення чужорідних </w:t>
      </w:r>
      <w:r w:rsidR="00EF637C" w:rsidRPr="00891248">
        <w:rPr>
          <w:sz w:val="28"/>
          <w:szCs w:val="28"/>
          <w:lang w:val="uk-UA"/>
          <w:rPrChange w:id="89" w:author="ASD" w:date="2016-06-09T16:59:00Z">
            <w:rPr>
              <w:sz w:val="28"/>
              <w:szCs w:val="28"/>
              <w:lang w:val="uk-UA"/>
            </w:rPr>
          </w:rPrChange>
        </w:rPr>
        <w:t>тіл і огляду пухлин стравоходу, прилад</w:t>
      </w:r>
      <w:r w:rsidR="00AC25BC" w:rsidRPr="00891248">
        <w:rPr>
          <w:sz w:val="28"/>
          <w:szCs w:val="28"/>
          <w:lang w:val="uk-UA"/>
          <w:rPrChange w:id="90" w:author="ASD" w:date="2016-06-09T16:59:00Z">
            <w:rPr>
              <w:sz w:val="28"/>
              <w:szCs w:val="28"/>
              <w:lang w:val="uk-UA"/>
            </w:rPr>
          </w:rPrChange>
        </w:rPr>
        <w:t xml:space="preserve"> мав довжину 10 см. </w:t>
      </w:r>
    </w:p>
    <w:p w:rsidR="00AC25BC" w:rsidRPr="00891248" w:rsidRDefault="00AC25BC" w:rsidP="00891248">
      <w:pPr>
        <w:widowControl w:val="0"/>
        <w:autoSpaceDE w:val="0"/>
        <w:autoSpaceDN w:val="0"/>
        <w:adjustRightInd w:val="0"/>
        <w:spacing w:line="360" w:lineRule="auto"/>
        <w:ind w:firstLine="567"/>
        <w:rPr>
          <w:sz w:val="28"/>
          <w:szCs w:val="28"/>
          <w:lang w:val="uk-UA"/>
          <w:rPrChange w:id="91" w:author="ASD" w:date="2016-06-09T16:59:00Z">
            <w:rPr>
              <w:sz w:val="28"/>
              <w:szCs w:val="28"/>
              <w:lang w:val="uk-UA"/>
            </w:rPr>
          </w:rPrChange>
        </w:rPr>
      </w:pPr>
      <w:r w:rsidRPr="00891248">
        <w:rPr>
          <w:sz w:val="28"/>
          <w:szCs w:val="28"/>
          <w:lang w:val="uk-UA"/>
          <w:rPrChange w:id="92" w:author="ASD" w:date="2016-06-09T16:59:00Z">
            <w:rPr>
              <w:sz w:val="28"/>
              <w:szCs w:val="28"/>
              <w:lang w:val="uk-UA"/>
            </w:rPr>
          </w:rPrChange>
        </w:rPr>
        <w:t xml:space="preserve">Важливою віхою в розвитку гастроскопії була робота </w:t>
      </w:r>
      <w:r w:rsidR="00C95C55" w:rsidRPr="00891248">
        <w:rPr>
          <w:sz w:val="28"/>
          <w:szCs w:val="28"/>
          <w:lang w:val="uk-UA"/>
        </w:rPr>
        <w:t>Ж</w:t>
      </w:r>
      <w:r w:rsidRPr="00891248">
        <w:rPr>
          <w:sz w:val="28"/>
          <w:szCs w:val="28"/>
          <w:lang w:val="uk-UA"/>
          <w:rPrChange w:id="93" w:author="ASD" w:date="2016-06-09T16:59:00Z">
            <w:rPr>
              <w:sz w:val="28"/>
              <w:szCs w:val="28"/>
              <w:lang w:val="uk-UA"/>
            </w:rPr>
          </w:rPrChange>
        </w:rPr>
        <w:t xml:space="preserve">. </w:t>
      </w:r>
      <w:r w:rsidR="00C95C55" w:rsidRPr="00891248">
        <w:rPr>
          <w:sz w:val="28"/>
          <w:szCs w:val="28"/>
          <w:lang w:val="uk-UA"/>
        </w:rPr>
        <w:t>Мікулікс</w:t>
      </w:r>
      <w:r w:rsidRPr="00891248">
        <w:rPr>
          <w:sz w:val="28"/>
          <w:szCs w:val="28"/>
          <w:lang w:val="uk-UA"/>
          <w:rPrChange w:id="94" w:author="ASD" w:date="2016-06-09T16:59:00Z">
            <w:rPr>
              <w:sz w:val="28"/>
              <w:szCs w:val="28"/>
              <w:lang w:val="uk-UA"/>
            </w:rPr>
          </w:rPrChange>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r w:rsidR="00C95C55" w:rsidRPr="00891248">
        <w:rPr>
          <w:sz w:val="28"/>
          <w:szCs w:val="28"/>
          <w:lang w:val="uk-UA"/>
          <w:rPrChange w:id="95" w:author="ASD" w:date="2016-06-09T16:59:00Z">
            <w:rPr>
              <w:sz w:val="28"/>
              <w:szCs w:val="28"/>
              <w:lang w:val="uk-UA"/>
            </w:rPr>
          </w:rPrChange>
        </w:rPr>
        <w:t>шлунку</w:t>
      </w:r>
      <w:r w:rsidRPr="00891248">
        <w:rPr>
          <w:sz w:val="28"/>
          <w:szCs w:val="28"/>
          <w:lang w:val="uk-UA"/>
          <w:rPrChange w:id="96" w:author="ASD" w:date="2016-06-09T16:59:00Z">
            <w:rPr>
              <w:sz w:val="28"/>
              <w:szCs w:val="28"/>
              <w:lang w:val="uk-UA"/>
            </w:rPr>
          </w:rPrChange>
        </w:rPr>
        <w:t>. Цю роботу розцінюють як одне з найважливіших теоретичних обґрунтувань методу.</w:t>
      </w:r>
    </w:p>
    <w:p w:rsidR="00AC25BC" w:rsidRPr="00891248" w:rsidRDefault="00AC25BC" w:rsidP="00891248">
      <w:pPr>
        <w:widowControl w:val="0"/>
        <w:autoSpaceDE w:val="0"/>
        <w:autoSpaceDN w:val="0"/>
        <w:adjustRightInd w:val="0"/>
        <w:spacing w:line="360" w:lineRule="auto"/>
        <w:ind w:firstLine="567"/>
        <w:rPr>
          <w:sz w:val="28"/>
          <w:szCs w:val="28"/>
          <w:lang w:val="uk-UA"/>
          <w:rPrChange w:id="97" w:author="ASD" w:date="2016-06-09T16:59:00Z">
            <w:rPr>
              <w:sz w:val="28"/>
              <w:szCs w:val="28"/>
              <w:lang w:val="uk-UA"/>
            </w:rPr>
          </w:rPrChange>
        </w:rPr>
      </w:pPr>
      <w:r w:rsidRPr="00891248">
        <w:rPr>
          <w:sz w:val="28"/>
          <w:szCs w:val="28"/>
          <w:lang w:val="uk-UA"/>
          <w:rPrChange w:id="98" w:author="ASD" w:date="2016-06-09T16:59:00Z">
            <w:rPr>
              <w:sz w:val="28"/>
              <w:szCs w:val="28"/>
              <w:lang w:val="uk-UA"/>
            </w:rPr>
          </w:rPrChange>
        </w:rPr>
        <w:t xml:space="preserve">Надалі жорсткі езофагоскопа і гастроскопи удосконалювалися. Удосконалювалася і методика досліджень. </w:t>
      </w:r>
      <w:r w:rsidR="00C95C55" w:rsidRPr="00891248">
        <w:rPr>
          <w:sz w:val="28"/>
          <w:szCs w:val="28"/>
          <w:lang w:val="uk-UA"/>
        </w:rPr>
        <w:t>Т</w:t>
      </w:r>
      <w:r w:rsidRPr="00891248">
        <w:rPr>
          <w:sz w:val="28"/>
          <w:szCs w:val="28"/>
          <w:lang w:val="uk-UA"/>
          <w:rPrChange w:id="99" w:author="ASD" w:date="2016-06-09T16:59:00Z">
            <w:rPr>
              <w:sz w:val="28"/>
              <w:szCs w:val="28"/>
              <w:lang w:val="uk-UA"/>
            </w:rPr>
          </w:rPrChange>
        </w:rPr>
        <w:t xml:space="preserve">. </w:t>
      </w:r>
      <w:r w:rsidR="00C95C55" w:rsidRPr="00891248">
        <w:rPr>
          <w:sz w:val="28"/>
          <w:szCs w:val="28"/>
          <w:lang w:val="uk-UA"/>
        </w:rPr>
        <w:t>Розенхейм</w:t>
      </w:r>
      <w:r w:rsidRPr="00891248">
        <w:rPr>
          <w:sz w:val="28"/>
          <w:szCs w:val="28"/>
          <w:lang w:val="uk-UA"/>
          <w:rPrChange w:id="100" w:author="ASD" w:date="2016-06-09T16:59:00Z">
            <w:rPr>
              <w:sz w:val="28"/>
              <w:szCs w:val="28"/>
              <w:lang w:val="uk-UA"/>
            </w:rPr>
          </w:rPrChange>
        </w:rPr>
        <w:t xml:space="preserve"> (1896) вперше застосував місцеву анестезію кокаїном. </w:t>
      </w:r>
      <w:r w:rsidR="00C95C55" w:rsidRPr="00891248">
        <w:rPr>
          <w:sz w:val="28"/>
          <w:szCs w:val="28"/>
          <w:lang w:val="uk-UA"/>
        </w:rPr>
        <w:t>Ж</w:t>
      </w:r>
      <w:r w:rsidRPr="00891248">
        <w:rPr>
          <w:sz w:val="28"/>
          <w:szCs w:val="28"/>
          <w:lang w:val="uk-UA"/>
          <w:rPrChange w:id="101" w:author="ASD" w:date="2016-06-09T16:59:00Z">
            <w:rPr>
              <w:sz w:val="28"/>
              <w:szCs w:val="28"/>
              <w:lang w:val="uk-UA"/>
            </w:rPr>
          </w:rPrChange>
        </w:rPr>
        <w:t xml:space="preserve">. </w:t>
      </w:r>
      <w:r w:rsidR="00C95C55" w:rsidRPr="00891248">
        <w:rPr>
          <w:sz w:val="28"/>
          <w:szCs w:val="28"/>
          <w:lang w:val="uk-UA"/>
        </w:rPr>
        <w:t>Келлінг</w:t>
      </w:r>
      <w:r w:rsidRPr="00891248">
        <w:rPr>
          <w:sz w:val="28"/>
          <w:szCs w:val="28"/>
          <w:lang w:val="uk-UA"/>
          <w:rPrChange w:id="102" w:author="ASD" w:date="2016-06-09T16:59:00Z">
            <w:rPr>
              <w:sz w:val="28"/>
              <w:szCs w:val="28"/>
              <w:lang w:val="uk-UA"/>
            </w:rPr>
          </w:rPrChange>
        </w:rPr>
        <w:t xml:space="preserve"> (1898) винайшов керований гастроскоп, </w:t>
      </w:r>
      <w:r w:rsidR="00C95C55" w:rsidRPr="00891248">
        <w:rPr>
          <w:sz w:val="28"/>
          <w:szCs w:val="28"/>
          <w:lang w:val="uk-UA"/>
        </w:rPr>
        <w:t>Ф</w:t>
      </w:r>
      <w:r w:rsidRPr="00891248">
        <w:rPr>
          <w:sz w:val="28"/>
          <w:szCs w:val="28"/>
          <w:lang w:val="uk-UA"/>
          <w:rPrChange w:id="103" w:author="ASD" w:date="2016-06-09T16:59:00Z">
            <w:rPr>
              <w:sz w:val="28"/>
              <w:szCs w:val="28"/>
              <w:lang w:val="uk-UA"/>
            </w:rPr>
          </w:rPrChange>
        </w:rPr>
        <w:t xml:space="preserve">. </w:t>
      </w:r>
      <w:r w:rsidR="00C95C55" w:rsidRPr="00891248">
        <w:rPr>
          <w:sz w:val="28"/>
          <w:szCs w:val="28"/>
          <w:lang w:val="uk-UA"/>
        </w:rPr>
        <w:t>Ланже</w:t>
      </w:r>
      <w:r w:rsidRPr="00891248">
        <w:rPr>
          <w:sz w:val="28"/>
          <w:szCs w:val="28"/>
          <w:lang w:val="uk-UA"/>
          <w:rPrChange w:id="104" w:author="ASD" w:date="2016-06-09T16:59:00Z">
            <w:rPr>
              <w:sz w:val="28"/>
              <w:szCs w:val="28"/>
              <w:lang w:val="uk-UA"/>
            </w:rPr>
          </w:rPrChange>
        </w:rPr>
        <w:t xml:space="preserve"> і </w:t>
      </w:r>
      <w:r w:rsidR="00C95C55" w:rsidRPr="00891248">
        <w:rPr>
          <w:sz w:val="28"/>
          <w:szCs w:val="28"/>
          <w:lang w:val="uk-UA"/>
        </w:rPr>
        <w:t>Д</w:t>
      </w:r>
      <w:r w:rsidRPr="00891248">
        <w:rPr>
          <w:sz w:val="28"/>
          <w:szCs w:val="28"/>
          <w:lang w:val="uk-UA"/>
          <w:rPrChange w:id="105" w:author="ASD" w:date="2016-06-09T16:59:00Z">
            <w:rPr>
              <w:sz w:val="28"/>
              <w:szCs w:val="28"/>
              <w:lang w:val="uk-UA"/>
            </w:rPr>
          </w:rPrChange>
        </w:rPr>
        <w:t xml:space="preserve">. </w:t>
      </w:r>
      <w:r w:rsidR="00C95C55" w:rsidRPr="00891248">
        <w:rPr>
          <w:sz w:val="28"/>
          <w:szCs w:val="28"/>
          <w:lang w:val="uk-UA"/>
        </w:rPr>
        <w:t>Мелтізін</w:t>
      </w:r>
      <w:r w:rsidRPr="00891248">
        <w:rPr>
          <w:sz w:val="28"/>
          <w:szCs w:val="28"/>
          <w:lang w:val="uk-UA"/>
          <w:rPrChange w:id="106" w:author="ASD" w:date="2016-06-09T16:59:00Z">
            <w:rPr>
              <w:sz w:val="28"/>
              <w:szCs w:val="28"/>
              <w:lang w:val="uk-UA"/>
            </w:rPr>
          </w:rPrChange>
        </w:rPr>
        <w:t xml:space="preserve"> (1898) - гастрокамер для фотографування </w:t>
      </w:r>
      <w:r w:rsidR="00C95C55" w:rsidRPr="00891248">
        <w:rPr>
          <w:sz w:val="28"/>
          <w:szCs w:val="28"/>
          <w:lang w:val="uk-UA"/>
          <w:rPrChange w:id="107" w:author="ASD" w:date="2016-06-09T16:59:00Z">
            <w:rPr>
              <w:sz w:val="28"/>
              <w:szCs w:val="28"/>
              <w:lang w:val="uk-UA"/>
            </w:rPr>
          </w:rPrChange>
        </w:rPr>
        <w:t>шлунку</w:t>
      </w:r>
      <w:r w:rsidRPr="00891248">
        <w:rPr>
          <w:sz w:val="28"/>
          <w:szCs w:val="28"/>
          <w:lang w:val="uk-UA"/>
          <w:rPrChange w:id="108" w:author="ASD" w:date="2016-06-09T16:59:00Z">
            <w:rPr>
              <w:sz w:val="28"/>
              <w:szCs w:val="28"/>
              <w:lang w:val="uk-UA"/>
            </w:rPr>
          </w:rPrChange>
        </w:rPr>
        <w:t xml:space="preserve"> без візуального огляду.</w:t>
      </w:r>
    </w:p>
    <w:p w:rsidR="000809E2" w:rsidRPr="00891248" w:rsidRDefault="00AC25BC" w:rsidP="00891248">
      <w:pPr>
        <w:widowControl w:val="0"/>
        <w:autoSpaceDE w:val="0"/>
        <w:autoSpaceDN w:val="0"/>
        <w:adjustRightInd w:val="0"/>
        <w:spacing w:line="360" w:lineRule="auto"/>
        <w:ind w:firstLine="567"/>
        <w:rPr>
          <w:sz w:val="28"/>
          <w:szCs w:val="28"/>
          <w:lang w:val="uk-UA"/>
          <w:rPrChange w:id="109" w:author="ASD" w:date="2016-06-09T16:59:00Z">
            <w:rPr>
              <w:sz w:val="28"/>
              <w:szCs w:val="28"/>
              <w:lang w:val="uk-UA"/>
            </w:rPr>
          </w:rPrChange>
        </w:rPr>
      </w:pPr>
      <w:r w:rsidRPr="00891248">
        <w:rPr>
          <w:sz w:val="28"/>
          <w:szCs w:val="28"/>
          <w:lang w:val="uk-UA"/>
          <w:rPrChange w:id="110" w:author="ASD" w:date="2016-06-09T16:59:00Z">
            <w:rPr>
              <w:sz w:val="28"/>
              <w:szCs w:val="28"/>
              <w:lang w:val="uk-UA"/>
            </w:rPr>
          </w:rPrChange>
        </w:rPr>
        <w:t xml:space="preserve">В кінці XIX століття, коли була винайдена лампа Едісона, при ендоскопії почали застосовувати мініатюрні електричні лампочки. </w:t>
      </w:r>
      <w:r w:rsidR="00C95C55" w:rsidRPr="00891248">
        <w:rPr>
          <w:sz w:val="28"/>
          <w:szCs w:val="28"/>
          <w:lang w:val="uk-UA"/>
        </w:rPr>
        <w:t>Ж</w:t>
      </w:r>
      <w:r w:rsidRPr="00891248">
        <w:rPr>
          <w:sz w:val="28"/>
          <w:szCs w:val="28"/>
          <w:lang w:val="uk-UA"/>
          <w:rPrChange w:id="111" w:author="ASD" w:date="2016-06-09T16:59:00Z">
            <w:rPr>
              <w:sz w:val="28"/>
              <w:szCs w:val="28"/>
              <w:lang w:val="uk-UA"/>
            </w:rPr>
          </w:rPrChange>
        </w:rPr>
        <w:t xml:space="preserve">. </w:t>
      </w:r>
      <w:r w:rsidR="00C95C55" w:rsidRPr="00891248">
        <w:rPr>
          <w:sz w:val="28"/>
          <w:szCs w:val="28"/>
          <w:lang w:val="uk-UA"/>
        </w:rPr>
        <w:t>П</w:t>
      </w:r>
      <w:r w:rsidRPr="00891248">
        <w:rPr>
          <w:sz w:val="28"/>
          <w:szCs w:val="28"/>
          <w:lang w:val="uk-UA"/>
          <w:rPrChange w:id="112" w:author="ASD" w:date="2016-06-09T16:59:00Z">
            <w:rPr>
              <w:sz w:val="28"/>
              <w:szCs w:val="28"/>
              <w:lang w:val="uk-UA"/>
            </w:rPr>
          </w:rPrChange>
        </w:rPr>
        <w:t xml:space="preserve">. </w:t>
      </w:r>
      <w:r w:rsidR="00C95C55" w:rsidRPr="00891248">
        <w:rPr>
          <w:sz w:val="28"/>
          <w:szCs w:val="28"/>
          <w:lang w:val="uk-UA"/>
        </w:rPr>
        <w:t>Туртле</w:t>
      </w:r>
      <w:r w:rsidRPr="00891248">
        <w:rPr>
          <w:sz w:val="28"/>
          <w:szCs w:val="28"/>
          <w:lang w:val="uk-UA"/>
          <w:rPrChange w:id="113" w:author="ASD" w:date="2016-06-09T16:59:00Z">
            <w:rPr>
              <w:sz w:val="28"/>
              <w:szCs w:val="28"/>
              <w:lang w:val="uk-UA"/>
            </w:rPr>
          </w:rPrChange>
        </w:rPr>
        <w:t xml:space="preserve"> (1902) вперше використав таку лампу при ректоскопії, а Т. </w:t>
      </w:r>
      <w:r w:rsidR="00C95C55" w:rsidRPr="00891248">
        <w:rPr>
          <w:sz w:val="28"/>
          <w:szCs w:val="28"/>
          <w:lang w:val="uk-UA"/>
        </w:rPr>
        <w:t>Розенхейм</w:t>
      </w:r>
      <w:r w:rsidRPr="00891248">
        <w:rPr>
          <w:sz w:val="28"/>
          <w:szCs w:val="28"/>
          <w:lang w:val="uk-UA"/>
          <w:rPrChange w:id="114" w:author="ASD" w:date="2016-06-09T16:59:00Z">
            <w:rPr>
              <w:sz w:val="28"/>
              <w:szCs w:val="28"/>
              <w:lang w:val="uk-UA"/>
            </w:rPr>
          </w:rPrChange>
        </w:rPr>
        <w:t xml:space="preserve"> (1906) - при гастроскопії. Сконструйований </w:t>
      </w:r>
      <w:r w:rsidR="00C95C55" w:rsidRPr="00891248">
        <w:rPr>
          <w:sz w:val="28"/>
          <w:szCs w:val="28"/>
          <w:lang w:val="uk-UA"/>
        </w:rPr>
        <w:t>В</w:t>
      </w:r>
      <w:r w:rsidRPr="00891248">
        <w:rPr>
          <w:sz w:val="28"/>
          <w:szCs w:val="28"/>
          <w:lang w:val="uk-UA"/>
          <w:rPrChange w:id="115" w:author="ASD" w:date="2016-06-09T16:59:00Z">
            <w:rPr>
              <w:sz w:val="28"/>
              <w:szCs w:val="28"/>
              <w:lang w:val="uk-UA"/>
            </w:rPr>
          </w:rPrChange>
        </w:rPr>
        <w:t xml:space="preserve">. </w:t>
      </w:r>
      <w:r w:rsidR="00C95C55" w:rsidRPr="00891248">
        <w:rPr>
          <w:sz w:val="28"/>
          <w:szCs w:val="28"/>
          <w:lang w:val="uk-UA"/>
        </w:rPr>
        <w:t>Брунінг</w:t>
      </w:r>
      <w:r w:rsidRPr="00891248">
        <w:rPr>
          <w:sz w:val="28"/>
          <w:szCs w:val="28"/>
          <w:lang w:val="uk-UA"/>
          <w:rPrChange w:id="116" w:author="ASD" w:date="2016-06-09T16:59:00Z">
            <w:rPr>
              <w:sz w:val="28"/>
              <w:szCs w:val="28"/>
              <w:lang w:val="uk-UA"/>
            </w:rPr>
          </w:rPrChange>
        </w:rPr>
        <w:t xml:space="preserve"> (1907) езофагоскопа з електричним освітленням (електроскоп) застосовувався в практиці до 70-х років XX століття.</w:t>
      </w:r>
    </w:p>
    <w:p w:rsidR="00AC25BC" w:rsidRPr="00891248" w:rsidRDefault="00AC5BD7" w:rsidP="00891248">
      <w:pPr>
        <w:pStyle w:val="3"/>
        <w:widowControl w:val="0"/>
        <w:numPr>
          <w:ilvl w:val="0"/>
          <w:numId w:val="16"/>
        </w:numPr>
        <w:tabs>
          <w:tab w:val="left" w:pos="990"/>
          <w:tab w:val="left" w:pos="1440"/>
          <w:tab w:val="left" w:pos="1530"/>
        </w:tabs>
        <w:autoSpaceDE w:val="0"/>
        <w:autoSpaceDN w:val="0"/>
        <w:adjustRightInd w:val="0"/>
        <w:spacing w:before="0" w:beforeAutospacing="0" w:after="0" w:afterAutospacing="0" w:line="360" w:lineRule="auto"/>
        <w:ind w:left="1710" w:hanging="1350"/>
        <w:rPr>
          <w:szCs w:val="28"/>
          <w:lang w:val="uk-UA"/>
          <w:rPrChange w:id="117" w:author="ASD" w:date="2016-06-09T16:59:00Z">
            <w:rPr>
              <w:szCs w:val="28"/>
              <w:lang w:val="uk-UA"/>
            </w:rPr>
          </w:rPrChange>
        </w:rPr>
      </w:pPr>
      <w:bookmarkStart w:id="118" w:name="_Toc453262630"/>
      <w:r w:rsidRPr="00891248">
        <w:rPr>
          <w:szCs w:val="28"/>
          <w:lang w:val="uk-UA"/>
          <w:rPrChange w:id="119" w:author="ASD" w:date="2016-06-09T16:59:00Z">
            <w:rPr>
              <w:szCs w:val="28"/>
              <w:lang w:val="uk-UA"/>
            </w:rPr>
          </w:rPrChange>
        </w:rPr>
        <w:t>Напів гнучкий</w:t>
      </w:r>
      <w:r w:rsidR="00EF637C" w:rsidRPr="00891248">
        <w:rPr>
          <w:szCs w:val="28"/>
          <w:lang w:val="uk-UA"/>
          <w:rPrChange w:id="120" w:author="ASD" w:date="2016-06-09T16:59:00Z">
            <w:rPr>
              <w:szCs w:val="28"/>
              <w:lang w:val="uk-UA"/>
            </w:rPr>
          </w:rPrChange>
        </w:rPr>
        <w:t xml:space="preserve"> період</w:t>
      </w:r>
      <w:bookmarkEnd w:id="118"/>
    </w:p>
    <w:p w:rsidR="00AC25BC" w:rsidRPr="00891248" w:rsidRDefault="00AC25BC" w:rsidP="00891248">
      <w:pPr>
        <w:widowControl w:val="0"/>
        <w:autoSpaceDE w:val="0"/>
        <w:autoSpaceDN w:val="0"/>
        <w:adjustRightInd w:val="0"/>
        <w:spacing w:line="360" w:lineRule="auto"/>
        <w:ind w:firstLine="567"/>
        <w:rPr>
          <w:sz w:val="28"/>
          <w:szCs w:val="28"/>
          <w:lang w:val="uk-UA"/>
          <w:rPrChange w:id="121" w:author="ASD" w:date="2016-06-09T16:59:00Z">
            <w:rPr>
              <w:sz w:val="28"/>
              <w:szCs w:val="28"/>
              <w:lang w:val="uk-UA"/>
            </w:rPr>
          </w:rPrChange>
        </w:rPr>
      </w:pPr>
      <w:r w:rsidRPr="00891248">
        <w:rPr>
          <w:sz w:val="28"/>
          <w:szCs w:val="28"/>
          <w:lang w:val="uk-UA"/>
          <w:rPrChange w:id="122" w:author="ASD" w:date="2016-06-09T16:59:00Z">
            <w:rPr>
              <w:sz w:val="28"/>
              <w:szCs w:val="28"/>
              <w:lang w:val="uk-UA"/>
            </w:rPr>
          </w:rPrChange>
        </w:rPr>
        <w:t xml:space="preserve">Найбільший внесок </w:t>
      </w:r>
      <w:r w:rsidR="002D476B" w:rsidRPr="00891248">
        <w:rPr>
          <w:sz w:val="28"/>
          <w:szCs w:val="28"/>
          <w:lang w:val="uk-UA"/>
          <w:rPrChange w:id="123" w:author="ASD" w:date="2016-06-09T16:59:00Z">
            <w:rPr>
              <w:sz w:val="28"/>
              <w:szCs w:val="28"/>
              <w:lang w:val="uk-UA"/>
            </w:rPr>
          </w:rPrChange>
        </w:rPr>
        <w:t>у</w:t>
      </w:r>
      <w:r w:rsidRPr="00891248">
        <w:rPr>
          <w:sz w:val="28"/>
          <w:szCs w:val="28"/>
          <w:lang w:val="uk-UA"/>
          <w:rPrChange w:id="124" w:author="ASD" w:date="2016-06-09T16:59:00Z">
            <w:rPr>
              <w:sz w:val="28"/>
              <w:szCs w:val="28"/>
              <w:lang w:val="uk-UA"/>
            </w:rPr>
          </w:rPrChange>
        </w:rPr>
        <w:t xml:space="preserve"> розвиток гастроскопії </w:t>
      </w:r>
      <w:r w:rsidR="002D476B" w:rsidRPr="00891248">
        <w:rPr>
          <w:sz w:val="28"/>
          <w:szCs w:val="28"/>
          <w:lang w:val="uk-UA"/>
          <w:rPrChange w:id="125" w:author="ASD" w:date="2016-06-09T16:59:00Z">
            <w:rPr>
              <w:sz w:val="28"/>
              <w:szCs w:val="28"/>
              <w:lang w:val="uk-UA"/>
            </w:rPr>
          </w:rPrChange>
        </w:rPr>
        <w:t>у</w:t>
      </w:r>
      <w:r w:rsidRPr="00891248">
        <w:rPr>
          <w:sz w:val="28"/>
          <w:szCs w:val="28"/>
          <w:lang w:val="uk-UA"/>
          <w:rPrChange w:id="126" w:author="ASD" w:date="2016-06-09T16:59:00Z">
            <w:rPr>
              <w:sz w:val="28"/>
              <w:szCs w:val="28"/>
              <w:lang w:val="uk-UA"/>
            </w:rPr>
          </w:rPrChange>
        </w:rPr>
        <w:t xml:space="preserve"> цей період зробив </w:t>
      </w:r>
      <w:r w:rsidR="00C95C55" w:rsidRPr="00891248">
        <w:rPr>
          <w:sz w:val="28"/>
          <w:szCs w:val="28"/>
          <w:lang w:val="uk-UA"/>
        </w:rPr>
        <w:t>Р</w:t>
      </w:r>
      <w:r w:rsidRPr="00891248">
        <w:rPr>
          <w:sz w:val="28"/>
          <w:szCs w:val="28"/>
          <w:lang w:val="uk-UA"/>
          <w:rPrChange w:id="127" w:author="ASD" w:date="2016-06-09T16:59:00Z">
            <w:rPr>
              <w:sz w:val="28"/>
              <w:szCs w:val="28"/>
              <w:lang w:val="uk-UA"/>
            </w:rPr>
          </w:rPrChange>
        </w:rPr>
        <w:t xml:space="preserve">. </w:t>
      </w:r>
      <w:r w:rsidR="00C95C55" w:rsidRPr="00891248">
        <w:rPr>
          <w:sz w:val="28"/>
          <w:szCs w:val="28"/>
          <w:lang w:val="uk-UA"/>
        </w:rPr>
        <w:t>Шіндлер</w:t>
      </w:r>
      <w:r w:rsidRPr="00891248">
        <w:rPr>
          <w:sz w:val="28"/>
          <w:szCs w:val="28"/>
          <w:lang w:val="uk-UA"/>
          <w:rPrChange w:id="128" w:author="ASD" w:date="2016-06-09T16:59:00Z">
            <w:rPr>
              <w:sz w:val="28"/>
              <w:szCs w:val="28"/>
              <w:lang w:val="uk-UA"/>
            </w:rPr>
          </w:rPrChange>
        </w:rPr>
        <w:t xml:space="preserve"> (1932), який описав ендоскопічну картину слизової оболонки </w:t>
      </w:r>
      <w:r w:rsidR="00C95C55" w:rsidRPr="00891248">
        <w:rPr>
          <w:sz w:val="28"/>
          <w:szCs w:val="28"/>
          <w:lang w:val="uk-UA"/>
          <w:rPrChange w:id="129" w:author="ASD" w:date="2016-06-09T16:59:00Z">
            <w:rPr>
              <w:sz w:val="28"/>
              <w:szCs w:val="28"/>
              <w:lang w:val="uk-UA"/>
            </w:rPr>
          </w:rPrChange>
        </w:rPr>
        <w:t>шлунку</w:t>
      </w:r>
      <w:r w:rsidRPr="00891248">
        <w:rPr>
          <w:sz w:val="28"/>
          <w:szCs w:val="28"/>
          <w:lang w:val="uk-UA"/>
          <w:rPrChange w:id="130" w:author="ASD" w:date="2016-06-09T16:59:00Z">
            <w:rPr>
              <w:sz w:val="28"/>
              <w:szCs w:val="28"/>
              <w:lang w:val="uk-UA"/>
            </w:rPr>
          </w:rPrChange>
        </w:rPr>
        <w:t xml:space="preserve"> при </w:t>
      </w:r>
      <w:r w:rsidRPr="00891248">
        <w:rPr>
          <w:sz w:val="28"/>
          <w:szCs w:val="28"/>
          <w:lang w:val="uk-UA"/>
          <w:rPrChange w:id="131" w:author="ASD" w:date="2016-06-09T16:59:00Z">
            <w:rPr>
              <w:sz w:val="28"/>
              <w:szCs w:val="28"/>
              <w:lang w:val="uk-UA"/>
            </w:rPr>
          </w:rPrChange>
        </w:rPr>
        <w:lastRenderedPageBreak/>
        <w:t xml:space="preserve">ряді захворювань, а також розробив конструкцію </w:t>
      </w:r>
      <w:r w:rsidR="002D476B" w:rsidRPr="00891248">
        <w:rPr>
          <w:sz w:val="28"/>
          <w:szCs w:val="28"/>
          <w:lang w:val="uk-UA"/>
          <w:rPrChange w:id="132" w:author="ASD" w:date="2016-06-09T16:59:00Z">
            <w:rPr>
              <w:sz w:val="28"/>
              <w:szCs w:val="28"/>
              <w:lang w:val="uk-UA"/>
            </w:rPr>
          </w:rPrChange>
        </w:rPr>
        <w:t>н</w:t>
      </w:r>
      <w:r w:rsidRPr="00891248">
        <w:rPr>
          <w:sz w:val="28"/>
          <w:szCs w:val="28"/>
          <w:lang w:val="uk-UA"/>
          <w:rPrChange w:id="133" w:author="ASD" w:date="2016-06-09T16:59:00Z">
            <w:rPr>
              <w:sz w:val="28"/>
              <w:szCs w:val="28"/>
              <w:lang w:val="uk-UA"/>
            </w:rPr>
          </w:rPrChange>
        </w:rPr>
        <w:t>апів</w:t>
      </w:r>
      <w:r w:rsidR="00C95C55" w:rsidRPr="00891248">
        <w:rPr>
          <w:sz w:val="28"/>
          <w:szCs w:val="28"/>
          <w:lang w:val="uk-UA"/>
        </w:rPr>
        <w:t xml:space="preserve"> </w:t>
      </w:r>
      <w:r w:rsidRPr="00891248">
        <w:rPr>
          <w:sz w:val="28"/>
          <w:szCs w:val="28"/>
          <w:lang w:val="uk-UA"/>
          <w:rPrChange w:id="134" w:author="ASD" w:date="2016-06-09T16:59:00Z">
            <w:rPr>
              <w:sz w:val="28"/>
              <w:szCs w:val="28"/>
              <w:lang w:val="uk-UA"/>
            </w:rPr>
          </w:rPrChange>
        </w:rPr>
        <w:t>гнучк</w:t>
      </w:r>
      <w:r w:rsidR="002D476B" w:rsidRPr="00891248">
        <w:rPr>
          <w:sz w:val="28"/>
          <w:szCs w:val="28"/>
          <w:lang w:val="uk-UA"/>
          <w:rPrChange w:id="135" w:author="ASD" w:date="2016-06-09T16:59:00Z">
            <w:rPr>
              <w:sz w:val="28"/>
              <w:szCs w:val="28"/>
              <w:lang w:val="uk-UA"/>
            </w:rPr>
          </w:rPrChange>
        </w:rPr>
        <w:t>ого</w:t>
      </w:r>
      <w:r w:rsidRPr="00891248">
        <w:rPr>
          <w:sz w:val="28"/>
          <w:szCs w:val="28"/>
          <w:lang w:val="uk-UA"/>
          <w:rPrChange w:id="136" w:author="ASD" w:date="2016-06-09T16:59:00Z">
            <w:rPr>
              <w:sz w:val="28"/>
              <w:szCs w:val="28"/>
              <w:lang w:val="uk-UA"/>
            </w:rPr>
          </w:rPrChange>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r w:rsidR="00C95C55" w:rsidRPr="00891248">
        <w:rPr>
          <w:sz w:val="28"/>
          <w:szCs w:val="28"/>
          <w:lang w:val="uk-UA"/>
          <w:rPrChange w:id="137" w:author="ASD" w:date="2016-06-09T16:59:00Z">
            <w:rPr>
              <w:sz w:val="28"/>
              <w:szCs w:val="28"/>
              <w:lang w:val="uk-UA"/>
            </w:rPr>
          </w:rPrChange>
        </w:rPr>
        <w:t>шлунку</w:t>
      </w:r>
      <w:r w:rsidRPr="00891248">
        <w:rPr>
          <w:sz w:val="28"/>
          <w:szCs w:val="28"/>
          <w:lang w:val="uk-UA"/>
          <w:rPrChange w:id="138" w:author="ASD" w:date="2016-06-09T16:59:00Z">
            <w:rPr>
              <w:sz w:val="28"/>
              <w:szCs w:val="28"/>
              <w:lang w:val="uk-UA"/>
            </w:rPr>
          </w:rPrChange>
        </w:rPr>
        <w:t>. Гастроскоп Шин</w:t>
      </w:r>
      <w:r w:rsidR="002D476B" w:rsidRPr="00891248">
        <w:rPr>
          <w:sz w:val="28"/>
          <w:szCs w:val="28"/>
          <w:lang w:val="uk-UA"/>
          <w:rPrChange w:id="139" w:author="ASD" w:date="2016-06-09T16:59:00Z">
            <w:rPr>
              <w:sz w:val="28"/>
              <w:szCs w:val="28"/>
              <w:lang w:val="uk-UA"/>
            </w:rPr>
          </w:rPrChange>
        </w:rPr>
        <w:t>длера представляв собою трубку</w:t>
      </w:r>
      <w:r w:rsidRPr="00891248">
        <w:rPr>
          <w:sz w:val="28"/>
          <w:szCs w:val="28"/>
          <w:lang w:val="uk-UA"/>
          <w:rPrChange w:id="140" w:author="ASD" w:date="2016-06-09T16:59:00Z">
            <w:rPr>
              <w:sz w:val="28"/>
              <w:szCs w:val="28"/>
              <w:lang w:val="uk-UA"/>
            </w:rPr>
          </w:rPrChange>
        </w:rPr>
        <w:t xml:space="preserve"> довжиною 78 см, його гнучка частина мала 24 см </w:t>
      </w:r>
      <w:r w:rsidR="002D476B" w:rsidRPr="00891248">
        <w:rPr>
          <w:sz w:val="28"/>
          <w:szCs w:val="28"/>
          <w:lang w:val="uk-UA"/>
          <w:rPrChange w:id="141" w:author="ASD" w:date="2016-06-09T16:59:00Z">
            <w:rPr>
              <w:sz w:val="28"/>
              <w:szCs w:val="28"/>
              <w:lang w:val="uk-UA"/>
            </w:rPr>
          </w:rPrChange>
        </w:rPr>
        <w:t>у</w:t>
      </w:r>
      <w:r w:rsidRPr="00891248">
        <w:rPr>
          <w:sz w:val="28"/>
          <w:szCs w:val="28"/>
          <w:lang w:val="uk-UA"/>
          <w:rPrChange w:id="142" w:author="ASD" w:date="2016-06-09T16:59:00Z">
            <w:rPr>
              <w:sz w:val="28"/>
              <w:szCs w:val="28"/>
              <w:lang w:val="uk-UA"/>
            </w:rPr>
          </w:rPrChange>
        </w:rPr>
        <w:t xml:space="preserve"> довжину, 12 мм </w:t>
      </w:r>
      <w:r w:rsidR="002D476B" w:rsidRPr="00891248">
        <w:rPr>
          <w:sz w:val="28"/>
          <w:szCs w:val="28"/>
          <w:lang w:val="uk-UA"/>
          <w:rPrChange w:id="143" w:author="ASD" w:date="2016-06-09T16:59:00Z">
            <w:rPr>
              <w:sz w:val="28"/>
              <w:szCs w:val="28"/>
              <w:lang w:val="uk-UA"/>
            </w:rPr>
          </w:rPrChange>
        </w:rPr>
        <w:t>у</w:t>
      </w:r>
      <w:r w:rsidRPr="00891248">
        <w:rPr>
          <w:sz w:val="28"/>
          <w:szCs w:val="28"/>
          <w:lang w:val="uk-UA"/>
          <w:rPrChange w:id="144" w:author="ASD" w:date="2016-06-09T16:59:00Z">
            <w:rPr>
              <w:sz w:val="28"/>
              <w:szCs w:val="28"/>
              <w:lang w:val="uk-UA"/>
            </w:rPr>
          </w:rPrChange>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r w:rsidR="00C95C55" w:rsidRPr="00891248">
        <w:rPr>
          <w:sz w:val="28"/>
          <w:szCs w:val="28"/>
          <w:lang w:val="uk-UA"/>
          <w:rPrChange w:id="145" w:author="ASD" w:date="2016-06-09T16:59:00Z">
            <w:rPr>
              <w:sz w:val="28"/>
              <w:szCs w:val="28"/>
              <w:lang w:val="uk-UA"/>
            </w:rPr>
          </w:rPrChange>
        </w:rPr>
        <w:t>шлунку</w:t>
      </w:r>
      <w:r w:rsidRPr="00891248">
        <w:rPr>
          <w:sz w:val="28"/>
          <w:szCs w:val="28"/>
          <w:lang w:val="uk-UA"/>
          <w:rPrChange w:id="146" w:author="ASD" w:date="2016-06-09T16:59:00Z">
            <w:rPr>
              <w:sz w:val="28"/>
              <w:szCs w:val="28"/>
              <w:lang w:val="uk-UA"/>
            </w:rPr>
          </w:rPrChange>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891248">
        <w:rPr>
          <w:sz w:val="28"/>
          <w:szCs w:val="28"/>
          <w:lang w:val="uk-UA"/>
          <w:rPrChange w:id="147" w:author="ASD" w:date="2016-06-09T16:59:00Z">
            <w:rPr>
              <w:sz w:val="28"/>
              <w:szCs w:val="28"/>
              <w:lang w:val="uk-UA"/>
            </w:rPr>
          </w:rPrChange>
        </w:rPr>
        <w:t>,</w:t>
      </w:r>
      <w:r w:rsidRPr="00891248">
        <w:rPr>
          <w:sz w:val="28"/>
          <w:szCs w:val="28"/>
          <w:lang w:val="uk-UA"/>
          <w:rPrChange w:id="148" w:author="ASD" w:date="2016-06-09T16:59:00Z">
            <w:rPr>
              <w:sz w:val="28"/>
              <w:szCs w:val="28"/>
              <w:lang w:val="uk-UA"/>
            </w:rPr>
          </w:rPrChange>
        </w:rPr>
        <w:t xml:space="preserve"> автор</w:t>
      </w:r>
      <w:r w:rsidR="002D476B" w:rsidRPr="00891248">
        <w:rPr>
          <w:sz w:val="28"/>
          <w:szCs w:val="28"/>
          <w:lang w:val="uk-UA"/>
          <w:rPrChange w:id="149" w:author="ASD" w:date="2016-06-09T16:59:00Z">
            <w:rPr>
              <w:sz w:val="28"/>
              <w:szCs w:val="28"/>
              <w:lang w:val="uk-UA"/>
            </w:rPr>
          </w:rPrChange>
        </w:rPr>
        <w:t>у</w:t>
      </w:r>
      <w:r w:rsidRPr="00891248">
        <w:rPr>
          <w:sz w:val="28"/>
          <w:szCs w:val="28"/>
          <w:lang w:val="uk-UA"/>
          <w:rPrChange w:id="150" w:author="ASD" w:date="2016-06-09T16:59:00Z">
            <w:rPr>
              <w:sz w:val="28"/>
              <w:szCs w:val="28"/>
              <w:lang w:val="uk-UA"/>
            </w:rPr>
          </w:rPrChange>
        </w:rPr>
        <w:t xml:space="preserve"> вдалося досить широко впровадити методику в </w:t>
      </w:r>
      <w:r w:rsidR="002D476B" w:rsidRPr="00891248">
        <w:rPr>
          <w:sz w:val="28"/>
          <w:szCs w:val="28"/>
          <w:lang w:val="uk-UA"/>
          <w:rPrChange w:id="151" w:author="ASD" w:date="2016-06-09T16:59:00Z">
            <w:rPr>
              <w:sz w:val="28"/>
              <w:szCs w:val="28"/>
              <w:lang w:val="uk-UA"/>
            </w:rPr>
          </w:rPrChange>
        </w:rPr>
        <w:t>медичну</w:t>
      </w:r>
      <w:r w:rsidRPr="00891248">
        <w:rPr>
          <w:sz w:val="28"/>
          <w:szCs w:val="28"/>
          <w:lang w:val="uk-UA"/>
          <w:rPrChange w:id="152" w:author="ASD" w:date="2016-06-09T16:59:00Z">
            <w:rPr>
              <w:sz w:val="28"/>
              <w:szCs w:val="28"/>
              <w:lang w:val="uk-UA"/>
            </w:rPr>
          </w:rPrChange>
        </w:rPr>
        <w:t xml:space="preserve"> практику. </w:t>
      </w:r>
      <w:r w:rsidR="00C95C55" w:rsidRPr="00891248">
        <w:rPr>
          <w:sz w:val="28"/>
          <w:szCs w:val="28"/>
          <w:lang w:val="uk-UA"/>
        </w:rPr>
        <w:t>Р</w:t>
      </w:r>
      <w:r w:rsidRPr="00891248">
        <w:rPr>
          <w:sz w:val="28"/>
          <w:szCs w:val="28"/>
          <w:lang w:val="uk-UA"/>
          <w:rPrChange w:id="153" w:author="ASD" w:date="2016-06-09T16:59:00Z">
            <w:rPr>
              <w:sz w:val="28"/>
              <w:szCs w:val="28"/>
              <w:lang w:val="uk-UA"/>
            </w:rPr>
          </w:rPrChange>
        </w:rPr>
        <w:t xml:space="preserve">. </w:t>
      </w:r>
      <w:r w:rsidR="00C95C55" w:rsidRPr="00891248">
        <w:rPr>
          <w:sz w:val="28"/>
          <w:szCs w:val="28"/>
          <w:lang w:val="uk-UA"/>
        </w:rPr>
        <w:t>Шіндер</w:t>
      </w:r>
      <w:r w:rsidRPr="00891248">
        <w:rPr>
          <w:sz w:val="28"/>
          <w:szCs w:val="28"/>
          <w:lang w:val="uk-UA"/>
          <w:rPrChange w:id="154" w:author="ASD" w:date="2016-06-09T16:59:00Z">
            <w:rPr>
              <w:sz w:val="28"/>
              <w:szCs w:val="28"/>
              <w:lang w:val="uk-UA"/>
            </w:rPr>
          </w:rPrChange>
        </w:rPr>
        <w:t xml:space="preserve"> по праву можна вважати "батьком гастроскопії".</w:t>
      </w:r>
    </w:p>
    <w:p w:rsidR="00AC25BC" w:rsidRPr="00891248" w:rsidRDefault="00AC25BC" w:rsidP="00891248">
      <w:pPr>
        <w:widowControl w:val="0"/>
        <w:autoSpaceDE w:val="0"/>
        <w:autoSpaceDN w:val="0"/>
        <w:adjustRightInd w:val="0"/>
        <w:spacing w:line="360" w:lineRule="auto"/>
        <w:ind w:firstLine="567"/>
        <w:rPr>
          <w:sz w:val="28"/>
          <w:szCs w:val="28"/>
          <w:lang w:val="uk-UA"/>
          <w:rPrChange w:id="155" w:author="ASD" w:date="2016-06-09T16:59:00Z">
            <w:rPr>
              <w:sz w:val="28"/>
              <w:szCs w:val="28"/>
              <w:lang w:val="uk-UA"/>
            </w:rPr>
          </w:rPrChange>
        </w:rPr>
      </w:pPr>
      <w:r w:rsidRPr="00891248">
        <w:rPr>
          <w:sz w:val="28"/>
          <w:szCs w:val="28"/>
          <w:lang w:val="uk-UA"/>
          <w:rPrChange w:id="156" w:author="ASD" w:date="2016-06-09T16:59:00Z">
            <w:rPr>
              <w:sz w:val="28"/>
              <w:szCs w:val="28"/>
              <w:lang w:val="uk-UA"/>
            </w:rPr>
          </w:rPrChange>
        </w:rPr>
        <w:t xml:space="preserve">У наступні роки було запропоновано багато модифікації </w:t>
      </w:r>
      <w:r w:rsidR="002D476B" w:rsidRPr="00891248">
        <w:rPr>
          <w:sz w:val="28"/>
          <w:szCs w:val="28"/>
          <w:lang w:val="uk-UA"/>
          <w:rPrChange w:id="157" w:author="ASD" w:date="2016-06-09T16:59:00Z">
            <w:rPr>
              <w:sz w:val="28"/>
              <w:szCs w:val="28"/>
              <w:lang w:val="uk-UA"/>
            </w:rPr>
          </w:rPrChange>
        </w:rPr>
        <w:t>н</w:t>
      </w:r>
      <w:r w:rsidRPr="00891248">
        <w:rPr>
          <w:sz w:val="28"/>
          <w:szCs w:val="28"/>
          <w:lang w:val="uk-UA"/>
          <w:rPrChange w:id="158" w:author="ASD" w:date="2016-06-09T16:59:00Z">
            <w:rPr>
              <w:sz w:val="28"/>
              <w:szCs w:val="28"/>
              <w:lang w:val="uk-UA"/>
            </w:rPr>
          </w:rPrChange>
        </w:rPr>
        <w:t>апів</w:t>
      </w:r>
      <w:r w:rsidR="00C95C55" w:rsidRPr="00891248">
        <w:rPr>
          <w:sz w:val="28"/>
          <w:szCs w:val="28"/>
          <w:lang w:val="uk-UA"/>
        </w:rPr>
        <w:t xml:space="preserve"> </w:t>
      </w:r>
      <w:r w:rsidRPr="00891248">
        <w:rPr>
          <w:sz w:val="28"/>
          <w:szCs w:val="28"/>
          <w:lang w:val="uk-UA"/>
          <w:rPrChange w:id="159" w:author="ASD" w:date="2016-06-09T16:59:00Z">
            <w:rPr>
              <w:sz w:val="28"/>
              <w:szCs w:val="28"/>
              <w:lang w:val="uk-UA"/>
            </w:rPr>
          </w:rPrChange>
        </w:rPr>
        <w:t>гнучк</w:t>
      </w:r>
      <w:r w:rsidR="002D476B" w:rsidRPr="00891248">
        <w:rPr>
          <w:sz w:val="28"/>
          <w:szCs w:val="28"/>
          <w:lang w:val="uk-UA"/>
          <w:rPrChange w:id="160" w:author="ASD" w:date="2016-06-09T16:59:00Z">
            <w:rPr>
              <w:sz w:val="28"/>
              <w:szCs w:val="28"/>
              <w:lang w:val="uk-UA"/>
            </w:rPr>
          </w:rPrChange>
        </w:rPr>
        <w:t>ого</w:t>
      </w:r>
      <w:r w:rsidRPr="00891248">
        <w:rPr>
          <w:sz w:val="28"/>
          <w:szCs w:val="28"/>
          <w:lang w:val="uk-UA"/>
          <w:rPrChange w:id="161" w:author="ASD" w:date="2016-06-09T16:59:00Z">
            <w:rPr>
              <w:sz w:val="28"/>
              <w:szCs w:val="28"/>
              <w:lang w:val="uk-UA"/>
            </w:rPr>
          </w:rPrChange>
        </w:rPr>
        <w:t xml:space="preserve"> гастроскоп</w:t>
      </w:r>
      <w:r w:rsidR="002D476B" w:rsidRPr="00891248">
        <w:rPr>
          <w:sz w:val="28"/>
          <w:szCs w:val="28"/>
          <w:lang w:val="uk-UA"/>
          <w:rPrChange w:id="162" w:author="ASD" w:date="2016-06-09T16:59:00Z">
            <w:rPr>
              <w:sz w:val="28"/>
              <w:szCs w:val="28"/>
              <w:lang w:val="uk-UA"/>
            </w:rPr>
          </w:rPrChange>
        </w:rPr>
        <w:t>а</w:t>
      </w:r>
      <w:r w:rsidRPr="00891248">
        <w:rPr>
          <w:sz w:val="28"/>
          <w:szCs w:val="28"/>
          <w:lang w:val="uk-UA"/>
          <w:rPrChange w:id="163" w:author="ASD" w:date="2016-06-09T16:59:00Z">
            <w:rPr>
              <w:sz w:val="28"/>
              <w:szCs w:val="28"/>
              <w:lang w:val="uk-UA"/>
            </w:rPr>
          </w:rPrChange>
        </w:rPr>
        <w:t xml:space="preserve">. Дві моделі гастроскопа </w:t>
      </w:r>
      <w:r w:rsidR="00C95C55" w:rsidRPr="00891248">
        <w:rPr>
          <w:sz w:val="28"/>
          <w:szCs w:val="28"/>
          <w:lang w:val="uk-UA"/>
        </w:rPr>
        <w:t>Н</w:t>
      </w:r>
      <w:r w:rsidRPr="00891248">
        <w:rPr>
          <w:sz w:val="28"/>
          <w:szCs w:val="28"/>
          <w:lang w:val="uk-UA"/>
          <w:rPrChange w:id="164" w:author="ASD" w:date="2016-06-09T16:59:00Z">
            <w:rPr>
              <w:sz w:val="28"/>
              <w:szCs w:val="28"/>
              <w:lang w:val="uk-UA"/>
            </w:rPr>
          </w:rPrChange>
        </w:rPr>
        <w:t xml:space="preserve">. </w:t>
      </w:r>
      <w:r w:rsidR="00C95C55" w:rsidRPr="00891248">
        <w:rPr>
          <w:sz w:val="28"/>
          <w:szCs w:val="28"/>
          <w:lang w:val="uk-UA"/>
        </w:rPr>
        <w:t>Хеннінг</w:t>
      </w:r>
      <w:r w:rsidRPr="00891248">
        <w:rPr>
          <w:sz w:val="28"/>
          <w:szCs w:val="28"/>
          <w:lang w:val="uk-UA"/>
          <w:rPrChange w:id="165" w:author="ASD" w:date="2016-06-09T16:59:00Z">
            <w:rPr>
              <w:sz w:val="28"/>
              <w:szCs w:val="28"/>
              <w:lang w:val="uk-UA"/>
            </w:rPr>
          </w:rPrChange>
        </w:rPr>
        <w:t xml:space="preserve"> (1939, 1948) відрізнялися меншою товщиною гнучкої частини (7,5 мм), тому обстеження з їх допомогою легше переносилося хворими. </w:t>
      </w:r>
      <w:r w:rsidR="00C95C55" w:rsidRPr="00891248">
        <w:rPr>
          <w:sz w:val="28"/>
          <w:szCs w:val="28"/>
          <w:lang w:val="uk-UA"/>
        </w:rPr>
        <w:t>Ф</w:t>
      </w:r>
      <w:r w:rsidRPr="00891248">
        <w:rPr>
          <w:sz w:val="28"/>
          <w:szCs w:val="28"/>
          <w:lang w:val="uk-UA"/>
          <w:rPrChange w:id="166" w:author="ASD" w:date="2016-06-09T16:59:00Z">
            <w:rPr>
              <w:sz w:val="28"/>
              <w:szCs w:val="28"/>
              <w:lang w:val="uk-UA"/>
            </w:rPr>
          </w:rPrChange>
        </w:rPr>
        <w:t xml:space="preserve">. </w:t>
      </w:r>
      <w:r w:rsidR="00C95C55" w:rsidRPr="00891248">
        <w:rPr>
          <w:sz w:val="28"/>
          <w:szCs w:val="28"/>
          <w:lang w:val="uk-UA"/>
        </w:rPr>
        <w:t>Тайлор</w:t>
      </w:r>
      <w:r w:rsidRPr="00891248">
        <w:rPr>
          <w:sz w:val="28"/>
          <w:szCs w:val="28"/>
          <w:lang w:val="uk-UA"/>
          <w:rPrChange w:id="167" w:author="ASD" w:date="2016-06-09T16:59:00Z">
            <w:rPr>
              <w:sz w:val="28"/>
              <w:szCs w:val="28"/>
              <w:lang w:val="uk-UA"/>
            </w:rPr>
          </w:rPrChange>
        </w:rPr>
        <w:t xml:space="preserve"> (1941) сконструював гастроскоп</w:t>
      </w:r>
      <w:r w:rsidR="002D476B" w:rsidRPr="00891248">
        <w:rPr>
          <w:sz w:val="28"/>
          <w:szCs w:val="28"/>
          <w:lang w:val="uk-UA"/>
          <w:rPrChange w:id="168" w:author="ASD" w:date="2016-06-09T16:59:00Z">
            <w:rPr>
              <w:sz w:val="28"/>
              <w:szCs w:val="28"/>
              <w:lang w:val="uk-UA"/>
            </w:rPr>
          </w:rPrChange>
        </w:rPr>
        <w:t xml:space="preserve"> із</w:t>
      </w:r>
      <w:r w:rsidRPr="00891248">
        <w:rPr>
          <w:sz w:val="28"/>
          <w:szCs w:val="28"/>
          <w:lang w:val="uk-UA"/>
          <w:rPrChange w:id="169" w:author="ASD" w:date="2016-06-09T16:59:00Z">
            <w:rPr>
              <w:sz w:val="28"/>
              <w:szCs w:val="28"/>
              <w:lang w:val="uk-UA"/>
            </w:rPr>
          </w:rPrChange>
        </w:rPr>
        <w:t xml:space="preserve"> </w:t>
      </w:r>
      <w:r w:rsidR="002D476B" w:rsidRPr="00891248">
        <w:rPr>
          <w:sz w:val="28"/>
          <w:szCs w:val="28"/>
          <w:lang w:val="uk-UA"/>
          <w:rPrChange w:id="170" w:author="ASD" w:date="2016-06-09T16:59:00Z">
            <w:rPr>
              <w:sz w:val="28"/>
              <w:szCs w:val="28"/>
              <w:lang w:val="uk-UA"/>
            </w:rPr>
          </w:rPrChange>
        </w:rPr>
        <w:t>гнучкою</w:t>
      </w:r>
      <w:r w:rsidRPr="00891248">
        <w:rPr>
          <w:sz w:val="28"/>
          <w:szCs w:val="28"/>
          <w:lang w:val="uk-UA"/>
          <w:rPrChange w:id="171" w:author="ASD" w:date="2016-06-09T16:59:00Z">
            <w:rPr>
              <w:sz w:val="28"/>
              <w:szCs w:val="28"/>
              <w:lang w:val="uk-UA"/>
            </w:rPr>
          </w:rPrChange>
        </w:rPr>
        <w:t xml:space="preserve"> дистально</w:t>
      </w:r>
      <w:r w:rsidR="002D476B" w:rsidRPr="00891248">
        <w:rPr>
          <w:sz w:val="28"/>
          <w:szCs w:val="28"/>
          <w:lang w:val="uk-UA"/>
          <w:rPrChange w:id="172" w:author="ASD" w:date="2016-06-09T16:59:00Z">
            <w:rPr>
              <w:sz w:val="28"/>
              <w:szCs w:val="28"/>
              <w:lang w:val="uk-UA"/>
            </w:rPr>
          </w:rPrChange>
        </w:rPr>
        <w:t>ю</w:t>
      </w:r>
      <w:r w:rsidRPr="00891248">
        <w:rPr>
          <w:sz w:val="28"/>
          <w:szCs w:val="28"/>
          <w:lang w:val="uk-UA"/>
          <w:rPrChange w:id="173" w:author="ASD" w:date="2016-06-09T16:59:00Z">
            <w:rPr>
              <w:sz w:val="28"/>
              <w:szCs w:val="28"/>
              <w:lang w:val="uk-UA"/>
            </w:rPr>
          </w:rPrChange>
        </w:rPr>
        <w:t xml:space="preserve"> частиною, яка при управлінні дозволяла оглядати частин</w:t>
      </w:r>
      <w:r w:rsidR="002D476B" w:rsidRPr="00891248">
        <w:rPr>
          <w:sz w:val="28"/>
          <w:szCs w:val="28"/>
          <w:lang w:val="uk-UA"/>
          <w:rPrChange w:id="174" w:author="ASD" w:date="2016-06-09T16:59:00Z">
            <w:rPr>
              <w:sz w:val="28"/>
              <w:szCs w:val="28"/>
              <w:lang w:val="uk-UA"/>
            </w:rPr>
          </w:rPrChange>
        </w:rPr>
        <w:t xml:space="preserve">у </w:t>
      </w:r>
      <w:r w:rsidRPr="00891248">
        <w:rPr>
          <w:sz w:val="28"/>
          <w:szCs w:val="28"/>
          <w:lang w:val="uk-UA"/>
          <w:rPrChange w:id="175" w:author="ASD" w:date="2016-06-09T16:59:00Z">
            <w:rPr>
              <w:sz w:val="28"/>
              <w:szCs w:val="28"/>
              <w:lang w:val="uk-UA"/>
            </w:rPr>
          </w:rPrChange>
        </w:rPr>
        <w:t xml:space="preserve">"сліпих" зон </w:t>
      </w:r>
      <w:r w:rsidR="00C95C55" w:rsidRPr="00891248">
        <w:rPr>
          <w:sz w:val="28"/>
          <w:szCs w:val="28"/>
          <w:lang w:val="uk-UA"/>
          <w:rPrChange w:id="176" w:author="ASD" w:date="2016-06-09T16:59:00Z">
            <w:rPr>
              <w:sz w:val="28"/>
              <w:szCs w:val="28"/>
              <w:lang w:val="uk-UA"/>
            </w:rPr>
          </w:rPrChange>
        </w:rPr>
        <w:t>шлунку</w:t>
      </w:r>
      <w:r w:rsidRPr="00891248">
        <w:rPr>
          <w:sz w:val="28"/>
          <w:szCs w:val="28"/>
          <w:lang w:val="uk-UA"/>
          <w:rPrChange w:id="177" w:author="ASD" w:date="2016-06-09T16:59:00Z">
            <w:rPr>
              <w:sz w:val="28"/>
              <w:szCs w:val="28"/>
              <w:lang w:val="uk-UA"/>
            </w:rPr>
          </w:rPrChange>
        </w:rPr>
        <w:t xml:space="preserve">.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w:t>
      </w:r>
      <w:r w:rsidR="00C95C55" w:rsidRPr="00891248">
        <w:rPr>
          <w:sz w:val="28"/>
          <w:szCs w:val="28"/>
          <w:lang w:val="uk-UA"/>
        </w:rPr>
        <w:t>н</w:t>
      </w:r>
      <w:r w:rsidRPr="00891248">
        <w:rPr>
          <w:sz w:val="28"/>
          <w:szCs w:val="28"/>
          <w:lang w:val="uk-UA"/>
          <w:rPrChange w:id="178" w:author="ASD" w:date="2016-06-09T16:59:00Z">
            <w:rPr>
              <w:sz w:val="28"/>
              <w:szCs w:val="28"/>
              <w:lang w:val="uk-UA"/>
            </w:rPr>
          </w:rPrChange>
        </w:rPr>
        <w:t>апів</w:t>
      </w:r>
      <w:r w:rsidR="00C95C55" w:rsidRPr="00891248">
        <w:rPr>
          <w:sz w:val="28"/>
          <w:szCs w:val="28"/>
          <w:lang w:val="uk-UA"/>
        </w:rPr>
        <w:t xml:space="preserve"> </w:t>
      </w:r>
      <w:r w:rsidRPr="00891248">
        <w:rPr>
          <w:sz w:val="28"/>
          <w:szCs w:val="28"/>
          <w:lang w:val="uk-UA"/>
          <w:rPrChange w:id="179" w:author="ASD" w:date="2016-06-09T16:59:00Z">
            <w:rPr>
              <w:sz w:val="28"/>
              <w:szCs w:val="28"/>
              <w:lang w:val="uk-UA"/>
            </w:rPr>
          </w:rPrChange>
        </w:rPr>
        <w:t>гнучк</w:t>
      </w:r>
      <w:r w:rsidR="00C95C55" w:rsidRPr="00891248">
        <w:rPr>
          <w:sz w:val="28"/>
          <w:szCs w:val="28"/>
          <w:lang w:val="uk-UA"/>
        </w:rPr>
        <w:t>их</w:t>
      </w:r>
      <w:r w:rsidRPr="00891248">
        <w:rPr>
          <w:sz w:val="28"/>
          <w:szCs w:val="28"/>
          <w:lang w:val="uk-UA"/>
          <w:rPrChange w:id="180" w:author="ASD" w:date="2016-06-09T16:59:00Z">
            <w:rPr>
              <w:sz w:val="28"/>
              <w:szCs w:val="28"/>
              <w:lang w:val="uk-UA"/>
            </w:rPr>
          </w:rPrChange>
        </w:rPr>
        <w:t xml:space="preserve"> ендоскопів йш</w:t>
      </w:r>
      <w:r w:rsidR="00C95C55" w:rsidRPr="00891248">
        <w:rPr>
          <w:sz w:val="28"/>
          <w:szCs w:val="28"/>
          <w:lang w:val="uk-UA"/>
        </w:rPr>
        <w:t>ло</w:t>
      </w:r>
      <w:r w:rsidRPr="00891248">
        <w:rPr>
          <w:sz w:val="28"/>
          <w:szCs w:val="28"/>
          <w:lang w:val="uk-UA"/>
          <w:rPrChange w:id="181" w:author="ASD" w:date="2016-06-09T16:59:00Z">
            <w:rPr>
              <w:sz w:val="28"/>
              <w:szCs w:val="28"/>
              <w:lang w:val="uk-UA"/>
            </w:rPr>
          </w:rPrChange>
        </w:rPr>
        <w:t xml:space="preserve"> по шляху поліпшення їх оптичних властивостей і розробки принципів біопсії через гастроскоп. У 1948 р</w:t>
      </w:r>
      <w:r w:rsidR="002D476B" w:rsidRPr="00891248">
        <w:rPr>
          <w:sz w:val="28"/>
          <w:szCs w:val="28"/>
          <w:lang w:val="uk-UA"/>
          <w:rPrChange w:id="182" w:author="ASD" w:date="2016-06-09T16:59:00Z">
            <w:rPr>
              <w:sz w:val="28"/>
              <w:szCs w:val="28"/>
              <w:lang w:val="uk-UA"/>
            </w:rPr>
          </w:rPrChange>
        </w:rPr>
        <w:t>оці</w:t>
      </w:r>
      <w:r w:rsidRPr="00891248">
        <w:rPr>
          <w:sz w:val="28"/>
          <w:szCs w:val="28"/>
          <w:lang w:val="uk-UA"/>
          <w:rPrChange w:id="183" w:author="ASD" w:date="2016-06-09T16:59:00Z">
            <w:rPr>
              <w:sz w:val="28"/>
              <w:szCs w:val="28"/>
              <w:lang w:val="uk-UA"/>
            </w:rPr>
          </w:rPrChange>
        </w:rPr>
        <w:t xml:space="preserve"> </w:t>
      </w:r>
      <w:r w:rsidR="00C95C55" w:rsidRPr="00891248">
        <w:rPr>
          <w:sz w:val="28"/>
          <w:szCs w:val="28"/>
          <w:lang w:val="uk-UA"/>
        </w:rPr>
        <w:t>Е</w:t>
      </w:r>
      <w:r w:rsidRPr="00891248">
        <w:rPr>
          <w:sz w:val="28"/>
          <w:szCs w:val="28"/>
          <w:lang w:val="uk-UA"/>
          <w:rPrChange w:id="184" w:author="ASD" w:date="2016-06-09T16:59:00Z">
            <w:rPr>
              <w:sz w:val="28"/>
              <w:szCs w:val="28"/>
              <w:lang w:val="uk-UA"/>
            </w:rPr>
          </w:rPrChange>
        </w:rPr>
        <w:t xml:space="preserve">. </w:t>
      </w:r>
      <w:r w:rsidR="00C95C55" w:rsidRPr="00891248">
        <w:rPr>
          <w:sz w:val="28"/>
          <w:szCs w:val="28"/>
          <w:lang w:val="uk-UA"/>
        </w:rPr>
        <w:t>Б</w:t>
      </w:r>
      <w:r w:rsidRPr="00891248">
        <w:rPr>
          <w:sz w:val="28"/>
          <w:szCs w:val="28"/>
          <w:lang w:val="uk-UA"/>
          <w:rPrChange w:id="185" w:author="ASD" w:date="2016-06-09T16:59:00Z">
            <w:rPr>
              <w:sz w:val="28"/>
              <w:szCs w:val="28"/>
              <w:lang w:val="uk-UA"/>
            </w:rPr>
          </w:rPrChange>
        </w:rPr>
        <w:t xml:space="preserve">. </w:t>
      </w:r>
      <w:r w:rsidR="00C95C55" w:rsidRPr="00891248">
        <w:rPr>
          <w:sz w:val="28"/>
          <w:szCs w:val="28"/>
          <w:lang w:val="uk-UA"/>
        </w:rPr>
        <w:t>Бенедікт</w:t>
      </w:r>
      <w:r w:rsidRPr="00891248">
        <w:rPr>
          <w:sz w:val="28"/>
          <w:szCs w:val="28"/>
          <w:lang w:val="uk-UA"/>
          <w:rPrChange w:id="186" w:author="ASD" w:date="2016-06-09T16:59:00Z">
            <w:rPr>
              <w:sz w:val="28"/>
              <w:szCs w:val="28"/>
              <w:lang w:val="uk-UA"/>
            </w:rPr>
          </w:rPrChange>
        </w:rPr>
        <w:t xml:space="preserve"> створив операційний гастроскоп, що має біопсійний канал і дозволяє проводити маніпуляції усередині </w:t>
      </w:r>
      <w:r w:rsidR="00C95C55" w:rsidRPr="00891248">
        <w:rPr>
          <w:sz w:val="28"/>
          <w:szCs w:val="28"/>
          <w:lang w:val="uk-UA"/>
          <w:rPrChange w:id="187" w:author="ASD" w:date="2016-06-09T16:59:00Z">
            <w:rPr>
              <w:sz w:val="28"/>
              <w:szCs w:val="28"/>
              <w:lang w:val="uk-UA"/>
            </w:rPr>
          </w:rPrChange>
        </w:rPr>
        <w:t>шлунку</w:t>
      </w:r>
      <w:r w:rsidRPr="00891248">
        <w:rPr>
          <w:sz w:val="28"/>
          <w:szCs w:val="28"/>
          <w:lang w:val="uk-UA"/>
          <w:rPrChange w:id="188" w:author="ASD" w:date="2016-06-09T16:59:00Z">
            <w:rPr>
              <w:sz w:val="28"/>
              <w:szCs w:val="28"/>
              <w:lang w:val="uk-UA"/>
            </w:rPr>
          </w:rPrChange>
        </w:rPr>
        <w:t>.</w:t>
      </w:r>
    </w:p>
    <w:p w:rsidR="00AC25BC" w:rsidRPr="00891248" w:rsidRDefault="00AC25BC" w:rsidP="00891248">
      <w:pPr>
        <w:widowControl w:val="0"/>
        <w:autoSpaceDE w:val="0"/>
        <w:autoSpaceDN w:val="0"/>
        <w:adjustRightInd w:val="0"/>
        <w:spacing w:line="360" w:lineRule="auto"/>
        <w:ind w:firstLine="567"/>
        <w:rPr>
          <w:sz w:val="28"/>
          <w:szCs w:val="28"/>
          <w:lang w:val="uk-UA"/>
          <w:rPrChange w:id="189" w:author="ASD" w:date="2016-06-09T16:59:00Z">
            <w:rPr>
              <w:sz w:val="28"/>
              <w:szCs w:val="28"/>
              <w:lang w:val="uk-UA"/>
            </w:rPr>
          </w:rPrChange>
        </w:rPr>
      </w:pPr>
      <w:r w:rsidRPr="00891248">
        <w:rPr>
          <w:sz w:val="28"/>
          <w:szCs w:val="28"/>
          <w:lang w:val="uk-UA"/>
          <w:rPrChange w:id="190" w:author="ASD" w:date="2016-06-09T16:59:00Z">
            <w:rPr>
              <w:sz w:val="28"/>
              <w:szCs w:val="28"/>
              <w:lang w:val="uk-UA"/>
            </w:rPr>
          </w:rPrChange>
        </w:rPr>
        <w:t>У ц</w:t>
      </w:r>
      <w:r w:rsidR="002D476B" w:rsidRPr="00891248">
        <w:rPr>
          <w:sz w:val="28"/>
          <w:szCs w:val="28"/>
          <w:lang w:val="uk-UA"/>
          <w:rPrChange w:id="191" w:author="ASD" w:date="2016-06-09T16:59:00Z">
            <w:rPr>
              <w:sz w:val="28"/>
              <w:szCs w:val="28"/>
              <w:lang w:val="uk-UA"/>
            </w:rPr>
          </w:rPrChange>
        </w:rPr>
        <w:t>ей</w:t>
      </w:r>
      <w:r w:rsidRPr="00891248">
        <w:rPr>
          <w:sz w:val="28"/>
          <w:szCs w:val="28"/>
          <w:lang w:val="uk-UA"/>
          <w:rPrChange w:id="192" w:author="ASD" w:date="2016-06-09T16:59:00Z">
            <w:rPr>
              <w:sz w:val="28"/>
              <w:szCs w:val="28"/>
              <w:lang w:val="uk-UA"/>
            </w:rPr>
          </w:rPrChange>
        </w:rPr>
        <w:t xml:space="preserve"> ж</w:t>
      </w:r>
      <w:r w:rsidR="002D476B" w:rsidRPr="00891248">
        <w:rPr>
          <w:sz w:val="28"/>
          <w:szCs w:val="28"/>
          <w:lang w:val="uk-UA"/>
          <w:rPrChange w:id="193" w:author="ASD" w:date="2016-06-09T16:59:00Z">
            <w:rPr>
              <w:sz w:val="28"/>
              <w:szCs w:val="28"/>
              <w:lang w:val="uk-UA"/>
            </w:rPr>
          </w:rPrChange>
        </w:rPr>
        <w:t>е</w:t>
      </w:r>
      <w:r w:rsidRPr="00891248">
        <w:rPr>
          <w:sz w:val="28"/>
          <w:szCs w:val="28"/>
          <w:lang w:val="uk-UA"/>
          <w:rPrChange w:id="194" w:author="ASD" w:date="2016-06-09T16:59:00Z">
            <w:rPr>
              <w:sz w:val="28"/>
              <w:szCs w:val="28"/>
              <w:lang w:val="uk-UA"/>
            </w:rPr>
          </w:rPrChange>
        </w:rPr>
        <w:t xml:space="preserve"> р</w:t>
      </w:r>
      <w:r w:rsidR="002D476B" w:rsidRPr="00891248">
        <w:rPr>
          <w:sz w:val="28"/>
          <w:szCs w:val="28"/>
          <w:lang w:val="uk-UA"/>
          <w:rPrChange w:id="195" w:author="ASD" w:date="2016-06-09T16:59:00Z">
            <w:rPr>
              <w:sz w:val="28"/>
              <w:szCs w:val="28"/>
              <w:lang w:val="uk-UA"/>
            </w:rPr>
          </w:rPrChange>
        </w:rPr>
        <w:t>ік</w:t>
      </w:r>
      <w:r w:rsidRPr="00891248">
        <w:rPr>
          <w:sz w:val="28"/>
          <w:szCs w:val="28"/>
          <w:lang w:val="uk-UA"/>
          <w:rPrChange w:id="196" w:author="ASD" w:date="2016-06-09T16:59:00Z">
            <w:rPr>
              <w:sz w:val="28"/>
              <w:szCs w:val="28"/>
              <w:lang w:val="uk-UA"/>
            </w:rPr>
          </w:rPrChange>
        </w:rPr>
        <w:t xml:space="preserve"> лікарі та дослідники знову повернулися до проблеми фотодокументації. Перші успішні досліди з </w:t>
      </w:r>
      <w:r w:rsidR="00C95C55" w:rsidRPr="00891248">
        <w:rPr>
          <w:sz w:val="28"/>
          <w:szCs w:val="28"/>
          <w:lang w:val="uk-UA"/>
          <w:rPrChange w:id="197" w:author="ASD" w:date="2016-06-09T16:59:00Z">
            <w:rPr>
              <w:sz w:val="28"/>
              <w:szCs w:val="28"/>
              <w:lang w:val="uk-UA"/>
            </w:rPr>
          </w:rPrChange>
        </w:rPr>
        <w:t>внутрішньо шлункової</w:t>
      </w:r>
      <w:r w:rsidRPr="00891248">
        <w:rPr>
          <w:sz w:val="28"/>
          <w:szCs w:val="28"/>
          <w:lang w:val="uk-UA"/>
          <w:rPrChange w:id="198" w:author="ASD" w:date="2016-06-09T16:59:00Z">
            <w:rPr>
              <w:sz w:val="28"/>
              <w:szCs w:val="28"/>
              <w:lang w:val="uk-UA"/>
            </w:rPr>
          </w:rPrChange>
        </w:rPr>
        <w:t xml:space="preserve"> фотографією були проведені T.</w:t>
      </w:r>
      <w:r w:rsidR="00C95C55" w:rsidRPr="00891248">
        <w:rPr>
          <w:sz w:val="28"/>
          <w:szCs w:val="28"/>
          <w:lang w:val="uk-UA"/>
        </w:rPr>
        <w:t>Ужі</w:t>
      </w:r>
      <w:r w:rsidRPr="00891248">
        <w:rPr>
          <w:sz w:val="28"/>
          <w:szCs w:val="28"/>
          <w:lang w:val="uk-UA"/>
          <w:rPrChange w:id="199" w:author="ASD" w:date="2016-06-09T16:59:00Z">
            <w:rPr>
              <w:sz w:val="28"/>
              <w:szCs w:val="28"/>
              <w:lang w:val="uk-UA"/>
            </w:rPr>
          </w:rPrChange>
        </w:rPr>
        <w:t xml:space="preserve"> (1950). У 1958 р </w:t>
      </w:r>
      <w:r w:rsidR="00C95C55" w:rsidRPr="00891248">
        <w:rPr>
          <w:sz w:val="28"/>
          <w:szCs w:val="28"/>
          <w:lang w:val="uk-UA"/>
        </w:rPr>
        <w:t>С</w:t>
      </w:r>
      <w:r w:rsidRPr="00891248">
        <w:rPr>
          <w:sz w:val="28"/>
          <w:szCs w:val="28"/>
          <w:lang w:val="uk-UA"/>
          <w:rPrChange w:id="200" w:author="ASD" w:date="2016-06-09T16:59:00Z">
            <w:rPr>
              <w:sz w:val="28"/>
              <w:szCs w:val="28"/>
              <w:lang w:val="uk-UA"/>
            </w:rPr>
          </w:rPrChange>
        </w:rPr>
        <w:t xml:space="preserve">. </w:t>
      </w:r>
      <w:r w:rsidR="00C95C55" w:rsidRPr="00891248">
        <w:rPr>
          <w:sz w:val="28"/>
          <w:szCs w:val="28"/>
          <w:lang w:val="uk-UA"/>
        </w:rPr>
        <w:t>Тасака</w:t>
      </w:r>
      <w:r w:rsidRPr="00891248">
        <w:rPr>
          <w:sz w:val="28"/>
          <w:szCs w:val="28"/>
          <w:lang w:val="uk-UA"/>
          <w:rPrChange w:id="201" w:author="ASD" w:date="2016-06-09T16:59:00Z">
            <w:rPr>
              <w:sz w:val="28"/>
              <w:szCs w:val="28"/>
              <w:lang w:val="uk-UA"/>
            </w:rPr>
          </w:rPrChange>
        </w:rPr>
        <w:t xml:space="preserve"> і </w:t>
      </w:r>
      <w:r w:rsidR="00C95C55" w:rsidRPr="00891248">
        <w:rPr>
          <w:sz w:val="28"/>
          <w:szCs w:val="28"/>
          <w:lang w:val="uk-UA"/>
        </w:rPr>
        <w:t>С</w:t>
      </w:r>
      <w:r w:rsidRPr="00891248">
        <w:rPr>
          <w:sz w:val="28"/>
          <w:szCs w:val="28"/>
          <w:lang w:val="uk-UA"/>
          <w:rPrChange w:id="202" w:author="ASD" w:date="2016-06-09T16:59:00Z">
            <w:rPr>
              <w:sz w:val="28"/>
              <w:szCs w:val="28"/>
              <w:lang w:val="uk-UA"/>
            </w:rPr>
          </w:rPrChange>
        </w:rPr>
        <w:t xml:space="preserve">. </w:t>
      </w:r>
      <w:r w:rsidR="00C95C55" w:rsidRPr="00891248">
        <w:rPr>
          <w:sz w:val="28"/>
          <w:szCs w:val="28"/>
          <w:lang w:val="uk-UA"/>
        </w:rPr>
        <w:t>Ашізава</w:t>
      </w:r>
      <w:r w:rsidRPr="00891248">
        <w:rPr>
          <w:sz w:val="28"/>
          <w:szCs w:val="28"/>
          <w:lang w:val="uk-UA"/>
          <w:rPrChange w:id="203" w:author="ASD" w:date="2016-06-09T16:59:00Z">
            <w:rPr>
              <w:sz w:val="28"/>
              <w:szCs w:val="28"/>
              <w:lang w:val="uk-UA"/>
            </w:rPr>
          </w:rPrChange>
        </w:rPr>
        <w:t xml:space="preserve">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891248" w:rsidRDefault="00EC7E4E" w:rsidP="00891248">
      <w:pPr>
        <w:pStyle w:val="3"/>
        <w:widowControl w:val="0"/>
        <w:numPr>
          <w:ilvl w:val="0"/>
          <w:numId w:val="16"/>
        </w:numPr>
        <w:tabs>
          <w:tab w:val="left" w:pos="990"/>
          <w:tab w:val="left" w:pos="1440"/>
          <w:tab w:val="left" w:pos="1530"/>
        </w:tabs>
        <w:autoSpaceDE w:val="0"/>
        <w:autoSpaceDN w:val="0"/>
        <w:adjustRightInd w:val="0"/>
        <w:spacing w:before="0" w:beforeAutospacing="0" w:after="0" w:afterAutospacing="0" w:line="360" w:lineRule="auto"/>
        <w:ind w:left="1710" w:hanging="1350"/>
        <w:rPr>
          <w:szCs w:val="28"/>
          <w:lang w:val="uk-UA"/>
          <w:rPrChange w:id="204" w:author="ASD" w:date="2016-06-09T16:59:00Z">
            <w:rPr>
              <w:szCs w:val="28"/>
              <w:lang w:val="uk-UA"/>
            </w:rPr>
          </w:rPrChange>
        </w:rPr>
      </w:pPr>
      <w:bookmarkStart w:id="205" w:name="_Toc453262631"/>
      <w:r w:rsidRPr="00891248">
        <w:rPr>
          <w:szCs w:val="28"/>
          <w:lang w:val="uk-UA"/>
          <w:rPrChange w:id="206" w:author="ASD" w:date="2016-06-09T16:59:00Z">
            <w:rPr>
              <w:szCs w:val="28"/>
              <w:lang w:val="uk-UA"/>
            </w:rPr>
          </w:rPrChange>
        </w:rPr>
        <w:lastRenderedPageBreak/>
        <w:t>Опто</w:t>
      </w:r>
      <w:r w:rsidR="00AC5BD7" w:rsidRPr="00891248">
        <w:rPr>
          <w:szCs w:val="28"/>
          <w:lang w:val="uk-UA"/>
          <w:rPrChange w:id="207" w:author="ASD" w:date="2016-06-09T16:59:00Z">
            <w:rPr>
              <w:szCs w:val="28"/>
              <w:lang w:val="uk-UA"/>
            </w:rPr>
          </w:rPrChange>
        </w:rPr>
        <w:t>волоконний період</w:t>
      </w:r>
      <w:bookmarkEnd w:id="205"/>
    </w:p>
    <w:p w:rsidR="00AC25BC" w:rsidRPr="00891248" w:rsidRDefault="00EC7E4E" w:rsidP="00891248">
      <w:pPr>
        <w:widowControl w:val="0"/>
        <w:autoSpaceDE w:val="0"/>
        <w:autoSpaceDN w:val="0"/>
        <w:adjustRightInd w:val="0"/>
        <w:spacing w:line="360" w:lineRule="auto"/>
        <w:ind w:firstLine="567"/>
        <w:rPr>
          <w:sz w:val="28"/>
          <w:szCs w:val="28"/>
          <w:lang w:val="uk-UA"/>
          <w:rPrChange w:id="208" w:author="ASD" w:date="2016-06-09T16:59:00Z">
            <w:rPr>
              <w:sz w:val="28"/>
              <w:szCs w:val="28"/>
              <w:lang w:val="uk-UA"/>
            </w:rPr>
          </w:rPrChange>
        </w:rPr>
      </w:pPr>
      <w:r w:rsidRPr="00891248">
        <w:rPr>
          <w:sz w:val="28"/>
          <w:szCs w:val="28"/>
          <w:lang w:val="uk-UA"/>
          <w:rPrChange w:id="209" w:author="ASD" w:date="2016-06-09T16:59:00Z">
            <w:rPr>
              <w:sz w:val="28"/>
              <w:szCs w:val="28"/>
              <w:lang w:val="uk-UA"/>
            </w:rPr>
          </w:rPrChange>
        </w:rPr>
        <w:t>Третій етап у</w:t>
      </w:r>
      <w:r w:rsidR="00AC25BC" w:rsidRPr="00891248">
        <w:rPr>
          <w:sz w:val="28"/>
          <w:szCs w:val="28"/>
          <w:lang w:val="uk-UA"/>
          <w:rPrChange w:id="210" w:author="ASD" w:date="2016-06-09T16:59:00Z">
            <w:rPr>
              <w:sz w:val="28"/>
              <w:szCs w:val="28"/>
              <w:lang w:val="uk-UA"/>
            </w:rPr>
          </w:rPrChange>
        </w:rPr>
        <w:t xml:space="preserve"> ендоскопії почався після публікації </w:t>
      </w:r>
      <w:r w:rsidR="00C95C55" w:rsidRPr="00891248">
        <w:rPr>
          <w:sz w:val="28"/>
          <w:szCs w:val="28"/>
          <w:lang w:val="uk-UA"/>
        </w:rPr>
        <w:t>Хіршофітс В. I.</w:t>
      </w:r>
      <w:r w:rsidR="00AC25BC" w:rsidRPr="00891248">
        <w:rPr>
          <w:sz w:val="28"/>
          <w:szCs w:val="28"/>
          <w:lang w:val="uk-UA"/>
          <w:rPrChange w:id="211" w:author="ASD" w:date="2016-06-09T16:59:00Z">
            <w:rPr>
              <w:sz w:val="28"/>
              <w:szCs w:val="28"/>
              <w:lang w:val="uk-UA"/>
            </w:rPr>
          </w:rPrChange>
        </w:rPr>
        <w:t xml:space="preserve">, </w:t>
      </w:r>
      <w:r w:rsidRPr="00891248">
        <w:rPr>
          <w:sz w:val="28"/>
          <w:szCs w:val="28"/>
          <w:lang w:val="uk-UA"/>
          <w:rPrChange w:id="212" w:author="ASD" w:date="2016-06-09T16:59:00Z">
            <w:rPr>
              <w:sz w:val="28"/>
              <w:szCs w:val="28"/>
              <w:lang w:val="uk-UA"/>
            </w:rPr>
          </w:rPrChange>
        </w:rPr>
        <w:t xml:space="preserve">в </w:t>
      </w:r>
      <w:r w:rsidR="00AC25BC" w:rsidRPr="00891248">
        <w:rPr>
          <w:sz w:val="28"/>
          <w:szCs w:val="28"/>
          <w:lang w:val="uk-UA"/>
          <w:rPrChange w:id="213" w:author="ASD" w:date="2016-06-09T16:59:00Z">
            <w:rPr>
              <w:sz w:val="28"/>
              <w:szCs w:val="28"/>
              <w:lang w:val="uk-UA"/>
            </w:rPr>
          </w:rPrChange>
        </w:rPr>
        <w:t>1958</w:t>
      </w:r>
      <w:r w:rsidRPr="00891248">
        <w:rPr>
          <w:sz w:val="28"/>
          <w:szCs w:val="28"/>
          <w:lang w:val="uk-UA"/>
          <w:rPrChange w:id="214" w:author="ASD" w:date="2016-06-09T16:59:00Z">
            <w:rPr>
              <w:sz w:val="28"/>
              <w:szCs w:val="28"/>
              <w:lang w:val="uk-UA"/>
            </w:rPr>
          </w:rPrChange>
        </w:rPr>
        <w:t xml:space="preserve"> році </w:t>
      </w:r>
      <w:r w:rsidR="00AC25BC" w:rsidRPr="00891248">
        <w:rPr>
          <w:sz w:val="28"/>
          <w:szCs w:val="28"/>
          <w:lang w:val="uk-UA"/>
          <w:rPrChange w:id="215" w:author="ASD" w:date="2016-06-09T16:59:00Z">
            <w:rPr>
              <w:sz w:val="28"/>
              <w:szCs w:val="28"/>
              <w:lang w:val="uk-UA"/>
            </w:rPr>
          </w:rPrChange>
        </w:rPr>
        <w:t xml:space="preserve">робіт, присвячених практичному застосуванню гнучкого фиброгастроскопа, хоча ідея передачі світла </w:t>
      </w:r>
      <w:r w:rsidRPr="00891248">
        <w:rPr>
          <w:sz w:val="28"/>
          <w:szCs w:val="28"/>
          <w:lang w:val="uk-UA"/>
          <w:rPrChange w:id="216" w:author="ASD" w:date="2016-06-09T16:59:00Z">
            <w:rPr>
              <w:sz w:val="28"/>
              <w:szCs w:val="28"/>
              <w:lang w:val="uk-UA"/>
            </w:rPr>
          </w:rPrChange>
        </w:rPr>
        <w:t xml:space="preserve">по </w:t>
      </w:r>
      <w:del w:id="217" w:author="ASD" w:date="2016-05-26T18:41:00Z">
        <w:r w:rsidRPr="00891248" w:rsidDel="00BF72C3">
          <w:rPr>
            <w:sz w:val="28"/>
            <w:szCs w:val="28"/>
            <w:lang w:val="uk-UA"/>
            <w:rPrChange w:id="218" w:author="ASD" w:date="2016-06-09T16:59:00Z">
              <w:rPr>
                <w:sz w:val="28"/>
                <w:szCs w:val="28"/>
                <w:lang w:val="uk-UA"/>
              </w:rPr>
            </w:rPrChange>
          </w:rPr>
          <w:delText>гнучким</w:delText>
        </w:r>
        <w:r w:rsidR="00AC25BC" w:rsidRPr="00891248" w:rsidDel="00BF72C3">
          <w:rPr>
            <w:sz w:val="28"/>
            <w:szCs w:val="28"/>
            <w:lang w:val="uk-UA"/>
            <w:rPrChange w:id="219" w:author="ASD" w:date="2016-06-09T16:59:00Z">
              <w:rPr>
                <w:sz w:val="28"/>
                <w:szCs w:val="28"/>
                <w:lang w:val="uk-UA"/>
              </w:rPr>
            </w:rPrChange>
          </w:rPr>
          <w:delText xml:space="preserve"> скляним волокнах була запропонована вже в 1927 році, а когерентний оптичний пучок був запропонований Хопкінсом в 1954 р</w:delText>
        </w:r>
        <w:r w:rsidRPr="00891248" w:rsidDel="00BF72C3">
          <w:rPr>
            <w:sz w:val="28"/>
            <w:szCs w:val="28"/>
            <w:lang w:val="uk-UA"/>
            <w:rPrChange w:id="220" w:author="ASD" w:date="2016-06-09T16:59:00Z">
              <w:rPr>
                <w:sz w:val="28"/>
                <w:szCs w:val="28"/>
                <w:lang w:val="uk-UA"/>
              </w:rPr>
            </w:rPrChange>
          </w:rPr>
          <w:delText>оці. У</w:delText>
        </w:r>
        <w:r w:rsidR="00AC25BC" w:rsidRPr="00891248" w:rsidDel="00BF72C3">
          <w:rPr>
            <w:sz w:val="28"/>
            <w:szCs w:val="28"/>
            <w:lang w:val="uk-UA"/>
            <w:rPrChange w:id="221" w:author="ASD" w:date="2016-06-09T16:59:00Z">
              <w:rPr>
                <w:sz w:val="28"/>
                <w:szCs w:val="28"/>
                <w:lang w:val="uk-UA"/>
              </w:rPr>
            </w:rPrChange>
          </w:rPr>
          <w:delText xml:space="preserve"> створенні першого фиброгастроскопа </w:delText>
        </w:r>
      </w:del>
      <w:r w:rsidR="00AC25BC" w:rsidRPr="00891248">
        <w:rPr>
          <w:sz w:val="28"/>
          <w:szCs w:val="28"/>
          <w:lang w:val="uk-UA"/>
          <w:rPrChange w:id="222" w:author="ASD" w:date="2016-06-09T16:59:00Z">
            <w:rPr>
              <w:sz w:val="28"/>
              <w:szCs w:val="28"/>
              <w:lang w:val="uk-UA"/>
            </w:rPr>
          </w:rPrChange>
        </w:rPr>
        <w:t xml:space="preserve">взяли участь </w:t>
      </w:r>
      <w:r w:rsidR="00C95C55" w:rsidRPr="00891248">
        <w:rPr>
          <w:sz w:val="28"/>
          <w:szCs w:val="28"/>
          <w:lang w:val="uk-UA"/>
        </w:rPr>
        <w:t>Куртісс</w:t>
      </w:r>
      <w:r w:rsidR="00AC25BC" w:rsidRPr="00891248">
        <w:rPr>
          <w:sz w:val="28"/>
          <w:szCs w:val="28"/>
          <w:lang w:val="uk-UA"/>
          <w:rPrChange w:id="223" w:author="ASD" w:date="2016-06-09T16:59:00Z">
            <w:rPr>
              <w:sz w:val="28"/>
              <w:szCs w:val="28"/>
              <w:lang w:val="uk-UA"/>
            </w:rPr>
          </w:rPrChange>
        </w:rPr>
        <w:t xml:space="preserve">, </w:t>
      </w:r>
      <w:r w:rsidR="00C95C55" w:rsidRPr="00891248">
        <w:rPr>
          <w:sz w:val="28"/>
          <w:szCs w:val="28"/>
          <w:lang w:val="uk-UA"/>
        </w:rPr>
        <w:t xml:space="preserve">Хіршофітс </w:t>
      </w:r>
      <w:r w:rsidR="00AC25BC" w:rsidRPr="00891248">
        <w:rPr>
          <w:sz w:val="28"/>
          <w:szCs w:val="28"/>
          <w:lang w:val="uk-UA"/>
          <w:rPrChange w:id="224" w:author="ASD" w:date="2016-06-09T16:59:00Z">
            <w:rPr>
              <w:sz w:val="28"/>
              <w:szCs w:val="28"/>
              <w:lang w:val="uk-UA"/>
            </w:rPr>
          </w:rPrChange>
        </w:rPr>
        <w:t xml:space="preserve">і </w:t>
      </w:r>
      <w:r w:rsidR="00C95C55" w:rsidRPr="00891248">
        <w:rPr>
          <w:sz w:val="28"/>
          <w:szCs w:val="28"/>
          <w:lang w:val="uk-UA"/>
        </w:rPr>
        <w:t>Петерс</w:t>
      </w:r>
      <w:r w:rsidR="00AC25BC" w:rsidRPr="00891248">
        <w:rPr>
          <w:sz w:val="28"/>
          <w:szCs w:val="28"/>
          <w:lang w:val="uk-UA"/>
          <w:rPrChange w:id="225" w:author="ASD" w:date="2016-06-09T16:59:00Z">
            <w:rPr>
              <w:sz w:val="28"/>
              <w:szCs w:val="28"/>
              <w:lang w:val="uk-UA"/>
            </w:rPr>
          </w:rPrChange>
        </w:rPr>
        <w:t>. Цей апарат мав значно більш</w:t>
      </w:r>
      <w:r w:rsidRPr="00891248">
        <w:rPr>
          <w:sz w:val="28"/>
          <w:szCs w:val="28"/>
          <w:lang w:val="uk-UA"/>
          <w:rPrChange w:id="226" w:author="ASD" w:date="2016-06-09T16:59:00Z">
            <w:rPr>
              <w:sz w:val="28"/>
              <w:szCs w:val="28"/>
              <w:lang w:val="uk-UA"/>
            </w:rPr>
          </w:rPrChange>
        </w:rPr>
        <w:t>і</w:t>
      </w:r>
      <w:r w:rsidR="00AC25BC" w:rsidRPr="00891248">
        <w:rPr>
          <w:sz w:val="28"/>
          <w:szCs w:val="28"/>
          <w:lang w:val="uk-UA"/>
          <w:rPrChange w:id="227" w:author="ASD" w:date="2016-06-09T16:59:00Z">
            <w:rPr>
              <w:sz w:val="28"/>
              <w:szCs w:val="28"/>
              <w:lang w:val="uk-UA"/>
            </w:rPr>
          </w:rPrChange>
        </w:rPr>
        <w:t xml:space="preserve"> можливост</w:t>
      </w:r>
      <w:r w:rsidRPr="00891248">
        <w:rPr>
          <w:sz w:val="28"/>
          <w:szCs w:val="28"/>
          <w:lang w:val="uk-UA"/>
          <w:rPrChange w:id="228" w:author="ASD" w:date="2016-06-09T16:59:00Z">
            <w:rPr>
              <w:sz w:val="28"/>
              <w:szCs w:val="28"/>
              <w:lang w:val="uk-UA"/>
            </w:rPr>
          </w:rPrChange>
        </w:rPr>
        <w:t>і</w:t>
      </w:r>
      <w:r w:rsidR="00AC25BC" w:rsidRPr="00891248">
        <w:rPr>
          <w:sz w:val="28"/>
          <w:szCs w:val="28"/>
          <w:lang w:val="uk-UA"/>
          <w:rPrChange w:id="229" w:author="ASD" w:date="2016-06-09T16:59:00Z">
            <w:rPr>
              <w:sz w:val="28"/>
              <w:szCs w:val="28"/>
              <w:lang w:val="uk-UA"/>
            </w:rPr>
          </w:rPrChange>
        </w:rPr>
        <w:t xml:space="preserve"> в порівнянні з найдосконалішою моделлю </w:t>
      </w:r>
      <w:r w:rsidRPr="00891248">
        <w:rPr>
          <w:sz w:val="28"/>
          <w:szCs w:val="28"/>
          <w:lang w:val="uk-UA"/>
          <w:rPrChange w:id="230" w:author="ASD" w:date="2016-06-09T16:59:00Z">
            <w:rPr>
              <w:sz w:val="28"/>
              <w:szCs w:val="28"/>
              <w:lang w:val="uk-UA"/>
            </w:rPr>
          </w:rPrChange>
        </w:rPr>
        <w:t>н</w:t>
      </w:r>
      <w:r w:rsidR="00AC25BC" w:rsidRPr="00891248">
        <w:rPr>
          <w:sz w:val="28"/>
          <w:szCs w:val="28"/>
          <w:lang w:val="uk-UA"/>
          <w:rPrChange w:id="231" w:author="ASD" w:date="2016-06-09T16:59:00Z">
            <w:rPr>
              <w:sz w:val="28"/>
              <w:szCs w:val="28"/>
              <w:lang w:val="uk-UA"/>
            </w:rPr>
          </w:rPrChange>
        </w:rPr>
        <w:t>апів</w:t>
      </w:r>
      <w:r w:rsidR="00C95C55" w:rsidRPr="00891248">
        <w:rPr>
          <w:sz w:val="28"/>
          <w:szCs w:val="28"/>
          <w:lang w:val="uk-UA"/>
        </w:rPr>
        <w:t xml:space="preserve"> </w:t>
      </w:r>
      <w:r w:rsidR="00AC25BC" w:rsidRPr="00891248">
        <w:rPr>
          <w:sz w:val="28"/>
          <w:szCs w:val="28"/>
          <w:lang w:val="uk-UA"/>
          <w:rPrChange w:id="232" w:author="ASD" w:date="2016-06-09T16:59:00Z">
            <w:rPr>
              <w:sz w:val="28"/>
              <w:szCs w:val="28"/>
              <w:lang w:val="uk-UA"/>
            </w:rPr>
          </w:rPrChange>
        </w:rPr>
        <w:t>гнучк</w:t>
      </w:r>
      <w:r w:rsidRPr="00891248">
        <w:rPr>
          <w:sz w:val="28"/>
          <w:szCs w:val="28"/>
          <w:lang w:val="uk-UA"/>
          <w:rPrChange w:id="233" w:author="ASD" w:date="2016-06-09T16:59:00Z">
            <w:rPr>
              <w:sz w:val="28"/>
              <w:szCs w:val="28"/>
              <w:lang w:val="uk-UA"/>
            </w:rPr>
          </w:rPrChange>
        </w:rPr>
        <w:t>ого</w:t>
      </w:r>
      <w:r w:rsidR="00AC25BC" w:rsidRPr="00891248">
        <w:rPr>
          <w:sz w:val="28"/>
          <w:szCs w:val="28"/>
          <w:lang w:val="uk-UA"/>
          <w:rPrChange w:id="234" w:author="ASD" w:date="2016-06-09T16:59:00Z">
            <w:rPr>
              <w:sz w:val="28"/>
              <w:szCs w:val="28"/>
              <w:lang w:val="uk-UA"/>
            </w:rPr>
          </w:rPrChange>
        </w:rPr>
        <w:t xml:space="preserve"> ендоскопа і дослідження з його допомогою </w:t>
      </w:r>
      <w:r w:rsidRPr="00891248">
        <w:rPr>
          <w:sz w:val="28"/>
          <w:szCs w:val="28"/>
          <w:lang w:val="uk-UA"/>
          <w:rPrChange w:id="235" w:author="ASD" w:date="2016-06-09T16:59:00Z">
            <w:rPr>
              <w:sz w:val="28"/>
              <w:szCs w:val="28"/>
              <w:lang w:val="uk-UA"/>
            </w:rPr>
          </w:rPrChange>
        </w:rPr>
        <w:t>краще</w:t>
      </w:r>
      <w:r w:rsidR="00AC25BC" w:rsidRPr="00891248">
        <w:rPr>
          <w:sz w:val="28"/>
          <w:szCs w:val="28"/>
          <w:lang w:val="uk-UA"/>
          <w:rPrChange w:id="236" w:author="ASD" w:date="2016-06-09T16:59:00Z">
            <w:rPr>
              <w:sz w:val="28"/>
              <w:szCs w:val="28"/>
              <w:lang w:val="uk-UA"/>
            </w:rPr>
          </w:rPrChange>
        </w:rPr>
        <w:t xml:space="preserve"> переносилося </w:t>
      </w:r>
      <w:ins w:id="237" w:author="ASD" w:date="2016-05-26T18:41:00Z">
        <w:r w:rsidR="00BF72C3" w:rsidRPr="00891248">
          <w:rPr>
            <w:sz w:val="28"/>
            <w:szCs w:val="28"/>
            <w:lang w:val="uk-UA"/>
            <w:rPrChange w:id="238" w:author="ASD" w:date="2016-06-09T16:59:00Z">
              <w:rPr>
                <w:sz w:val="28"/>
                <w:szCs w:val="28"/>
                <w:lang w:val="uk-UA"/>
              </w:rPr>
            </w:rPrChange>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891248">
        <w:rPr>
          <w:sz w:val="28"/>
          <w:szCs w:val="28"/>
          <w:lang w:val="uk-UA"/>
          <w:rPrChange w:id="239" w:author="ASD" w:date="2016-06-09T16:59:00Z">
            <w:rPr>
              <w:sz w:val="28"/>
              <w:szCs w:val="28"/>
              <w:lang w:val="uk-UA"/>
            </w:rPr>
          </w:rPrChange>
        </w:rPr>
        <w:t xml:space="preserve">хворими. З цього часу починається розвиток сучасної ендоскопії, яка постійно розширює сферу свого застосування. </w:t>
      </w:r>
      <w:r w:rsidRPr="00891248">
        <w:rPr>
          <w:sz w:val="28"/>
          <w:szCs w:val="28"/>
          <w:lang w:val="uk-UA"/>
          <w:rPrChange w:id="240" w:author="ASD" w:date="2016-06-09T16:59:00Z">
            <w:rPr>
              <w:sz w:val="28"/>
              <w:szCs w:val="28"/>
              <w:lang w:val="uk-UA"/>
            </w:rPr>
          </w:rPrChange>
        </w:rPr>
        <w:t>У</w:t>
      </w:r>
      <w:r w:rsidR="00AC25BC" w:rsidRPr="00891248">
        <w:rPr>
          <w:sz w:val="28"/>
          <w:szCs w:val="28"/>
          <w:lang w:val="uk-UA"/>
          <w:rPrChange w:id="241" w:author="ASD" w:date="2016-06-09T16:59:00Z">
            <w:rPr>
              <w:sz w:val="28"/>
              <w:szCs w:val="28"/>
              <w:lang w:val="uk-UA"/>
            </w:rPr>
          </w:rPrChange>
        </w:rPr>
        <w:t xml:space="preserve"> даний час в ендоскопі</w:t>
      </w:r>
      <w:r w:rsidRPr="00891248">
        <w:rPr>
          <w:sz w:val="28"/>
          <w:szCs w:val="28"/>
          <w:lang w:val="uk-UA"/>
          <w:rPrChange w:id="242" w:author="ASD" w:date="2016-06-09T16:59:00Z">
            <w:rPr>
              <w:sz w:val="28"/>
              <w:szCs w:val="28"/>
              <w:lang w:val="uk-UA"/>
            </w:rPr>
          </w:rPrChange>
        </w:rPr>
        <w:t>ю</w:t>
      </w:r>
      <w:r w:rsidR="00AC25BC" w:rsidRPr="00891248">
        <w:rPr>
          <w:sz w:val="28"/>
          <w:szCs w:val="28"/>
          <w:lang w:val="uk-UA"/>
          <w:rPrChange w:id="243" w:author="ASD" w:date="2016-06-09T16:59:00Z">
            <w:rPr>
              <w:sz w:val="28"/>
              <w:szCs w:val="28"/>
              <w:lang w:val="uk-UA"/>
            </w:rPr>
          </w:rPrChange>
        </w:rPr>
        <w:t xml:space="preserve"> </w:t>
      </w:r>
      <w:r w:rsidR="00C95C55" w:rsidRPr="00891248">
        <w:rPr>
          <w:sz w:val="28"/>
          <w:szCs w:val="28"/>
          <w:lang w:val="uk-UA"/>
          <w:rPrChange w:id="244" w:author="ASD" w:date="2016-06-09T16:59:00Z">
            <w:rPr>
              <w:sz w:val="28"/>
              <w:szCs w:val="28"/>
              <w:lang w:val="uk-UA"/>
            </w:rPr>
          </w:rPrChange>
        </w:rPr>
        <w:t>шлунку</w:t>
      </w:r>
      <w:r w:rsidR="00AC25BC" w:rsidRPr="00891248">
        <w:rPr>
          <w:sz w:val="28"/>
          <w:szCs w:val="28"/>
          <w:lang w:val="uk-UA"/>
          <w:rPrChange w:id="245" w:author="ASD" w:date="2016-06-09T16:59:00Z">
            <w:rPr>
              <w:sz w:val="28"/>
              <w:szCs w:val="28"/>
              <w:lang w:val="uk-UA"/>
            </w:rPr>
          </w:rPrChange>
        </w:rPr>
        <w:t xml:space="preserve"> використову</w:t>
      </w:r>
      <w:r w:rsidRPr="00891248">
        <w:rPr>
          <w:sz w:val="28"/>
          <w:szCs w:val="28"/>
          <w:lang w:val="uk-UA"/>
          <w:rPrChange w:id="246" w:author="ASD" w:date="2016-06-09T16:59:00Z">
            <w:rPr>
              <w:sz w:val="28"/>
              <w:szCs w:val="28"/>
              <w:lang w:val="uk-UA"/>
            </w:rPr>
          </w:rPrChange>
        </w:rPr>
        <w:t>є</w:t>
      </w:r>
      <w:r w:rsidR="00AC25BC" w:rsidRPr="00891248">
        <w:rPr>
          <w:sz w:val="28"/>
          <w:szCs w:val="28"/>
          <w:lang w:val="uk-UA"/>
          <w:rPrChange w:id="247" w:author="ASD" w:date="2016-06-09T16:59:00Z">
            <w:rPr>
              <w:sz w:val="28"/>
              <w:szCs w:val="28"/>
              <w:lang w:val="uk-UA"/>
            </w:rPr>
          </w:rPrChange>
        </w:rPr>
        <w:t xml:space="preserve"> </w:t>
      </w:r>
      <w:r w:rsidR="00C95C55" w:rsidRPr="00891248">
        <w:rPr>
          <w:sz w:val="28"/>
          <w:szCs w:val="28"/>
          <w:lang w:val="uk-UA"/>
          <w:rPrChange w:id="248" w:author="ASD" w:date="2016-06-09T16:59:00Z">
            <w:rPr>
              <w:sz w:val="28"/>
              <w:szCs w:val="28"/>
              <w:lang w:val="uk-UA"/>
            </w:rPr>
          </w:rPrChange>
        </w:rPr>
        <w:t>фібро гастроскоп</w:t>
      </w:r>
      <w:r w:rsidR="00AC25BC" w:rsidRPr="00891248">
        <w:rPr>
          <w:sz w:val="28"/>
          <w:szCs w:val="28"/>
          <w:lang w:val="uk-UA"/>
          <w:rPrChange w:id="249" w:author="ASD" w:date="2016-06-09T16:59:00Z">
            <w:rPr>
              <w:sz w:val="28"/>
              <w:szCs w:val="28"/>
              <w:lang w:val="uk-UA"/>
            </w:rPr>
          </w:rPrChange>
        </w:rPr>
        <w:t>, як</w:t>
      </w:r>
      <w:r w:rsidRPr="00891248">
        <w:rPr>
          <w:sz w:val="28"/>
          <w:szCs w:val="28"/>
          <w:lang w:val="uk-UA"/>
          <w:rPrChange w:id="250" w:author="ASD" w:date="2016-06-09T16:59:00Z">
            <w:rPr>
              <w:sz w:val="28"/>
              <w:szCs w:val="28"/>
              <w:lang w:val="uk-UA"/>
            </w:rPr>
          </w:rPrChange>
        </w:rPr>
        <w:t>ий</w:t>
      </w:r>
      <w:r w:rsidR="00AC25BC" w:rsidRPr="00891248">
        <w:rPr>
          <w:sz w:val="28"/>
          <w:szCs w:val="28"/>
          <w:lang w:val="uk-UA"/>
          <w:rPrChange w:id="251" w:author="ASD" w:date="2016-06-09T16:59:00Z">
            <w:rPr>
              <w:sz w:val="28"/>
              <w:szCs w:val="28"/>
              <w:lang w:val="uk-UA"/>
            </w:rPr>
          </w:rPrChange>
        </w:rPr>
        <w:t xml:space="preserve"> дозвол</w:t>
      </w:r>
      <w:r w:rsidRPr="00891248">
        <w:rPr>
          <w:sz w:val="28"/>
          <w:szCs w:val="28"/>
          <w:lang w:val="uk-UA"/>
          <w:rPrChange w:id="252" w:author="ASD" w:date="2016-06-09T16:59:00Z">
            <w:rPr>
              <w:sz w:val="28"/>
              <w:szCs w:val="28"/>
              <w:lang w:val="uk-UA"/>
            </w:rPr>
          </w:rPrChange>
        </w:rPr>
        <w:t>яє</w:t>
      </w:r>
      <w:r w:rsidR="00AC25BC" w:rsidRPr="00891248">
        <w:rPr>
          <w:sz w:val="28"/>
          <w:szCs w:val="28"/>
          <w:lang w:val="uk-UA"/>
          <w:rPrChange w:id="253" w:author="ASD" w:date="2016-06-09T16:59:00Z">
            <w:rPr>
              <w:sz w:val="28"/>
              <w:szCs w:val="28"/>
              <w:lang w:val="uk-UA"/>
            </w:rPr>
          </w:rPrChange>
        </w:rPr>
        <w:t xml:space="preserve"> значно розширити межі огляду, детально оцінювати стан слизової оболонки стравоходу, </w:t>
      </w:r>
      <w:r w:rsidR="00C95C55" w:rsidRPr="00891248">
        <w:rPr>
          <w:sz w:val="28"/>
          <w:szCs w:val="28"/>
          <w:lang w:val="uk-UA"/>
          <w:rPrChange w:id="254" w:author="ASD" w:date="2016-06-09T16:59:00Z">
            <w:rPr>
              <w:sz w:val="28"/>
              <w:szCs w:val="28"/>
              <w:lang w:val="uk-UA"/>
            </w:rPr>
          </w:rPrChange>
        </w:rPr>
        <w:t>шлунку</w:t>
      </w:r>
      <w:r w:rsidR="00AC25BC" w:rsidRPr="00891248">
        <w:rPr>
          <w:sz w:val="28"/>
          <w:szCs w:val="28"/>
          <w:lang w:val="uk-UA"/>
          <w:rPrChange w:id="255" w:author="ASD" w:date="2016-06-09T16:59:00Z">
            <w:rPr>
              <w:sz w:val="28"/>
              <w:szCs w:val="28"/>
              <w:lang w:val="uk-UA"/>
            </w:rPr>
          </w:rPrChange>
        </w:rPr>
        <w:t>,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891248" w:rsidRDefault="00AC25BC" w:rsidP="00891248">
      <w:pPr>
        <w:pStyle w:val="3"/>
        <w:widowControl w:val="0"/>
        <w:numPr>
          <w:ilvl w:val="0"/>
          <w:numId w:val="16"/>
        </w:numPr>
        <w:tabs>
          <w:tab w:val="left" w:pos="990"/>
          <w:tab w:val="left" w:pos="1440"/>
          <w:tab w:val="left" w:pos="1530"/>
        </w:tabs>
        <w:autoSpaceDE w:val="0"/>
        <w:autoSpaceDN w:val="0"/>
        <w:adjustRightInd w:val="0"/>
        <w:spacing w:before="0" w:beforeAutospacing="0" w:after="0" w:afterAutospacing="0" w:line="360" w:lineRule="auto"/>
        <w:ind w:left="1710" w:hanging="1350"/>
        <w:rPr>
          <w:szCs w:val="28"/>
          <w:lang w:val="uk-UA"/>
          <w:rPrChange w:id="256" w:author="ASD" w:date="2016-06-09T16:59:00Z">
            <w:rPr>
              <w:szCs w:val="28"/>
              <w:lang w:val="uk-UA"/>
            </w:rPr>
          </w:rPrChange>
        </w:rPr>
      </w:pPr>
      <w:bookmarkStart w:id="257" w:name="_Toc453262632"/>
      <w:r w:rsidRPr="00891248">
        <w:rPr>
          <w:szCs w:val="28"/>
          <w:lang w:val="uk-UA"/>
          <w:rPrChange w:id="258" w:author="ASD" w:date="2016-06-09T16:59:00Z">
            <w:rPr>
              <w:szCs w:val="28"/>
              <w:lang w:val="uk-UA"/>
            </w:rPr>
          </w:rPrChange>
        </w:rPr>
        <w:t>Електронний період</w:t>
      </w:r>
      <w:bookmarkEnd w:id="257"/>
    </w:p>
    <w:p w:rsidR="00757B58" w:rsidRPr="00891248" w:rsidRDefault="00AC25BC" w:rsidP="00891248">
      <w:pPr>
        <w:widowControl w:val="0"/>
        <w:autoSpaceDE w:val="0"/>
        <w:autoSpaceDN w:val="0"/>
        <w:adjustRightInd w:val="0"/>
        <w:spacing w:line="360" w:lineRule="auto"/>
        <w:ind w:firstLine="567"/>
        <w:rPr>
          <w:rFonts w:eastAsia="Calibri"/>
          <w:sz w:val="28"/>
          <w:szCs w:val="28"/>
          <w:lang w:val="uk-UA"/>
          <w:rPrChange w:id="259" w:author="ASD" w:date="2016-06-09T16:59:00Z">
            <w:rPr>
              <w:rFonts w:eastAsia="Calibri"/>
              <w:lang w:val="uk-UA"/>
            </w:rPr>
          </w:rPrChange>
        </w:rPr>
      </w:pPr>
      <w:r w:rsidRPr="00891248">
        <w:rPr>
          <w:sz w:val="28"/>
          <w:szCs w:val="28"/>
          <w:lang w:val="uk-UA"/>
          <w:rPrChange w:id="260" w:author="ASD" w:date="2016-06-09T16:59:00Z">
            <w:rPr>
              <w:sz w:val="28"/>
              <w:szCs w:val="28"/>
              <w:lang w:val="uk-UA"/>
            </w:rPr>
          </w:rPrChange>
        </w:rPr>
        <w:t xml:space="preserve">Нинішній електронний період почався в Bell Laboratories (AT &amp; T), коли </w:t>
      </w:r>
      <w:r w:rsidR="00C95C55" w:rsidRPr="00891248">
        <w:rPr>
          <w:sz w:val="28"/>
          <w:szCs w:val="28"/>
          <w:lang w:val="uk-UA"/>
        </w:rPr>
        <w:t>Бойлі</w:t>
      </w:r>
      <w:r w:rsidRPr="00891248">
        <w:rPr>
          <w:sz w:val="28"/>
          <w:szCs w:val="28"/>
          <w:lang w:val="uk-UA"/>
          <w:rPrChange w:id="261" w:author="ASD" w:date="2016-06-09T16:59:00Z">
            <w:rPr>
              <w:sz w:val="28"/>
              <w:szCs w:val="28"/>
              <w:lang w:val="uk-UA"/>
            </w:rPr>
          </w:rPrChange>
        </w:rPr>
        <w:t xml:space="preserve"> і </w:t>
      </w:r>
      <w:r w:rsidR="00C95C55" w:rsidRPr="00891248">
        <w:rPr>
          <w:sz w:val="28"/>
          <w:szCs w:val="28"/>
          <w:lang w:val="uk-UA"/>
        </w:rPr>
        <w:t>Сміт</w:t>
      </w:r>
      <w:r w:rsidRPr="00891248">
        <w:rPr>
          <w:sz w:val="28"/>
          <w:szCs w:val="28"/>
          <w:lang w:val="uk-UA"/>
          <w:rPrChange w:id="262" w:author="ASD" w:date="2016-06-09T16:59:00Z">
            <w:rPr>
              <w:sz w:val="28"/>
              <w:szCs w:val="28"/>
              <w:lang w:val="uk-UA"/>
            </w:rPr>
          </w:rPrChange>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Welch Allyn був створений перший електронний ендоскоп - ендоскопія увійшла в століття цифрових технологій. Електронна відеоендоскопія дала можливість відразу декільком фахівцям бачити весь процес ендоскопічного дослідження, збільшувати зображення і зберігати його в комп'ютерній базі даних.</w:t>
      </w:r>
    </w:p>
    <w:p w:rsidR="00FF5444" w:rsidRPr="00891248" w:rsidRDefault="00FF5444" w:rsidP="00891248">
      <w:pPr>
        <w:pStyle w:val="2"/>
        <w:numPr>
          <w:ilvl w:val="0"/>
          <w:numId w:val="13"/>
        </w:numPr>
        <w:tabs>
          <w:tab w:val="left" w:pos="990"/>
        </w:tabs>
        <w:spacing w:before="0" w:after="0" w:line="360" w:lineRule="auto"/>
        <w:ind w:left="1170" w:hanging="810"/>
        <w:rPr>
          <w:rFonts w:eastAsia="Calibri"/>
          <w:lang w:val="uk-UA"/>
          <w:rPrChange w:id="263" w:author="ASD" w:date="2016-06-09T16:59:00Z">
            <w:rPr>
              <w:rFonts w:eastAsia="Calibri"/>
              <w:lang w:val="uk-UA"/>
            </w:rPr>
          </w:rPrChange>
        </w:rPr>
      </w:pPr>
      <w:bookmarkStart w:id="264" w:name="_Toc453262633"/>
      <w:r w:rsidRPr="00891248">
        <w:rPr>
          <w:rFonts w:eastAsia="Calibri"/>
          <w:lang w:val="uk-UA"/>
          <w:rPrChange w:id="265" w:author="ASD" w:date="2016-06-09T16:59:00Z">
            <w:rPr>
              <w:rFonts w:eastAsia="Calibri"/>
              <w:lang w:val="uk-UA"/>
            </w:rPr>
          </w:rPrChange>
        </w:rPr>
        <w:lastRenderedPageBreak/>
        <w:t>Застосування в медицині</w:t>
      </w:r>
      <w:bookmarkEnd w:id="264"/>
    </w:p>
    <w:p w:rsidR="009E2012" w:rsidRPr="00891248" w:rsidRDefault="009E2012" w:rsidP="00891248">
      <w:pPr>
        <w:pStyle w:val="a9"/>
        <w:shd w:val="clear" w:color="auto" w:fill="FFFFFF"/>
        <w:spacing w:before="0" w:beforeAutospacing="0" w:after="0" w:afterAutospacing="0" w:line="360" w:lineRule="auto"/>
        <w:ind w:firstLine="630"/>
        <w:rPr>
          <w:color w:val="auto"/>
          <w:sz w:val="28"/>
          <w:szCs w:val="28"/>
          <w:lang w:eastAsia="ru-RU"/>
          <w:rPrChange w:id="266" w:author="ASD" w:date="2016-06-09T16:59:00Z">
            <w:rPr>
              <w:color w:val="auto"/>
              <w:sz w:val="28"/>
              <w:szCs w:val="28"/>
              <w:lang w:val="ru-RU" w:eastAsia="ru-RU"/>
            </w:rPr>
          </w:rPrChange>
        </w:rPr>
      </w:pPr>
      <w:r w:rsidRPr="00891248">
        <w:rPr>
          <w:color w:val="auto"/>
          <w:sz w:val="28"/>
          <w:szCs w:val="28"/>
          <w:lang w:eastAsia="ru-RU"/>
          <w:rPrChange w:id="267" w:author="ASD" w:date="2016-06-09T16:59:00Z">
            <w:rPr>
              <w:color w:val="auto"/>
              <w:sz w:val="28"/>
              <w:szCs w:val="28"/>
              <w:lang w:eastAsia="ru-RU"/>
            </w:rPr>
          </w:rPrChange>
        </w:rPr>
        <w:t>Ендоскопія — метод заглядання всередину тіла та обстеження внутрішніх органів людини за допомогою медичного приладу — </w:t>
      </w:r>
      <w:r w:rsidRPr="00891248">
        <w:rPr>
          <w:color w:val="auto"/>
          <w:sz w:val="28"/>
          <w:szCs w:val="28"/>
          <w:lang w:eastAsia="ru-RU"/>
          <w:rPrChange w:id="268" w:author="ASD" w:date="2016-06-09T16:59:00Z">
            <w:rPr>
              <w:color w:val="auto"/>
              <w:sz w:val="28"/>
              <w:szCs w:val="28"/>
              <w:lang w:eastAsia="ru-RU"/>
            </w:rPr>
          </w:rPrChange>
        </w:rPr>
        <w:fldChar w:fldCharType="begin"/>
      </w:r>
      <w:r w:rsidRPr="00891248">
        <w:rPr>
          <w:color w:val="auto"/>
          <w:sz w:val="28"/>
          <w:szCs w:val="28"/>
          <w:lang w:eastAsia="ru-RU"/>
          <w:rPrChange w:id="269" w:author="ASD" w:date="2016-06-09T16:59:00Z">
            <w:rPr>
              <w:color w:val="auto"/>
              <w:sz w:val="28"/>
              <w:szCs w:val="28"/>
              <w:lang w:eastAsia="ru-RU"/>
            </w:rPr>
          </w:rPrChange>
        </w:rPr>
        <w:instrText xml:space="preserve"> HYPERLINK "https://uk.wikipedia.org/wiki/%D0%95%D0%BD%D0%B4%D0%BE%D1%81%D0%BA%D0%BE%D0%BF" \o "Ендоскоп" </w:instrText>
      </w:r>
      <w:r w:rsidRPr="00891248">
        <w:rPr>
          <w:color w:val="auto"/>
          <w:sz w:val="28"/>
          <w:szCs w:val="28"/>
          <w:lang w:eastAsia="ru-RU"/>
          <w:rPrChange w:id="270" w:author="ASD" w:date="2016-06-09T16:59:00Z">
            <w:rPr>
              <w:color w:val="auto"/>
              <w:sz w:val="28"/>
              <w:szCs w:val="28"/>
              <w:lang w:eastAsia="ru-RU"/>
            </w:rPr>
          </w:rPrChange>
        </w:rPr>
        <w:fldChar w:fldCharType="separate"/>
      </w:r>
      <w:r w:rsidRPr="00891248">
        <w:rPr>
          <w:color w:val="auto"/>
          <w:sz w:val="28"/>
          <w:szCs w:val="28"/>
          <w:lang w:eastAsia="ru-RU"/>
          <w:rPrChange w:id="271" w:author="ASD" w:date="2016-06-09T16:59:00Z">
            <w:rPr>
              <w:color w:val="auto"/>
              <w:sz w:val="28"/>
              <w:szCs w:val="28"/>
              <w:lang w:eastAsia="ru-RU"/>
            </w:rPr>
          </w:rPrChange>
        </w:rPr>
        <w:t>ендоскопа</w:t>
      </w:r>
      <w:r w:rsidRPr="00891248">
        <w:rPr>
          <w:color w:val="auto"/>
          <w:sz w:val="28"/>
          <w:szCs w:val="28"/>
          <w:lang w:eastAsia="ru-RU"/>
          <w:rPrChange w:id="272" w:author="ASD" w:date="2016-06-09T16:59:00Z">
            <w:rPr>
              <w:color w:val="auto"/>
              <w:sz w:val="28"/>
              <w:szCs w:val="28"/>
              <w:lang w:eastAsia="ru-RU"/>
            </w:rPr>
          </w:rPrChange>
        </w:rPr>
        <w:fldChar w:fldCharType="end"/>
      </w:r>
      <w:r w:rsidRPr="00891248">
        <w:rPr>
          <w:color w:val="auto"/>
          <w:sz w:val="28"/>
          <w:szCs w:val="28"/>
          <w:lang w:eastAsia="ru-RU"/>
          <w:rPrChange w:id="273" w:author="ASD" w:date="2016-06-09T16:59:00Z">
            <w:rPr>
              <w:color w:val="auto"/>
              <w:sz w:val="28"/>
              <w:szCs w:val="28"/>
              <w:lang w:eastAsia="ru-RU"/>
            </w:rPr>
          </w:rPrChange>
        </w:rPr>
        <w:t>, без порушення цілісності шкірних покривів та </w:t>
      </w:r>
      <w:r w:rsidRPr="00891248">
        <w:rPr>
          <w:color w:val="auto"/>
          <w:sz w:val="28"/>
          <w:szCs w:val="28"/>
          <w:lang w:eastAsia="ru-RU"/>
          <w:rPrChange w:id="274" w:author="ASD" w:date="2016-06-09T16:59:00Z">
            <w:rPr>
              <w:color w:val="auto"/>
              <w:sz w:val="28"/>
              <w:szCs w:val="28"/>
              <w:lang w:eastAsia="ru-RU"/>
            </w:rPr>
          </w:rPrChange>
        </w:rPr>
        <w:fldChar w:fldCharType="begin"/>
      </w:r>
      <w:r w:rsidRPr="00891248">
        <w:rPr>
          <w:color w:val="auto"/>
          <w:sz w:val="28"/>
          <w:szCs w:val="28"/>
          <w:lang w:eastAsia="ru-RU"/>
          <w:rPrChange w:id="275" w:author="ASD" w:date="2016-06-09T16:59:00Z">
            <w:rPr>
              <w:color w:val="auto"/>
              <w:sz w:val="28"/>
              <w:szCs w:val="28"/>
              <w:lang w:eastAsia="ru-RU"/>
            </w:rPr>
          </w:rPrChange>
        </w:rPr>
        <w:instrText xml:space="preserve"> HYPERLINK "https://uk.wikipedia.org/wiki/%D0%A1%D0%BB%D0%B8%D0%B7%D0%BE%D0%B2%D0%B0_%D0%BE%D0%B1%D0%BE%D0%BB%D0%BE%D0%BD%D0%BA%D0%B0" \o "Слизова оболонка" </w:instrText>
      </w:r>
      <w:r w:rsidRPr="00891248">
        <w:rPr>
          <w:color w:val="auto"/>
          <w:sz w:val="28"/>
          <w:szCs w:val="28"/>
          <w:lang w:eastAsia="ru-RU"/>
          <w:rPrChange w:id="276" w:author="ASD" w:date="2016-06-09T16:59:00Z">
            <w:rPr>
              <w:color w:val="auto"/>
              <w:sz w:val="28"/>
              <w:szCs w:val="28"/>
              <w:lang w:eastAsia="ru-RU"/>
            </w:rPr>
          </w:rPrChange>
        </w:rPr>
        <w:fldChar w:fldCharType="separate"/>
      </w:r>
      <w:r w:rsidRPr="00891248">
        <w:rPr>
          <w:color w:val="auto"/>
          <w:sz w:val="28"/>
          <w:szCs w:val="28"/>
          <w:lang w:eastAsia="ru-RU"/>
          <w:rPrChange w:id="277" w:author="ASD" w:date="2016-06-09T16:59:00Z">
            <w:rPr>
              <w:color w:val="auto"/>
              <w:sz w:val="28"/>
              <w:szCs w:val="28"/>
              <w:lang w:eastAsia="ru-RU"/>
            </w:rPr>
          </w:rPrChange>
        </w:rPr>
        <w:t>слизових оболонок</w:t>
      </w:r>
      <w:r w:rsidRPr="00891248">
        <w:rPr>
          <w:color w:val="auto"/>
          <w:sz w:val="28"/>
          <w:szCs w:val="28"/>
          <w:lang w:eastAsia="ru-RU"/>
          <w:rPrChange w:id="278" w:author="ASD" w:date="2016-06-09T16:59:00Z">
            <w:rPr>
              <w:color w:val="auto"/>
              <w:sz w:val="28"/>
              <w:szCs w:val="28"/>
              <w:lang w:eastAsia="ru-RU"/>
            </w:rPr>
          </w:rPrChange>
        </w:rPr>
        <w:fldChar w:fldCharType="end"/>
      </w:r>
      <w:r w:rsidRPr="00891248">
        <w:rPr>
          <w:color w:val="auto"/>
          <w:sz w:val="28"/>
          <w:szCs w:val="28"/>
          <w:lang w:eastAsia="ru-RU"/>
          <w:rPrChange w:id="279" w:author="ASD" w:date="2016-06-09T16:59:00Z">
            <w:rPr>
              <w:color w:val="auto"/>
              <w:sz w:val="28"/>
              <w:szCs w:val="28"/>
              <w:lang w:eastAsia="ru-RU"/>
            </w:rPr>
          </w:rPrChange>
        </w:rPr>
        <w:t>. Проте дедалі частіше в </w:t>
      </w:r>
      <w:r w:rsidRPr="00891248">
        <w:rPr>
          <w:color w:val="auto"/>
          <w:sz w:val="28"/>
          <w:szCs w:val="28"/>
          <w:lang w:eastAsia="ru-RU"/>
          <w:rPrChange w:id="280" w:author="ASD" w:date="2016-06-09T16:59:00Z">
            <w:rPr>
              <w:color w:val="auto"/>
              <w:sz w:val="28"/>
              <w:szCs w:val="28"/>
              <w:lang w:eastAsia="ru-RU"/>
            </w:rPr>
          </w:rPrChange>
        </w:rPr>
        <w:fldChar w:fldCharType="begin"/>
      </w:r>
      <w:r w:rsidRPr="00891248">
        <w:rPr>
          <w:color w:val="auto"/>
          <w:sz w:val="28"/>
          <w:szCs w:val="28"/>
          <w:lang w:eastAsia="ru-RU"/>
          <w:rPrChange w:id="281" w:author="ASD" w:date="2016-06-09T16:59:00Z">
            <w:rPr>
              <w:color w:val="auto"/>
              <w:sz w:val="28"/>
              <w:szCs w:val="28"/>
              <w:lang w:eastAsia="ru-RU"/>
            </w:rPr>
          </w:rPrChange>
        </w:rPr>
        <w:instrText xml:space="preserve"> HYPERLINK "https://uk.wikipedia.org/wiki/%D0%A5%D1%96%D1%80%D1%83%D1%80%D0%B3%D1%96%D1%8F" \o "Хірургія" </w:instrText>
      </w:r>
      <w:r w:rsidRPr="00891248">
        <w:rPr>
          <w:color w:val="auto"/>
          <w:sz w:val="28"/>
          <w:szCs w:val="28"/>
          <w:lang w:eastAsia="ru-RU"/>
          <w:rPrChange w:id="282" w:author="ASD" w:date="2016-06-09T16:59:00Z">
            <w:rPr>
              <w:color w:val="auto"/>
              <w:sz w:val="28"/>
              <w:szCs w:val="28"/>
              <w:lang w:eastAsia="ru-RU"/>
            </w:rPr>
          </w:rPrChange>
        </w:rPr>
        <w:fldChar w:fldCharType="separate"/>
      </w:r>
      <w:r w:rsidRPr="00891248">
        <w:rPr>
          <w:color w:val="auto"/>
          <w:sz w:val="28"/>
          <w:szCs w:val="28"/>
          <w:lang w:eastAsia="ru-RU"/>
          <w:rPrChange w:id="283" w:author="ASD" w:date="2016-06-09T16:59:00Z">
            <w:rPr>
              <w:color w:val="auto"/>
              <w:sz w:val="28"/>
              <w:szCs w:val="28"/>
              <w:lang w:eastAsia="ru-RU"/>
            </w:rPr>
          </w:rPrChange>
        </w:rPr>
        <w:t>хірургічній</w:t>
      </w:r>
      <w:r w:rsidRPr="00891248">
        <w:rPr>
          <w:color w:val="auto"/>
          <w:sz w:val="28"/>
          <w:szCs w:val="28"/>
          <w:lang w:eastAsia="ru-RU"/>
          <w:rPrChange w:id="284" w:author="ASD" w:date="2016-06-09T16:59:00Z">
            <w:rPr>
              <w:color w:val="auto"/>
              <w:sz w:val="28"/>
              <w:szCs w:val="28"/>
              <w:lang w:eastAsia="ru-RU"/>
            </w:rPr>
          </w:rPrChange>
        </w:rPr>
        <w:fldChar w:fldCharType="end"/>
      </w:r>
      <w:r w:rsidRPr="00891248">
        <w:rPr>
          <w:color w:val="auto"/>
          <w:sz w:val="28"/>
          <w:szCs w:val="28"/>
          <w:lang w:eastAsia="ru-RU"/>
          <w:rPrChange w:id="285" w:author="ASD" w:date="2016-06-09T16:59:00Z">
            <w:rPr>
              <w:color w:val="auto"/>
              <w:sz w:val="28"/>
              <w:szCs w:val="28"/>
              <w:lang w:eastAsia="ru-RU"/>
            </w:rPr>
          </w:rPrChange>
        </w:rPr>
        <w:t> практиці застосовують травматичні види ендоскопії.</w:t>
      </w:r>
      <w:r w:rsidRPr="00891248">
        <w:rPr>
          <w:color w:val="auto"/>
          <w:sz w:val="28"/>
          <w:szCs w:val="28"/>
          <w:lang w:eastAsia="ru-RU"/>
          <w:rPrChange w:id="286" w:author="ASD" w:date="2016-06-09T16:59:00Z">
            <w:rPr>
              <w:color w:val="auto"/>
              <w:sz w:val="28"/>
              <w:szCs w:val="28"/>
              <w:lang w:val="ru-RU" w:eastAsia="ru-RU"/>
            </w:rPr>
          </w:rPrChange>
        </w:rPr>
        <w:t>[</w:t>
      </w:r>
      <w:r w:rsidR="005538D1" w:rsidRPr="00891248">
        <w:rPr>
          <w:color w:val="auto"/>
          <w:sz w:val="28"/>
          <w:szCs w:val="28"/>
          <w:lang w:eastAsia="ru-RU"/>
          <w:rPrChange w:id="287" w:author="ASD" w:date="2016-06-09T16:59:00Z">
            <w:rPr>
              <w:color w:val="auto"/>
              <w:sz w:val="28"/>
              <w:szCs w:val="28"/>
              <w:lang w:val="ru-RU" w:eastAsia="ru-RU"/>
            </w:rPr>
          </w:rPrChange>
        </w:rPr>
        <w:t>52</w:t>
      </w:r>
      <w:r w:rsidRPr="00891248">
        <w:rPr>
          <w:color w:val="auto"/>
          <w:sz w:val="28"/>
          <w:szCs w:val="28"/>
          <w:lang w:eastAsia="ru-RU"/>
          <w:rPrChange w:id="288" w:author="ASD" w:date="2016-06-09T16:59:00Z">
            <w:rPr>
              <w:color w:val="auto"/>
              <w:sz w:val="28"/>
              <w:szCs w:val="28"/>
              <w:lang w:val="ru-RU" w:eastAsia="ru-RU"/>
            </w:rPr>
          </w:rPrChange>
        </w:rPr>
        <w:t>]</w:t>
      </w:r>
    </w:p>
    <w:p w:rsidR="009E2012" w:rsidRPr="00891248" w:rsidRDefault="009E2012" w:rsidP="00891248">
      <w:pPr>
        <w:pStyle w:val="a9"/>
        <w:shd w:val="clear" w:color="auto" w:fill="FFFFFF"/>
        <w:spacing w:before="0" w:beforeAutospacing="0" w:after="0" w:afterAutospacing="0" w:line="360" w:lineRule="auto"/>
        <w:ind w:firstLine="630"/>
        <w:rPr>
          <w:color w:val="auto"/>
          <w:sz w:val="28"/>
          <w:szCs w:val="28"/>
          <w:lang w:eastAsia="ru-RU"/>
          <w:rPrChange w:id="289" w:author="ASD" w:date="2016-06-09T16:59:00Z">
            <w:rPr>
              <w:color w:val="auto"/>
              <w:sz w:val="28"/>
              <w:szCs w:val="28"/>
              <w:lang w:eastAsia="ru-RU"/>
            </w:rPr>
          </w:rPrChange>
        </w:rPr>
      </w:pPr>
      <w:r w:rsidRPr="00891248">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891248">
        <w:rPr>
          <w:color w:val="auto"/>
          <w:sz w:val="28"/>
          <w:szCs w:val="28"/>
          <w:lang w:eastAsia="ru-RU"/>
        </w:rPr>
        <w:fldChar w:fldCharType="begin"/>
      </w:r>
      <w:r w:rsidRPr="00891248">
        <w:rPr>
          <w:color w:val="auto"/>
          <w:sz w:val="28"/>
          <w:szCs w:val="28"/>
          <w:lang w:eastAsia="ru-RU"/>
          <w:rPrChange w:id="290" w:author="ASD" w:date="2016-06-09T16:59:00Z">
            <w:rPr>
              <w:color w:val="auto"/>
              <w:sz w:val="28"/>
              <w:szCs w:val="28"/>
              <w:lang w:eastAsia="ru-RU"/>
            </w:rPr>
          </w:rPrChange>
        </w:rPr>
        <w:instrText xml:space="preserve"> HYPERLINK "https://uk.wikipedia.org/wiki/%D0%9F%D0%B0%D1%86%D1%96%D1%94%D0%BD%D1%82" \o "Пацієнт" </w:instrText>
      </w:r>
      <w:r w:rsidRPr="00891248">
        <w:rPr>
          <w:color w:val="auto"/>
          <w:sz w:val="28"/>
          <w:szCs w:val="28"/>
          <w:lang w:eastAsia="ru-RU"/>
          <w:rPrChange w:id="291" w:author="ASD" w:date="2016-06-09T16:59:00Z">
            <w:rPr>
              <w:color w:val="auto"/>
              <w:sz w:val="28"/>
              <w:szCs w:val="28"/>
              <w:lang w:eastAsia="ru-RU"/>
            </w:rPr>
          </w:rPrChange>
        </w:rPr>
        <w:fldChar w:fldCharType="separate"/>
      </w:r>
      <w:r w:rsidRPr="00891248">
        <w:rPr>
          <w:color w:val="auto"/>
          <w:sz w:val="28"/>
          <w:szCs w:val="28"/>
          <w:lang w:eastAsia="ru-RU"/>
          <w:rPrChange w:id="292" w:author="ASD" w:date="2016-06-09T16:59:00Z">
            <w:rPr>
              <w:color w:val="auto"/>
              <w:sz w:val="28"/>
              <w:szCs w:val="28"/>
              <w:lang w:eastAsia="ru-RU"/>
            </w:rPr>
          </w:rPrChange>
        </w:rPr>
        <w:t>пацієнту</w:t>
      </w:r>
      <w:r w:rsidRPr="00891248">
        <w:rPr>
          <w:color w:val="auto"/>
          <w:sz w:val="28"/>
          <w:szCs w:val="28"/>
          <w:lang w:eastAsia="ru-RU"/>
          <w:rPrChange w:id="293" w:author="ASD" w:date="2016-06-09T16:59:00Z">
            <w:rPr>
              <w:color w:val="auto"/>
              <w:sz w:val="28"/>
              <w:szCs w:val="28"/>
              <w:lang w:eastAsia="ru-RU"/>
            </w:rPr>
          </w:rPrChange>
        </w:rPr>
        <w:fldChar w:fldCharType="end"/>
      </w:r>
      <w:r w:rsidRPr="00891248">
        <w:rPr>
          <w:color w:val="auto"/>
          <w:sz w:val="28"/>
          <w:szCs w:val="28"/>
          <w:lang w:eastAsia="ru-RU"/>
          <w:rPrChange w:id="294" w:author="ASD" w:date="2016-06-09T16:59:00Z">
            <w:rPr>
              <w:color w:val="auto"/>
              <w:sz w:val="28"/>
              <w:szCs w:val="28"/>
              <w:lang w:eastAsia="ru-RU"/>
            </w:rPr>
          </w:rPrChange>
        </w:rPr>
        <w:t> перенести маніпуляцію, а лікарю-діагносту адекватніше та якісніше здійснити </w:t>
      </w:r>
      <w:r w:rsidRPr="00891248">
        <w:rPr>
          <w:color w:val="auto"/>
          <w:sz w:val="28"/>
          <w:szCs w:val="28"/>
          <w:lang w:eastAsia="ru-RU"/>
          <w:rPrChange w:id="295" w:author="ASD" w:date="2016-06-09T16:59:00Z">
            <w:rPr>
              <w:color w:val="auto"/>
              <w:sz w:val="28"/>
              <w:szCs w:val="28"/>
              <w:lang w:eastAsia="ru-RU"/>
            </w:rPr>
          </w:rPrChange>
        </w:rPr>
        <w:fldChar w:fldCharType="begin"/>
      </w:r>
      <w:r w:rsidRPr="00891248">
        <w:rPr>
          <w:color w:val="auto"/>
          <w:sz w:val="28"/>
          <w:szCs w:val="28"/>
          <w:lang w:eastAsia="ru-RU"/>
          <w:rPrChange w:id="296" w:author="ASD" w:date="2016-06-09T16:59:00Z">
            <w:rPr>
              <w:color w:val="auto"/>
              <w:sz w:val="28"/>
              <w:szCs w:val="28"/>
              <w:lang w:eastAsia="ru-RU"/>
            </w:rPr>
          </w:rPrChange>
        </w:rPr>
        <w:instrText xml:space="preserve"> HYPERLINK "https://uk.wikipedia.org/wiki/%D0%9E%D0%B1%D1%81%D1%82%D0%B5%D0%B6%D0%B5%D0%BD%D0%BD%D1%8F" \o "Обстеження" </w:instrText>
      </w:r>
      <w:r w:rsidRPr="00891248">
        <w:rPr>
          <w:color w:val="auto"/>
          <w:sz w:val="28"/>
          <w:szCs w:val="28"/>
          <w:lang w:eastAsia="ru-RU"/>
          <w:rPrChange w:id="297" w:author="ASD" w:date="2016-06-09T16:59:00Z">
            <w:rPr>
              <w:color w:val="auto"/>
              <w:sz w:val="28"/>
              <w:szCs w:val="28"/>
              <w:lang w:eastAsia="ru-RU"/>
            </w:rPr>
          </w:rPrChange>
        </w:rPr>
        <w:fldChar w:fldCharType="separate"/>
      </w:r>
      <w:r w:rsidRPr="00891248">
        <w:rPr>
          <w:color w:val="auto"/>
          <w:sz w:val="28"/>
          <w:szCs w:val="28"/>
          <w:lang w:eastAsia="ru-RU"/>
          <w:rPrChange w:id="298" w:author="ASD" w:date="2016-06-09T16:59:00Z">
            <w:rPr>
              <w:color w:val="auto"/>
              <w:sz w:val="28"/>
              <w:szCs w:val="28"/>
              <w:lang w:eastAsia="ru-RU"/>
            </w:rPr>
          </w:rPrChange>
        </w:rPr>
        <w:t>обстеження</w:t>
      </w:r>
      <w:r w:rsidRPr="00891248">
        <w:rPr>
          <w:color w:val="auto"/>
          <w:sz w:val="28"/>
          <w:szCs w:val="28"/>
          <w:lang w:eastAsia="ru-RU"/>
          <w:rPrChange w:id="299" w:author="ASD" w:date="2016-06-09T16:59:00Z">
            <w:rPr>
              <w:color w:val="auto"/>
              <w:sz w:val="28"/>
              <w:szCs w:val="28"/>
              <w:lang w:eastAsia="ru-RU"/>
            </w:rPr>
          </w:rPrChange>
        </w:rPr>
        <w:fldChar w:fldCharType="end"/>
      </w:r>
      <w:r w:rsidRPr="00891248">
        <w:rPr>
          <w:color w:val="auto"/>
          <w:sz w:val="28"/>
          <w:szCs w:val="28"/>
          <w:lang w:eastAsia="ru-RU"/>
          <w:rPrChange w:id="300" w:author="ASD" w:date="2016-06-09T16:59:00Z">
            <w:rPr>
              <w:color w:val="auto"/>
              <w:sz w:val="28"/>
              <w:szCs w:val="28"/>
              <w:lang w:eastAsia="ru-RU"/>
            </w:rPr>
          </w:rPrChange>
        </w:rPr>
        <w:t>. Та все ж таки є ділянки, обстеження яких зручніше, швидше, простіше і надійніше здійснювати прямим.</w:t>
      </w:r>
    </w:p>
    <w:p w:rsidR="009E2012" w:rsidRPr="00891248" w:rsidRDefault="009E2012" w:rsidP="00891248">
      <w:pPr>
        <w:pStyle w:val="a9"/>
        <w:shd w:val="clear" w:color="auto" w:fill="FFFFFF"/>
        <w:spacing w:before="0" w:beforeAutospacing="0" w:after="0" w:afterAutospacing="0" w:line="360" w:lineRule="auto"/>
        <w:ind w:firstLine="630"/>
        <w:rPr>
          <w:color w:val="auto"/>
          <w:sz w:val="28"/>
          <w:szCs w:val="28"/>
          <w:lang w:eastAsia="ru-RU"/>
          <w:rPrChange w:id="301" w:author="ASD" w:date="2016-06-09T16:59:00Z">
            <w:rPr>
              <w:color w:val="auto"/>
              <w:sz w:val="28"/>
              <w:szCs w:val="28"/>
              <w:lang w:eastAsia="ru-RU"/>
            </w:rPr>
          </w:rPrChange>
        </w:rPr>
      </w:pPr>
      <w:r w:rsidRPr="00891248">
        <w:rPr>
          <w:color w:val="auto"/>
          <w:sz w:val="28"/>
          <w:szCs w:val="28"/>
          <w:lang w:eastAsia="ru-RU"/>
          <w:rPrChange w:id="302" w:author="ASD" w:date="2016-06-09T16:59:00Z">
            <w:rPr>
              <w:color w:val="auto"/>
              <w:sz w:val="28"/>
              <w:szCs w:val="28"/>
              <w:lang w:eastAsia="ru-RU"/>
            </w:rPr>
          </w:rPrChange>
        </w:rPr>
        <w:t>При ендоскопії ендоскопи зазвичай вводяться в порожнину тіла через природні шляхи, наприклад, в </w:t>
      </w:r>
      <w:r w:rsidRPr="00891248">
        <w:rPr>
          <w:color w:val="auto"/>
          <w:sz w:val="28"/>
          <w:szCs w:val="28"/>
          <w:lang w:eastAsia="ru-RU"/>
          <w:rPrChange w:id="303" w:author="ASD" w:date="2016-06-09T16:59:00Z">
            <w:rPr>
              <w:color w:val="auto"/>
              <w:sz w:val="28"/>
              <w:szCs w:val="28"/>
              <w:lang w:eastAsia="ru-RU"/>
            </w:rPr>
          </w:rPrChange>
        </w:rPr>
        <w:fldChar w:fldCharType="begin"/>
      </w:r>
      <w:r w:rsidRPr="00891248">
        <w:rPr>
          <w:color w:val="auto"/>
          <w:sz w:val="28"/>
          <w:szCs w:val="28"/>
          <w:lang w:eastAsia="ru-RU"/>
          <w:rPrChange w:id="304" w:author="ASD" w:date="2016-06-09T16:59:00Z">
            <w:rPr>
              <w:color w:val="auto"/>
              <w:sz w:val="28"/>
              <w:szCs w:val="28"/>
              <w:lang w:eastAsia="ru-RU"/>
            </w:rPr>
          </w:rPrChange>
        </w:rPr>
        <w:instrText xml:space="preserve"> HYPERLINK "https://uk.wikipedia.org/wiki/%D0%A8%D0%BB%D1%83%D0%BD%D0%BE%D0%BA" \o "Шлунок" </w:instrText>
      </w:r>
      <w:r w:rsidRPr="00891248">
        <w:rPr>
          <w:color w:val="auto"/>
          <w:sz w:val="28"/>
          <w:szCs w:val="28"/>
          <w:lang w:eastAsia="ru-RU"/>
          <w:rPrChange w:id="305" w:author="ASD" w:date="2016-06-09T16:59:00Z">
            <w:rPr>
              <w:color w:val="auto"/>
              <w:sz w:val="28"/>
              <w:szCs w:val="28"/>
              <w:lang w:eastAsia="ru-RU"/>
            </w:rPr>
          </w:rPrChange>
        </w:rPr>
        <w:fldChar w:fldCharType="separate"/>
      </w:r>
      <w:r w:rsidRPr="00891248">
        <w:rPr>
          <w:color w:val="auto"/>
          <w:sz w:val="28"/>
          <w:szCs w:val="28"/>
          <w:lang w:eastAsia="ru-RU"/>
          <w:rPrChange w:id="306" w:author="ASD" w:date="2016-06-09T16:59:00Z">
            <w:rPr>
              <w:color w:val="auto"/>
              <w:sz w:val="28"/>
              <w:szCs w:val="28"/>
              <w:lang w:eastAsia="ru-RU"/>
            </w:rPr>
          </w:rPrChange>
        </w:rPr>
        <w:t>шлунок</w:t>
      </w:r>
      <w:r w:rsidRPr="00891248">
        <w:rPr>
          <w:color w:val="auto"/>
          <w:sz w:val="28"/>
          <w:szCs w:val="28"/>
          <w:lang w:eastAsia="ru-RU"/>
          <w:rPrChange w:id="307" w:author="ASD" w:date="2016-06-09T16:59:00Z">
            <w:rPr>
              <w:color w:val="auto"/>
              <w:sz w:val="28"/>
              <w:szCs w:val="28"/>
              <w:lang w:eastAsia="ru-RU"/>
            </w:rPr>
          </w:rPrChange>
        </w:rPr>
        <w:fldChar w:fldCharType="end"/>
      </w:r>
      <w:r w:rsidRPr="00891248">
        <w:rPr>
          <w:color w:val="auto"/>
          <w:sz w:val="28"/>
          <w:szCs w:val="28"/>
          <w:lang w:eastAsia="ru-RU"/>
          <w:rPrChange w:id="308" w:author="ASD" w:date="2016-06-09T16:59:00Z">
            <w:rPr>
              <w:color w:val="auto"/>
              <w:sz w:val="28"/>
              <w:szCs w:val="28"/>
              <w:lang w:eastAsia="ru-RU"/>
            </w:rPr>
          </w:rPrChange>
        </w:rPr>
        <w:t> — через </w:t>
      </w:r>
      <w:r w:rsidRPr="00891248">
        <w:rPr>
          <w:color w:val="auto"/>
          <w:sz w:val="28"/>
          <w:szCs w:val="28"/>
          <w:lang w:eastAsia="ru-RU"/>
          <w:rPrChange w:id="309" w:author="ASD" w:date="2016-06-09T16:59:00Z">
            <w:rPr>
              <w:color w:val="auto"/>
              <w:sz w:val="28"/>
              <w:szCs w:val="28"/>
              <w:lang w:eastAsia="ru-RU"/>
            </w:rPr>
          </w:rPrChange>
        </w:rPr>
        <w:fldChar w:fldCharType="begin"/>
      </w:r>
      <w:r w:rsidRPr="00891248">
        <w:rPr>
          <w:color w:val="auto"/>
          <w:sz w:val="28"/>
          <w:szCs w:val="28"/>
          <w:lang w:eastAsia="ru-RU"/>
          <w:rPrChange w:id="310" w:author="ASD" w:date="2016-06-09T16:59:00Z">
            <w:rPr>
              <w:color w:val="auto"/>
              <w:sz w:val="28"/>
              <w:szCs w:val="28"/>
              <w:lang w:eastAsia="ru-RU"/>
            </w:rPr>
          </w:rPrChange>
        </w:rPr>
        <w:instrText xml:space="preserve"> HYPERLINK "https://uk.wikipedia.org/wiki/%D0%A0%D0%BE%D1%82" \o "Рот" </w:instrText>
      </w:r>
      <w:r w:rsidRPr="00891248">
        <w:rPr>
          <w:color w:val="auto"/>
          <w:sz w:val="28"/>
          <w:szCs w:val="28"/>
          <w:lang w:eastAsia="ru-RU"/>
          <w:rPrChange w:id="311" w:author="ASD" w:date="2016-06-09T16:59:00Z">
            <w:rPr>
              <w:color w:val="auto"/>
              <w:sz w:val="28"/>
              <w:szCs w:val="28"/>
              <w:lang w:eastAsia="ru-RU"/>
            </w:rPr>
          </w:rPrChange>
        </w:rPr>
        <w:fldChar w:fldCharType="separate"/>
      </w:r>
      <w:r w:rsidRPr="00891248">
        <w:rPr>
          <w:color w:val="auto"/>
          <w:sz w:val="28"/>
          <w:szCs w:val="28"/>
          <w:lang w:eastAsia="ru-RU"/>
          <w:rPrChange w:id="312" w:author="ASD" w:date="2016-06-09T16:59:00Z">
            <w:rPr>
              <w:color w:val="auto"/>
              <w:sz w:val="28"/>
              <w:szCs w:val="28"/>
              <w:lang w:eastAsia="ru-RU"/>
            </w:rPr>
          </w:rPrChange>
        </w:rPr>
        <w:t>рот</w:t>
      </w:r>
      <w:r w:rsidRPr="00891248">
        <w:rPr>
          <w:color w:val="auto"/>
          <w:sz w:val="28"/>
          <w:szCs w:val="28"/>
          <w:lang w:eastAsia="ru-RU"/>
          <w:rPrChange w:id="313" w:author="ASD" w:date="2016-06-09T16:59:00Z">
            <w:rPr>
              <w:color w:val="auto"/>
              <w:sz w:val="28"/>
              <w:szCs w:val="28"/>
              <w:lang w:eastAsia="ru-RU"/>
            </w:rPr>
          </w:rPrChange>
        </w:rPr>
        <w:fldChar w:fldCharType="end"/>
      </w:r>
      <w:r w:rsidRPr="00891248">
        <w:rPr>
          <w:color w:val="auto"/>
          <w:sz w:val="28"/>
          <w:szCs w:val="28"/>
          <w:lang w:eastAsia="ru-RU"/>
          <w:rPrChange w:id="314" w:author="ASD" w:date="2016-06-09T16:59:00Z">
            <w:rPr>
              <w:color w:val="auto"/>
              <w:sz w:val="28"/>
              <w:szCs w:val="28"/>
              <w:lang w:eastAsia="ru-RU"/>
            </w:rPr>
          </w:rPrChange>
        </w:rPr>
        <w:t> і </w:t>
      </w:r>
      <w:r w:rsidRPr="00891248">
        <w:rPr>
          <w:color w:val="auto"/>
          <w:sz w:val="28"/>
          <w:szCs w:val="28"/>
          <w:lang w:eastAsia="ru-RU"/>
          <w:rPrChange w:id="315" w:author="ASD" w:date="2016-06-09T16:59:00Z">
            <w:rPr>
              <w:color w:val="auto"/>
              <w:sz w:val="28"/>
              <w:szCs w:val="28"/>
              <w:lang w:eastAsia="ru-RU"/>
            </w:rPr>
          </w:rPrChange>
        </w:rPr>
        <w:fldChar w:fldCharType="begin"/>
      </w:r>
      <w:r w:rsidRPr="00891248">
        <w:rPr>
          <w:color w:val="auto"/>
          <w:sz w:val="28"/>
          <w:szCs w:val="28"/>
          <w:lang w:eastAsia="ru-RU"/>
          <w:rPrChange w:id="316" w:author="ASD" w:date="2016-06-09T16:59:00Z">
            <w:rPr>
              <w:color w:val="auto"/>
              <w:sz w:val="28"/>
              <w:szCs w:val="28"/>
              <w:lang w:eastAsia="ru-RU"/>
            </w:rPr>
          </w:rPrChange>
        </w:rPr>
        <w:instrText xml:space="preserve"> HYPERLINK "https://uk.wikipedia.org/wiki/%D0%A1%D1%82%D1%80%D0%B0%D0%B2%D0%BE%D1%85%D1%96%D0%B4" \o "Стравохід" </w:instrText>
      </w:r>
      <w:r w:rsidRPr="00891248">
        <w:rPr>
          <w:color w:val="auto"/>
          <w:sz w:val="28"/>
          <w:szCs w:val="28"/>
          <w:lang w:eastAsia="ru-RU"/>
          <w:rPrChange w:id="317" w:author="ASD" w:date="2016-06-09T16:59:00Z">
            <w:rPr>
              <w:color w:val="auto"/>
              <w:sz w:val="28"/>
              <w:szCs w:val="28"/>
              <w:lang w:eastAsia="ru-RU"/>
            </w:rPr>
          </w:rPrChange>
        </w:rPr>
        <w:fldChar w:fldCharType="separate"/>
      </w:r>
      <w:r w:rsidRPr="00891248">
        <w:rPr>
          <w:color w:val="auto"/>
          <w:sz w:val="28"/>
          <w:szCs w:val="28"/>
          <w:lang w:eastAsia="ru-RU"/>
          <w:rPrChange w:id="318" w:author="ASD" w:date="2016-06-09T16:59:00Z">
            <w:rPr>
              <w:color w:val="auto"/>
              <w:sz w:val="28"/>
              <w:szCs w:val="28"/>
              <w:lang w:eastAsia="ru-RU"/>
            </w:rPr>
          </w:rPrChange>
        </w:rPr>
        <w:t>стравохід</w:t>
      </w:r>
      <w:r w:rsidRPr="00891248">
        <w:rPr>
          <w:color w:val="auto"/>
          <w:sz w:val="28"/>
          <w:szCs w:val="28"/>
          <w:lang w:eastAsia="ru-RU"/>
          <w:rPrChange w:id="319" w:author="ASD" w:date="2016-06-09T16:59:00Z">
            <w:rPr>
              <w:color w:val="auto"/>
              <w:sz w:val="28"/>
              <w:szCs w:val="28"/>
              <w:lang w:eastAsia="ru-RU"/>
            </w:rPr>
          </w:rPrChange>
        </w:rPr>
        <w:fldChar w:fldCharType="end"/>
      </w:r>
      <w:r w:rsidRPr="00891248">
        <w:rPr>
          <w:color w:val="auto"/>
          <w:sz w:val="28"/>
          <w:szCs w:val="28"/>
          <w:lang w:eastAsia="ru-RU"/>
          <w:rPrChange w:id="320" w:author="ASD" w:date="2016-06-09T16:59:00Z">
            <w:rPr>
              <w:color w:val="auto"/>
              <w:sz w:val="28"/>
              <w:szCs w:val="28"/>
              <w:lang w:eastAsia="ru-RU"/>
            </w:rPr>
          </w:rPrChange>
        </w:rPr>
        <w:t xml:space="preserve">, </w:t>
      </w:r>
      <w:r w:rsidRPr="00891248">
        <w:rPr>
          <w:color w:val="auto"/>
          <w:sz w:val="28"/>
          <w:szCs w:val="28"/>
          <w:lang w:eastAsia="ru-RU"/>
          <w:rPrChange w:id="321" w:author="ASD" w:date="2016-06-09T16:59:00Z">
            <w:rPr>
              <w:color w:val="auto"/>
              <w:sz w:val="28"/>
              <w:szCs w:val="28"/>
              <w:lang w:eastAsia="ru-RU"/>
            </w:rPr>
          </w:rPrChange>
        </w:rPr>
        <w:fldChar w:fldCharType="begin"/>
      </w:r>
      <w:r w:rsidRPr="00891248">
        <w:rPr>
          <w:color w:val="auto"/>
          <w:sz w:val="28"/>
          <w:szCs w:val="28"/>
          <w:lang w:eastAsia="ru-RU"/>
          <w:rPrChange w:id="322" w:author="ASD" w:date="2016-06-09T16:59:00Z">
            <w:rPr>
              <w:color w:val="auto"/>
              <w:sz w:val="28"/>
              <w:szCs w:val="28"/>
              <w:lang w:eastAsia="ru-RU"/>
            </w:rPr>
          </w:rPrChange>
        </w:rPr>
        <w:instrText xml:space="preserve"> HYPERLINK "https://uk.wikipedia.org/wiki/%D0%91%D1%80%D0%BE%D0%BD%D1%85%D0%B8" \o "Бронхи" </w:instrText>
      </w:r>
      <w:r w:rsidRPr="00891248">
        <w:rPr>
          <w:color w:val="auto"/>
          <w:sz w:val="28"/>
          <w:szCs w:val="28"/>
          <w:lang w:eastAsia="ru-RU"/>
          <w:rPrChange w:id="323" w:author="ASD" w:date="2016-06-09T16:59:00Z">
            <w:rPr>
              <w:color w:val="auto"/>
              <w:sz w:val="28"/>
              <w:szCs w:val="28"/>
              <w:lang w:eastAsia="ru-RU"/>
            </w:rPr>
          </w:rPrChange>
        </w:rPr>
        <w:fldChar w:fldCharType="separate"/>
      </w:r>
      <w:r w:rsidRPr="00891248">
        <w:rPr>
          <w:color w:val="auto"/>
          <w:sz w:val="28"/>
          <w:szCs w:val="28"/>
          <w:lang w:eastAsia="ru-RU"/>
          <w:rPrChange w:id="324" w:author="ASD" w:date="2016-06-09T16:59:00Z">
            <w:rPr>
              <w:color w:val="auto"/>
              <w:sz w:val="28"/>
              <w:szCs w:val="28"/>
              <w:lang w:eastAsia="ru-RU"/>
            </w:rPr>
          </w:rPrChange>
        </w:rPr>
        <w:t>бронхи</w:t>
      </w:r>
      <w:r w:rsidRPr="00891248">
        <w:rPr>
          <w:color w:val="auto"/>
          <w:sz w:val="28"/>
          <w:szCs w:val="28"/>
          <w:lang w:eastAsia="ru-RU"/>
          <w:rPrChange w:id="325" w:author="ASD" w:date="2016-06-09T16:59:00Z">
            <w:rPr>
              <w:color w:val="auto"/>
              <w:sz w:val="28"/>
              <w:szCs w:val="28"/>
              <w:lang w:eastAsia="ru-RU"/>
            </w:rPr>
          </w:rPrChange>
        </w:rPr>
        <w:fldChar w:fldCharType="end"/>
      </w:r>
      <w:r w:rsidRPr="00891248">
        <w:rPr>
          <w:color w:val="auto"/>
          <w:sz w:val="28"/>
          <w:szCs w:val="28"/>
          <w:lang w:eastAsia="ru-RU"/>
          <w:rPrChange w:id="326" w:author="ASD" w:date="2016-06-09T16:59:00Z">
            <w:rPr>
              <w:color w:val="auto"/>
              <w:sz w:val="28"/>
              <w:szCs w:val="28"/>
              <w:lang w:eastAsia="ru-RU"/>
            </w:rPr>
          </w:rPrChange>
        </w:rPr>
        <w:t> і </w:t>
      </w:r>
      <w:r w:rsidRPr="00891248">
        <w:rPr>
          <w:color w:val="auto"/>
          <w:sz w:val="28"/>
          <w:szCs w:val="28"/>
          <w:lang w:eastAsia="ru-RU"/>
          <w:rPrChange w:id="327" w:author="ASD" w:date="2016-06-09T16:59:00Z">
            <w:rPr>
              <w:color w:val="auto"/>
              <w:sz w:val="28"/>
              <w:szCs w:val="28"/>
              <w:lang w:eastAsia="ru-RU"/>
            </w:rPr>
          </w:rPrChange>
        </w:rPr>
        <w:fldChar w:fldCharType="begin"/>
      </w:r>
      <w:r w:rsidRPr="00891248">
        <w:rPr>
          <w:color w:val="auto"/>
          <w:sz w:val="28"/>
          <w:szCs w:val="28"/>
          <w:lang w:eastAsia="ru-RU"/>
          <w:rPrChange w:id="328" w:author="ASD" w:date="2016-06-09T16:59:00Z">
            <w:rPr>
              <w:color w:val="auto"/>
              <w:sz w:val="28"/>
              <w:szCs w:val="28"/>
              <w:lang w:eastAsia="ru-RU"/>
            </w:rPr>
          </w:rPrChange>
        </w:rPr>
        <w:instrText xml:space="preserve"> HYPERLINK "https://uk.wikipedia.org/wiki/%D0%9B%D0%B5%D0%B3%D0%B5%D0%BD%D1%96" \o "Легені" </w:instrText>
      </w:r>
      <w:r w:rsidRPr="00891248">
        <w:rPr>
          <w:color w:val="auto"/>
          <w:sz w:val="28"/>
          <w:szCs w:val="28"/>
          <w:lang w:eastAsia="ru-RU"/>
          <w:rPrChange w:id="329" w:author="ASD" w:date="2016-06-09T16:59:00Z">
            <w:rPr>
              <w:color w:val="auto"/>
              <w:sz w:val="28"/>
              <w:szCs w:val="28"/>
              <w:lang w:eastAsia="ru-RU"/>
            </w:rPr>
          </w:rPrChange>
        </w:rPr>
        <w:fldChar w:fldCharType="separate"/>
      </w:r>
      <w:r w:rsidRPr="00891248">
        <w:rPr>
          <w:color w:val="auto"/>
          <w:sz w:val="28"/>
          <w:szCs w:val="28"/>
          <w:lang w:eastAsia="ru-RU"/>
          <w:rPrChange w:id="330" w:author="ASD" w:date="2016-06-09T16:59:00Z">
            <w:rPr>
              <w:color w:val="auto"/>
              <w:sz w:val="28"/>
              <w:szCs w:val="28"/>
              <w:lang w:eastAsia="ru-RU"/>
            </w:rPr>
          </w:rPrChange>
        </w:rPr>
        <w:t>легені</w:t>
      </w:r>
      <w:r w:rsidRPr="00891248">
        <w:rPr>
          <w:color w:val="auto"/>
          <w:sz w:val="28"/>
          <w:szCs w:val="28"/>
          <w:lang w:eastAsia="ru-RU"/>
          <w:rPrChange w:id="331" w:author="ASD" w:date="2016-06-09T16:59:00Z">
            <w:rPr>
              <w:color w:val="auto"/>
              <w:sz w:val="28"/>
              <w:szCs w:val="28"/>
              <w:lang w:eastAsia="ru-RU"/>
            </w:rPr>
          </w:rPrChange>
        </w:rPr>
        <w:fldChar w:fldCharType="end"/>
      </w:r>
      <w:r w:rsidRPr="00891248">
        <w:rPr>
          <w:color w:val="auto"/>
          <w:sz w:val="28"/>
          <w:szCs w:val="28"/>
          <w:lang w:eastAsia="ru-RU"/>
          <w:rPrChange w:id="332" w:author="ASD" w:date="2016-06-09T16:59:00Z">
            <w:rPr>
              <w:color w:val="auto"/>
              <w:sz w:val="28"/>
              <w:szCs w:val="28"/>
              <w:lang w:eastAsia="ru-RU"/>
            </w:rPr>
          </w:rPrChange>
        </w:rPr>
        <w:t> — через </w:t>
      </w:r>
      <w:r w:rsidRPr="00891248">
        <w:rPr>
          <w:color w:val="auto"/>
          <w:sz w:val="28"/>
          <w:szCs w:val="28"/>
          <w:lang w:eastAsia="ru-RU"/>
          <w:rPrChange w:id="333" w:author="ASD" w:date="2016-06-09T16:59:00Z">
            <w:rPr>
              <w:color w:val="auto"/>
              <w:sz w:val="28"/>
              <w:szCs w:val="28"/>
              <w:lang w:eastAsia="ru-RU"/>
            </w:rPr>
          </w:rPrChange>
        </w:rPr>
        <w:fldChar w:fldCharType="begin"/>
      </w:r>
      <w:r w:rsidRPr="00891248">
        <w:rPr>
          <w:color w:val="auto"/>
          <w:sz w:val="28"/>
          <w:szCs w:val="28"/>
          <w:lang w:eastAsia="ru-RU"/>
          <w:rPrChange w:id="334" w:author="ASD" w:date="2016-06-09T16:59:00Z">
            <w:rPr>
              <w:color w:val="auto"/>
              <w:sz w:val="28"/>
              <w:szCs w:val="28"/>
              <w:lang w:eastAsia="ru-RU"/>
            </w:rPr>
          </w:rPrChange>
        </w:rPr>
        <w:instrText xml:space="preserve"> HYPERLINK "https://uk.wikipedia.org/wiki/%D0%93%D0%BE%D1%80%D1%82%D0%B0%D0%BD%D1%8C" \o "Гортань" </w:instrText>
      </w:r>
      <w:r w:rsidRPr="00891248">
        <w:rPr>
          <w:color w:val="auto"/>
          <w:sz w:val="28"/>
          <w:szCs w:val="28"/>
          <w:lang w:eastAsia="ru-RU"/>
          <w:rPrChange w:id="335" w:author="ASD" w:date="2016-06-09T16:59:00Z">
            <w:rPr>
              <w:color w:val="auto"/>
              <w:sz w:val="28"/>
              <w:szCs w:val="28"/>
              <w:lang w:eastAsia="ru-RU"/>
            </w:rPr>
          </w:rPrChange>
        </w:rPr>
        <w:fldChar w:fldCharType="separate"/>
      </w:r>
      <w:r w:rsidRPr="00891248">
        <w:rPr>
          <w:color w:val="auto"/>
          <w:sz w:val="28"/>
          <w:szCs w:val="28"/>
          <w:lang w:eastAsia="ru-RU"/>
          <w:rPrChange w:id="336" w:author="ASD" w:date="2016-06-09T16:59:00Z">
            <w:rPr>
              <w:color w:val="auto"/>
              <w:sz w:val="28"/>
              <w:szCs w:val="28"/>
              <w:lang w:eastAsia="ru-RU"/>
            </w:rPr>
          </w:rPrChange>
        </w:rPr>
        <w:t>гортань</w:t>
      </w:r>
      <w:r w:rsidRPr="00891248">
        <w:rPr>
          <w:color w:val="auto"/>
          <w:sz w:val="28"/>
          <w:szCs w:val="28"/>
          <w:lang w:eastAsia="ru-RU"/>
          <w:rPrChange w:id="337" w:author="ASD" w:date="2016-06-09T16:59:00Z">
            <w:rPr>
              <w:color w:val="auto"/>
              <w:sz w:val="28"/>
              <w:szCs w:val="28"/>
              <w:lang w:eastAsia="ru-RU"/>
            </w:rPr>
          </w:rPrChange>
        </w:rPr>
        <w:fldChar w:fldCharType="end"/>
      </w:r>
      <w:r w:rsidRPr="00891248">
        <w:rPr>
          <w:color w:val="auto"/>
          <w:sz w:val="28"/>
          <w:szCs w:val="28"/>
          <w:lang w:eastAsia="ru-RU"/>
          <w:rPrChange w:id="338" w:author="ASD" w:date="2016-06-09T16:59:00Z">
            <w:rPr>
              <w:color w:val="auto"/>
              <w:sz w:val="28"/>
              <w:szCs w:val="28"/>
              <w:lang w:eastAsia="ru-RU"/>
            </w:rPr>
          </w:rPrChange>
        </w:rPr>
        <w:t>, в </w:t>
      </w:r>
      <w:r w:rsidRPr="00891248">
        <w:rPr>
          <w:color w:val="auto"/>
          <w:sz w:val="28"/>
          <w:szCs w:val="28"/>
          <w:lang w:eastAsia="ru-RU"/>
          <w:rPrChange w:id="339" w:author="ASD" w:date="2016-06-09T16:59:00Z">
            <w:rPr>
              <w:color w:val="auto"/>
              <w:sz w:val="28"/>
              <w:szCs w:val="28"/>
              <w:lang w:eastAsia="ru-RU"/>
            </w:rPr>
          </w:rPrChange>
        </w:rPr>
        <w:fldChar w:fldCharType="begin"/>
      </w:r>
      <w:r w:rsidRPr="00891248">
        <w:rPr>
          <w:color w:val="auto"/>
          <w:sz w:val="28"/>
          <w:szCs w:val="28"/>
          <w:lang w:eastAsia="ru-RU"/>
          <w:rPrChange w:id="340" w:author="ASD" w:date="2016-06-09T16:59:00Z">
            <w:rPr>
              <w:color w:val="auto"/>
              <w:sz w:val="28"/>
              <w:szCs w:val="28"/>
              <w:lang w:eastAsia="ru-RU"/>
            </w:rPr>
          </w:rPrChange>
        </w:rPr>
        <w:instrText xml:space="preserve"> HYPERLINK "https://uk.wikipedia.org/wiki/%D0%A1%D0%B5%D1%87%D0%BE%D0%B2%D0%B8%D0%B9_%D0%BC%D1%96%D1%85%D1%83%D1%80" \o "Сечовий міхур" </w:instrText>
      </w:r>
      <w:r w:rsidRPr="00891248">
        <w:rPr>
          <w:color w:val="auto"/>
          <w:sz w:val="28"/>
          <w:szCs w:val="28"/>
          <w:lang w:eastAsia="ru-RU"/>
          <w:rPrChange w:id="341" w:author="ASD" w:date="2016-06-09T16:59:00Z">
            <w:rPr>
              <w:color w:val="auto"/>
              <w:sz w:val="28"/>
              <w:szCs w:val="28"/>
              <w:lang w:eastAsia="ru-RU"/>
            </w:rPr>
          </w:rPrChange>
        </w:rPr>
        <w:fldChar w:fldCharType="separate"/>
      </w:r>
      <w:r w:rsidRPr="00891248">
        <w:rPr>
          <w:color w:val="auto"/>
          <w:sz w:val="28"/>
          <w:szCs w:val="28"/>
          <w:lang w:eastAsia="ru-RU"/>
          <w:rPrChange w:id="342" w:author="ASD" w:date="2016-06-09T16:59:00Z">
            <w:rPr>
              <w:color w:val="auto"/>
              <w:sz w:val="28"/>
              <w:szCs w:val="28"/>
              <w:lang w:eastAsia="ru-RU"/>
            </w:rPr>
          </w:rPrChange>
        </w:rPr>
        <w:t>сечовий міхур</w:t>
      </w:r>
      <w:r w:rsidRPr="00891248">
        <w:rPr>
          <w:color w:val="auto"/>
          <w:sz w:val="28"/>
          <w:szCs w:val="28"/>
          <w:lang w:eastAsia="ru-RU"/>
          <w:rPrChange w:id="343" w:author="ASD" w:date="2016-06-09T16:59:00Z">
            <w:rPr>
              <w:color w:val="auto"/>
              <w:sz w:val="28"/>
              <w:szCs w:val="28"/>
              <w:lang w:eastAsia="ru-RU"/>
            </w:rPr>
          </w:rPrChange>
        </w:rPr>
        <w:fldChar w:fldCharType="end"/>
      </w:r>
      <w:r w:rsidRPr="00891248">
        <w:rPr>
          <w:color w:val="auto"/>
          <w:sz w:val="28"/>
          <w:szCs w:val="28"/>
          <w:lang w:eastAsia="ru-RU"/>
          <w:rPrChange w:id="344" w:author="ASD" w:date="2016-06-09T16:59:00Z">
            <w:rPr>
              <w:color w:val="auto"/>
              <w:sz w:val="28"/>
              <w:szCs w:val="28"/>
              <w:lang w:eastAsia="ru-RU"/>
            </w:rPr>
          </w:rPrChange>
        </w:rPr>
        <w:t> — через </w:t>
      </w:r>
      <w:r w:rsidRPr="00891248">
        <w:rPr>
          <w:color w:val="auto"/>
          <w:sz w:val="28"/>
          <w:szCs w:val="28"/>
          <w:lang w:eastAsia="ru-RU"/>
          <w:rPrChange w:id="345" w:author="ASD" w:date="2016-06-09T16:59:00Z">
            <w:rPr>
              <w:color w:val="auto"/>
              <w:sz w:val="28"/>
              <w:szCs w:val="28"/>
              <w:lang w:eastAsia="ru-RU"/>
            </w:rPr>
          </w:rPrChange>
        </w:rPr>
        <w:fldChar w:fldCharType="begin"/>
      </w:r>
      <w:r w:rsidRPr="00891248">
        <w:rPr>
          <w:color w:val="auto"/>
          <w:sz w:val="28"/>
          <w:szCs w:val="28"/>
          <w:lang w:eastAsia="ru-RU"/>
          <w:rPrChange w:id="346" w:author="ASD" w:date="2016-06-09T16:59:00Z">
            <w:rPr>
              <w:color w:val="auto"/>
              <w:sz w:val="28"/>
              <w:szCs w:val="28"/>
              <w:lang w:eastAsia="ru-RU"/>
            </w:rPr>
          </w:rPrChange>
        </w:rPr>
        <w:instrText xml:space="preserve"> HYPERLINK "https://uk.wikipedia.org/w/index.php?title=%D0%A1%D0%B5%D1%87%D0%BE%D0%B2%D0%B8%D0%B2%D1%96%D0%B4%D0%BD%D0%B8%D0%B9_%D0%BA%D0%B0%D0%BD%D0%B0%D0%BB&amp;action=edit&amp;redlink=1" \o "Сечовивідний канал (ще не написана)" </w:instrText>
      </w:r>
      <w:r w:rsidRPr="00891248">
        <w:rPr>
          <w:color w:val="auto"/>
          <w:sz w:val="28"/>
          <w:szCs w:val="28"/>
          <w:lang w:eastAsia="ru-RU"/>
          <w:rPrChange w:id="347" w:author="ASD" w:date="2016-06-09T16:59:00Z">
            <w:rPr>
              <w:color w:val="auto"/>
              <w:sz w:val="28"/>
              <w:szCs w:val="28"/>
              <w:lang w:eastAsia="ru-RU"/>
            </w:rPr>
          </w:rPrChange>
        </w:rPr>
        <w:fldChar w:fldCharType="separate"/>
      </w:r>
      <w:r w:rsidRPr="00891248">
        <w:rPr>
          <w:color w:val="auto"/>
          <w:sz w:val="28"/>
          <w:szCs w:val="28"/>
          <w:lang w:eastAsia="ru-RU"/>
          <w:rPrChange w:id="348" w:author="ASD" w:date="2016-06-09T16:59:00Z">
            <w:rPr>
              <w:color w:val="auto"/>
              <w:sz w:val="28"/>
              <w:szCs w:val="28"/>
              <w:lang w:eastAsia="ru-RU"/>
            </w:rPr>
          </w:rPrChange>
        </w:rPr>
        <w:t>сечовивідний канал</w:t>
      </w:r>
      <w:r w:rsidRPr="00891248">
        <w:rPr>
          <w:color w:val="auto"/>
          <w:sz w:val="28"/>
          <w:szCs w:val="28"/>
          <w:lang w:eastAsia="ru-RU"/>
          <w:rPrChange w:id="349" w:author="ASD" w:date="2016-06-09T16:59:00Z">
            <w:rPr>
              <w:color w:val="auto"/>
              <w:sz w:val="28"/>
              <w:szCs w:val="28"/>
              <w:lang w:eastAsia="ru-RU"/>
            </w:rPr>
          </w:rPrChange>
        </w:rPr>
        <w:fldChar w:fldCharType="end"/>
      </w:r>
      <w:r w:rsidRPr="00891248">
        <w:rPr>
          <w:color w:val="auto"/>
          <w:sz w:val="28"/>
          <w:szCs w:val="28"/>
          <w:lang w:eastAsia="ru-RU"/>
          <w:rPrChange w:id="350" w:author="ASD" w:date="2016-06-09T16:59:00Z">
            <w:rPr>
              <w:color w:val="auto"/>
              <w:sz w:val="28"/>
              <w:szCs w:val="28"/>
              <w:lang w:eastAsia="ru-RU"/>
            </w:rPr>
          </w:rPrChange>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891248" w:rsidRDefault="009E2012" w:rsidP="00891248">
      <w:pPr>
        <w:pStyle w:val="a9"/>
        <w:shd w:val="clear" w:color="auto" w:fill="FFFFFF"/>
        <w:spacing w:before="0" w:beforeAutospacing="0" w:after="0" w:afterAutospacing="0" w:line="360" w:lineRule="auto"/>
        <w:ind w:firstLine="630"/>
        <w:rPr>
          <w:color w:val="auto"/>
          <w:sz w:val="28"/>
          <w:szCs w:val="28"/>
          <w:lang w:eastAsia="ru-RU"/>
          <w:rPrChange w:id="351" w:author="ASD" w:date="2016-06-09T16:59:00Z">
            <w:rPr>
              <w:color w:val="auto"/>
              <w:sz w:val="28"/>
              <w:szCs w:val="28"/>
              <w:lang w:eastAsia="ru-RU"/>
            </w:rPr>
          </w:rPrChange>
        </w:rPr>
      </w:pPr>
      <w:r w:rsidRPr="00891248">
        <w:rPr>
          <w:color w:val="auto"/>
          <w:sz w:val="28"/>
          <w:szCs w:val="28"/>
          <w:lang w:eastAsia="ru-RU"/>
          <w:rPrChange w:id="352" w:author="ASD" w:date="2016-06-09T16:59:00Z">
            <w:rPr>
              <w:color w:val="auto"/>
              <w:sz w:val="28"/>
              <w:szCs w:val="28"/>
              <w:lang w:eastAsia="ru-RU"/>
            </w:rPr>
          </w:rPrChange>
        </w:rPr>
        <w:t>Медичний ендоскоп призначений для огляду порожнини і внутрішньої поверхні:</w:t>
      </w:r>
    </w:p>
    <w:p w:rsidR="009E2012" w:rsidRPr="00891248" w:rsidRDefault="009E2012" w:rsidP="00891248">
      <w:pPr>
        <w:numPr>
          <w:ilvl w:val="0"/>
          <w:numId w:val="28"/>
        </w:numPr>
        <w:shd w:val="clear" w:color="auto" w:fill="FFFFFF"/>
        <w:spacing w:line="360" w:lineRule="auto"/>
        <w:rPr>
          <w:sz w:val="28"/>
          <w:szCs w:val="28"/>
          <w:lang w:val="uk-UA"/>
          <w:rPrChange w:id="353" w:author="ASD" w:date="2016-06-09T16:59:00Z">
            <w:rPr>
              <w:sz w:val="28"/>
              <w:szCs w:val="28"/>
              <w:lang w:val="uk-UA"/>
            </w:rPr>
          </w:rPrChange>
        </w:rPr>
      </w:pPr>
      <w:r w:rsidRPr="00891248">
        <w:rPr>
          <w:sz w:val="28"/>
          <w:szCs w:val="28"/>
          <w:lang w:val="uk-UA"/>
          <w:rPrChange w:id="354" w:author="ASD" w:date="2016-06-09T16:59:00Z">
            <w:rPr>
              <w:sz w:val="28"/>
              <w:szCs w:val="28"/>
              <w:lang w:val="uk-UA"/>
            </w:rPr>
          </w:rPrChange>
        </w:rPr>
        <w:t>стравоходу зветься </w:t>
      </w:r>
      <w:r w:rsidRPr="00891248">
        <w:rPr>
          <w:sz w:val="28"/>
          <w:szCs w:val="28"/>
          <w:lang w:val="uk-UA"/>
          <w:rPrChange w:id="355" w:author="ASD" w:date="2016-06-09T16:59:00Z">
            <w:rPr>
              <w:sz w:val="28"/>
              <w:szCs w:val="28"/>
              <w:lang w:val="uk-UA"/>
            </w:rPr>
          </w:rPrChange>
        </w:rPr>
        <w:fldChar w:fldCharType="begin"/>
      </w:r>
      <w:r w:rsidRPr="00891248">
        <w:rPr>
          <w:sz w:val="28"/>
          <w:szCs w:val="28"/>
          <w:lang w:val="uk-UA"/>
          <w:rPrChange w:id="356" w:author="ASD" w:date="2016-06-09T16:59:00Z">
            <w:rPr>
              <w:sz w:val="28"/>
              <w:szCs w:val="28"/>
              <w:lang w:val="uk-UA"/>
            </w:rPr>
          </w:rPrChange>
        </w:rPr>
        <w:instrText xml:space="preserve"> HYPERLINK "https://uk.wikipedia.org/wiki/%D0%93%D0%B0%D1%81%D1%82%D1%80%D0%BE%D1%81%D0%BA%D0%BE%D0%BF" \o "Гастроскоп" </w:instrText>
      </w:r>
      <w:r w:rsidRPr="00891248">
        <w:rPr>
          <w:sz w:val="28"/>
          <w:szCs w:val="28"/>
          <w:lang w:val="uk-UA"/>
          <w:rPrChange w:id="357" w:author="ASD" w:date="2016-06-09T16:59:00Z">
            <w:rPr>
              <w:sz w:val="28"/>
              <w:szCs w:val="28"/>
              <w:lang w:val="uk-UA"/>
            </w:rPr>
          </w:rPrChange>
        </w:rPr>
        <w:fldChar w:fldCharType="separate"/>
      </w:r>
      <w:r w:rsidRPr="00891248">
        <w:rPr>
          <w:sz w:val="28"/>
          <w:szCs w:val="28"/>
          <w:lang w:val="uk-UA"/>
          <w:rPrChange w:id="358" w:author="ASD" w:date="2016-06-09T16:59:00Z">
            <w:rPr>
              <w:sz w:val="28"/>
              <w:szCs w:val="28"/>
              <w:lang w:val="uk-UA"/>
            </w:rPr>
          </w:rPrChange>
        </w:rPr>
        <w:t>езофагоскоп</w:t>
      </w:r>
      <w:r w:rsidRPr="00891248">
        <w:rPr>
          <w:sz w:val="28"/>
          <w:szCs w:val="28"/>
          <w:lang w:val="uk-UA"/>
          <w:rPrChange w:id="359" w:author="ASD" w:date="2016-06-09T16:59:00Z">
            <w:rPr>
              <w:sz w:val="28"/>
              <w:szCs w:val="28"/>
              <w:lang w:val="uk-UA"/>
            </w:rPr>
          </w:rPrChange>
        </w:rPr>
        <w:fldChar w:fldCharType="end"/>
      </w:r>
      <w:r w:rsidRPr="00891248">
        <w:rPr>
          <w:sz w:val="28"/>
          <w:szCs w:val="28"/>
          <w:lang w:val="uk-UA"/>
          <w:rPrChange w:id="360" w:author="ASD" w:date="2016-06-09T16:59:00Z">
            <w:rPr>
              <w:sz w:val="28"/>
              <w:szCs w:val="28"/>
              <w:lang w:val="uk-UA"/>
            </w:rPr>
          </w:rPrChange>
        </w:rPr>
        <w:t>,</w:t>
      </w:r>
    </w:p>
    <w:p w:rsidR="009E2012" w:rsidRPr="00891248" w:rsidRDefault="00307144" w:rsidP="00891248">
      <w:pPr>
        <w:numPr>
          <w:ilvl w:val="0"/>
          <w:numId w:val="28"/>
        </w:numPr>
        <w:shd w:val="clear" w:color="auto" w:fill="FFFFFF"/>
        <w:spacing w:line="360" w:lineRule="auto"/>
        <w:rPr>
          <w:sz w:val="28"/>
          <w:szCs w:val="28"/>
          <w:lang w:val="uk-UA"/>
          <w:rPrChange w:id="361" w:author="ASD" w:date="2016-06-09T16:59:00Z">
            <w:rPr>
              <w:sz w:val="28"/>
              <w:szCs w:val="28"/>
              <w:lang w:val="uk-UA"/>
            </w:rPr>
          </w:rPrChange>
        </w:rPr>
      </w:pPr>
      <w:r w:rsidRPr="00891248">
        <w:rPr>
          <w:sz w:val="28"/>
          <w:szCs w:val="28"/>
          <w:lang w:val="uk-UA"/>
          <w:rPrChange w:id="362" w:author="ASD" w:date="2016-06-09T16:59:00Z">
            <w:rPr>
              <w:sz w:val="28"/>
              <w:szCs w:val="28"/>
              <w:lang w:val="uk-UA"/>
            </w:rPr>
          </w:rPrChange>
        </w:rPr>
        <w:t>шлунку</w:t>
      </w:r>
      <w:r w:rsidR="009E2012" w:rsidRPr="00891248">
        <w:rPr>
          <w:sz w:val="28"/>
          <w:szCs w:val="28"/>
          <w:lang w:val="uk-UA"/>
          <w:rPrChange w:id="363" w:author="ASD" w:date="2016-06-09T16:59:00Z">
            <w:rPr>
              <w:sz w:val="28"/>
              <w:szCs w:val="28"/>
              <w:lang w:val="uk-UA"/>
            </w:rPr>
          </w:rPrChange>
        </w:rPr>
        <w:t> — </w:t>
      </w:r>
      <w:r w:rsidR="009E2012" w:rsidRPr="00891248">
        <w:rPr>
          <w:sz w:val="28"/>
          <w:szCs w:val="28"/>
          <w:lang w:val="uk-UA"/>
          <w:rPrChange w:id="364" w:author="ASD" w:date="2016-06-09T16:59:00Z">
            <w:rPr>
              <w:sz w:val="28"/>
              <w:szCs w:val="28"/>
              <w:lang w:val="uk-UA"/>
            </w:rPr>
          </w:rPrChange>
        </w:rPr>
        <w:fldChar w:fldCharType="begin"/>
      </w:r>
      <w:r w:rsidR="009E2012" w:rsidRPr="00891248">
        <w:rPr>
          <w:sz w:val="28"/>
          <w:szCs w:val="28"/>
          <w:lang w:val="uk-UA"/>
          <w:rPrChange w:id="365" w:author="ASD" w:date="2016-06-09T16:59:00Z">
            <w:rPr>
              <w:sz w:val="28"/>
              <w:szCs w:val="28"/>
              <w:lang w:val="uk-UA"/>
            </w:rPr>
          </w:rPrChange>
        </w:rPr>
        <w:instrText xml:space="preserve"> HYPERLINK "https://uk.wikipedia.org/wiki/%D0%93%D0%B0%D1%81%D1%82%D1%80%D0%BE%D1%81%D0%BA%D0%BE%D0%BF" \o "Гастроскоп" </w:instrText>
      </w:r>
      <w:r w:rsidR="009E2012" w:rsidRPr="00891248">
        <w:rPr>
          <w:sz w:val="28"/>
          <w:szCs w:val="28"/>
          <w:lang w:val="uk-UA"/>
          <w:rPrChange w:id="366" w:author="ASD" w:date="2016-06-09T16:59:00Z">
            <w:rPr>
              <w:sz w:val="28"/>
              <w:szCs w:val="28"/>
              <w:lang w:val="uk-UA"/>
            </w:rPr>
          </w:rPrChange>
        </w:rPr>
        <w:fldChar w:fldCharType="separate"/>
      </w:r>
      <w:r w:rsidR="009E2012" w:rsidRPr="00891248">
        <w:rPr>
          <w:sz w:val="28"/>
          <w:szCs w:val="28"/>
          <w:lang w:val="uk-UA"/>
          <w:rPrChange w:id="367" w:author="ASD" w:date="2016-06-09T16:59:00Z">
            <w:rPr>
              <w:sz w:val="28"/>
              <w:szCs w:val="28"/>
              <w:lang w:val="uk-UA"/>
            </w:rPr>
          </w:rPrChange>
        </w:rPr>
        <w:t>гастроскоп</w:t>
      </w:r>
      <w:r w:rsidR="009E2012" w:rsidRPr="00891248">
        <w:rPr>
          <w:sz w:val="28"/>
          <w:szCs w:val="28"/>
          <w:lang w:val="uk-UA"/>
          <w:rPrChange w:id="368" w:author="ASD" w:date="2016-06-09T16:59:00Z">
            <w:rPr>
              <w:sz w:val="28"/>
              <w:szCs w:val="28"/>
              <w:lang w:val="uk-UA"/>
            </w:rPr>
          </w:rPrChange>
        </w:rPr>
        <w:fldChar w:fldCharType="end"/>
      </w:r>
      <w:r w:rsidR="009E2012" w:rsidRPr="00891248">
        <w:rPr>
          <w:sz w:val="28"/>
          <w:szCs w:val="28"/>
          <w:lang w:val="uk-UA"/>
          <w:rPrChange w:id="369" w:author="ASD" w:date="2016-06-09T16:59:00Z">
            <w:rPr>
              <w:sz w:val="28"/>
              <w:szCs w:val="28"/>
              <w:lang w:val="uk-UA"/>
            </w:rPr>
          </w:rPrChange>
        </w:rPr>
        <w:t>,</w:t>
      </w:r>
    </w:p>
    <w:p w:rsidR="009E2012" w:rsidRPr="00891248" w:rsidRDefault="009E2012" w:rsidP="00891248">
      <w:pPr>
        <w:numPr>
          <w:ilvl w:val="0"/>
          <w:numId w:val="28"/>
        </w:numPr>
        <w:shd w:val="clear" w:color="auto" w:fill="FFFFFF"/>
        <w:spacing w:line="360" w:lineRule="auto"/>
        <w:rPr>
          <w:sz w:val="28"/>
          <w:szCs w:val="28"/>
          <w:lang w:val="uk-UA"/>
          <w:rPrChange w:id="370" w:author="ASD" w:date="2016-06-09T16:59:00Z">
            <w:rPr>
              <w:sz w:val="28"/>
              <w:szCs w:val="28"/>
              <w:lang w:val="uk-UA"/>
            </w:rPr>
          </w:rPrChange>
        </w:rPr>
      </w:pPr>
      <w:r w:rsidRPr="00891248">
        <w:rPr>
          <w:sz w:val="28"/>
          <w:szCs w:val="28"/>
          <w:lang w:val="uk-UA"/>
          <w:rPrChange w:id="371" w:author="ASD" w:date="2016-06-09T16:59:00Z">
            <w:rPr>
              <w:sz w:val="28"/>
              <w:szCs w:val="28"/>
              <w:lang w:val="uk-UA"/>
            </w:rPr>
          </w:rPrChange>
        </w:rPr>
        <w:t>12-палої кишки — </w:t>
      </w:r>
      <w:r w:rsidRPr="00891248">
        <w:rPr>
          <w:sz w:val="28"/>
          <w:szCs w:val="28"/>
          <w:lang w:val="uk-UA"/>
          <w:rPrChange w:id="372" w:author="ASD" w:date="2016-06-09T16:59:00Z">
            <w:rPr>
              <w:sz w:val="28"/>
              <w:szCs w:val="28"/>
              <w:lang w:val="uk-UA"/>
            </w:rPr>
          </w:rPrChange>
        </w:rPr>
        <w:fldChar w:fldCharType="begin"/>
      </w:r>
      <w:r w:rsidRPr="00891248">
        <w:rPr>
          <w:sz w:val="28"/>
          <w:szCs w:val="28"/>
          <w:lang w:val="uk-UA"/>
          <w:rPrChange w:id="373" w:author="ASD" w:date="2016-06-09T16:59:00Z">
            <w:rPr>
              <w:sz w:val="28"/>
              <w:szCs w:val="28"/>
              <w:lang w:val="uk-UA"/>
            </w:rPr>
          </w:rPrChange>
        </w:rPr>
        <w:instrText xml:space="preserve"> HYPERLINK "https://uk.wikipedia.org/wiki/%D0%93%D0%B0%D1%81%D1%82%D1%80%D0%BE%D1%81%D0%BA%D0%BE%D0%BF" \o "Гастроскоп" </w:instrText>
      </w:r>
      <w:r w:rsidRPr="00891248">
        <w:rPr>
          <w:sz w:val="28"/>
          <w:szCs w:val="28"/>
          <w:lang w:val="uk-UA"/>
          <w:rPrChange w:id="374" w:author="ASD" w:date="2016-06-09T16:59:00Z">
            <w:rPr>
              <w:sz w:val="28"/>
              <w:szCs w:val="28"/>
              <w:lang w:val="uk-UA"/>
            </w:rPr>
          </w:rPrChange>
        </w:rPr>
        <w:fldChar w:fldCharType="separate"/>
      </w:r>
      <w:r w:rsidRPr="00891248">
        <w:rPr>
          <w:sz w:val="28"/>
          <w:szCs w:val="28"/>
          <w:lang w:val="uk-UA"/>
          <w:rPrChange w:id="375" w:author="ASD" w:date="2016-06-09T16:59:00Z">
            <w:rPr>
              <w:sz w:val="28"/>
              <w:szCs w:val="28"/>
              <w:lang w:val="uk-UA"/>
            </w:rPr>
          </w:rPrChange>
        </w:rPr>
        <w:t>дуоденоскоп</w:t>
      </w:r>
      <w:r w:rsidRPr="00891248">
        <w:rPr>
          <w:sz w:val="28"/>
          <w:szCs w:val="28"/>
          <w:lang w:val="uk-UA"/>
          <w:rPrChange w:id="376" w:author="ASD" w:date="2016-06-09T16:59:00Z">
            <w:rPr>
              <w:sz w:val="28"/>
              <w:szCs w:val="28"/>
              <w:lang w:val="uk-UA"/>
            </w:rPr>
          </w:rPrChange>
        </w:rPr>
        <w:fldChar w:fldCharType="end"/>
      </w:r>
      <w:r w:rsidRPr="00891248">
        <w:rPr>
          <w:sz w:val="28"/>
          <w:szCs w:val="28"/>
          <w:lang w:val="uk-UA"/>
          <w:rPrChange w:id="377" w:author="ASD" w:date="2016-06-09T16:59:00Z">
            <w:rPr>
              <w:sz w:val="28"/>
              <w:szCs w:val="28"/>
              <w:lang w:val="uk-UA"/>
            </w:rPr>
          </w:rPrChange>
        </w:rPr>
        <w:t>,</w:t>
      </w:r>
    </w:p>
    <w:p w:rsidR="009E2012" w:rsidRPr="00891248" w:rsidRDefault="009E2012" w:rsidP="00891248">
      <w:pPr>
        <w:numPr>
          <w:ilvl w:val="0"/>
          <w:numId w:val="28"/>
        </w:numPr>
        <w:shd w:val="clear" w:color="auto" w:fill="FFFFFF"/>
        <w:spacing w:line="360" w:lineRule="auto"/>
        <w:rPr>
          <w:sz w:val="28"/>
          <w:szCs w:val="28"/>
          <w:lang w:val="uk-UA"/>
          <w:rPrChange w:id="378" w:author="ASD" w:date="2016-06-09T16:59:00Z">
            <w:rPr>
              <w:sz w:val="28"/>
              <w:szCs w:val="28"/>
              <w:lang w:val="uk-UA"/>
            </w:rPr>
          </w:rPrChange>
        </w:rPr>
      </w:pPr>
      <w:r w:rsidRPr="00891248">
        <w:rPr>
          <w:sz w:val="28"/>
          <w:szCs w:val="28"/>
          <w:lang w:val="uk-UA"/>
          <w:rPrChange w:id="379" w:author="ASD" w:date="2016-06-09T16:59:00Z">
            <w:rPr>
              <w:sz w:val="28"/>
              <w:szCs w:val="28"/>
              <w:lang w:val="uk-UA"/>
            </w:rPr>
          </w:rPrChange>
        </w:rPr>
        <w:t>товстої кишки — </w:t>
      </w:r>
      <w:r w:rsidRPr="00891248">
        <w:rPr>
          <w:sz w:val="28"/>
          <w:szCs w:val="28"/>
          <w:lang w:val="uk-UA"/>
          <w:rPrChange w:id="380" w:author="ASD" w:date="2016-06-09T16:59:00Z">
            <w:rPr>
              <w:sz w:val="28"/>
              <w:szCs w:val="28"/>
              <w:lang w:val="uk-UA"/>
            </w:rPr>
          </w:rPrChange>
        </w:rPr>
        <w:fldChar w:fldCharType="begin"/>
      </w:r>
      <w:r w:rsidRPr="00891248">
        <w:rPr>
          <w:sz w:val="28"/>
          <w:szCs w:val="28"/>
          <w:lang w:val="uk-UA"/>
          <w:rPrChange w:id="381" w:author="ASD" w:date="2016-06-09T16:59:00Z">
            <w:rPr>
              <w:sz w:val="28"/>
              <w:szCs w:val="28"/>
              <w:lang w:val="uk-UA"/>
            </w:rPr>
          </w:rPrChange>
        </w:rPr>
        <w:instrText xml:space="preserve"> HYPERLINK "https://uk.wikipedia.org/w/index.php?title=%D0%9A%D0%BE%D0%BB%D0%BE%D0%BD%D0%BE%D1%81%D0%BA%D0%BE%D0%BF&amp;action=edit&amp;redlink=1" \o "Колоноскоп (ще не написана)" </w:instrText>
      </w:r>
      <w:r w:rsidRPr="00891248">
        <w:rPr>
          <w:sz w:val="28"/>
          <w:szCs w:val="28"/>
          <w:lang w:val="uk-UA"/>
          <w:rPrChange w:id="382" w:author="ASD" w:date="2016-06-09T16:59:00Z">
            <w:rPr>
              <w:sz w:val="28"/>
              <w:szCs w:val="28"/>
              <w:lang w:val="uk-UA"/>
            </w:rPr>
          </w:rPrChange>
        </w:rPr>
        <w:fldChar w:fldCharType="separate"/>
      </w:r>
      <w:r w:rsidRPr="00891248">
        <w:rPr>
          <w:sz w:val="28"/>
          <w:szCs w:val="28"/>
          <w:lang w:val="uk-UA"/>
          <w:rPrChange w:id="383" w:author="ASD" w:date="2016-06-09T16:59:00Z">
            <w:rPr>
              <w:sz w:val="28"/>
              <w:szCs w:val="28"/>
              <w:lang w:val="uk-UA"/>
            </w:rPr>
          </w:rPrChange>
        </w:rPr>
        <w:t>колоноскоп</w:t>
      </w:r>
      <w:r w:rsidRPr="00891248">
        <w:rPr>
          <w:sz w:val="28"/>
          <w:szCs w:val="28"/>
          <w:lang w:val="uk-UA"/>
          <w:rPrChange w:id="384" w:author="ASD" w:date="2016-06-09T16:59:00Z">
            <w:rPr>
              <w:sz w:val="28"/>
              <w:szCs w:val="28"/>
              <w:lang w:val="uk-UA"/>
            </w:rPr>
          </w:rPrChange>
        </w:rPr>
        <w:fldChar w:fldCharType="end"/>
      </w:r>
      <w:r w:rsidRPr="00891248">
        <w:rPr>
          <w:sz w:val="28"/>
          <w:szCs w:val="28"/>
          <w:lang w:val="uk-UA"/>
          <w:rPrChange w:id="385" w:author="ASD" w:date="2016-06-09T16:59:00Z">
            <w:rPr>
              <w:sz w:val="28"/>
              <w:szCs w:val="28"/>
              <w:lang w:val="uk-UA"/>
            </w:rPr>
          </w:rPrChange>
        </w:rPr>
        <w:t>,</w:t>
      </w:r>
    </w:p>
    <w:p w:rsidR="009E2012" w:rsidRPr="00891248" w:rsidRDefault="009E2012" w:rsidP="00891248">
      <w:pPr>
        <w:numPr>
          <w:ilvl w:val="0"/>
          <w:numId w:val="28"/>
        </w:numPr>
        <w:shd w:val="clear" w:color="auto" w:fill="FFFFFF"/>
        <w:spacing w:line="360" w:lineRule="auto"/>
        <w:rPr>
          <w:sz w:val="28"/>
          <w:szCs w:val="28"/>
          <w:lang w:val="uk-UA"/>
          <w:rPrChange w:id="386" w:author="ASD" w:date="2016-06-09T16:59:00Z">
            <w:rPr>
              <w:sz w:val="28"/>
              <w:szCs w:val="28"/>
              <w:lang w:val="uk-UA"/>
            </w:rPr>
          </w:rPrChange>
        </w:rPr>
      </w:pPr>
      <w:r w:rsidRPr="00891248">
        <w:rPr>
          <w:sz w:val="28"/>
          <w:szCs w:val="28"/>
          <w:lang w:val="uk-UA"/>
          <w:rPrChange w:id="387" w:author="ASD" w:date="2016-06-09T16:59:00Z">
            <w:rPr>
              <w:sz w:val="28"/>
              <w:szCs w:val="28"/>
              <w:lang w:val="uk-UA"/>
            </w:rPr>
          </w:rPrChange>
        </w:rPr>
        <w:t>сечового міхура — </w:t>
      </w:r>
      <w:r w:rsidRPr="00891248">
        <w:rPr>
          <w:sz w:val="28"/>
          <w:szCs w:val="28"/>
          <w:lang w:val="uk-UA"/>
          <w:rPrChange w:id="388" w:author="ASD" w:date="2016-06-09T16:59:00Z">
            <w:rPr>
              <w:sz w:val="28"/>
              <w:szCs w:val="28"/>
              <w:lang w:val="uk-UA"/>
            </w:rPr>
          </w:rPrChange>
        </w:rPr>
        <w:fldChar w:fldCharType="begin"/>
      </w:r>
      <w:r w:rsidRPr="00891248">
        <w:rPr>
          <w:sz w:val="28"/>
          <w:szCs w:val="28"/>
          <w:lang w:val="uk-UA"/>
          <w:rPrChange w:id="389" w:author="ASD" w:date="2016-06-09T16:59:00Z">
            <w:rPr>
              <w:sz w:val="28"/>
              <w:szCs w:val="28"/>
              <w:lang w:val="uk-UA"/>
            </w:rPr>
          </w:rPrChange>
        </w:rPr>
        <w:instrText xml:space="preserve"> HYPERLINK "https://uk.wikipedia.org/w/index.php?title=%D0%A6%D0%B8%D1%81%D1%82%D0%BE%D1%81%D0%BA%D0%BE%D0%BF&amp;action=edit&amp;redlink=1" \o "Цистоскоп (ще не написана)" </w:instrText>
      </w:r>
      <w:r w:rsidRPr="00891248">
        <w:rPr>
          <w:sz w:val="28"/>
          <w:szCs w:val="28"/>
          <w:lang w:val="uk-UA"/>
          <w:rPrChange w:id="390" w:author="ASD" w:date="2016-06-09T16:59:00Z">
            <w:rPr>
              <w:sz w:val="28"/>
              <w:szCs w:val="28"/>
              <w:lang w:val="uk-UA"/>
            </w:rPr>
          </w:rPrChange>
        </w:rPr>
        <w:fldChar w:fldCharType="separate"/>
      </w:r>
      <w:r w:rsidRPr="00891248">
        <w:rPr>
          <w:sz w:val="28"/>
          <w:szCs w:val="28"/>
          <w:lang w:val="uk-UA"/>
          <w:rPrChange w:id="391" w:author="ASD" w:date="2016-06-09T16:59:00Z">
            <w:rPr>
              <w:sz w:val="28"/>
              <w:szCs w:val="28"/>
              <w:lang w:val="uk-UA"/>
            </w:rPr>
          </w:rPrChange>
        </w:rPr>
        <w:t>цистоскоп</w:t>
      </w:r>
      <w:r w:rsidRPr="00891248">
        <w:rPr>
          <w:sz w:val="28"/>
          <w:szCs w:val="28"/>
          <w:lang w:val="uk-UA"/>
          <w:rPrChange w:id="392" w:author="ASD" w:date="2016-06-09T16:59:00Z">
            <w:rPr>
              <w:sz w:val="28"/>
              <w:szCs w:val="28"/>
              <w:lang w:val="uk-UA"/>
            </w:rPr>
          </w:rPrChange>
        </w:rPr>
        <w:fldChar w:fldCharType="end"/>
      </w:r>
      <w:r w:rsidRPr="00891248">
        <w:rPr>
          <w:sz w:val="28"/>
          <w:szCs w:val="28"/>
          <w:lang w:val="uk-UA"/>
          <w:rPrChange w:id="393" w:author="ASD" w:date="2016-06-09T16:59:00Z">
            <w:rPr>
              <w:sz w:val="28"/>
              <w:szCs w:val="28"/>
              <w:lang w:val="uk-UA"/>
            </w:rPr>
          </w:rPrChange>
        </w:rPr>
        <w:t>,</w:t>
      </w:r>
    </w:p>
    <w:p w:rsidR="009E2012" w:rsidRPr="00891248" w:rsidRDefault="009E2012" w:rsidP="00891248">
      <w:pPr>
        <w:numPr>
          <w:ilvl w:val="0"/>
          <w:numId w:val="28"/>
        </w:numPr>
        <w:shd w:val="clear" w:color="auto" w:fill="FFFFFF"/>
        <w:spacing w:line="360" w:lineRule="auto"/>
        <w:rPr>
          <w:sz w:val="28"/>
          <w:szCs w:val="28"/>
          <w:lang w:val="uk-UA"/>
          <w:rPrChange w:id="394" w:author="ASD" w:date="2016-06-09T16:59:00Z">
            <w:rPr>
              <w:sz w:val="28"/>
              <w:szCs w:val="28"/>
              <w:lang w:val="uk-UA"/>
            </w:rPr>
          </w:rPrChange>
        </w:rPr>
        <w:pPrChange w:id="395"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Change w:id="396" w:author="ASD" w:date="2016-06-09T16:59:00Z">
            <w:rPr>
              <w:sz w:val="28"/>
              <w:szCs w:val="28"/>
              <w:lang w:val="uk-UA"/>
            </w:rPr>
          </w:rPrChange>
        </w:rPr>
        <w:t>суглобів — </w:t>
      </w:r>
      <w:r w:rsidRPr="00891248">
        <w:rPr>
          <w:sz w:val="28"/>
          <w:szCs w:val="28"/>
          <w:lang w:val="uk-UA"/>
          <w:rPrChange w:id="397" w:author="ASD" w:date="2016-06-09T16:59:00Z">
            <w:rPr>
              <w:sz w:val="28"/>
              <w:szCs w:val="28"/>
              <w:lang w:val="uk-UA"/>
            </w:rPr>
          </w:rPrChange>
        </w:rPr>
        <w:fldChar w:fldCharType="begin"/>
      </w:r>
      <w:r w:rsidRPr="00891248">
        <w:rPr>
          <w:sz w:val="28"/>
          <w:szCs w:val="28"/>
          <w:lang w:val="uk-UA"/>
          <w:rPrChange w:id="398" w:author="ASD" w:date="2016-06-09T16:59:00Z">
            <w:rPr>
              <w:sz w:val="28"/>
              <w:szCs w:val="28"/>
              <w:lang w:val="uk-UA"/>
            </w:rPr>
          </w:rPrChange>
        </w:rPr>
        <w:instrText xml:space="preserve"> HYPERLINK "https://uk.wikipedia.org/wiki/%D0%90%D1%80%D1%82%D1%80%D0%BE%D1%81%D0%BA%D0%BE%D0%BF" \o "Артроскоп" </w:instrText>
      </w:r>
      <w:r w:rsidRPr="00891248">
        <w:rPr>
          <w:sz w:val="28"/>
          <w:szCs w:val="28"/>
          <w:lang w:val="uk-UA"/>
          <w:rPrChange w:id="399" w:author="ASD" w:date="2016-06-09T16:59:00Z">
            <w:rPr>
              <w:sz w:val="28"/>
              <w:szCs w:val="28"/>
              <w:lang w:val="uk-UA"/>
            </w:rPr>
          </w:rPrChange>
        </w:rPr>
        <w:fldChar w:fldCharType="separate"/>
      </w:r>
      <w:r w:rsidRPr="00891248">
        <w:rPr>
          <w:sz w:val="28"/>
          <w:szCs w:val="28"/>
          <w:lang w:val="uk-UA"/>
          <w:rPrChange w:id="400" w:author="ASD" w:date="2016-06-09T16:59:00Z">
            <w:rPr>
              <w:sz w:val="28"/>
              <w:szCs w:val="28"/>
              <w:lang w:val="uk-UA"/>
            </w:rPr>
          </w:rPrChange>
        </w:rPr>
        <w:t>артроскоп</w:t>
      </w:r>
      <w:r w:rsidRPr="00891248">
        <w:rPr>
          <w:sz w:val="28"/>
          <w:szCs w:val="28"/>
          <w:lang w:val="uk-UA"/>
          <w:rPrChange w:id="401" w:author="ASD" w:date="2016-06-09T16:59:00Z">
            <w:rPr>
              <w:sz w:val="28"/>
              <w:szCs w:val="28"/>
              <w:lang w:val="uk-UA"/>
            </w:rPr>
          </w:rPrChange>
        </w:rPr>
        <w:fldChar w:fldCharType="end"/>
      </w:r>
      <w:r w:rsidRPr="00891248">
        <w:rPr>
          <w:sz w:val="28"/>
          <w:szCs w:val="28"/>
          <w:lang w:val="uk-UA"/>
          <w:rPrChange w:id="402" w:author="ASD" w:date="2016-06-09T16:59:00Z">
            <w:rPr>
              <w:sz w:val="28"/>
              <w:szCs w:val="28"/>
              <w:lang w:val="uk-UA"/>
            </w:rPr>
          </w:rPrChange>
        </w:rPr>
        <w:t>,</w:t>
      </w:r>
    </w:p>
    <w:p w:rsidR="009E2012" w:rsidRPr="00891248" w:rsidRDefault="009E2012" w:rsidP="00891248">
      <w:pPr>
        <w:numPr>
          <w:ilvl w:val="0"/>
          <w:numId w:val="28"/>
        </w:numPr>
        <w:shd w:val="clear" w:color="auto" w:fill="FFFFFF"/>
        <w:spacing w:line="360" w:lineRule="auto"/>
        <w:rPr>
          <w:sz w:val="28"/>
          <w:szCs w:val="28"/>
          <w:lang w:val="uk-UA"/>
          <w:rPrChange w:id="403" w:author="ASD" w:date="2016-06-09T16:59:00Z">
            <w:rPr>
              <w:sz w:val="28"/>
              <w:szCs w:val="28"/>
              <w:lang w:val="uk-UA"/>
            </w:rPr>
          </w:rPrChange>
        </w:rPr>
        <w:pPrChange w:id="404"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Change w:id="405" w:author="ASD" w:date="2016-06-09T16:59:00Z">
            <w:rPr>
              <w:sz w:val="28"/>
              <w:szCs w:val="28"/>
              <w:lang w:val="uk-UA"/>
            </w:rPr>
          </w:rPrChange>
        </w:rPr>
        <w:t>черевної порожнини — </w:t>
      </w:r>
      <w:r w:rsidRPr="00891248">
        <w:rPr>
          <w:sz w:val="28"/>
          <w:szCs w:val="28"/>
          <w:lang w:val="uk-UA"/>
          <w:rPrChange w:id="406" w:author="ASD" w:date="2016-06-09T16:59:00Z">
            <w:rPr>
              <w:sz w:val="28"/>
              <w:szCs w:val="28"/>
              <w:lang w:val="uk-UA"/>
            </w:rPr>
          </w:rPrChange>
        </w:rPr>
        <w:fldChar w:fldCharType="begin"/>
      </w:r>
      <w:r w:rsidRPr="00891248">
        <w:rPr>
          <w:sz w:val="28"/>
          <w:szCs w:val="28"/>
          <w:lang w:val="uk-UA"/>
          <w:rPrChange w:id="407" w:author="ASD" w:date="2016-06-09T16:59:00Z">
            <w:rPr>
              <w:sz w:val="28"/>
              <w:szCs w:val="28"/>
              <w:lang w:val="uk-UA"/>
            </w:rPr>
          </w:rPrChange>
        </w:rPr>
        <w:instrText xml:space="preserve"> HYPERLINK "https://uk.wikipedia.org/w/index.php?title=%D0%9B%D0%B0%D0%BF%D0%B0%D1%80%D0%BE%D1%81%D0%BA%D0%BE%D0%BF&amp;action=edit&amp;redlink=1" \o "Лапароскоп (ще не написана)" </w:instrText>
      </w:r>
      <w:r w:rsidRPr="00891248">
        <w:rPr>
          <w:sz w:val="28"/>
          <w:szCs w:val="28"/>
          <w:lang w:val="uk-UA"/>
          <w:rPrChange w:id="408" w:author="ASD" w:date="2016-06-09T16:59:00Z">
            <w:rPr>
              <w:sz w:val="28"/>
              <w:szCs w:val="28"/>
              <w:lang w:val="uk-UA"/>
            </w:rPr>
          </w:rPrChange>
        </w:rPr>
        <w:fldChar w:fldCharType="separate"/>
      </w:r>
      <w:r w:rsidRPr="00891248">
        <w:rPr>
          <w:sz w:val="28"/>
          <w:szCs w:val="28"/>
          <w:lang w:val="uk-UA"/>
          <w:rPrChange w:id="409" w:author="ASD" w:date="2016-06-09T16:59:00Z">
            <w:rPr>
              <w:sz w:val="28"/>
              <w:szCs w:val="28"/>
              <w:lang w:val="uk-UA"/>
            </w:rPr>
          </w:rPrChange>
        </w:rPr>
        <w:t>лапароскоп</w:t>
      </w:r>
      <w:r w:rsidRPr="00891248">
        <w:rPr>
          <w:sz w:val="28"/>
          <w:szCs w:val="28"/>
          <w:lang w:val="uk-UA"/>
          <w:rPrChange w:id="410" w:author="ASD" w:date="2016-06-09T16:59:00Z">
            <w:rPr>
              <w:sz w:val="28"/>
              <w:szCs w:val="28"/>
              <w:lang w:val="uk-UA"/>
            </w:rPr>
          </w:rPrChange>
        </w:rPr>
        <w:fldChar w:fldCharType="end"/>
      </w:r>
    </w:p>
    <w:p w:rsidR="009E2012" w:rsidRPr="00891248" w:rsidRDefault="009E2012" w:rsidP="00891248">
      <w:pPr>
        <w:pStyle w:val="2"/>
        <w:numPr>
          <w:ilvl w:val="0"/>
          <w:numId w:val="13"/>
        </w:numPr>
        <w:tabs>
          <w:tab w:val="left" w:pos="990"/>
        </w:tabs>
        <w:spacing w:before="0" w:after="0" w:line="360" w:lineRule="auto"/>
        <w:ind w:left="1170" w:hanging="810"/>
        <w:rPr>
          <w:rFonts w:eastAsia="Calibri"/>
          <w:lang w:val="uk-UA"/>
          <w:rPrChange w:id="411" w:author="ASD" w:date="2016-06-09T16:59:00Z">
            <w:rPr>
              <w:rFonts w:eastAsia="Calibri"/>
              <w:lang w:val="uk-UA"/>
            </w:rPr>
          </w:rPrChange>
        </w:rPr>
      </w:pPr>
      <w:bookmarkStart w:id="412" w:name="_Toc453262634"/>
      <w:r w:rsidRPr="00891248">
        <w:rPr>
          <w:rFonts w:eastAsia="Calibri"/>
          <w:lang w:val="uk-UA"/>
          <w:rPrChange w:id="413" w:author="ASD" w:date="2016-06-09T16:59:00Z">
            <w:rPr>
              <w:rFonts w:eastAsia="Calibri"/>
              <w:lang w:val="uk-UA"/>
            </w:rPr>
          </w:rPrChange>
        </w:rPr>
        <w:t>Застосування в інших галузях</w:t>
      </w:r>
      <w:bookmarkEnd w:id="412"/>
    </w:p>
    <w:p w:rsidR="009E2012" w:rsidRPr="00891248" w:rsidRDefault="00A51CF8" w:rsidP="00891248">
      <w:pPr>
        <w:pStyle w:val="a9"/>
        <w:shd w:val="clear" w:color="auto" w:fill="FFFFFF"/>
        <w:spacing w:before="0" w:beforeAutospacing="0" w:after="0" w:afterAutospacing="0" w:line="360" w:lineRule="auto"/>
        <w:ind w:firstLine="630"/>
        <w:rPr>
          <w:color w:val="auto"/>
          <w:sz w:val="28"/>
          <w:szCs w:val="28"/>
          <w:lang w:eastAsia="ru-RU"/>
          <w:rPrChange w:id="414" w:author="ASD" w:date="2016-06-09T16:59:00Z">
            <w:rPr>
              <w:color w:val="auto"/>
              <w:sz w:val="28"/>
              <w:szCs w:val="28"/>
              <w:lang w:eastAsia="ru-RU"/>
            </w:rPr>
          </w:rPrChange>
        </w:rPr>
      </w:pPr>
      <w:r w:rsidRPr="00891248">
        <w:rPr>
          <w:color w:val="auto"/>
          <w:sz w:val="28"/>
          <w:szCs w:val="28"/>
          <w:lang w:eastAsia="ru-RU"/>
          <w:rPrChange w:id="415" w:author="ASD" w:date="2016-06-09T16:59:00Z">
            <w:rPr>
              <w:color w:val="auto"/>
              <w:sz w:val="28"/>
              <w:szCs w:val="28"/>
              <w:lang w:eastAsia="ru-RU"/>
            </w:rPr>
          </w:rPrChange>
        </w:rPr>
        <w:t xml:space="preserve">Ендоскопію </w:t>
      </w:r>
      <w:r w:rsidR="007E32C2" w:rsidRPr="00891248">
        <w:rPr>
          <w:color w:val="auto"/>
          <w:sz w:val="28"/>
          <w:szCs w:val="28"/>
          <w:lang w:eastAsia="ru-RU"/>
          <w:rPrChange w:id="416" w:author="ASD" w:date="2016-06-09T16:59:00Z">
            <w:rPr>
              <w:color w:val="auto"/>
              <w:sz w:val="28"/>
              <w:szCs w:val="28"/>
              <w:lang w:eastAsia="ru-RU"/>
            </w:rPr>
          </w:rPrChange>
        </w:rPr>
        <w:t>часто використовують для досліджень внутрішніх пошкоджень машин</w:t>
      </w:r>
      <w:r w:rsidR="00096EF2" w:rsidRPr="00891248">
        <w:rPr>
          <w:color w:val="auto"/>
          <w:sz w:val="28"/>
          <w:szCs w:val="28"/>
          <w:lang w:eastAsia="ru-RU"/>
          <w:rPrChange w:id="417" w:author="ASD" w:date="2016-06-09T16:59:00Z">
            <w:rPr>
              <w:color w:val="auto"/>
              <w:sz w:val="28"/>
              <w:szCs w:val="28"/>
              <w:lang w:eastAsia="ru-RU"/>
            </w:rPr>
          </w:rPrChange>
        </w:rPr>
        <w:t xml:space="preserve">. </w:t>
      </w:r>
    </w:p>
    <w:p w:rsidR="00D902D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18" w:author="ASD" w:date="2016-06-09T16:59:00Z">
            <w:rPr>
              <w:color w:val="auto"/>
              <w:sz w:val="28"/>
              <w:szCs w:val="28"/>
              <w:lang w:eastAsia="ru-RU"/>
            </w:rPr>
          </w:rPrChange>
        </w:rPr>
      </w:pPr>
      <w:r w:rsidRPr="00891248">
        <w:rPr>
          <w:color w:val="auto"/>
          <w:sz w:val="28"/>
          <w:szCs w:val="28"/>
          <w:lang w:eastAsia="ru-RU"/>
          <w:rPrChange w:id="419" w:author="ASD" w:date="2016-06-09T16:59:00Z">
            <w:rPr>
              <w:color w:val="auto"/>
              <w:sz w:val="28"/>
              <w:szCs w:val="28"/>
              <w:lang w:eastAsia="ru-RU"/>
            </w:rPr>
          </w:rPrChange>
        </w:rPr>
        <w:t xml:space="preserve">Ендоскоп дозволяє оцінювати технічний стан внутрішніх деталей машини без її розбирання - тобто </w:t>
      </w:r>
      <w:r w:rsidR="00150153" w:rsidRPr="00891248">
        <w:rPr>
          <w:color w:val="auto"/>
          <w:sz w:val="28"/>
          <w:szCs w:val="28"/>
          <w:lang w:eastAsia="ru-RU"/>
          <w:rPrChange w:id="420" w:author="ASD" w:date="2016-06-09T16:59:00Z">
            <w:rPr>
              <w:color w:val="auto"/>
              <w:sz w:val="28"/>
              <w:szCs w:val="28"/>
              <w:lang w:eastAsia="ru-RU"/>
            </w:rPr>
          </w:rPrChange>
        </w:rPr>
        <w:t>даю змогу заглянути</w:t>
      </w:r>
      <w:r w:rsidRPr="00891248">
        <w:rPr>
          <w:color w:val="auto"/>
          <w:sz w:val="28"/>
          <w:szCs w:val="28"/>
          <w:lang w:eastAsia="ru-RU"/>
          <w:rPrChange w:id="421" w:author="ASD" w:date="2016-06-09T16:59:00Z">
            <w:rPr>
              <w:color w:val="auto"/>
              <w:sz w:val="28"/>
              <w:szCs w:val="28"/>
              <w:lang w:eastAsia="ru-RU"/>
            </w:rPr>
          </w:rPrChange>
        </w:rPr>
        <w:t xml:space="preserve"> в</w:t>
      </w:r>
      <w:r w:rsidR="00150153" w:rsidRPr="00891248">
        <w:rPr>
          <w:color w:val="auto"/>
          <w:sz w:val="28"/>
          <w:szCs w:val="28"/>
          <w:lang w:eastAsia="ru-RU"/>
          <w:rPrChange w:id="422" w:author="ASD" w:date="2016-06-09T16:59:00Z">
            <w:rPr>
              <w:color w:val="auto"/>
              <w:sz w:val="28"/>
              <w:szCs w:val="28"/>
              <w:lang w:eastAsia="ru-RU"/>
            </w:rPr>
          </w:rPrChange>
        </w:rPr>
        <w:t xml:space="preserve"> </w:t>
      </w:r>
      <w:r w:rsidRPr="00891248">
        <w:rPr>
          <w:color w:val="auto"/>
          <w:sz w:val="28"/>
          <w:szCs w:val="28"/>
          <w:lang w:eastAsia="ru-RU"/>
          <w:rPrChange w:id="423" w:author="ASD" w:date="2016-06-09T16:59:00Z">
            <w:rPr>
              <w:color w:val="auto"/>
              <w:sz w:val="28"/>
              <w:szCs w:val="28"/>
              <w:lang w:eastAsia="ru-RU"/>
            </w:rPr>
          </w:rPrChange>
        </w:rPr>
        <w:t xml:space="preserve">середину через наявні </w:t>
      </w:r>
      <w:r w:rsidRPr="00891248">
        <w:rPr>
          <w:color w:val="auto"/>
          <w:sz w:val="28"/>
          <w:szCs w:val="28"/>
          <w:lang w:eastAsia="ru-RU"/>
          <w:rPrChange w:id="424" w:author="ASD" w:date="2016-06-09T16:59:00Z">
            <w:rPr>
              <w:color w:val="auto"/>
              <w:sz w:val="28"/>
              <w:szCs w:val="28"/>
              <w:lang w:eastAsia="ru-RU"/>
            </w:rPr>
          </w:rPrChange>
        </w:rPr>
        <w:lastRenderedPageBreak/>
        <w:t xml:space="preserve">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r w:rsidR="00307144" w:rsidRPr="00891248">
        <w:rPr>
          <w:color w:val="auto"/>
          <w:sz w:val="28"/>
          <w:szCs w:val="28"/>
          <w:lang w:eastAsia="ru-RU"/>
          <w:rPrChange w:id="425" w:author="ASD" w:date="2016-06-09T16:59:00Z">
            <w:rPr>
              <w:color w:val="auto"/>
              <w:sz w:val="28"/>
              <w:szCs w:val="28"/>
              <w:lang w:eastAsia="ru-RU"/>
            </w:rPr>
          </w:rPrChange>
        </w:rPr>
        <w:t>тріщини</w:t>
      </w:r>
      <w:r w:rsidRPr="00891248">
        <w:rPr>
          <w:color w:val="auto"/>
          <w:sz w:val="28"/>
          <w:szCs w:val="28"/>
          <w:lang w:eastAsia="ru-RU"/>
          <w:rPrChange w:id="426" w:author="ASD" w:date="2016-06-09T16:59:00Z">
            <w:rPr>
              <w:color w:val="auto"/>
              <w:sz w:val="28"/>
              <w:szCs w:val="28"/>
              <w:lang w:eastAsia="ru-RU"/>
            </w:rPr>
          </w:rPrChange>
        </w:rPr>
        <w:t>, забоїн, прогар</w:t>
      </w:r>
      <w:r w:rsidR="00150153" w:rsidRPr="00891248">
        <w:rPr>
          <w:color w:val="auto"/>
          <w:sz w:val="28"/>
          <w:szCs w:val="28"/>
          <w:lang w:eastAsia="ru-RU"/>
          <w:rPrChange w:id="427" w:author="ASD" w:date="2016-06-09T16:59:00Z">
            <w:rPr>
              <w:color w:val="auto"/>
              <w:sz w:val="28"/>
              <w:szCs w:val="28"/>
              <w:lang w:eastAsia="ru-RU"/>
            </w:rPr>
          </w:rPrChange>
        </w:rPr>
        <w:t>и, корозія</w:t>
      </w:r>
      <w:r w:rsidRPr="00891248">
        <w:rPr>
          <w:color w:val="auto"/>
          <w:sz w:val="28"/>
          <w:szCs w:val="28"/>
          <w:lang w:eastAsia="ru-RU"/>
          <w:rPrChange w:id="428" w:author="ASD" w:date="2016-06-09T16:59:00Z">
            <w:rPr>
              <w:color w:val="auto"/>
              <w:sz w:val="28"/>
              <w:szCs w:val="28"/>
              <w:lang w:eastAsia="ru-RU"/>
            </w:rPr>
          </w:rPrChange>
        </w:rPr>
        <w:t>. Вимірюється ступінь зносу, перевіряється правильність взаємного розташування деталей</w:t>
      </w:r>
      <w:r w:rsidR="00150153" w:rsidRPr="00891248">
        <w:rPr>
          <w:color w:val="auto"/>
          <w:sz w:val="28"/>
          <w:szCs w:val="28"/>
          <w:lang w:eastAsia="ru-RU"/>
          <w:rPrChange w:id="429" w:author="ASD" w:date="2016-06-09T16:59:00Z">
            <w:rPr>
              <w:color w:val="auto"/>
              <w:sz w:val="28"/>
              <w:szCs w:val="28"/>
              <w:lang w:eastAsia="ru-RU"/>
            </w:rPr>
          </w:rPrChange>
        </w:rPr>
        <w:t xml:space="preserve">. </w:t>
      </w:r>
      <w:r w:rsidRPr="00891248">
        <w:rPr>
          <w:color w:val="auto"/>
          <w:sz w:val="28"/>
          <w:szCs w:val="28"/>
          <w:lang w:eastAsia="ru-RU"/>
          <w:rPrChange w:id="430" w:author="ASD" w:date="2016-06-09T16:59:00Z">
            <w:rPr>
              <w:color w:val="auto"/>
              <w:sz w:val="28"/>
              <w:szCs w:val="28"/>
              <w:lang w:eastAsia="ru-RU"/>
            </w:rPr>
          </w:rPrChange>
        </w:rPr>
        <w:t>Так</w:t>
      </w:r>
      <w:r w:rsidR="00150153" w:rsidRPr="00891248">
        <w:rPr>
          <w:color w:val="auto"/>
          <w:sz w:val="28"/>
          <w:szCs w:val="28"/>
          <w:lang w:eastAsia="ru-RU"/>
          <w:rPrChange w:id="431" w:author="ASD" w:date="2016-06-09T16:59:00Z">
            <w:rPr>
              <w:color w:val="auto"/>
              <w:sz w:val="28"/>
              <w:szCs w:val="28"/>
              <w:lang w:eastAsia="ru-RU"/>
            </w:rPr>
          </w:rPrChange>
        </w:rPr>
        <w:t>ож</w:t>
      </w:r>
      <w:r w:rsidRPr="00891248">
        <w:rPr>
          <w:color w:val="auto"/>
          <w:sz w:val="28"/>
          <w:szCs w:val="28"/>
          <w:lang w:eastAsia="ru-RU"/>
          <w:rPrChange w:id="432" w:author="ASD" w:date="2016-06-09T16:59:00Z">
            <w:rPr>
              <w:color w:val="auto"/>
              <w:sz w:val="28"/>
              <w:szCs w:val="28"/>
              <w:lang w:eastAsia="ru-RU"/>
            </w:rPr>
          </w:rPrChange>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891248">
        <w:rPr>
          <w:color w:val="auto"/>
          <w:sz w:val="28"/>
          <w:szCs w:val="28"/>
          <w:lang w:eastAsia="ru-RU"/>
          <w:rPrChange w:id="433" w:author="ASD" w:date="2016-06-09T16:59:00Z">
            <w:rPr>
              <w:color w:val="auto"/>
              <w:sz w:val="28"/>
              <w:szCs w:val="28"/>
              <w:lang w:eastAsia="ru-RU"/>
            </w:rPr>
          </w:rPrChange>
        </w:rPr>
        <w:t xml:space="preserve"> перегляду та обробки</w:t>
      </w:r>
      <w:r w:rsidRPr="00891248">
        <w:rPr>
          <w:color w:val="auto"/>
          <w:sz w:val="28"/>
          <w:szCs w:val="28"/>
          <w:lang w:eastAsia="ru-RU"/>
          <w:rPrChange w:id="434" w:author="ASD" w:date="2016-06-09T16:59:00Z">
            <w:rPr>
              <w:color w:val="auto"/>
              <w:sz w:val="28"/>
              <w:szCs w:val="28"/>
              <w:lang w:eastAsia="ru-RU"/>
            </w:rPr>
          </w:rPrChange>
        </w:rPr>
        <w:t xml:space="preserve">. </w:t>
      </w:r>
    </w:p>
    <w:p w:rsidR="00D902D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35" w:author="ASD" w:date="2016-06-09T16:59:00Z">
            <w:rPr>
              <w:color w:val="auto"/>
              <w:sz w:val="28"/>
              <w:szCs w:val="28"/>
              <w:lang w:eastAsia="ru-RU"/>
            </w:rPr>
          </w:rPrChange>
        </w:rPr>
      </w:pPr>
      <w:r w:rsidRPr="00891248">
        <w:rPr>
          <w:color w:val="auto"/>
          <w:sz w:val="28"/>
          <w:szCs w:val="28"/>
          <w:lang w:eastAsia="ru-RU"/>
          <w:rPrChange w:id="436" w:author="ASD" w:date="2016-06-09T16:59:00Z">
            <w:rPr>
              <w:color w:val="auto"/>
              <w:sz w:val="28"/>
              <w:szCs w:val="28"/>
              <w:lang w:eastAsia="ru-RU"/>
            </w:rPr>
          </w:rPrChange>
        </w:rPr>
        <w:t xml:space="preserve">Ендоскопічна діагностика застосовується на різних стадіях виробництва і експлуатації машин і механізмів: </w:t>
      </w:r>
    </w:p>
    <w:p w:rsidR="00D902D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37" w:author="ASD" w:date="2016-06-09T16:59:00Z">
            <w:rPr>
              <w:color w:val="auto"/>
              <w:sz w:val="28"/>
              <w:szCs w:val="28"/>
              <w:lang w:eastAsia="ru-RU"/>
            </w:rPr>
          </w:rPrChange>
        </w:rPr>
      </w:pPr>
      <w:r w:rsidRPr="00891248">
        <w:rPr>
          <w:color w:val="auto"/>
          <w:sz w:val="28"/>
          <w:szCs w:val="28"/>
          <w:lang w:eastAsia="ru-RU"/>
          <w:rPrChange w:id="438" w:author="ASD" w:date="2016-06-09T16:59:00Z">
            <w:rPr>
              <w:color w:val="auto"/>
              <w:sz w:val="28"/>
              <w:szCs w:val="28"/>
              <w:lang w:eastAsia="ru-RU"/>
            </w:rPr>
          </w:rPrChange>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891248">
        <w:rPr>
          <w:color w:val="auto"/>
          <w:sz w:val="28"/>
          <w:szCs w:val="28"/>
          <w:lang w:eastAsia="ru-RU"/>
          <w:rPrChange w:id="439" w:author="ASD" w:date="2016-06-09T16:59:00Z">
            <w:rPr>
              <w:color w:val="auto"/>
              <w:sz w:val="28"/>
              <w:szCs w:val="28"/>
              <w:lang w:eastAsia="ru-RU"/>
            </w:rPr>
          </w:rPrChange>
        </w:rPr>
        <w:t>підкріплений</w:t>
      </w:r>
      <w:r w:rsidRPr="00891248">
        <w:rPr>
          <w:color w:val="auto"/>
          <w:sz w:val="28"/>
          <w:szCs w:val="28"/>
          <w:lang w:eastAsia="ru-RU"/>
          <w:rPrChange w:id="440" w:author="ASD" w:date="2016-06-09T16:59:00Z">
            <w:rPr>
              <w:color w:val="auto"/>
              <w:sz w:val="28"/>
              <w:szCs w:val="28"/>
              <w:lang w:eastAsia="ru-RU"/>
            </w:rPr>
          </w:rPrChange>
        </w:rPr>
        <w:t xml:space="preserve"> фотографіями дефектів. </w:t>
      </w:r>
    </w:p>
    <w:p w:rsidR="00D902D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41" w:author="ASD" w:date="2016-06-09T16:59:00Z">
            <w:rPr>
              <w:color w:val="auto"/>
              <w:sz w:val="28"/>
              <w:szCs w:val="28"/>
              <w:lang w:eastAsia="ru-RU"/>
            </w:rPr>
          </w:rPrChange>
        </w:rPr>
      </w:pPr>
      <w:r w:rsidRPr="00891248">
        <w:rPr>
          <w:color w:val="auto"/>
          <w:sz w:val="28"/>
          <w:szCs w:val="28"/>
          <w:lang w:eastAsia="ru-RU"/>
          <w:rPrChange w:id="442" w:author="ASD" w:date="2016-06-09T16:59:00Z">
            <w:rPr>
              <w:color w:val="auto"/>
              <w:sz w:val="28"/>
              <w:szCs w:val="28"/>
              <w:lang w:eastAsia="ru-RU"/>
            </w:rPr>
          </w:rPrChange>
        </w:rPr>
        <w:t xml:space="preserve">- При розробці і </w:t>
      </w:r>
      <w:r w:rsidR="00307144" w:rsidRPr="00891248">
        <w:rPr>
          <w:color w:val="auto"/>
          <w:sz w:val="28"/>
          <w:szCs w:val="28"/>
          <w:lang w:eastAsia="ru-RU"/>
          <w:rPrChange w:id="443" w:author="ASD" w:date="2016-06-09T16:59:00Z">
            <w:rPr>
              <w:color w:val="auto"/>
              <w:sz w:val="28"/>
              <w:szCs w:val="28"/>
              <w:lang w:eastAsia="ru-RU"/>
            </w:rPr>
          </w:rPrChange>
        </w:rPr>
        <w:t>налаштуванні</w:t>
      </w:r>
      <w:r w:rsidRPr="00891248">
        <w:rPr>
          <w:color w:val="auto"/>
          <w:sz w:val="28"/>
          <w:szCs w:val="28"/>
          <w:lang w:eastAsia="ru-RU"/>
          <w:rPrChange w:id="444" w:author="ASD" w:date="2016-06-09T16:59:00Z">
            <w:rPr>
              <w:color w:val="auto"/>
              <w:sz w:val="28"/>
              <w:szCs w:val="28"/>
              <w:lang w:eastAsia="ru-RU"/>
            </w:rPr>
          </w:rPrChange>
        </w:rPr>
        <w:t xml:space="preserve"> нових </w:t>
      </w:r>
      <w:r w:rsidR="00075060" w:rsidRPr="00891248">
        <w:rPr>
          <w:color w:val="auto"/>
          <w:sz w:val="28"/>
          <w:szCs w:val="28"/>
          <w:lang w:eastAsia="ru-RU"/>
          <w:rPrChange w:id="445" w:author="ASD" w:date="2016-06-09T16:59:00Z">
            <w:rPr>
              <w:color w:val="auto"/>
              <w:sz w:val="28"/>
              <w:szCs w:val="28"/>
              <w:lang w:eastAsia="ru-RU"/>
            </w:rPr>
          </w:rPrChange>
        </w:rPr>
        <w:t>приладів</w:t>
      </w:r>
      <w:r w:rsidRPr="00891248">
        <w:rPr>
          <w:color w:val="auto"/>
          <w:sz w:val="28"/>
          <w:szCs w:val="28"/>
          <w:lang w:eastAsia="ru-RU"/>
          <w:rPrChange w:id="446" w:author="ASD" w:date="2016-06-09T16:59:00Z">
            <w:rPr>
              <w:color w:val="auto"/>
              <w:sz w:val="28"/>
              <w:szCs w:val="28"/>
              <w:lang w:eastAsia="ru-RU"/>
            </w:rPr>
          </w:rPrChange>
        </w:rPr>
        <w:t xml:space="preserve">. Забезпечує «чистоту експерименту» при </w:t>
      </w:r>
      <w:r w:rsidR="00075060" w:rsidRPr="00891248">
        <w:rPr>
          <w:color w:val="auto"/>
          <w:sz w:val="28"/>
          <w:szCs w:val="28"/>
          <w:lang w:eastAsia="ru-RU"/>
          <w:rPrChange w:id="447" w:author="ASD" w:date="2016-06-09T16:59:00Z">
            <w:rPr>
              <w:color w:val="auto"/>
              <w:sz w:val="28"/>
              <w:szCs w:val="28"/>
              <w:lang w:eastAsia="ru-RU"/>
            </w:rPr>
          </w:rPrChange>
        </w:rPr>
        <w:t>виробничих</w:t>
      </w:r>
      <w:r w:rsidRPr="00891248">
        <w:rPr>
          <w:color w:val="auto"/>
          <w:sz w:val="28"/>
          <w:szCs w:val="28"/>
          <w:lang w:eastAsia="ru-RU"/>
          <w:rPrChange w:id="448" w:author="ASD" w:date="2016-06-09T16:59:00Z">
            <w:rPr>
              <w:color w:val="auto"/>
              <w:sz w:val="28"/>
              <w:szCs w:val="28"/>
              <w:lang w:eastAsia="ru-RU"/>
            </w:rPr>
          </w:rPrChange>
        </w:rPr>
        <w:t xml:space="preserve"> і ресурсних випробуваннях, дозволяючи простежувати технічний стан вузла без демонтажу зі стенду і без </w:t>
      </w:r>
      <w:r w:rsidR="00075060" w:rsidRPr="00891248">
        <w:rPr>
          <w:color w:val="auto"/>
          <w:sz w:val="28"/>
          <w:szCs w:val="28"/>
          <w:lang w:eastAsia="ru-RU"/>
          <w:rPrChange w:id="449" w:author="ASD" w:date="2016-06-09T16:59:00Z">
            <w:rPr>
              <w:color w:val="auto"/>
              <w:sz w:val="28"/>
              <w:szCs w:val="28"/>
              <w:lang w:eastAsia="ru-RU"/>
            </w:rPr>
          </w:rPrChange>
        </w:rPr>
        <w:t xml:space="preserve">його </w:t>
      </w:r>
      <w:r w:rsidRPr="00891248">
        <w:rPr>
          <w:color w:val="auto"/>
          <w:sz w:val="28"/>
          <w:szCs w:val="28"/>
          <w:lang w:eastAsia="ru-RU"/>
          <w:rPrChange w:id="450" w:author="ASD" w:date="2016-06-09T16:59:00Z">
            <w:rPr>
              <w:color w:val="auto"/>
              <w:sz w:val="28"/>
              <w:szCs w:val="28"/>
              <w:lang w:eastAsia="ru-RU"/>
            </w:rPr>
          </w:rPrChange>
        </w:rPr>
        <w:t xml:space="preserve">розбирання, дозволяє </w:t>
      </w:r>
      <w:r w:rsidR="00075060" w:rsidRPr="00891248">
        <w:rPr>
          <w:color w:val="auto"/>
          <w:sz w:val="28"/>
          <w:szCs w:val="28"/>
          <w:lang w:eastAsia="ru-RU"/>
          <w:rPrChange w:id="451" w:author="ASD" w:date="2016-06-09T16:59:00Z">
            <w:rPr>
              <w:color w:val="auto"/>
              <w:sz w:val="28"/>
              <w:szCs w:val="28"/>
              <w:lang w:eastAsia="ru-RU"/>
            </w:rPr>
          </w:rPrChange>
        </w:rPr>
        <w:t>вчасно</w:t>
      </w:r>
      <w:r w:rsidRPr="00891248">
        <w:rPr>
          <w:color w:val="auto"/>
          <w:sz w:val="28"/>
          <w:szCs w:val="28"/>
          <w:lang w:eastAsia="ru-RU"/>
          <w:rPrChange w:id="452" w:author="ASD" w:date="2016-06-09T16:59:00Z">
            <w:rPr>
              <w:color w:val="auto"/>
              <w:sz w:val="28"/>
              <w:szCs w:val="28"/>
              <w:lang w:eastAsia="ru-RU"/>
            </w:rPr>
          </w:rPrChange>
        </w:rPr>
        <w:t xml:space="preserve"> визначати і </w:t>
      </w:r>
      <w:r w:rsidR="00075060" w:rsidRPr="00891248">
        <w:rPr>
          <w:color w:val="auto"/>
          <w:sz w:val="28"/>
          <w:szCs w:val="28"/>
          <w:lang w:eastAsia="ru-RU"/>
          <w:rPrChange w:id="453" w:author="ASD" w:date="2016-06-09T16:59:00Z">
            <w:rPr>
              <w:color w:val="auto"/>
              <w:sz w:val="28"/>
              <w:szCs w:val="28"/>
              <w:lang w:eastAsia="ru-RU"/>
            </w:rPr>
          </w:rPrChange>
        </w:rPr>
        <w:t>спрогнозувати</w:t>
      </w:r>
      <w:r w:rsidRPr="00891248">
        <w:rPr>
          <w:color w:val="auto"/>
          <w:sz w:val="28"/>
          <w:szCs w:val="28"/>
          <w:lang w:eastAsia="ru-RU"/>
          <w:rPrChange w:id="454" w:author="ASD" w:date="2016-06-09T16:59:00Z">
            <w:rPr>
              <w:color w:val="auto"/>
              <w:sz w:val="28"/>
              <w:szCs w:val="28"/>
              <w:lang w:eastAsia="ru-RU"/>
            </w:rPr>
          </w:rPrChange>
        </w:rPr>
        <w:t xml:space="preserve"> відмови, визначати ресурс вузлів. </w:t>
      </w:r>
    </w:p>
    <w:p w:rsidR="00D902D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55" w:author="ASD" w:date="2016-06-09T16:59:00Z">
            <w:rPr>
              <w:color w:val="auto"/>
              <w:sz w:val="28"/>
              <w:szCs w:val="28"/>
              <w:lang w:eastAsia="ru-RU"/>
            </w:rPr>
          </w:rPrChange>
        </w:rPr>
      </w:pPr>
      <w:r w:rsidRPr="00891248">
        <w:rPr>
          <w:color w:val="auto"/>
          <w:sz w:val="28"/>
          <w:szCs w:val="28"/>
          <w:lang w:eastAsia="ru-RU"/>
          <w:rPrChange w:id="456" w:author="ASD" w:date="2016-06-09T16:59:00Z">
            <w:rPr>
              <w:color w:val="auto"/>
              <w:sz w:val="28"/>
              <w:szCs w:val="28"/>
              <w:lang w:eastAsia="ru-RU"/>
            </w:rPr>
          </w:rPrChange>
        </w:rPr>
        <w:t xml:space="preserve">- У технології виробництва. Дозволяє забезпечити контроль якості виготовлення і ремонту деталей і вузлів на </w:t>
      </w:r>
      <w:r w:rsidR="00075060" w:rsidRPr="00891248">
        <w:rPr>
          <w:color w:val="auto"/>
          <w:sz w:val="28"/>
          <w:szCs w:val="28"/>
          <w:lang w:eastAsia="ru-RU"/>
          <w:rPrChange w:id="457" w:author="ASD" w:date="2016-06-09T16:59:00Z">
            <w:rPr>
              <w:color w:val="auto"/>
              <w:sz w:val="28"/>
              <w:szCs w:val="28"/>
              <w:lang w:eastAsia="ru-RU"/>
            </w:rPr>
          </w:rPrChange>
        </w:rPr>
        <w:t>всіх</w:t>
      </w:r>
      <w:r w:rsidRPr="00891248">
        <w:rPr>
          <w:color w:val="auto"/>
          <w:sz w:val="28"/>
          <w:szCs w:val="28"/>
          <w:lang w:eastAsia="ru-RU"/>
          <w:rPrChange w:id="458" w:author="ASD" w:date="2016-06-09T16:59:00Z">
            <w:rPr>
              <w:color w:val="auto"/>
              <w:sz w:val="28"/>
              <w:szCs w:val="28"/>
              <w:lang w:eastAsia="ru-RU"/>
            </w:rPr>
          </w:rPrChange>
        </w:rPr>
        <w:t xml:space="preserve"> стадіях виробництва</w:t>
      </w:r>
      <w:r w:rsidR="00075060" w:rsidRPr="00891248">
        <w:rPr>
          <w:color w:val="auto"/>
          <w:sz w:val="28"/>
          <w:szCs w:val="28"/>
          <w:lang w:eastAsia="ru-RU"/>
          <w:rPrChange w:id="459" w:author="ASD" w:date="2016-06-09T16:59:00Z">
            <w:rPr>
              <w:color w:val="auto"/>
              <w:sz w:val="28"/>
              <w:szCs w:val="28"/>
              <w:lang w:eastAsia="ru-RU"/>
            </w:rPr>
          </w:rPrChange>
        </w:rPr>
        <w:t>.</w:t>
      </w:r>
    </w:p>
    <w:p w:rsidR="00075060"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60" w:author="ASD" w:date="2016-06-09T16:59:00Z">
            <w:rPr>
              <w:color w:val="auto"/>
              <w:sz w:val="28"/>
              <w:szCs w:val="28"/>
              <w:lang w:eastAsia="ru-RU"/>
            </w:rPr>
          </w:rPrChange>
        </w:rPr>
      </w:pPr>
      <w:r w:rsidRPr="00891248">
        <w:rPr>
          <w:color w:val="auto"/>
          <w:sz w:val="28"/>
          <w:szCs w:val="28"/>
          <w:lang w:eastAsia="ru-RU"/>
          <w:rPrChange w:id="461" w:author="ASD" w:date="2016-06-09T16:59:00Z">
            <w:rPr>
              <w:color w:val="auto"/>
              <w:sz w:val="28"/>
              <w:szCs w:val="28"/>
              <w:lang w:eastAsia="ru-RU"/>
            </w:rPr>
          </w:rPrChange>
        </w:rPr>
        <w:t xml:space="preserve">- Під час обслуговування та експлуатації </w:t>
      </w:r>
      <w:r w:rsidR="00075060" w:rsidRPr="00891248">
        <w:rPr>
          <w:color w:val="auto"/>
          <w:sz w:val="28"/>
          <w:szCs w:val="28"/>
          <w:lang w:eastAsia="ru-RU"/>
          <w:rPrChange w:id="462" w:author="ASD" w:date="2016-06-09T16:59:00Z">
            <w:rPr>
              <w:color w:val="auto"/>
              <w:sz w:val="28"/>
              <w:szCs w:val="28"/>
              <w:lang w:eastAsia="ru-RU"/>
            </w:rPr>
          </w:rPrChange>
        </w:rPr>
        <w:t>приладів</w:t>
      </w:r>
      <w:r w:rsidRPr="00891248">
        <w:rPr>
          <w:color w:val="auto"/>
          <w:sz w:val="28"/>
          <w:szCs w:val="28"/>
          <w:lang w:eastAsia="ru-RU"/>
          <w:rPrChange w:id="463" w:author="ASD" w:date="2016-06-09T16:59:00Z">
            <w:rPr>
              <w:color w:val="auto"/>
              <w:sz w:val="28"/>
              <w:szCs w:val="28"/>
              <w:lang w:eastAsia="ru-RU"/>
            </w:rPr>
          </w:rPrChange>
        </w:rPr>
        <w:t>. Найбільш широко</w:t>
      </w:r>
      <w:r w:rsidR="00075060" w:rsidRPr="00891248">
        <w:rPr>
          <w:color w:val="auto"/>
          <w:sz w:val="28"/>
          <w:szCs w:val="28"/>
          <w:lang w:eastAsia="ru-RU"/>
          <w:rPrChange w:id="464" w:author="ASD" w:date="2016-06-09T16:59:00Z">
            <w:rPr>
              <w:color w:val="auto"/>
              <w:sz w:val="28"/>
              <w:szCs w:val="28"/>
              <w:lang w:eastAsia="ru-RU"/>
            </w:rPr>
          </w:rPrChange>
        </w:rPr>
        <w:t>,</w:t>
      </w:r>
      <w:r w:rsidRPr="00891248">
        <w:rPr>
          <w:color w:val="auto"/>
          <w:sz w:val="28"/>
          <w:szCs w:val="28"/>
          <w:lang w:eastAsia="ru-RU"/>
          <w:rPrChange w:id="465" w:author="ASD" w:date="2016-06-09T16:59:00Z">
            <w:rPr>
              <w:color w:val="auto"/>
              <w:sz w:val="28"/>
              <w:szCs w:val="28"/>
              <w:lang w:eastAsia="ru-RU"/>
            </w:rPr>
          </w:rPrChange>
        </w:rPr>
        <w:t xml:space="preserve"> технічна ендоскопія застосовується саме в експлуатації. Використання ендоскопі</w:t>
      </w:r>
      <w:r w:rsidR="00075060" w:rsidRPr="00891248">
        <w:rPr>
          <w:color w:val="auto"/>
          <w:sz w:val="28"/>
          <w:szCs w:val="28"/>
          <w:lang w:eastAsia="ru-RU"/>
          <w:rPrChange w:id="466" w:author="ASD" w:date="2016-06-09T16:59:00Z">
            <w:rPr>
              <w:color w:val="auto"/>
              <w:sz w:val="28"/>
              <w:szCs w:val="28"/>
              <w:lang w:eastAsia="ru-RU"/>
            </w:rPr>
          </w:rPrChange>
        </w:rPr>
        <w:t>ї</w:t>
      </w:r>
      <w:r w:rsidRPr="00891248">
        <w:rPr>
          <w:color w:val="auto"/>
          <w:sz w:val="28"/>
          <w:szCs w:val="28"/>
          <w:lang w:eastAsia="ru-RU"/>
          <w:rPrChange w:id="467" w:author="ASD" w:date="2016-06-09T16:59:00Z">
            <w:rPr>
              <w:color w:val="auto"/>
              <w:sz w:val="28"/>
              <w:szCs w:val="28"/>
              <w:lang w:eastAsia="ru-RU"/>
            </w:rPr>
          </w:rPrChange>
        </w:rPr>
        <w:t xml:space="preserve"> </w:t>
      </w:r>
      <w:r w:rsidR="00075060" w:rsidRPr="00891248">
        <w:rPr>
          <w:color w:val="auto"/>
          <w:sz w:val="28"/>
          <w:szCs w:val="28"/>
          <w:lang w:eastAsia="ru-RU"/>
          <w:rPrChange w:id="468" w:author="ASD" w:date="2016-06-09T16:59:00Z">
            <w:rPr>
              <w:color w:val="auto"/>
              <w:sz w:val="28"/>
              <w:szCs w:val="28"/>
              <w:lang w:eastAsia="ru-RU"/>
            </w:rPr>
          </w:rPrChange>
        </w:rPr>
        <w:t>разом</w:t>
      </w:r>
      <w:r w:rsidRPr="00891248">
        <w:rPr>
          <w:color w:val="auto"/>
          <w:sz w:val="28"/>
          <w:szCs w:val="28"/>
          <w:lang w:eastAsia="ru-RU"/>
          <w:rPrChange w:id="469" w:author="ASD" w:date="2016-06-09T16:59:00Z">
            <w:rPr>
              <w:color w:val="auto"/>
              <w:sz w:val="28"/>
              <w:szCs w:val="28"/>
              <w:lang w:eastAsia="ru-RU"/>
            </w:rPr>
          </w:rPrChange>
        </w:rPr>
        <w:t xml:space="preserve"> з іншими методами неруйнівного контролю дозволяє більш впевнено ідентифікувати результати діагностики, отримані ультразвуковими, вихрострумовий,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891248">
        <w:rPr>
          <w:color w:val="auto"/>
          <w:sz w:val="28"/>
          <w:szCs w:val="28"/>
          <w:lang w:eastAsia="ru-RU"/>
          <w:rPrChange w:id="470" w:author="ASD" w:date="2016-06-09T16:59:00Z">
            <w:rPr>
              <w:color w:val="auto"/>
              <w:sz w:val="28"/>
              <w:szCs w:val="28"/>
              <w:lang w:eastAsia="ru-RU"/>
            </w:rPr>
          </w:rPrChange>
        </w:rPr>
        <w:t>им</w:t>
      </w:r>
      <w:r w:rsidRPr="00891248">
        <w:rPr>
          <w:color w:val="auto"/>
          <w:sz w:val="28"/>
          <w:szCs w:val="28"/>
          <w:lang w:eastAsia="ru-RU"/>
          <w:rPrChange w:id="471" w:author="ASD" w:date="2016-06-09T16:59:00Z">
            <w:rPr>
              <w:color w:val="auto"/>
              <w:sz w:val="28"/>
              <w:szCs w:val="28"/>
              <w:lang w:eastAsia="ru-RU"/>
            </w:rPr>
          </w:rPrChange>
        </w:rPr>
        <w:t xml:space="preserve"> можливим засобом неруйнівного контролю. </w:t>
      </w:r>
    </w:p>
    <w:p w:rsidR="00740F8F" w:rsidRPr="00891248" w:rsidRDefault="00D902DF" w:rsidP="00891248">
      <w:pPr>
        <w:pStyle w:val="a9"/>
        <w:shd w:val="clear" w:color="auto" w:fill="FFFFFF"/>
        <w:spacing w:before="0" w:beforeAutospacing="0" w:after="0" w:afterAutospacing="0" w:line="360" w:lineRule="auto"/>
        <w:ind w:firstLine="630"/>
        <w:rPr>
          <w:color w:val="auto"/>
          <w:sz w:val="28"/>
          <w:szCs w:val="28"/>
          <w:lang w:eastAsia="ru-RU"/>
          <w:rPrChange w:id="472" w:author="ASD" w:date="2016-06-09T16:59:00Z">
            <w:rPr>
              <w:color w:val="auto"/>
              <w:sz w:val="28"/>
              <w:szCs w:val="28"/>
              <w:lang w:eastAsia="ru-RU"/>
            </w:rPr>
          </w:rPrChange>
        </w:rPr>
      </w:pPr>
      <w:r w:rsidRPr="00891248">
        <w:rPr>
          <w:color w:val="auto"/>
          <w:sz w:val="28"/>
          <w:szCs w:val="28"/>
          <w:lang w:eastAsia="ru-RU"/>
          <w:rPrChange w:id="473" w:author="ASD" w:date="2016-06-09T16:59:00Z">
            <w:rPr>
              <w:color w:val="auto"/>
              <w:sz w:val="28"/>
              <w:szCs w:val="28"/>
              <w:lang w:eastAsia="ru-RU"/>
            </w:rPr>
          </w:rPrChange>
        </w:rPr>
        <w:t>Зручність роботи з приладом і однозначність отриманих результатів</w:t>
      </w:r>
      <w:r w:rsidR="00075060" w:rsidRPr="00891248">
        <w:rPr>
          <w:color w:val="auto"/>
          <w:sz w:val="28"/>
          <w:szCs w:val="28"/>
          <w:lang w:eastAsia="ru-RU"/>
          <w:rPrChange w:id="474" w:author="ASD" w:date="2016-06-09T16:59:00Z">
            <w:rPr>
              <w:color w:val="auto"/>
              <w:sz w:val="28"/>
              <w:szCs w:val="28"/>
              <w:lang w:eastAsia="ru-RU"/>
            </w:rPr>
          </w:rPrChange>
        </w:rPr>
        <w:t xml:space="preserve">, </w:t>
      </w:r>
      <w:r w:rsidRPr="00891248">
        <w:rPr>
          <w:color w:val="auto"/>
          <w:sz w:val="28"/>
          <w:szCs w:val="28"/>
          <w:lang w:eastAsia="ru-RU"/>
          <w:rPrChange w:id="475" w:author="ASD" w:date="2016-06-09T16:59:00Z">
            <w:rPr>
              <w:color w:val="auto"/>
              <w:sz w:val="28"/>
              <w:szCs w:val="28"/>
              <w:lang w:eastAsia="ru-RU"/>
            </w:rPr>
          </w:rPrChange>
        </w:rPr>
        <w:t xml:space="preserve">а також відсутність необхідності розбирання </w:t>
      </w:r>
      <w:r w:rsidR="00075060" w:rsidRPr="00891248">
        <w:rPr>
          <w:color w:val="auto"/>
          <w:sz w:val="28"/>
          <w:szCs w:val="28"/>
          <w:lang w:eastAsia="ru-RU"/>
          <w:rPrChange w:id="476" w:author="ASD" w:date="2016-06-09T16:59:00Z">
            <w:rPr>
              <w:color w:val="auto"/>
              <w:sz w:val="28"/>
              <w:szCs w:val="28"/>
              <w:lang w:eastAsia="ru-RU"/>
            </w:rPr>
          </w:rPrChange>
        </w:rPr>
        <w:t>для перевірки</w:t>
      </w:r>
      <w:r w:rsidRPr="00891248">
        <w:rPr>
          <w:color w:val="auto"/>
          <w:sz w:val="28"/>
          <w:szCs w:val="28"/>
          <w:lang w:eastAsia="ru-RU"/>
          <w:rPrChange w:id="477" w:author="ASD" w:date="2016-06-09T16:59:00Z">
            <w:rPr>
              <w:color w:val="auto"/>
              <w:sz w:val="28"/>
              <w:szCs w:val="28"/>
              <w:lang w:eastAsia="ru-RU"/>
            </w:rPr>
          </w:rPrChange>
        </w:rPr>
        <w:t xml:space="preserve"> вузл</w:t>
      </w:r>
      <w:r w:rsidR="00075060" w:rsidRPr="00891248">
        <w:rPr>
          <w:color w:val="auto"/>
          <w:sz w:val="28"/>
          <w:szCs w:val="28"/>
          <w:lang w:eastAsia="ru-RU"/>
          <w:rPrChange w:id="478" w:author="ASD" w:date="2016-06-09T16:59:00Z">
            <w:rPr>
              <w:color w:val="auto"/>
              <w:sz w:val="28"/>
              <w:szCs w:val="28"/>
              <w:lang w:eastAsia="ru-RU"/>
            </w:rPr>
          </w:rPrChange>
        </w:rPr>
        <w:t>ів роблять ендоскопію незамінним інструментом в дослідженнях машин.</w:t>
      </w:r>
    </w:p>
    <w:p w:rsidR="00740F8F" w:rsidRPr="00891248" w:rsidRDefault="00740F8F" w:rsidP="00891248">
      <w:pPr>
        <w:spacing w:line="360" w:lineRule="auto"/>
        <w:rPr>
          <w:sz w:val="28"/>
          <w:szCs w:val="28"/>
          <w:lang w:val="uk-UA"/>
          <w:rPrChange w:id="479" w:author="ASD" w:date="2016-06-09T16:59:00Z">
            <w:rPr>
              <w:lang w:val="uk-UA"/>
            </w:rPr>
          </w:rPrChange>
        </w:rPr>
      </w:pPr>
      <w:r w:rsidRPr="00891248">
        <w:rPr>
          <w:sz w:val="28"/>
          <w:szCs w:val="28"/>
          <w:lang w:val="uk-UA"/>
          <w:rPrChange w:id="480" w:author="ASD" w:date="2016-06-09T16:59:00Z">
            <w:rPr>
              <w:lang w:val="uk-UA"/>
            </w:rPr>
          </w:rPrChange>
        </w:rPr>
        <w:br w:type="page"/>
      </w:r>
    </w:p>
    <w:p w:rsidR="00150153" w:rsidRPr="00891248" w:rsidRDefault="008A5B2F" w:rsidP="00891248">
      <w:pPr>
        <w:pStyle w:val="2"/>
        <w:tabs>
          <w:tab w:val="left" w:pos="990"/>
        </w:tabs>
        <w:spacing w:before="0" w:after="0" w:line="360" w:lineRule="auto"/>
        <w:ind w:left="1170" w:hanging="810"/>
        <w:rPr>
          <w:rFonts w:eastAsiaTheme="majorEastAsia"/>
          <w:lang w:val="uk-UA"/>
          <w:rPrChange w:id="481" w:author="ASD" w:date="2016-06-09T16:59:00Z">
            <w:rPr>
              <w:rFonts w:eastAsiaTheme="majorEastAsia"/>
              <w:lang w:val="uk-UA"/>
            </w:rPr>
          </w:rPrChange>
        </w:rPr>
      </w:pPr>
      <w:bookmarkStart w:id="482" w:name="_Toc453262635"/>
      <w:r w:rsidRPr="00891248">
        <w:rPr>
          <w:rFonts w:eastAsiaTheme="majorEastAsia"/>
          <w:lang w:val="uk-UA"/>
          <w:rPrChange w:id="483" w:author="ASD" w:date="2016-06-09T16:59:00Z">
            <w:rPr>
              <w:rFonts w:eastAsiaTheme="majorEastAsia"/>
              <w:lang w:val="uk-UA"/>
            </w:rPr>
          </w:rPrChange>
        </w:rPr>
        <w:lastRenderedPageBreak/>
        <w:t>Висновок до розділу</w:t>
      </w:r>
      <w:bookmarkEnd w:id="482"/>
    </w:p>
    <w:p w:rsidR="00150153" w:rsidRPr="00891248" w:rsidRDefault="00191CAE" w:rsidP="00891248">
      <w:pPr>
        <w:pStyle w:val="a9"/>
        <w:shd w:val="clear" w:color="auto" w:fill="FFFFFF"/>
        <w:spacing w:before="0" w:beforeAutospacing="0" w:after="0" w:afterAutospacing="0" w:line="360" w:lineRule="auto"/>
        <w:ind w:firstLine="630"/>
        <w:rPr>
          <w:color w:val="auto"/>
          <w:sz w:val="28"/>
          <w:szCs w:val="28"/>
          <w:lang w:eastAsia="ru-RU"/>
          <w:rPrChange w:id="484" w:author="ASD" w:date="2016-06-09T16:59:00Z">
            <w:rPr>
              <w:color w:val="auto"/>
              <w:sz w:val="28"/>
              <w:szCs w:val="28"/>
              <w:lang w:eastAsia="ru-RU"/>
            </w:rPr>
          </w:rPrChange>
        </w:rPr>
      </w:pPr>
      <w:r w:rsidRPr="00891248">
        <w:rPr>
          <w:color w:val="auto"/>
          <w:sz w:val="28"/>
          <w:szCs w:val="28"/>
          <w:lang w:eastAsia="ru-RU"/>
          <w:rPrChange w:id="485" w:author="ASD" w:date="2016-06-09T16:59:00Z">
            <w:rPr>
              <w:color w:val="auto"/>
              <w:sz w:val="28"/>
              <w:szCs w:val="28"/>
              <w:lang w:eastAsia="ru-RU"/>
            </w:rPr>
          </w:rPrChange>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891248" w:rsidRDefault="00191CAE" w:rsidP="00891248">
      <w:pPr>
        <w:pStyle w:val="a9"/>
        <w:shd w:val="clear" w:color="auto" w:fill="FFFFFF"/>
        <w:spacing w:before="0" w:beforeAutospacing="0" w:after="0" w:afterAutospacing="0" w:line="360" w:lineRule="auto"/>
        <w:ind w:firstLine="630"/>
        <w:rPr>
          <w:color w:val="auto"/>
          <w:sz w:val="28"/>
          <w:szCs w:val="28"/>
          <w:lang w:eastAsia="ru-RU"/>
          <w:rPrChange w:id="486" w:author="ASD" w:date="2016-06-09T16:59:00Z">
            <w:rPr>
              <w:color w:val="auto"/>
              <w:sz w:val="28"/>
              <w:szCs w:val="28"/>
              <w:lang w:eastAsia="ru-RU"/>
            </w:rPr>
          </w:rPrChange>
        </w:rPr>
      </w:pPr>
      <w:r w:rsidRPr="00891248">
        <w:rPr>
          <w:color w:val="auto"/>
          <w:sz w:val="28"/>
          <w:szCs w:val="28"/>
          <w:lang w:eastAsia="ru-RU"/>
          <w:rPrChange w:id="487" w:author="ASD" w:date="2016-06-09T16:59:00Z">
            <w:rPr>
              <w:color w:val="auto"/>
              <w:sz w:val="28"/>
              <w:szCs w:val="28"/>
              <w:lang w:eastAsia="ru-RU"/>
            </w:rPr>
          </w:rPrChange>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r w:rsidR="00307144" w:rsidRPr="00891248">
        <w:rPr>
          <w:color w:val="auto"/>
          <w:sz w:val="28"/>
          <w:szCs w:val="28"/>
          <w:lang w:eastAsia="ru-RU"/>
          <w:rPrChange w:id="488" w:author="ASD" w:date="2016-06-09T16:59:00Z">
            <w:rPr>
              <w:color w:val="auto"/>
              <w:sz w:val="28"/>
              <w:szCs w:val="28"/>
              <w:lang w:eastAsia="ru-RU"/>
            </w:rPr>
          </w:rPrChange>
        </w:rPr>
        <w:t>діагностувати</w:t>
      </w:r>
      <w:r w:rsidRPr="00891248">
        <w:rPr>
          <w:color w:val="auto"/>
          <w:sz w:val="28"/>
          <w:szCs w:val="28"/>
          <w:lang w:eastAsia="ru-RU"/>
          <w:rPrChange w:id="489" w:author="ASD" w:date="2016-06-09T16:59:00Z">
            <w:rPr>
              <w:color w:val="auto"/>
              <w:sz w:val="28"/>
              <w:szCs w:val="28"/>
              <w:lang w:eastAsia="ru-RU"/>
            </w:rPr>
          </w:rPrChange>
        </w:rPr>
        <w:t xml:space="preserve"> за його допомогою. </w:t>
      </w:r>
    </w:p>
    <w:p w:rsidR="00191CAE" w:rsidRPr="00891248" w:rsidRDefault="00191CAE" w:rsidP="00891248">
      <w:pPr>
        <w:pStyle w:val="a9"/>
        <w:shd w:val="clear" w:color="auto" w:fill="FFFFFF"/>
        <w:spacing w:before="0" w:beforeAutospacing="0" w:after="0" w:afterAutospacing="0" w:line="360" w:lineRule="auto"/>
        <w:ind w:firstLine="630"/>
        <w:rPr>
          <w:color w:val="auto"/>
          <w:sz w:val="28"/>
          <w:szCs w:val="28"/>
          <w:lang w:eastAsia="ru-RU"/>
          <w:rPrChange w:id="490" w:author="ASD" w:date="2016-06-09T16:59:00Z">
            <w:rPr>
              <w:color w:val="auto"/>
              <w:sz w:val="28"/>
              <w:szCs w:val="28"/>
              <w:lang w:eastAsia="ru-RU"/>
            </w:rPr>
          </w:rPrChange>
        </w:rPr>
      </w:pPr>
      <w:r w:rsidRPr="00891248">
        <w:rPr>
          <w:color w:val="auto"/>
          <w:sz w:val="28"/>
          <w:szCs w:val="28"/>
          <w:lang w:eastAsia="ru-RU"/>
          <w:rPrChange w:id="491" w:author="ASD" w:date="2016-06-09T16:59:00Z">
            <w:rPr>
              <w:color w:val="auto"/>
              <w:sz w:val="28"/>
              <w:szCs w:val="28"/>
              <w:lang w:eastAsia="ru-RU"/>
            </w:rPr>
          </w:rPrChange>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891248">
        <w:rPr>
          <w:color w:val="auto"/>
          <w:sz w:val="28"/>
          <w:szCs w:val="28"/>
          <w:lang w:eastAsia="ru-RU"/>
          <w:rPrChange w:id="492" w:author="ASD" w:date="2016-06-09T16:59:00Z">
            <w:rPr>
              <w:color w:val="auto"/>
              <w:sz w:val="28"/>
              <w:szCs w:val="28"/>
              <w:lang w:eastAsia="ru-RU"/>
            </w:rPr>
          </w:rPrChange>
        </w:rPr>
        <w:t>їх розборки</w:t>
      </w:r>
      <w:r w:rsidRPr="00891248">
        <w:rPr>
          <w:color w:val="auto"/>
          <w:sz w:val="28"/>
          <w:szCs w:val="28"/>
          <w:lang w:eastAsia="ru-RU"/>
          <w:rPrChange w:id="493" w:author="ASD" w:date="2016-06-09T16:59:00Z">
            <w:rPr>
              <w:color w:val="auto"/>
              <w:sz w:val="28"/>
              <w:szCs w:val="28"/>
              <w:lang w:eastAsia="ru-RU"/>
            </w:rPr>
          </w:rPrChange>
        </w:rPr>
        <w:t>\збор</w:t>
      </w:r>
      <w:r w:rsidR="00112B6B" w:rsidRPr="00891248">
        <w:rPr>
          <w:color w:val="auto"/>
          <w:sz w:val="28"/>
          <w:szCs w:val="28"/>
          <w:lang w:eastAsia="ru-RU"/>
          <w:rPrChange w:id="494" w:author="ASD" w:date="2016-06-09T16:59:00Z">
            <w:rPr>
              <w:color w:val="auto"/>
              <w:sz w:val="28"/>
              <w:szCs w:val="28"/>
              <w:lang w:eastAsia="ru-RU"/>
            </w:rPr>
          </w:rPrChange>
        </w:rPr>
        <w:t>ки</w:t>
      </w:r>
      <w:r w:rsidRPr="00891248">
        <w:rPr>
          <w:color w:val="auto"/>
          <w:sz w:val="28"/>
          <w:szCs w:val="28"/>
          <w:lang w:eastAsia="ru-RU"/>
          <w:rPrChange w:id="495" w:author="ASD" w:date="2016-06-09T16:59:00Z">
            <w:rPr>
              <w:color w:val="auto"/>
              <w:sz w:val="28"/>
              <w:szCs w:val="28"/>
              <w:lang w:eastAsia="ru-RU"/>
            </w:rPr>
          </w:rPrChange>
        </w:rPr>
        <w:t xml:space="preserve">. </w:t>
      </w:r>
      <w:r w:rsidR="00253E8A" w:rsidRPr="00891248">
        <w:rPr>
          <w:color w:val="auto"/>
          <w:sz w:val="28"/>
          <w:szCs w:val="28"/>
          <w:lang w:eastAsia="ru-RU"/>
          <w:rPrChange w:id="496" w:author="ASD" w:date="2016-06-09T16:59:00Z">
            <w:rPr>
              <w:color w:val="auto"/>
              <w:sz w:val="28"/>
              <w:szCs w:val="28"/>
              <w:lang w:eastAsia="ru-RU"/>
            </w:rPr>
          </w:rPrChange>
        </w:rPr>
        <w:t>Майже кожна автомайстерня використає ендоскопи для</w:t>
      </w:r>
      <w:r w:rsidR="00112B6B" w:rsidRPr="00891248">
        <w:rPr>
          <w:color w:val="auto"/>
          <w:sz w:val="28"/>
          <w:szCs w:val="28"/>
          <w:lang w:eastAsia="ru-RU"/>
          <w:rPrChange w:id="497" w:author="ASD" w:date="2016-06-09T16:59:00Z">
            <w:rPr>
              <w:color w:val="auto"/>
              <w:sz w:val="28"/>
              <w:szCs w:val="28"/>
              <w:lang w:eastAsia="ru-RU"/>
            </w:rPr>
          </w:rPrChange>
        </w:rPr>
        <w:t xml:space="preserve"> огляду машин, що дає можливість швидко виявити неспрвність без розбору.</w:t>
      </w:r>
    </w:p>
    <w:p w:rsidR="00112B6B" w:rsidRPr="00891248" w:rsidRDefault="00112B6B" w:rsidP="00891248">
      <w:pPr>
        <w:pStyle w:val="a9"/>
        <w:shd w:val="clear" w:color="auto" w:fill="FFFFFF"/>
        <w:spacing w:before="0" w:beforeAutospacing="0" w:after="0" w:afterAutospacing="0" w:line="360" w:lineRule="auto"/>
        <w:ind w:firstLine="630"/>
        <w:rPr>
          <w:color w:val="auto"/>
          <w:sz w:val="28"/>
          <w:szCs w:val="28"/>
          <w:lang w:eastAsia="ru-RU"/>
          <w:rPrChange w:id="498" w:author="ASD" w:date="2016-06-09T16:59:00Z">
            <w:rPr>
              <w:color w:val="auto"/>
              <w:sz w:val="28"/>
              <w:szCs w:val="28"/>
              <w:lang w:eastAsia="ru-RU"/>
            </w:rPr>
          </w:rPrChange>
        </w:rPr>
      </w:pPr>
      <w:r w:rsidRPr="00891248">
        <w:rPr>
          <w:color w:val="auto"/>
          <w:sz w:val="28"/>
          <w:szCs w:val="28"/>
          <w:lang w:eastAsia="ru-RU"/>
          <w:rPrChange w:id="499" w:author="ASD" w:date="2016-06-09T16:59:00Z">
            <w:rPr>
              <w:color w:val="auto"/>
              <w:sz w:val="28"/>
              <w:szCs w:val="28"/>
              <w:lang w:eastAsia="ru-RU"/>
            </w:rPr>
          </w:rPrChange>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r w:rsidR="00307144" w:rsidRPr="00891248">
        <w:rPr>
          <w:color w:val="auto"/>
          <w:sz w:val="28"/>
          <w:szCs w:val="28"/>
          <w:lang w:eastAsia="ru-RU"/>
          <w:rPrChange w:id="500" w:author="ASD" w:date="2016-06-09T16:59:00Z">
            <w:rPr>
              <w:color w:val="auto"/>
              <w:sz w:val="28"/>
              <w:szCs w:val="28"/>
              <w:lang w:eastAsia="ru-RU"/>
            </w:rPr>
          </w:rPrChange>
        </w:rPr>
        <w:t>даної</w:t>
      </w:r>
      <w:r w:rsidRPr="00891248">
        <w:rPr>
          <w:color w:val="auto"/>
          <w:sz w:val="28"/>
          <w:szCs w:val="28"/>
          <w:lang w:eastAsia="ru-RU"/>
          <w:rPrChange w:id="501" w:author="ASD" w:date="2016-06-09T16:59:00Z">
            <w:rPr>
              <w:color w:val="auto"/>
              <w:sz w:val="28"/>
              <w:szCs w:val="28"/>
              <w:lang w:eastAsia="ru-RU"/>
            </w:rPr>
          </w:rPrChange>
        </w:rPr>
        <w:t xml:space="preserve"> теми є актуальною.</w:t>
      </w:r>
    </w:p>
    <w:p w:rsidR="00112B6B" w:rsidRPr="00891248" w:rsidRDefault="00112B6B" w:rsidP="00891248">
      <w:pPr>
        <w:spacing w:line="360" w:lineRule="auto"/>
        <w:rPr>
          <w:sz w:val="28"/>
          <w:szCs w:val="28"/>
          <w:lang w:val="uk-UA"/>
        </w:rPr>
      </w:pPr>
      <w:r w:rsidRPr="00891248">
        <w:rPr>
          <w:sz w:val="28"/>
          <w:szCs w:val="28"/>
          <w:lang w:val="uk-UA"/>
          <w:rPrChange w:id="502" w:author="ASD" w:date="2016-06-09T16:59:00Z">
            <w:rPr/>
          </w:rPrChange>
        </w:rPr>
        <w:br w:type="page"/>
      </w:r>
    </w:p>
    <w:p w:rsidR="008A5B2F" w:rsidRPr="00891248" w:rsidRDefault="008A5B2F" w:rsidP="00891248">
      <w:pPr>
        <w:pStyle w:val="1"/>
        <w:spacing w:before="0" w:after="0" w:line="360" w:lineRule="auto"/>
        <w:rPr>
          <w:rFonts w:eastAsiaTheme="majorEastAsia"/>
          <w:szCs w:val="28"/>
          <w:lang w:val="uk-UA"/>
          <w:rPrChange w:id="503" w:author="ASD" w:date="2016-06-09T16:59:00Z">
            <w:rPr>
              <w:rFonts w:eastAsiaTheme="majorEastAsia"/>
              <w:lang w:val="uk-UA"/>
            </w:rPr>
          </w:rPrChange>
        </w:rPr>
      </w:pPr>
      <w:bookmarkStart w:id="504" w:name="_Toc453262636"/>
      <w:r w:rsidRPr="00891248">
        <w:rPr>
          <w:rFonts w:eastAsiaTheme="majorEastAsia"/>
          <w:szCs w:val="28"/>
          <w:lang w:val="uk-UA"/>
        </w:rPr>
        <w:lastRenderedPageBreak/>
        <w:t>РОЗДІЛ 2</w:t>
      </w:r>
      <w:r w:rsidR="00740F8F" w:rsidRPr="00891248">
        <w:rPr>
          <w:rFonts w:eastAsiaTheme="majorEastAsia"/>
          <w:szCs w:val="28"/>
          <w:lang w:val="uk-UA"/>
        </w:rPr>
        <w:t xml:space="preserve">                </w:t>
      </w:r>
      <w:r w:rsidR="00740F8F" w:rsidRPr="00891248">
        <w:rPr>
          <w:rFonts w:eastAsiaTheme="majorEastAsia"/>
          <w:szCs w:val="28"/>
          <w:lang w:val="uk-UA"/>
          <w:rPrChange w:id="505" w:author="ASD" w:date="2016-06-09T16:59:00Z">
            <w:rPr>
              <w:rFonts w:eastAsiaTheme="majorEastAsia"/>
              <w:lang w:val="uk-UA"/>
            </w:rPr>
          </w:rPrChange>
        </w:rPr>
        <w:t xml:space="preserve">                                                                                            </w:t>
      </w:r>
      <w:r w:rsidRPr="00891248">
        <w:rPr>
          <w:rFonts w:eastAsiaTheme="majorEastAsia"/>
          <w:szCs w:val="28"/>
          <w:lang w:val="uk-UA"/>
          <w:rPrChange w:id="506" w:author="ASD" w:date="2016-06-09T16:59:00Z">
            <w:rPr>
              <w:rFonts w:eastAsiaTheme="majorEastAsia"/>
              <w:lang w:val="uk-UA"/>
            </w:rPr>
          </w:rPrChange>
        </w:rPr>
        <w:t xml:space="preserve"> </w:t>
      </w:r>
      <w:r w:rsidR="00486EE0" w:rsidRPr="00891248">
        <w:rPr>
          <w:rFonts w:eastAsiaTheme="majorEastAsia"/>
          <w:szCs w:val="28"/>
          <w:lang w:val="uk-UA"/>
          <w:rPrChange w:id="507" w:author="ASD" w:date="2016-06-09T16:59:00Z">
            <w:rPr>
              <w:rFonts w:eastAsiaTheme="majorEastAsia"/>
              <w:lang w:val="uk-UA"/>
            </w:rPr>
          </w:rPrChange>
        </w:rPr>
        <w:t>РОЗРОБКА ФІЗИЧНОЇ</w:t>
      </w:r>
      <w:r w:rsidRPr="00891248">
        <w:rPr>
          <w:rFonts w:eastAsiaTheme="majorEastAsia"/>
          <w:szCs w:val="28"/>
          <w:lang w:val="uk-UA"/>
          <w:rPrChange w:id="508" w:author="ASD" w:date="2016-06-09T16:59:00Z">
            <w:rPr>
              <w:rFonts w:eastAsiaTheme="majorEastAsia"/>
              <w:lang w:val="uk-UA"/>
            </w:rPr>
          </w:rPrChange>
        </w:rPr>
        <w:t xml:space="preserve"> ЧАСТИНИ ПРИСТРОЮ</w:t>
      </w:r>
      <w:bookmarkEnd w:id="504"/>
    </w:p>
    <w:p w:rsidR="00757B58" w:rsidRPr="00891248" w:rsidRDefault="00486EE0" w:rsidP="00891248">
      <w:pPr>
        <w:pStyle w:val="2"/>
        <w:numPr>
          <w:ilvl w:val="0"/>
          <w:numId w:val="14"/>
        </w:numPr>
        <w:tabs>
          <w:tab w:val="left" w:pos="990"/>
        </w:tabs>
        <w:spacing w:before="0" w:after="0" w:line="360" w:lineRule="auto"/>
        <w:ind w:left="1170" w:hanging="810"/>
        <w:rPr>
          <w:rFonts w:eastAsiaTheme="majorEastAsia"/>
          <w:lang w:val="uk-UA"/>
          <w:rPrChange w:id="509" w:author="ASD" w:date="2016-06-09T16:59:00Z">
            <w:rPr>
              <w:rFonts w:eastAsiaTheme="majorEastAsia"/>
              <w:lang w:val="uk-UA"/>
            </w:rPr>
          </w:rPrChange>
        </w:rPr>
      </w:pPr>
      <w:bookmarkStart w:id="510" w:name="_Toc453262637"/>
      <w:r w:rsidRPr="00891248">
        <w:rPr>
          <w:rFonts w:eastAsiaTheme="majorEastAsia"/>
          <w:lang w:val="uk-UA"/>
          <w:rPrChange w:id="511" w:author="ASD" w:date="2016-06-09T16:59:00Z">
            <w:rPr>
              <w:rFonts w:eastAsiaTheme="majorEastAsia"/>
              <w:lang w:val="uk-UA"/>
            </w:rPr>
          </w:rPrChange>
        </w:rPr>
        <w:t>Опис бази приладу</w:t>
      </w:r>
      <w:bookmarkEnd w:id="510"/>
    </w:p>
    <w:p w:rsidR="00127E61" w:rsidRPr="00891248" w:rsidRDefault="00112B6B" w:rsidP="00891248">
      <w:pPr>
        <w:pStyle w:val="a9"/>
        <w:shd w:val="clear" w:color="auto" w:fill="FFFFFF"/>
        <w:spacing w:before="0" w:beforeAutospacing="0" w:after="0" w:afterAutospacing="0" w:line="360" w:lineRule="auto"/>
        <w:ind w:firstLine="630"/>
        <w:rPr>
          <w:ins w:id="512" w:author="ASD" w:date="2016-05-26T18:34:00Z"/>
          <w:color w:val="auto"/>
          <w:sz w:val="28"/>
          <w:szCs w:val="28"/>
          <w:lang w:eastAsia="ru-RU"/>
          <w:rPrChange w:id="513" w:author="ASD" w:date="2016-06-09T16:59:00Z">
            <w:rPr>
              <w:ins w:id="514" w:author="ASD" w:date="2016-05-26T18:34:00Z"/>
              <w:rFonts w:ascii="Arial" w:hAnsi="Arial" w:cs="Arial"/>
              <w:color w:val="555555"/>
              <w:sz w:val="21"/>
              <w:szCs w:val="21"/>
            </w:rPr>
          </w:rPrChange>
        </w:rPr>
        <w:pPrChange w:id="515" w:author="ASD" w:date="2016-05-26T18:40:00Z">
          <w:pPr>
            <w:pStyle w:val="a9"/>
            <w:shd w:val="clear" w:color="auto" w:fill="FFFFFF"/>
            <w:spacing w:after="150" w:afterAutospacing="0" w:line="300" w:lineRule="atLeast"/>
            <w:jc w:val="center"/>
          </w:pPr>
        </w:pPrChange>
      </w:pPr>
      <w:r w:rsidRPr="00891248">
        <w:rPr>
          <w:color w:val="auto"/>
          <w:sz w:val="28"/>
          <w:szCs w:val="28"/>
          <w:lang w:eastAsia="ru-RU"/>
          <w:rPrChange w:id="516" w:author="ASD" w:date="2016-06-09T16:59:00Z">
            <w:rPr>
              <w:color w:val="auto"/>
              <w:sz w:val="28"/>
              <w:szCs w:val="28"/>
              <w:lang w:eastAsia="ru-RU"/>
            </w:rPr>
          </w:rPrChange>
        </w:rPr>
        <w:t xml:space="preserve">Для реалізації </w:t>
      </w:r>
      <w:r w:rsidR="001A0B76" w:rsidRPr="00891248">
        <w:rPr>
          <w:color w:val="auto"/>
          <w:sz w:val="28"/>
          <w:szCs w:val="28"/>
          <w:lang w:eastAsia="ru-RU"/>
          <w:rPrChange w:id="517" w:author="ASD" w:date="2016-06-09T16:59:00Z">
            <w:rPr>
              <w:color w:val="auto"/>
              <w:sz w:val="28"/>
              <w:szCs w:val="28"/>
              <w:lang w:eastAsia="ru-RU"/>
            </w:rPr>
          </w:rPrChange>
        </w:rPr>
        <w:t>проекту було взят</w:t>
      </w:r>
      <w:r w:rsidR="0015621A" w:rsidRPr="00891248">
        <w:rPr>
          <w:color w:val="auto"/>
          <w:sz w:val="28"/>
          <w:szCs w:val="28"/>
          <w:lang w:eastAsia="ru-RU"/>
          <w:rPrChange w:id="518" w:author="ASD" w:date="2016-06-09T16:59:00Z">
            <w:rPr>
              <w:color w:val="auto"/>
              <w:sz w:val="28"/>
              <w:szCs w:val="28"/>
              <w:lang w:eastAsia="ru-RU"/>
            </w:rPr>
          </w:rPrChange>
        </w:rPr>
        <w:t>о</w:t>
      </w:r>
      <w:r w:rsidR="001A0B76" w:rsidRPr="00891248">
        <w:rPr>
          <w:color w:val="auto"/>
          <w:sz w:val="28"/>
          <w:szCs w:val="28"/>
          <w:lang w:eastAsia="ru-RU"/>
          <w:rPrChange w:id="519" w:author="ASD" w:date="2016-06-09T16:59:00Z">
            <w:rPr>
              <w:color w:val="auto"/>
              <w:sz w:val="28"/>
              <w:szCs w:val="28"/>
              <w:lang w:eastAsia="ru-RU"/>
            </w:rPr>
          </w:rPrChange>
        </w:rPr>
        <w:t xml:space="preserve"> за базу смартфон </w:t>
      </w:r>
      <w:r w:rsidR="001A0B76" w:rsidRPr="00891248">
        <w:rPr>
          <w:color w:val="auto"/>
          <w:sz w:val="28"/>
          <w:szCs w:val="28"/>
          <w:lang w:eastAsia="ru-RU"/>
          <w:rPrChange w:id="520" w:author="ASD" w:date="2016-06-09T16:59:00Z">
            <w:rPr>
              <w:color w:val="auto"/>
              <w:sz w:val="28"/>
              <w:szCs w:val="28"/>
              <w:lang w:val="en-US" w:eastAsia="ru-RU"/>
            </w:rPr>
          </w:rPrChange>
        </w:rPr>
        <w:t>LG</w:t>
      </w:r>
      <w:r w:rsidR="001A0B76" w:rsidRPr="00891248">
        <w:rPr>
          <w:color w:val="auto"/>
          <w:sz w:val="28"/>
          <w:szCs w:val="28"/>
          <w:lang w:eastAsia="ru-RU"/>
          <w:rPrChange w:id="521" w:author="ASD" w:date="2016-06-09T16:59:00Z">
            <w:rPr>
              <w:color w:val="auto"/>
              <w:sz w:val="28"/>
              <w:szCs w:val="28"/>
              <w:lang w:val="ru-RU" w:eastAsia="ru-RU"/>
            </w:rPr>
          </w:rPrChange>
        </w:rPr>
        <w:t xml:space="preserve"> </w:t>
      </w:r>
      <w:r w:rsidR="001A0B76" w:rsidRPr="00891248">
        <w:rPr>
          <w:color w:val="auto"/>
          <w:sz w:val="28"/>
          <w:szCs w:val="28"/>
          <w:lang w:eastAsia="ru-RU"/>
          <w:rPrChange w:id="522" w:author="ASD" w:date="2016-06-09T16:59:00Z">
            <w:rPr>
              <w:color w:val="auto"/>
              <w:sz w:val="28"/>
              <w:szCs w:val="28"/>
              <w:lang w:val="en-US" w:eastAsia="ru-RU"/>
            </w:rPr>
          </w:rPrChange>
        </w:rPr>
        <w:t>P</w:t>
      </w:r>
      <w:r w:rsidR="001A0B76" w:rsidRPr="00891248">
        <w:rPr>
          <w:color w:val="auto"/>
          <w:sz w:val="28"/>
          <w:szCs w:val="28"/>
          <w:lang w:eastAsia="ru-RU"/>
          <w:rPrChange w:id="523" w:author="ASD" w:date="2016-06-09T16:59:00Z">
            <w:rPr>
              <w:color w:val="auto"/>
              <w:sz w:val="28"/>
              <w:szCs w:val="28"/>
              <w:lang w:val="ru-RU" w:eastAsia="ru-RU"/>
            </w:rPr>
          </w:rPrChange>
        </w:rPr>
        <w:t xml:space="preserve">700. </w:t>
      </w:r>
      <w:del w:id="524" w:author="ASD" w:date="2016-05-26T18:35:00Z">
        <w:r w:rsidR="001A0B76" w:rsidRPr="00891248" w:rsidDel="00127E61">
          <w:rPr>
            <w:color w:val="auto"/>
            <w:sz w:val="28"/>
            <w:szCs w:val="28"/>
            <w:lang w:eastAsia="ru-RU"/>
          </w:rPr>
          <w:delText>Даний</w:delText>
        </w:r>
      </w:del>
      <w:r w:rsidR="001A0B76" w:rsidRPr="00891248">
        <w:rPr>
          <w:color w:val="auto"/>
          <w:sz w:val="28"/>
          <w:szCs w:val="28"/>
          <w:lang w:eastAsia="ru-RU"/>
        </w:rPr>
        <w:t xml:space="preserve"> </w:t>
      </w:r>
      <w:r w:rsidR="0015621A" w:rsidRPr="00891248">
        <w:rPr>
          <w:color w:val="auto"/>
          <w:sz w:val="28"/>
          <w:szCs w:val="28"/>
          <w:lang w:eastAsia="ru-RU"/>
          <w:rPrChange w:id="525" w:author="ASD" w:date="2016-06-09T16:59:00Z">
            <w:rPr>
              <w:color w:val="auto"/>
              <w:sz w:val="28"/>
              <w:szCs w:val="28"/>
              <w:lang w:eastAsia="ru-RU"/>
            </w:rPr>
          </w:rPrChange>
        </w:rPr>
        <w:t>Його р</w:t>
      </w:r>
      <w:ins w:id="526" w:author="ASD" w:date="2016-05-26T18:36:00Z">
        <w:r w:rsidR="00127E61" w:rsidRPr="00891248">
          <w:rPr>
            <w:color w:val="auto"/>
            <w:sz w:val="28"/>
            <w:szCs w:val="28"/>
            <w:lang w:eastAsia="ru-RU"/>
            <w:rPrChange w:id="527" w:author="ASD" w:date="2016-06-09T16:59:00Z">
              <w:rPr>
                <w:color w:val="auto"/>
                <w:sz w:val="28"/>
                <w:szCs w:val="28"/>
                <w:lang w:eastAsia="ru-RU"/>
              </w:rPr>
            </w:rPrChange>
          </w:rPr>
          <w:t>озміри стандартні для Android-смартфона 125,5 мм у висоту і 67 мм в ширину. Товщина складає 8,7 мм, важить L7 122 гра</w:t>
        </w:r>
      </w:ins>
      <w:r w:rsidR="0015621A" w:rsidRPr="00891248">
        <w:rPr>
          <w:color w:val="auto"/>
          <w:sz w:val="28"/>
          <w:szCs w:val="28"/>
          <w:lang w:eastAsia="ru-RU"/>
          <w:rPrChange w:id="528" w:author="ASD" w:date="2016-06-09T16:59:00Z">
            <w:rPr>
              <w:color w:val="auto"/>
              <w:sz w:val="28"/>
              <w:szCs w:val="28"/>
              <w:lang w:eastAsia="ru-RU"/>
            </w:rPr>
          </w:rPrChange>
        </w:rPr>
        <w:t>м</w:t>
      </w:r>
      <w:ins w:id="529" w:author="ASD" w:date="2016-05-26T18:36:00Z">
        <w:r w:rsidR="00127E61" w:rsidRPr="00891248">
          <w:rPr>
            <w:color w:val="auto"/>
            <w:sz w:val="28"/>
            <w:szCs w:val="28"/>
            <w:lang w:eastAsia="ru-RU"/>
            <w:rPrChange w:id="530" w:author="ASD" w:date="2016-06-09T16:59:00Z">
              <w:rPr>
                <w:color w:val="auto"/>
                <w:sz w:val="28"/>
                <w:szCs w:val="28"/>
                <w:lang w:eastAsia="ru-RU"/>
              </w:rPr>
            </w:rPrChange>
          </w:rPr>
          <w:t>.</w:t>
        </w:r>
      </w:ins>
      <w:ins w:id="531" w:author="ASD" w:date="2016-05-26T18:34:00Z">
        <w:r w:rsidR="00127E61" w:rsidRPr="00891248">
          <w:rPr>
            <w:noProof/>
            <w:color w:val="auto"/>
            <w:sz w:val="28"/>
            <w:szCs w:val="28"/>
            <w:lang w:eastAsia="ru-RU"/>
            <w:rPrChange w:id="532" w:author="ASD" w:date="2016-06-09T16:59:00Z">
              <w:rPr>
                <w:rFonts w:ascii="Arial" w:hAnsi="Arial" w:cs="Arial"/>
                <w:noProof/>
                <w:color w:val="555555"/>
                <w:sz w:val="21"/>
                <w:szCs w:val="21"/>
                <w:lang w:val="ru-RU" w:eastAsia="ru-RU"/>
              </w:rPr>
            </w:rPrChange>
          </w:rPr>
          <w:drawing>
            <wp:anchor distT="0" distB="0" distL="114300" distR="114300" simplePos="0" relativeHeight="251658240" behindDoc="0" locked="0" layoutInCell="1" allowOverlap="1" wp14:anchorId="709CF9DB" wp14:editId="512A2BF0">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891248" w:rsidRDefault="00F16D3E"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2.1 Android смартфон LG P700</w:t>
      </w:r>
    </w:p>
    <w:p w:rsidR="00127E61" w:rsidRPr="00891248" w:rsidRDefault="00127E61" w:rsidP="00891248">
      <w:pPr>
        <w:pStyle w:val="a9"/>
        <w:shd w:val="clear" w:color="auto" w:fill="FFFFFF"/>
        <w:spacing w:before="0" w:beforeAutospacing="0" w:after="0" w:afterAutospacing="0" w:line="360" w:lineRule="auto"/>
        <w:ind w:firstLine="630"/>
        <w:rPr>
          <w:ins w:id="533" w:author="ASD" w:date="2016-05-26T18:34:00Z"/>
          <w:color w:val="auto"/>
          <w:sz w:val="28"/>
          <w:szCs w:val="28"/>
          <w:lang w:eastAsia="ru-RU"/>
          <w:rPrChange w:id="534" w:author="ASD" w:date="2016-06-09T16:59:00Z">
            <w:rPr>
              <w:ins w:id="535" w:author="ASD" w:date="2016-05-26T18:34:00Z"/>
              <w:rFonts w:ascii="Arial" w:hAnsi="Arial" w:cs="Arial"/>
              <w:color w:val="555555"/>
              <w:sz w:val="21"/>
              <w:szCs w:val="21"/>
            </w:rPr>
          </w:rPrChange>
        </w:rPr>
      </w:pPr>
      <w:ins w:id="536" w:author="ASD" w:date="2016-05-26T18:36:00Z">
        <w:r w:rsidRPr="00891248">
          <w:rPr>
            <w:color w:val="auto"/>
            <w:sz w:val="28"/>
            <w:szCs w:val="28"/>
            <w:lang w:eastAsia="ru-RU"/>
            <w:rPrChange w:id="537" w:author="ASD" w:date="2016-06-09T16:59:00Z">
              <w:rPr>
                <w:color w:val="auto"/>
                <w:sz w:val="28"/>
                <w:szCs w:val="28"/>
                <w:lang w:eastAsia="ru-RU"/>
              </w:rPr>
            </w:rPrChange>
          </w:rPr>
          <w:t>Лицьов</w:t>
        </w:r>
      </w:ins>
      <w:r w:rsidR="00F16D3E" w:rsidRPr="00891248">
        <w:rPr>
          <w:color w:val="auto"/>
          <w:sz w:val="28"/>
          <w:szCs w:val="28"/>
          <w:lang w:eastAsia="ru-RU"/>
          <w:rPrChange w:id="538" w:author="ASD" w:date="2016-06-09T16:59:00Z">
            <w:rPr>
              <w:color w:val="auto"/>
              <w:sz w:val="28"/>
              <w:szCs w:val="28"/>
              <w:lang w:eastAsia="ru-RU"/>
            </w:rPr>
          </w:rPrChange>
        </w:rPr>
        <w:t>у</w:t>
      </w:r>
      <w:ins w:id="539" w:author="ASD" w:date="2016-05-26T18:36:00Z">
        <w:r w:rsidRPr="00891248">
          <w:rPr>
            <w:color w:val="auto"/>
            <w:sz w:val="28"/>
            <w:szCs w:val="28"/>
            <w:lang w:eastAsia="ru-RU"/>
            <w:rPrChange w:id="540" w:author="ASD" w:date="2016-06-09T16:59:00Z">
              <w:rPr>
                <w:color w:val="auto"/>
                <w:sz w:val="28"/>
                <w:szCs w:val="28"/>
                <w:lang w:eastAsia="ru-RU"/>
              </w:rPr>
            </w:rPrChange>
          </w:rPr>
          <w:t xml:space="preserve"> панель займає 4,3-дюйм</w:t>
        </w:r>
      </w:ins>
      <w:r w:rsidR="00F16D3E" w:rsidRPr="00891248">
        <w:rPr>
          <w:color w:val="auto"/>
          <w:sz w:val="28"/>
          <w:szCs w:val="28"/>
          <w:lang w:eastAsia="ru-RU"/>
          <w:rPrChange w:id="541" w:author="ASD" w:date="2016-06-09T16:59:00Z">
            <w:rPr>
              <w:color w:val="auto"/>
              <w:sz w:val="28"/>
              <w:szCs w:val="28"/>
              <w:lang w:eastAsia="ru-RU"/>
            </w:rPr>
          </w:rPrChange>
        </w:rPr>
        <w:t>овий</w:t>
      </w:r>
      <w:ins w:id="542" w:author="ASD" w:date="2016-05-26T18:36:00Z">
        <w:r w:rsidRPr="00891248">
          <w:rPr>
            <w:color w:val="auto"/>
            <w:sz w:val="28"/>
            <w:szCs w:val="28"/>
            <w:lang w:eastAsia="ru-RU"/>
            <w:rPrChange w:id="543" w:author="ASD" w:date="2016-06-09T16:59:00Z">
              <w:rPr>
                <w:color w:val="auto"/>
                <w:sz w:val="28"/>
                <w:szCs w:val="28"/>
                <w:lang w:eastAsia="ru-RU"/>
              </w:rPr>
            </w:rPrChange>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sidRPr="00891248">
        <w:rPr>
          <w:color w:val="auto"/>
          <w:sz w:val="28"/>
          <w:szCs w:val="28"/>
          <w:lang w:eastAsia="ru-RU"/>
          <w:rPrChange w:id="544" w:author="ASD" w:date="2016-06-09T16:59:00Z">
            <w:rPr>
              <w:color w:val="auto"/>
              <w:sz w:val="28"/>
              <w:szCs w:val="28"/>
              <w:lang w:eastAsia="ru-RU"/>
            </w:rPr>
          </w:rPrChange>
        </w:rPr>
        <w:t xml:space="preserve"> під</w:t>
      </w:r>
      <w:ins w:id="545" w:author="ASD" w:date="2016-05-26T18:36:00Z">
        <w:r w:rsidRPr="00891248">
          <w:rPr>
            <w:color w:val="auto"/>
            <w:sz w:val="28"/>
            <w:szCs w:val="28"/>
            <w:lang w:eastAsia="ru-RU"/>
            <w:rPrChange w:id="546" w:author="ASD" w:date="2016-06-09T16:59:00Z">
              <w:rPr>
                <w:color w:val="auto"/>
                <w:sz w:val="28"/>
                <w:szCs w:val="28"/>
                <w:lang w:eastAsia="ru-RU"/>
              </w:rPr>
            </w:rPrChange>
          </w:rPr>
          <w:t xml:space="preserve"> розмовн</w:t>
        </w:r>
      </w:ins>
      <w:r w:rsidR="00F16D3E" w:rsidRPr="00891248">
        <w:rPr>
          <w:color w:val="auto"/>
          <w:sz w:val="28"/>
          <w:szCs w:val="28"/>
          <w:lang w:eastAsia="ru-RU"/>
          <w:rPrChange w:id="547" w:author="ASD" w:date="2016-06-09T16:59:00Z">
            <w:rPr>
              <w:color w:val="auto"/>
              <w:sz w:val="28"/>
              <w:szCs w:val="28"/>
              <w:lang w:eastAsia="ru-RU"/>
            </w:rPr>
          </w:rPrChange>
        </w:rPr>
        <w:t>ий</w:t>
      </w:r>
      <w:ins w:id="548" w:author="ASD" w:date="2016-05-26T18:36:00Z">
        <w:r w:rsidRPr="00891248">
          <w:rPr>
            <w:color w:val="auto"/>
            <w:sz w:val="28"/>
            <w:szCs w:val="28"/>
            <w:lang w:eastAsia="ru-RU"/>
            <w:rPrChange w:id="549" w:author="ASD" w:date="2016-06-09T16:59:00Z">
              <w:rPr>
                <w:color w:val="auto"/>
                <w:sz w:val="28"/>
                <w:szCs w:val="28"/>
                <w:lang w:eastAsia="ru-RU"/>
              </w:rPr>
            </w:rPrChange>
          </w:rPr>
          <w:t xml:space="preserve"> динамік і датчик</w:t>
        </w:r>
      </w:ins>
      <w:r w:rsidR="00F16D3E" w:rsidRPr="00891248">
        <w:rPr>
          <w:color w:val="auto"/>
          <w:sz w:val="28"/>
          <w:szCs w:val="28"/>
          <w:lang w:eastAsia="ru-RU"/>
          <w:rPrChange w:id="550" w:author="ASD" w:date="2016-06-09T16:59:00Z">
            <w:rPr>
              <w:color w:val="auto"/>
              <w:sz w:val="28"/>
              <w:szCs w:val="28"/>
              <w:lang w:eastAsia="ru-RU"/>
            </w:rPr>
          </w:rPrChange>
        </w:rPr>
        <w:t>и</w:t>
      </w:r>
      <w:ins w:id="551" w:author="ASD" w:date="2016-05-26T18:36:00Z">
        <w:r w:rsidRPr="00891248">
          <w:rPr>
            <w:color w:val="auto"/>
            <w:sz w:val="28"/>
            <w:szCs w:val="28"/>
            <w:lang w:eastAsia="ru-RU"/>
            <w:rPrChange w:id="552" w:author="ASD" w:date="2016-06-09T16:59:00Z">
              <w:rPr>
                <w:color w:val="auto"/>
                <w:sz w:val="28"/>
                <w:szCs w:val="28"/>
                <w:lang w:eastAsia="ru-RU"/>
              </w:rPr>
            </w:rPrChange>
          </w:rPr>
          <w:t xml:space="preserve"> - наближення </w:t>
        </w:r>
      </w:ins>
      <w:r w:rsidR="00F16D3E" w:rsidRPr="00891248">
        <w:rPr>
          <w:color w:val="auto"/>
          <w:sz w:val="28"/>
          <w:szCs w:val="28"/>
          <w:lang w:eastAsia="ru-RU"/>
          <w:rPrChange w:id="553" w:author="ASD" w:date="2016-06-09T16:59:00Z">
            <w:rPr>
              <w:color w:val="auto"/>
              <w:sz w:val="28"/>
              <w:szCs w:val="28"/>
              <w:lang w:eastAsia="ru-RU"/>
            </w:rPr>
          </w:rPrChange>
        </w:rPr>
        <w:t>та</w:t>
      </w:r>
      <w:ins w:id="554" w:author="ASD" w:date="2016-05-26T18:36:00Z">
        <w:r w:rsidRPr="00891248">
          <w:rPr>
            <w:color w:val="auto"/>
            <w:sz w:val="28"/>
            <w:szCs w:val="28"/>
            <w:lang w:eastAsia="ru-RU"/>
            <w:rPrChange w:id="555" w:author="ASD" w:date="2016-06-09T16:59:00Z">
              <w:rPr>
                <w:color w:val="auto"/>
                <w:sz w:val="28"/>
                <w:szCs w:val="28"/>
                <w:lang w:eastAsia="ru-RU"/>
              </w:rPr>
            </w:rPrChange>
          </w:rPr>
          <w:t xml:space="preserve"> освітлен</w:t>
        </w:r>
      </w:ins>
      <w:r w:rsidR="00F16D3E" w:rsidRPr="00891248">
        <w:rPr>
          <w:color w:val="auto"/>
          <w:sz w:val="28"/>
          <w:szCs w:val="28"/>
          <w:lang w:eastAsia="ru-RU"/>
          <w:rPrChange w:id="556" w:author="ASD" w:date="2016-06-09T16:59:00Z">
            <w:rPr>
              <w:color w:val="auto"/>
              <w:sz w:val="28"/>
              <w:szCs w:val="28"/>
              <w:lang w:eastAsia="ru-RU"/>
            </w:rPr>
          </w:rPrChange>
        </w:rPr>
        <w:t>ня</w:t>
      </w:r>
      <w:ins w:id="557" w:author="ASD" w:date="2016-05-26T18:36:00Z">
        <w:r w:rsidRPr="00891248">
          <w:rPr>
            <w:color w:val="auto"/>
            <w:sz w:val="28"/>
            <w:szCs w:val="28"/>
            <w:lang w:eastAsia="ru-RU"/>
            <w:rPrChange w:id="558" w:author="ASD" w:date="2016-06-09T16:59:00Z">
              <w:rPr>
                <w:color w:val="auto"/>
                <w:sz w:val="28"/>
                <w:szCs w:val="28"/>
                <w:lang w:eastAsia="ru-RU"/>
              </w:rPr>
            </w:rPrChange>
          </w:rPr>
          <w:t>. Знизу розташована механічн</w:t>
        </w:r>
      </w:ins>
      <w:r w:rsidR="00F16D3E" w:rsidRPr="00891248">
        <w:rPr>
          <w:color w:val="auto"/>
          <w:sz w:val="28"/>
          <w:szCs w:val="28"/>
          <w:lang w:eastAsia="ru-RU"/>
          <w:rPrChange w:id="559" w:author="ASD" w:date="2016-06-09T16:59:00Z">
            <w:rPr>
              <w:color w:val="auto"/>
              <w:sz w:val="28"/>
              <w:szCs w:val="28"/>
              <w:lang w:eastAsia="ru-RU"/>
            </w:rPr>
          </w:rPrChange>
        </w:rPr>
        <w:t>а</w:t>
      </w:r>
      <w:ins w:id="560" w:author="ASD" w:date="2016-05-26T18:36:00Z">
        <w:r w:rsidRPr="00891248">
          <w:rPr>
            <w:color w:val="auto"/>
            <w:sz w:val="28"/>
            <w:szCs w:val="28"/>
            <w:lang w:eastAsia="ru-RU"/>
            <w:rPrChange w:id="561" w:author="ASD" w:date="2016-06-09T16:59:00Z">
              <w:rPr>
                <w:color w:val="auto"/>
                <w:sz w:val="28"/>
                <w:szCs w:val="28"/>
                <w:lang w:eastAsia="ru-RU"/>
              </w:rPr>
            </w:rPrChange>
          </w:rPr>
          <w:t xml:space="preserve"> кнопка "Додому" і по боках від неї - сенсорні "Назад" і "Меню". За усталеною серед більшості виробників традиці</w:t>
        </w:r>
      </w:ins>
      <w:r w:rsidR="00F16D3E" w:rsidRPr="00891248">
        <w:rPr>
          <w:color w:val="auto"/>
          <w:sz w:val="28"/>
          <w:szCs w:val="28"/>
          <w:lang w:eastAsia="ru-RU"/>
          <w:rPrChange w:id="562" w:author="ASD" w:date="2016-06-09T16:59:00Z">
            <w:rPr>
              <w:color w:val="auto"/>
              <w:sz w:val="28"/>
              <w:szCs w:val="28"/>
              <w:lang w:eastAsia="ru-RU"/>
            </w:rPr>
          </w:rPrChange>
        </w:rPr>
        <w:t>єю</w:t>
      </w:r>
      <w:ins w:id="563" w:author="ASD" w:date="2016-05-26T18:36:00Z">
        <w:r w:rsidRPr="00891248">
          <w:rPr>
            <w:color w:val="auto"/>
            <w:sz w:val="28"/>
            <w:szCs w:val="28"/>
            <w:lang w:eastAsia="ru-RU"/>
            <w:rPrChange w:id="564" w:author="ASD" w:date="2016-06-09T16:59:00Z">
              <w:rPr>
                <w:color w:val="auto"/>
                <w:sz w:val="28"/>
                <w:szCs w:val="28"/>
                <w:lang w:eastAsia="ru-RU"/>
              </w:rPr>
            </w:rPrChange>
          </w:rPr>
          <w:t>, екран втоплений всередину корпусу</w:t>
        </w:r>
      </w:ins>
      <w:r w:rsidR="00F16D3E" w:rsidRPr="00891248">
        <w:rPr>
          <w:color w:val="auto"/>
          <w:sz w:val="28"/>
          <w:szCs w:val="28"/>
          <w:lang w:eastAsia="ru-RU"/>
          <w:rPrChange w:id="565" w:author="ASD" w:date="2016-06-09T16:59:00Z">
            <w:rPr>
              <w:color w:val="auto"/>
              <w:sz w:val="28"/>
              <w:szCs w:val="28"/>
              <w:lang w:eastAsia="ru-RU"/>
            </w:rPr>
          </w:rPrChange>
        </w:rPr>
        <w:t>, тому</w:t>
      </w:r>
      <w:ins w:id="566" w:author="ASD" w:date="2016-05-26T18:36:00Z">
        <w:r w:rsidRPr="00891248">
          <w:rPr>
            <w:color w:val="auto"/>
            <w:sz w:val="28"/>
            <w:szCs w:val="28"/>
            <w:lang w:eastAsia="ru-RU"/>
            <w:rPrChange w:id="567" w:author="ASD" w:date="2016-06-09T16:59:00Z">
              <w:rPr>
                <w:color w:val="auto"/>
                <w:sz w:val="28"/>
                <w:szCs w:val="28"/>
                <w:lang w:eastAsia="ru-RU"/>
              </w:rPr>
            </w:rPrChange>
          </w:rPr>
          <w:t xml:space="preserve"> можна не боятися, що він подряпається при розташуванні смартфона обличчям вниз.</w:t>
        </w:r>
      </w:ins>
    </w:p>
    <w:p w:rsidR="00127E61" w:rsidRPr="00891248" w:rsidRDefault="00127E61" w:rsidP="00891248">
      <w:pPr>
        <w:pStyle w:val="a9"/>
        <w:shd w:val="clear" w:color="auto" w:fill="FFFFFF"/>
        <w:spacing w:before="0" w:beforeAutospacing="0" w:after="0" w:afterAutospacing="0" w:line="360" w:lineRule="auto"/>
        <w:rPr>
          <w:ins w:id="568" w:author="ASD" w:date="2016-05-26T18:34:00Z"/>
          <w:color w:val="auto"/>
          <w:sz w:val="28"/>
          <w:szCs w:val="28"/>
          <w:lang w:eastAsia="ru-RU"/>
          <w:rPrChange w:id="569" w:author="ASD" w:date="2016-06-09T16:59:00Z">
            <w:rPr>
              <w:ins w:id="570" w:author="ASD" w:date="2016-05-26T18:34:00Z"/>
              <w:rFonts w:ascii="Arial" w:hAnsi="Arial" w:cs="Arial"/>
              <w:color w:val="555555"/>
              <w:sz w:val="21"/>
              <w:szCs w:val="21"/>
            </w:rPr>
          </w:rPrChange>
        </w:rPr>
        <w:pPrChange w:id="571" w:author="ASD" w:date="2016-05-26T18:40:00Z">
          <w:pPr>
            <w:pStyle w:val="a9"/>
            <w:shd w:val="clear" w:color="auto" w:fill="FFFFFF"/>
            <w:spacing w:after="150" w:afterAutospacing="0" w:line="300" w:lineRule="atLeast"/>
            <w:jc w:val="center"/>
          </w:pPr>
        </w:pPrChange>
      </w:pPr>
      <w:ins w:id="572" w:author="ASD" w:date="2016-05-26T18:36:00Z">
        <w:r w:rsidRPr="00891248">
          <w:rPr>
            <w:color w:val="auto"/>
            <w:sz w:val="28"/>
            <w:szCs w:val="28"/>
            <w:lang w:eastAsia="ru-RU"/>
          </w:rPr>
          <w:lastRenderedPageBreak/>
          <w:t xml:space="preserve">На верхньому </w:t>
        </w:r>
      </w:ins>
      <w:r w:rsidR="00F16D3E" w:rsidRPr="00891248">
        <w:rPr>
          <w:color w:val="auto"/>
          <w:sz w:val="28"/>
          <w:szCs w:val="28"/>
          <w:lang w:eastAsia="ru-RU"/>
        </w:rPr>
        <w:t>боці</w:t>
      </w:r>
      <w:ins w:id="573" w:author="ASD" w:date="2016-05-26T18:36:00Z">
        <w:r w:rsidRPr="00891248">
          <w:rPr>
            <w:color w:val="auto"/>
            <w:sz w:val="28"/>
            <w:szCs w:val="28"/>
            <w:lang w:eastAsia="ru-RU"/>
            <w:rPrChange w:id="574" w:author="ASD" w:date="2016-06-09T16:59:00Z">
              <w:rPr>
                <w:color w:val="auto"/>
                <w:sz w:val="28"/>
                <w:szCs w:val="28"/>
                <w:lang w:eastAsia="ru-RU"/>
              </w:rPr>
            </w:rPrChange>
          </w:rPr>
          <w:t xml:space="preserve"> розташований 3,5-мм </w:t>
        </w:r>
      </w:ins>
      <w:r w:rsidR="00307144" w:rsidRPr="00891248">
        <w:rPr>
          <w:color w:val="auto"/>
          <w:sz w:val="28"/>
          <w:szCs w:val="28"/>
          <w:lang w:eastAsia="ru-RU"/>
          <w:rPrChange w:id="575" w:author="ASD" w:date="2016-06-09T16:59:00Z">
            <w:rPr>
              <w:color w:val="auto"/>
              <w:sz w:val="28"/>
              <w:szCs w:val="28"/>
              <w:lang w:eastAsia="ru-RU"/>
            </w:rPr>
          </w:rPrChange>
        </w:rPr>
        <w:t>аудіо вихід</w:t>
      </w:r>
      <w:ins w:id="576" w:author="ASD" w:date="2016-05-26T18:36:00Z">
        <w:r w:rsidRPr="00891248">
          <w:rPr>
            <w:color w:val="auto"/>
            <w:sz w:val="28"/>
            <w:szCs w:val="28"/>
            <w:lang w:eastAsia="ru-RU"/>
            <w:rPrChange w:id="577" w:author="ASD" w:date="2016-06-09T16:59:00Z">
              <w:rPr>
                <w:color w:val="auto"/>
                <w:sz w:val="28"/>
                <w:szCs w:val="28"/>
                <w:lang w:eastAsia="ru-RU"/>
              </w:rPr>
            </w:rPrChange>
          </w:rPr>
          <w:t xml:space="preserve"> і кнопка включе-ня / розблокування. </w:t>
        </w:r>
      </w:ins>
      <w:r w:rsidR="00F16D3E" w:rsidRPr="00891248">
        <w:rPr>
          <w:color w:val="auto"/>
          <w:sz w:val="28"/>
          <w:szCs w:val="28"/>
          <w:lang w:eastAsia="ru-RU"/>
          <w:rPrChange w:id="578" w:author="ASD" w:date="2016-06-09T16:59:00Z">
            <w:rPr>
              <w:color w:val="auto"/>
              <w:sz w:val="28"/>
              <w:szCs w:val="28"/>
              <w:lang w:eastAsia="ru-RU"/>
            </w:rPr>
          </w:rPrChange>
        </w:rPr>
        <w:t>На н</w:t>
      </w:r>
      <w:ins w:id="579" w:author="ASD" w:date="2016-05-26T18:36:00Z">
        <w:r w:rsidRPr="00891248">
          <w:rPr>
            <w:color w:val="auto"/>
            <w:sz w:val="28"/>
            <w:szCs w:val="28"/>
            <w:lang w:eastAsia="ru-RU"/>
            <w:rPrChange w:id="580" w:author="ASD" w:date="2016-06-09T16:59:00Z">
              <w:rPr>
                <w:color w:val="auto"/>
                <w:sz w:val="28"/>
                <w:szCs w:val="28"/>
                <w:lang w:eastAsia="ru-RU"/>
              </w:rPr>
            </w:rPrChange>
          </w:rPr>
          <w:t>ижн</w:t>
        </w:r>
      </w:ins>
      <w:r w:rsidR="00F16D3E" w:rsidRPr="00891248">
        <w:rPr>
          <w:color w:val="auto"/>
          <w:sz w:val="28"/>
          <w:szCs w:val="28"/>
          <w:lang w:eastAsia="ru-RU"/>
          <w:rPrChange w:id="581" w:author="ASD" w:date="2016-06-09T16:59:00Z">
            <w:rPr>
              <w:color w:val="auto"/>
              <w:sz w:val="28"/>
              <w:szCs w:val="28"/>
              <w:lang w:eastAsia="ru-RU"/>
            </w:rPr>
          </w:rPrChange>
        </w:rPr>
        <w:t>ьому</w:t>
      </w:r>
      <w:ins w:id="582" w:author="ASD" w:date="2016-05-26T18:36:00Z">
        <w:r w:rsidRPr="00891248">
          <w:rPr>
            <w:color w:val="auto"/>
            <w:sz w:val="28"/>
            <w:szCs w:val="28"/>
            <w:lang w:eastAsia="ru-RU"/>
            <w:rPrChange w:id="583" w:author="ASD" w:date="2016-06-09T16:59:00Z">
              <w:rPr>
                <w:color w:val="auto"/>
                <w:sz w:val="28"/>
                <w:szCs w:val="28"/>
                <w:lang w:eastAsia="ru-RU"/>
              </w:rPr>
            </w:rPrChange>
          </w:rPr>
          <w:t xml:space="preserve"> тор</w:t>
        </w:r>
      </w:ins>
      <w:r w:rsidR="00F16D3E" w:rsidRPr="00891248">
        <w:rPr>
          <w:color w:val="auto"/>
          <w:sz w:val="28"/>
          <w:szCs w:val="28"/>
          <w:lang w:eastAsia="ru-RU"/>
          <w:rPrChange w:id="584" w:author="ASD" w:date="2016-06-09T16:59:00Z">
            <w:rPr>
              <w:color w:val="auto"/>
              <w:sz w:val="28"/>
              <w:szCs w:val="28"/>
              <w:lang w:eastAsia="ru-RU"/>
            </w:rPr>
          </w:rPrChange>
        </w:rPr>
        <w:t>ці</w:t>
      </w:r>
      <w:ins w:id="585" w:author="ASD" w:date="2016-05-26T18:36:00Z">
        <w:r w:rsidRPr="00891248">
          <w:rPr>
            <w:color w:val="auto"/>
            <w:sz w:val="28"/>
            <w:szCs w:val="28"/>
            <w:lang w:eastAsia="ru-RU"/>
            <w:rPrChange w:id="586" w:author="ASD" w:date="2016-06-09T16:59:00Z">
              <w:rPr>
                <w:color w:val="auto"/>
                <w:sz w:val="28"/>
                <w:szCs w:val="28"/>
                <w:lang w:eastAsia="ru-RU"/>
              </w:rPr>
            </w:rPrChange>
          </w:rPr>
          <w:t xml:space="preserve"> </w:t>
        </w:r>
      </w:ins>
      <w:r w:rsidR="00307144" w:rsidRPr="00891248">
        <w:rPr>
          <w:color w:val="auto"/>
          <w:sz w:val="28"/>
          <w:szCs w:val="28"/>
          <w:lang w:eastAsia="ru-RU"/>
          <w:rPrChange w:id="587" w:author="ASD" w:date="2016-06-09T16:59:00Z">
            <w:rPr>
              <w:color w:val="auto"/>
              <w:sz w:val="28"/>
              <w:szCs w:val="28"/>
              <w:lang w:eastAsia="ru-RU"/>
            </w:rPr>
          </w:rPrChange>
        </w:rPr>
        <w:t>розташований</w:t>
      </w:r>
      <w:ins w:id="588" w:author="ASD" w:date="2016-05-26T18:36:00Z">
        <w:r w:rsidRPr="00891248">
          <w:rPr>
            <w:color w:val="auto"/>
            <w:sz w:val="28"/>
            <w:szCs w:val="28"/>
            <w:lang w:eastAsia="ru-RU"/>
            <w:rPrChange w:id="589" w:author="ASD" w:date="2016-06-09T16:59:00Z">
              <w:rPr>
                <w:color w:val="auto"/>
                <w:sz w:val="28"/>
                <w:szCs w:val="28"/>
                <w:lang w:eastAsia="ru-RU"/>
              </w:rPr>
            </w:rPrChange>
          </w:rPr>
          <w:t xml:space="preserve"> micro-USB роз'єм.</w:t>
        </w:r>
      </w:ins>
    </w:p>
    <w:p w:rsidR="00127E61" w:rsidRPr="00891248" w:rsidRDefault="00127E61" w:rsidP="00891248">
      <w:pPr>
        <w:pStyle w:val="a9"/>
        <w:shd w:val="clear" w:color="auto" w:fill="FFFFFF"/>
        <w:spacing w:before="0" w:beforeAutospacing="0" w:after="0" w:afterAutospacing="0" w:line="360" w:lineRule="auto"/>
        <w:jc w:val="center"/>
        <w:rPr>
          <w:color w:val="auto"/>
          <w:sz w:val="28"/>
          <w:szCs w:val="28"/>
          <w:lang w:eastAsia="ru-RU"/>
        </w:rPr>
      </w:pPr>
      <w:ins w:id="590" w:author="ASD" w:date="2016-05-26T18:34:00Z">
        <w:r w:rsidRPr="00891248">
          <w:rPr>
            <w:noProof/>
            <w:color w:val="auto"/>
            <w:sz w:val="28"/>
            <w:szCs w:val="28"/>
            <w:lang w:eastAsia="ru-RU"/>
            <w:rPrChange w:id="591" w:author="ASD" w:date="2016-06-09T16:59:00Z">
              <w:rPr>
                <w:rFonts w:ascii="Arial" w:hAnsi="Arial" w:cs="Arial"/>
                <w:noProof/>
                <w:color w:val="555555"/>
                <w:sz w:val="21"/>
                <w:szCs w:val="21"/>
                <w:lang w:val="ru-RU" w:eastAsia="ru-RU"/>
              </w:rPr>
            </w:rPrChange>
          </w:rPr>
          <w:drawing>
            <wp:inline distT="0" distB="0" distL="0" distR="0" wp14:anchorId="59E466E2" wp14:editId="2A4BDDFF">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891248" w:rsidRDefault="00F16D3E" w:rsidP="00891248">
      <w:pPr>
        <w:pStyle w:val="a9"/>
        <w:shd w:val="clear" w:color="auto" w:fill="FFFFFF"/>
        <w:spacing w:before="0" w:beforeAutospacing="0" w:after="0" w:afterAutospacing="0" w:line="360" w:lineRule="auto"/>
        <w:jc w:val="left"/>
        <w:rPr>
          <w:ins w:id="592" w:author="ASD" w:date="2016-05-26T18:34:00Z"/>
          <w:color w:val="auto"/>
          <w:sz w:val="28"/>
          <w:szCs w:val="28"/>
          <w:lang w:eastAsia="ru-RU"/>
          <w:rPrChange w:id="593" w:author="ASD" w:date="2016-06-09T16:59:00Z">
            <w:rPr>
              <w:ins w:id="594" w:author="ASD" w:date="2016-05-26T18:34:00Z"/>
              <w:rFonts w:ascii="Arial" w:hAnsi="Arial" w:cs="Arial"/>
              <w:color w:val="555555"/>
              <w:sz w:val="21"/>
              <w:szCs w:val="21"/>
            </w:rPr>
          </w:rPrChange>
        </w:rPr>
      </w:pPr>
      <w:r w:rsidRPr="00891248">
        <w:rPr>
          <w:color w:val="auto"/>
          <w:sz w:val="28"/>
          <w:szCs w:val="28"/>
          <w:lang w:eastAsia="ru-RU"/>
        </w:rPr>
        <w:t>Рис. 2.2 То</w:t>
      </w:r>
      <w:r w:rsidRPr="00891248">
        <w:rPr>
          <w:color w:val="auto"/>
          <w:sz w:val="28"/>
          <w:szCs w:val="28"/>
          <w:lang w:eastAsia="ru-RU"/>
          <w:rPrChange w:id="595" w:author="ASD" w:date="2016-06-09T16:59:00Z">
            <w:rPr>
              <w:color w:val="auto"/>
              <w:sz w:val="28"/>
              <w:szCs w:val="28"/>
              <w:lang w:eastAsia="ru-RU"/>
            </w:rPr>
          </w:rPrChange>
        </w:rPr>
        <w:t>рець смартфону LG P700</w:t>
      </w:r>
    </w:p>
    <w:p w:rsidR="00127E61" w:rsidRPr="00891248" w:rsidRDefault="00BF72C3" w:rsidP="00891248">
      <w:pPr>
        <w:pStyle w:val="a9"/>
        <w:shd w:val="clear" w:color="auto" w:fill="FFFFFF"/>
        <w:spacing w:before="0" w:beforeAutospacing="0" w:after="0" w:afterAutospacing="0" w:line="360" w:lineRule="auto"/>
        <w:ind w:firstLine="630"/>
        <w:rPr>
          <w:ins w:id="596" w:author="ASD" w:date="2016-05-26T18:34:00Z"/>
          <w:color w:val="auto"/>
          <w:sz w:val="28"/>
          <w:szCs w:val="28"/>
          <w:lang w:eastAsia="ru-RU"/>
          <w:rPrChange w:id="597" w:author="ASD" w:date="2016-06-09T16:59:00Z">
            <w:rPr>
              <w:ins w:id="598" w:author="ASD" w:date="2016-05-26T18:34:00Z"/>
              <w:rFonts w:ascii="Arial" w:hAnsi="Arial" w:cs="Arial"/>
              <w:color w:val="555555"/>
              <w:sz w:val="21"/>
              <w:szCs w:val="21"/>
            </w:rPr>
          </w:rPrChange>
        </w:rPr>
      </w:pPr>
      <w:ins w:id="599" w:author="ASD" w:date="2016-05-26T18:36:00Z">
        <w:r w:rsidRPr="00891248">
          <w:rPr>
            <w:color w:val="auto"/>
            <w:sz w:val="28"/>
            <w:szCs w:val="28"/>
            <w:lang w:eastAsia="ru-RU"/>
          </w:rPr>
          <w:t>Ліва грань порожня, на правій же розташована гойдалка гучності</w:t>
        </w:r>
      </w:ins>
      <w:r w:rsidR="00F16D3E" w:rsidRPr="00891248">
        <w:rPr>
          <w:color w:val="auto"/>
          <w:sz w:val="28"/>
          <w:szCs w:val="28"/>
          <w:lang w:eastAsia="ru-RU"/>
        </w:rPr>
        <w:t>.</w:t>
      </w:r>
      <w:r w:rsidR="007D3CF1" w:rsidRPr="00891248">
        <w:rPr>
          <w:color w:val="auto"/>
          <w:sz w:val="28"/>
          <w:szCs w:val="28"/>
          <w:lang w:eastAsia="ru-RU"/>
          <w:rPrChange w:id="600" w:author="ASD" w:date="2016-06-09T16:59:00Z">
            <w:rPr>
              <w:color w:val="auto"/>
              <w:sz w:val="28"/>
              <w:szCs w:val="28"/>
              <w:lang w:eastAsia="ru-RU"/>
            </w:rPr>
          </w:rPrChange>
        </w:rPr>
        <w:t xml:space="preserve"> </w:t>
      </w:r>
      <w:ins w:id="601" w:author="ASD" w:date="2016-05-26T18:36:00Z">
        <w:r w:rsidRPr="00891248">
          <w:rPr>
            <w:color w:val="auto"/>
            <w:sz w:val="28"/>
            <w:szCs w:val="28"/>
            <w:lang w:eastAsia="ru-RU"/>
            <w:rPrChange w:id="602" w:author="ASD" w:date="2016-06-09T16:59:00Z">
              <w:rPr>
                <w:color w:val="auto"/>
                <w:sz w:val="28"/>
                <w:szCs w:val="28"/>
                <w:lang w:eastAsia="ru-RU"/>
              </w:rPr>
            </w:rPrChange>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Pr="00891248" w:rsidRDefault="00127E61" w:rsidP="00891248">
      <w:pPr>
        <w:pStyle w:val="a9"/>
        <w:shd w:val="clear" w:color="auto" w:fill="FFFFFF"/>
        <w:spacing w:before="0" w:beforeAutospacing="0" w:after="0" w:afterAutospacing="0" w:line="360" w:lineRule="auto"/>
        <w:jc w:val="center"/>
        <w:rPr>
          <w:color w:val="auto"/>
          <w:sz w:val="28"/>
          <w:szCs w:val="28"/>
          <w:lang w:eastAsia="ru-RU"/>
        </w:rPr>
      </w:pPr>
      <w:ins w:id="603" w:author="ASD" w:date="2016-05-26T18:34:00Z">
        <w:r w:rsidRPr="00891248">
          <w:rPr>
            <w:noProof/>
            <w:color w:val="auto"/>
            <w:sz w:val="28"/>
            <w:szCs w:val="28"/>
            <w:lang w:eastAsia="ru-RU"/>
            <w:rPrChange w:id="604" w:author="ASD" w:date="2016-06-09T16:59:00Z">
              <w:rPr>
                <w:rFonts w:ascii="Arial" w:hAnsi="Arial" w:cs="Arial"/>
                <w:noProof/>
                <w:color w:val="555555"/>
                <w:sz w:val="21"/>
                <w:szCs w:val="21"/>
                <w:lang w:val="ru-RU" w:eastAsia="ru-RU"/>
              </w:rPr>
            </w:rPrChange>
          </w:rPr>
          <w:drawing>
            <wp:inline distT="0" distB="0" distL="0" distR="0" wp14:anchorId="3B9036B6" wp14:editId="268FAB00">
              <wp:extent cx="5069982" cy="2636322"/>
              <wp:effectExtent l="0" t="0" r="0" b="0"/>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9361" cy="2646399"/>
                      </a:xfrm>
                      <a:prstGeom prst="rect">
                        <a:avLst/>
                      </a:prstGeom>
                      <a:noFill/>
                      <a:ln>
                        <a:noFill/>
                      </a:ln>
                    </pic:spPr>
                  </pic:pic>
                </a:graphicData>
              </a:graphic>
            </wp:inline>
          </w:drawing>
        </w:r>
      </w:ins>
    </w:p>
    <w:p w:rsidR="007D3CF1" w:rsidRPr="00891248" w:rsidRDefault="007D3CF1" w:rsidP="00891248">
      <w:pPr>
        <w:pStyle w:val="a9"/>
        <w:shd w:val="clear" w:color="auto" w:fill="FFFFFF"/>
        <w:spacing w:before="0" w:beforeAutospacing="0" w:after="0" w:afterAutospacing="0" w:line="360" w:lineRule="auto"/>
        <w:jc w:val="left"/>
        <w:rPr>
          <w:ins w:id="605" w:author="ASD" w:date="2016-05-26T18:34:00Z"/>
          <w:color w:val="auto"/>
          <w:sz w:val="28"/>
          <w:szCs w:val="28"/>
          <w:lang w:eastAsia="ru-RU"/>
          <w:rPrChange w:id="606" w:author="ASD" w:date="2016-06-09T16:59:00Z">
            <w:rPr>
              <w:ins w:id="607" w:author="ASD" w:date="2016-05-26T18:34:00Z"/>
              <w:rFonts w:ascii="Arial" w:hAnsi="Arial" w:cs="Arial"/>
              <w:color w:val="555555"/>
              <w:sz w:val="21"/>
              <w:szCs w:val="21"/>
            </w:rPr>
          </w:rPrChange>
        </w:rPr>
      </w:pPr>
      <w:r w:rsidRPr="00891248">
        <w:rPr>
          <w:color w:val="auto"/>
          <w:sz w:val="28"/>
          <w:szCs w:val="28"/>
          <w:lang w:eastAsia="ru-RU"/>
        </w:rPr>
        <w:t>Рис 2.3 Задня сторона смартфону</w:t>
      </w:r>
      <w:r w:rsidRPr="00891248">
        <w:rPr>
          <w:color w:val="auto"/>
          <w:sz w:val="28"/>
          <w:szCs w:val="28"/>
          <w:lang w:eastAsia="ru-RU"/>
          <w:rPrChange w:id="608" w:author="ASD" w:date="2016-06-09T16:59:00Z">
            <w:rPr>
              <w:color w:val="auto"/>
              <w:sz w:val="28"/>
              <w:szCs w:val="28"/>
              <w:lang w:eastAsia="ru-RU"/>
            </w:rPr>
          </w:rPrChange>
        </w:rPr>
        <w:t xml:space="preserve"> LG P700</w:t>
      </w:r>
    </w:p>
    <w:p w:rsidR="00BF72C3" w:rsidRPr="00891248" w:rsidRDefault="007D3CF1" w:rsidP="00891248">
      <w:pPr>
        <w:pStyle w:val="3"/>
        <w:numPr>
          <w:ilvl w:val="0"/>
          <w:numId w:val="32"/>
        </w:numPr>
        <w:tabs>
          <w:tab w:val="left" w:pos="810"/>
          <w:tab w:val="left" w:pos="990"/>
          <w:tab w:val="left" w:pos="1170"/>
          <w:tab w:val="left" w:pos="1440"/>
        </w:tabs>
        <w:spacing w:before="0" w:beforeAutospacing="0" w:after="0" w:afterAutospacing="0" w:line="360" w:lineRule="auto"/>
        <w:ind w:left="1710" w:hanging="1350"/>
        <w:rPr>
          <w:ins w:id="609" w:author="ASD" w:date="2016-05-26T18:37:00Z"/>
          <w:szCs w:val="28"/>
          <w:lang w:val="uk-UA"/>
          <w:rPrChange w:id="610" w:author="ASD" w:date="2016-06-09T16:59:00Z">
            <w:rPr>
              <w:ins w:id="611" w:author="ASD" w:date="2016-05-26T18:37:00Z"/>
              <w:lang w:val="uk-UA"/>
            </w:rPr>
          </w:rPrChange>
        </w:rPr>
      </w:pPr>
      <w:bookmarkStart w:id="612" w:name="_Toc453262638"/>
      <w:r w:rsidRPr="00891248">
        <w:rPr>
          <w:rFonts w:eastAsiaTheme="majorEastAsia"/>
          <w:kern w:val="32"/>
          <w:szCs w:val="28"/>
          <w:lang w:val="uk-UA" w:eastAsia="ru-RU"/>
        </w:rPr>
        <w:t>Е</w:t>
      </w:r>
      <w:ins w:id="613" w:author="ASD" w:date="2016-05-26T18:37:00Z">
        <w:r w:rsidR="00BF72C3" w:rsidRPr="00891248">
          <w:rPr>
            <w:rFonts w:eastAsiaTheme="majorEastAsia"/>
            <w:kern w:val="32"/>
            <w:szCs w:val="28"/>
            <w:lang w:val="uk-UA" w:eastAsia="ru-RU"/>
          </w:rPr>
          <w:t>кра</w:t>
        </w:r>
        <w:r w:rsidR="00BF72C3" w:rsidRPr="00891248">
          <w:rPr>
            <w:szCs w:val="28"/>
            <w:lang w:val="uk-UA"/>
            <w:rPrChange w:id="614" w:author="ASD" w:date="2016-06-09T16:59:00Z">
              <w:rPr>
                <w:lang w:val="uk-UA"/>
              </w:rPr>
            </w:rPrChange>
          </w:rPr>
          <w:t>н</w:t>
        </w:r>
        <w:bookmarkEnd w:id="612"/>
      </w:ins>
    </w:p>
    <w:p w:rsidR="00BF72C3" w:rsidRPr="00891248" w:rsidRDefault="00BF72C3" w:rsidP="00891248">
      <w:pPr>
        <w:pStyle w:val="a9"/>
        <w:shd w:val="clear" w:color="auto" w:fill="FFFFFF"/>
        <w:spacing w:before="0" w:beforeAutospacing="0" w:after="0" w:afterAutospacing="0" w:line="360" w:lineRule="auto"/>
        <w:ind w:firstLine="630"/>
        <w:rPr>
          <w:ins w:id="615" w:author="ASD" w:date="2016-05-26T18:37:00Z"/>
          <w:color w:val="auto"/>
          <w:sz w:val="28"/>
          <w:szCs w:val="28"/>
          <w:lang w:eastAsia="ru-RU"/>
          <w:rPrChange w:id="616" w:author="ASD" w:date="2016-06-09T16:59:00Z">
            <w:rPr>
              <w:ins w:id="617" w:author="ASD" w:date="2016-05-26T18:37:00Z"/>
              <w:color w:val="auto"/>
              <w:sz w:val="28"/>
              <w:szCs w:val="28"/>
              <w:lang w:eastAsia="ru-RU"/>
            </w:rPr>
          </w:rPrChange>
        </w:rPr>
      </w:pPr>
      <w:ins w:id="618" w:author="ASD" w:date="2016-05-26T18:37:00Z">
        <w:r w:rsidRPr="00891248">
          <w:rPr>
            <w:color w:val="auto"/>
            <w:sz w:val="28"/>
            <w:szCs w:val="28"/>
            <w:lang w:eastAsia="ru-RU"/>
            <w:rPrChange w:id="619" w:author="ASD" w:date="2016-06-09T16:59:00Z">
              <w:rPr>
                <w:color w:val="auto"/>
                <w:sz w:val="28"/>
                <w:szCs w:val="28"/>
                <w:lang w:eastAsia="ru-RU"/>
              </w:rPr>
            </w:rPrChange>
          </w:rPr>
          <w:lastRenderedPageBreak/>
          <w:t xml:space="preserve">Безумовним плюсом смартфона </w:t>
        </w:r>
      </w:ins>
      <w:r w:rsidR="007D3CF1" w:rsidRPr="00891248">
        <w:rPr>
          <w:color w:val="auto"/>
          <w:sz w:val="28"/>
          <w:szCs w:val="28"/>
          <w:lang w:eastAsia="ru-RU"/>
          <w:rPrChange w:id="620" w:author="ASD" w:date="2016-06-09T16:59:00Z">
            <w:rPr>
              <w:color w:val="auto"/>
              <w:sz w:val="28"/>
              <w:szCs w:val="28"/>
              <w:lang w:eastAsia="ru-RU"/>
            </w:rPr>
          </w:rPrChange>
        </w:rPr>
        <w:t xml:space="preserve">для проекту </w:t>
      </w:r>
      <w:ins w:id="621" w:author="ASD" w:date="2016-05-26T18:37:00Z">
        <w:r w:rsidRPr="00891248">
          <w:rPr>
            <w:color w:val="auto"/>
            <w:sz w:val="28"/>
            <w:szCs w:val="28"/>
            <w:lang w:eastAsia="ru-RU"/>
            <w:rPrChange w:id="622" w:author="ASD" w:date="2016-06-09T16:59:00Z">
              <w:rPr>
                <w:color w:val="auto"/>
                <w:sz w:val="28"/>
                <w:szCs w:val="28"/>
                <w:lang w:eastAsia="ru-RU"/>
              </w:rPr>
            </w:rPrChange>
          </w:rPr>
          <w:t xml:space="preserve">є екран. </w:t>
        </w:r>
      </w:ins>
      <w:r w:rsidR="007D3CF1" w:rsidRPr="00891248">
        <w:rPr>
          <w:color w:val="auto"/>
          <w:sz w:val="28"/>
          <w:szCs w:val="28"/>
          <w:lang w:eastAsia="ru-RU"/>
          <w:rPrChange w:id="623" w:author="ASD" w:date="2016-06-09T16:59:00Z">
            <w:rPr>
              <w:color w:val="auto"/>
              <w:sz w:val="28"/>
              <w:szCs w:val="28"/>
              <w:lang w:eastAsia="ru-RU"/>
            </w:rPr>
          </w:rPrChange>
        </w:rPr>
        <w:t>Він має</w:t>
      </w:r>
      <w:ins w:id="624" w:author="ASD" w:date="2016-05-26T18:37:00Z">
        <w:r w:rsidRPr="00891248">
          <w:rPr>
            <w:color w:val="auto"/>
            <w:sz w:val="28"/>
            <w:szCs w:val="28"/>
            <w:lang w:eastAsia="ru-RU"/>
            <w:rPrChange w:id="625" w:author="ASD" w:date="2016-06-09T16:59:00Z">
              <w:rPr>
                <w:color w:val="auto"/>
                <w:sz w:val="28"/>
                <w:szCs w:val="28"/>
                <w:lang w:eastAsia="ru-RU"/>
              </w:rPr>
            </w:rPrChange>
          </w:rPr>
          <w:t xml:space="preserve"> невелик</w:t>
        </w:r>
      </w:ins>
      <w:r w:rsidR="007D3CF1" w:rsidRPr="00891248">
        <w:rPr>
          <w:color w:val="auto"/>
          <w:sz w:val="28"/>
          <w:szCs w:val="28"/>
          <w:lang w:eastAsia="ru-RU"/>
          <w:rPrChange w:id="626" w:author="ASD" w:date="2016-06-09T16:59:00Z">
            <w:rPr>
              <w:color w:val="auto"/>
              <w:sz w:val="28"/>
              <w:szCs w:val="28"/>
              <w:lang w:eastAsia="ru-RU"/>
            </w:rPr>
          </w:rPrChange>
        </w:rPr>
        <w:t>у роздільну здатність у</w:t>
      </w:r>
      <w:ins w:id="627" w:author="ASD" w:date="2016-05-26T18:37:00Z">
        <w:r w:rsidRPr="00891248">
          <w:rPr>
            <w:color w:val="auto"/>
            <w:sz w:val="28"/>
            <w:szCs w:val="28"/>
            <w:lang w:eastAsia="ru-RU"/>
            <w:rPrChange w:id="628" w:author="ASD" w:date="2016-06-09T16:59:00Z">
              <w:rPr>
                <w:color w:val="auto"/>
                <w:sz w:val="28"/>
                <w:szCs w:val="28"/>
                <w:lang w:eastAsia="ru-RU"/>
              </w:rPr>
            </w:rPrChange>
          </w:rPr>
          <w:t xml:space="preserve"> 800х480 пікселів при 4,3 дюймах, він виготовлений за технологією IPS</w:t>
        </w:r>
      </w:ins>
      <w:r w:rsidR="00E81AAD" w:rsidRPr="00891248">
        <w:rPr>
          <w:color w:val="auto"/>
          <w:sz w:val="28"/>
          <w:szCs w:val="28"/>
          <w:lang w:eastAsia="ru-RU"/>
          <w:rPrChange w:id="629" w:author="ASD" w:date="2016-06-09T16:59:00Z">
            <w:rPr>
              <w:color w:val="auto"/>
              <w:sz w:val="28"/>
              <w:szCs w:val="28"/>
              <w:lang w:eastAsia="ru-RU"/>
            </w:rPr>
          </w:rPrChange>
        </w:rPr>
        <w:t xml:space="preserve"> – це означає, що він</w:t>
      </w:r>
      <w:ins w:id="630" w:author="ASD" w:date="2016-05-26T18:37:00Z">
        <w:r w:rsidRPr="00891248">
          <w:rPr>
            <w:color w:val="auto"/>
            <w:sz w:val="28"/>
            <w:szCs w:val="28"/>
            <w:lang w:eastAsia="ru-RU"/>
            <w:rPrChange w:id="631" w:author="ASD" w:date="2016-06-09T16:59:00Z">
              <w:rPr>
                <w:color w:val="auto"/>
                <w:sz w:val="28"/>
                <w:szCs w:val="28"/>
                <w:lang w:eastAsia="ru-RU"/>
              </w:rPr>
            </w:rPrChange>
          </w:rPr>
          <w:t xml:space="preserve"> </w:t>
        </w:r>
      </w:ins>
      <w:r w:rsidR="00E81AAD" w:rsidRPr="00891248">
        <w:rPr>
          <w:color w:val="auto"/>
          <w:sz w:val="28"/>
          <w:szCs w:val="28"/>
          <w:lang w:eastAsia="ru-RU"/>
          <w:rPrChange w:id="632" w:author="ASD" w:date="2016-06-09T16:59:00Z">
            <w:rPr>
              <w:color w:val="auto"/>
              <w:sz w:val="28"/>
              <w:szCs w:val="28"/>
              <w:lang w:eastAsia="ru-RU"/>
            </w:rPr>
          </w:rPrChange>
        </w:rPr>
        <w:t>має</w:t>
      </w:r>
      <w:ins w:id="633" w:author="ASD" w:date="2016-05-26T18:37:00Z">
        <w:r w:rsidRPr="00891248">
          <w:rPr>
            <w:color w:val="auto"/>
            <w:sz w:val="28"/>
            <w:szCs w:val="28"/>
            <w:lang w:eastAsia="ru-RU"/>
            <w:rPrChange w:id="634" w:author="ASD" w:date="2016-06-09T16:59:00Z">
              <w:rPr>
                <w:color w:val="auto"/>
                <w:sz w:val="28"/>
                <w:szCs w:val="28"/>
                <w:lang w:eastAsia="ru-RU"/>
              </w:rPr>
            </w:rPrChange>
          </w:rPr>
          <w:t xml:space="preserve"> відмінну передачу кольору і </w:t>
        </w:r>
      </w:ins>
      <w:r w:rsidR="00307144" w:rsidRPr="00891248">
        <w:rPr>
          <w:color w:val="auto"/>
          <w:sz w:val="28"/>
          <w:szCs w:val="28"/>
          <w:lang w:eastAsia="ru-RU"/>
          <w:rPrChange w:id="635" w:author="ASD" w:date="2016-06-09T16:59:00Z">
            <w:rPr>
              <w:color w:val="auto"/>
              <w:sz w:val="28"/>
              <w:szCs w:val="28"/>
              <w:lang w:eastAsia="ru-RU"/>
            </w:rPr>
          </w:rPrChange>
        </w:rPr>
        <w:t>добрі кути</w:t>
      </w:r>
      <w:ins w:id="636" w:author="ASD" w:date="2016-05-26T18:37:00Z">
        <w:r w:rsidRPr="00891248">
          <w:rPr>
            <w:color w:val="auto"/>
            <w:sz w:val="28"/>
            <w:szCs w:val="28"/>
            <w:lang w:eastAsia="ru-RU"/>
            <w:rPrChange w:id="637" w:author="ASD" w:date="2016-06-09T16:59:00Z">
              <w:rPr>
                <w:color w:val="auto"/>
                <w:sz w:val="28"/>
                <w:szCs w:val="28"/>
                <w:lang w:eastAsia="ru-RU"/>
              </w:rPr>
            </w:rPrChange>
          </w:rPr>
          <w:t xml:space="preserve"> огляду</w:t>
        </w:r>
      </w:ins>
      <w:r w:rsidR="00307144" w:rsidRPr="00891248">
        <w:rPr>
          <w:color w:val="auto"/>
          <w:sz w:val="28"/>
          <w:szCs w:val="28"/>
          <w:lang w:eastAsia="ru-RU"/>
        </w:rPr>
        <w:t xml:space="preserve"> </w:t>
      </w:r>
      <w:r w:rsidR="00E81AAD" w:rsidRPr="00891248">
        <w:rPr>
          <w:color w:val="auto"/>
          <w:sz w:val="28"/>
          <w:szCs w:val="28"/>
          <w:lang w:eastAsia="ru-RU"/>
          <w:rPrChange w:id="638" w:author="ASD" w:date="2016-06-09T16:59:00Z">
            <w:rPr>
              <w:color w:val="auto"/>
              <w:sz w:val="28"/>
              <w:szCs w:val="28"/>
              <w:lang w:eastAsia="ru-RU"/>
            </w:rPr>
          </w:rPrChange>
        </w:rPr>
        <w:t>(180 градусів), що є великим плюсом для майбутнього приладу</w:t>
      </w:r>
      <w:ins w:id="639" w:author="ASD" w:date="2016-05-26T18:37:00Z">
        <w:r w:rsidRPr="00891248">
          <w:rPr>
            <w:color w:val="auto"/>
            <w:sz w:val="28"/>
            <w:szCs w:val="28"/>
            <w:lang w:eastAsia="ru-RU"/>
            <w:rPrChange w:id="640" w:author="ASD" w:date="2016-06-09T16:59:00Z">
              <w:rPr>
                <w:color w:val="auto"/>
                <w:sz w:val="28"/>
                <w:szCs w:val="28"/>
                <w:lang w:eastAsia="ru-RU"/>
              </w:rPr>
            </w:rPrChange>
          </w:rPr>
          <w:t xml:space="preserve">. Так і є, дисплей має відмінний запас яскравості і </w:t>
        </w:r>
      </w:ins>
      <w:r w:rsidR="00307144" w:rsidRPr="00891248">
        <w:rPr>
          <w:color w:val="auto"/>
          <w:sz w:val="28"/>
          <w:szCs w:val="28"/>
          <w:lang w:eastAsia="ru-RU"/>
        </w:rPr>
        <w:t>кольору</w:t>
      </w:r>
      <w:ins w:id="641" w:author="ASD" w:date="2016-05-26T18:37:00Z">
        <w:r w:rsidRPr="00891248">
          <w:rPr>
            <w:color w:val="auto"/>
            <w:sz w:val="28"/>
            <w:szCs w:val="28"/>
            <w:lang w:eastAsia="ru-RU"/>
            <w:rPrChange w:id="642" w:author="ASD" w:date="2016-06-09T16:59:00Z">
              <w:rPr>
                <w:color w:val="auto"/>
                <w:sz w:val="28"/>
                <w:szCs w:val="28"/>
                <w:lang w:eastAsia="ru-RU"/>
              </w:rPr>
            </w:rPrChange>
          </w:rPr>
          <w:t xml:space="preserve">переда-чу. </w:t>
        </w:r>
      </w:ins>
      <w:r w:rsidR="00E81AAD" w:rsidRPr="00891248">
        <w:rPr>
          <w:color w:val="auto"/>
          <w:sz w:val="28"/>
          <w:szCs w:val="28"/>
          <w:lang w:eastAsia="ru-RU"/>
          <w:rPrChange w:id="643" w:author="ASD" w:date="2016-06-09T16:59:00Z">
            <w:rPr>
              <w:color w:val="auto"/>
              <w:sz w:val="28"/>
              <w:szCs w:val="28"/>
              <w:lang w:eastAsia="ru-RU"/>
            </w:rPr>
          </w:rPrChange>
        </w:rPr>
        <w:t xml:space="preserve">Також смартфон має </w:t>
      </w:r>
      <w:r w:rsidR="00307144" w:rsidRPr="00891248">
        <w:rPr>
          <w:color w:val="auto"/>
          <w:sz w:val="28"/>
          <w:szCs w:val="28"/>
          <w:lang w:eastAsia="ru-RU"/>
          <w:rPrChange w:id="644" w:author="ASD" w:date="2016-06-09T16:59:00Z">
            <w:rPr>
              <w:color w:val="auto"/>
              <w:sz w:val="28"/>
              <w:szCs w:val="28"/>
              <w:lang w:eastAsia="ru-RU"/>
            </w:rPr>
          </w:rPrChange>
        </w:rPr>
        <w:t>систему</w:t>
      </w:r>
      <w:r w:rsidR="00E81AAD" w:rsidRPr="00891248">
        <w:rPr>
          <w:color w:val="auto"/>
          <w:sz w:val="28"/>
          <w:szCs w:val="28"/>
          <w:lang w:eastAsia="ru-RU"/>
          <w:rPrChange w:id="645" w:author="ASD" w:date="2016-06-09T16:59:00Z">
            <w:rPr>
              <w:color w:val="auto"/>
              <w:sz w:val="28"/>
              <w:szCs w:val="28"/>
              <w:lang w:eastAsia="ru-RU"/>
            </w:rPr>
          </w:rPrChange>
        </w:rPr>
        <w:t xml:space="preserve"> </w:t>
      </w:r>
      <w:ins w:id="646" w:author="ASD" w:date="2016-05-26T18:37:00Z">
        <w:r w:rsidRPr="00891248">
          <w:rPr>
            <w:color w:val="auto"/>
            <w:sz w:val="28"/>
            <w:szCs w:val="28"/>
            <w:lang w:eastAsia="ru-RU"/>
            <w:rPrChange w:id="647" w:author="ASD" w:date="2016-06-09T16:59:00Z">
              <w:rPr>
                <w:color w:val="auto"/>
                <w:sz w:val="28"/>
                <w:szCs w:val="28"/>
                <w:lang w:eastAsia="ru-RU"/>
              </w:rPr>
            </w:rPrChange>
          </w:rPr>
          <w:t xml:space="preserve">Multitouch, </w:t>
        </w:r>
      </w:ins>
      <w:r w:rsidR="00E81AAD" w:rsidRPr="00891248">
        <w:rPr>
          <w:color w:val="auto"/>
          <w:sz w:val="28"/>
          <w:szCs w:val="28"/>
          <w:lang w:eastAsia="ru-RU"/>
          <w:rPrChange w:id="648" w:author="ASD" w:date="2016-06-09T16:59:00Z">
            <w:rPr>
              <w:color w:val="auto"/>
              <w:sz w:val="28"/>
              <w:szCs w:val="28"/>
              <w:lang w:eastAsia="ru-RU"/>
            </w:rPr>
          </w:rPrChange>
        </w:rPr>
        <w:t>яка</w:t>
      </w:r>
      <w:ins w:id="649" w:author="ASD" w:date="2016-05-26T18:37:00Z">
        <w:r w:rsidRPr="00891248">
          <w:rPr>
            <w:color w:val="auto"/>
            <w:sz w:val="28"/>
            <w:szCs w:val="28"/>
            <w:lang w:eastAsia="ru-RU"/>
            <w:rPrChange w:id="650" w:author="ASD" w:date="2016-06-09T16:59:00Z">
              <w:rPr>
                <w:color w:val="auto"/>
                <w:sz w:val="28"/>
                <w:szCs w:val="28"/>
                <w:lang w:eastAsia="ru-RU"/>
              </w:rPr>
            </w:rPrChange>
          </w:rPr>
          <w:t xml:space="preserve"> підтрим</w:t>
        </w:r>
      </w:ins>
      <w:r w:rsidR="00E81AAD" w:rsidRPr="00891248">
        <w:rPr>
          <w:color w:val="auto"/>
          <w:sz w:val="28"/>
          <w:szCs w:val="28"/>
          <w:lang w:eastAsia="ru-RU"/>
          <w:rPrChange w:id="651" w:author="ASD" w:date="2016-06-09T16:59:00Z">
            <w:rPr>
              <w:color w:val="auto"/>
              <w:sz w:val="28"/>
              <w:szCs w:val="28"/>
              <w:lang w:eastAsia="ru-RU"/>
            </w:rPr>
          </w:rPrChange>
        </w:rPr>
        <w:t>ує</w:t>
      </w:r>
      <w:ins w:id="652" w:author="ASD" w:date="2016-05-26T18:37:00Z">
        <w:r w:rsidRPr="00891248">
          <w:rPr>
            <w:color w:val="auto"/>
            <w:sz w:val="28"/>
            <w:szCs w:val="28"/>
            <w:lang w:eastAsia="ru-RU"/>
            <w:rPrChange w:id="653" w:author="ASD" w:date="2016-06-09T16:59:00Z">
              <w:rPr>
                <w:color w:val="auto"/>
                <w:sz w:val="28"/>
                <w:szCs w:val="28"/>
                <w:lang w:eastAsia="ru-RU"/>
              </w:rPr>
            </w:rPrChange>
          </w:rPr>
          <w:t xml:space="preserve"> десят</w:t>
        </w:r>
      </w:ins>
      <w:r w:rsidR="00E81AAD" w:rsidRPr="00891248">
        <w:rPr>
          <w:color w:val="auto"/>
          <w:sz w:val="28"/>
          <w:szCs w:val="28"/>
          <w:lang w:eastAsia="ru-RU"/>
          <w:rPrChange w:id="654" w:author="ASD" w:date="2016-06-09T16:59:00Z">
            <w:rPr>
              <w:color w:val="auto"/>
              <w:sz w:val="28"/>
              <w:szCs w:val="28"/>
              <w:lang w:eastAsia="ru-RU"/>
            </w:rPr>
          </w:rPrChange>
        </w:rPr>
        <w:t>ь</w:t>
      </w:r>
      <w:ins w:id="655" w:author="ASD" w:date="2016-05-26T18:37:00Z">
        <w:r w:rsidRPr="00891248">
          <w:rPr>
            <w:color w:val="auto"/>
            <w:sz w:val="28"/>
            <w:szCs w:val="28"/>
            <w:lang w:eastAsia="ru-RU"/>
            <w:rPrChange w:id="656" w:author="ASD" w:date="2016-06-09T16:59:00Z">
              <w:rPr>
                <w:color w:val="auto"/>
                <w:sz w:val="28"/>
                <w:szCs w:val="28"/>
                <w:lang w:eastAsia="ru-RU"/>
              </w:rPr>
            </w:rPrChange>
          </w:rPr>
          <w:t xml:space="preserve"> </w:t>
        </w:r>
      </w:ins>
      <w:r w:rsidR="00E81AAD" w:rsidRPr="00891248">
        <w:rPr>
          <w:color w:val="auto"/>
          <w:sz w:val="28"/>
          <w:szCs w:val="28"/>
          <w:lang w:eastAsia="ru-RU"/>
          <w:rPrChange w:id="657" w:author="ASD" w:date="2016-06-09T16:59:00Z">
            <w:rPr>
              <w:color w:val="auto"/>
              <w:sz w:val="28"/>
              <w:szCs w:val="28"/>
              <w:lang w:eastAsia="ru-RU"/>
            </w:rPr>
          </w:rPrChange>
        </w:rPr>
        <w:t>пальців</w:t>
      </w:r>
      <w:ins w:id="658" w:author="ASD" w:date="2016-05-26T18:37:00Z">
        <w:r w:rsidRPr="00891248">
          <w:rPr>
            <w:color w:val="auto"/>
            <w:sz w:val="28"/>
            <w:szCs w:val="28"/>
            <w:lang w:eastAsia="ru-RU"/>
            <w:rPrChange w:id="659" w:author="ASD" w:date="2016-06-09T16:59:00Z">
              <w:rPr>
                <w:color w:val="auto"/>
                <w:sz w:val="28"/>
                <w:szCs w:val="28"/>
                <w:lang w:eastAsia="ru-RU"/>
              </w:rPr>
            </w:rPrChange>
          </w:rPr>
          <w:t>.</w:t>
        </w:r>
      </w:ins>
    </w:p>
    <w:p w:rsidR="00BF72C3" w:rsidRPr="00891248" w:rsidRDefault="00BF72C3" w:rsidP="00891248">
      <w:pPr>
        <w:pStyle w:val="3"/>
        <w:numPr>
          <w:ilvl w:val="0"/>
          <w:numId w:val="32"/>
        </w:numPr>
        <w:tabs>
          <w:tab w:val="left" w:pos="990"/>
          <w:tab w:val="left" w:pos="1440"/>
        </w:tabs>
        <w:spacing w:before="0" w:beforeAutospacing="0" w:after="0" w:afterAutospacing="0" w:line="360" w:lineRule="auto"/>
        <w:ind w:left="1710" w:hanging="1350"/>
        <w:rPr>
          <w:ins w:id="660" w:author="ASD" w:date="2016-05-26T18:37:00Z"/>
          <w:szCs w:val="28"/>
          <w:lang w:val="uk-UA"/>
          <w:rPrChange w:id="661" w:author="ASD" w:date="2016-06-09T16:59:00Z">
            <w:rPr>
              <w:ins w:id="662" w:author="ASD" w:date="2016-05-26T18:37:00Z"/>
              <w:lang w:val="uk-UA"/>
            </w:rPr>
          </w:rPrChange>
        </w:rPr>
      </w:pPr>
      <w:bookmarkStart w:id="663" w:name="_Toc453262639"/>
      <w:ins w:id="664" w:author="ASD" w:date="2016-05-26T18:37:00Z">
        <w:r w:rsidRPr="00891248">
          <w:rPr>
            <w:szCs w:val="28"/>
            <w:lang w:val="uk-UA"/>
            <w:rPrChange w:id="665" w:author="ASD" w:date="2016-06-09T16:59:00Z">
              <w:rPr>
                <w:lang w:val="uk-UA"/>
              </w:rPr>
            </w:rPrChange>
          </w:rPr>
          <w:t>Камера</w:t>
        </w:r>
        <w:bookmarkEnd w:id="663"/>
      </w:ins>
    </w:p>
    <w:p w:rsidR="00127E61" w:rsidRPr="00891248" w:rsidRDefault="0017313B" w:rsidP="00891248">
      <w:pPr>
        <w:pStyle w:val="a9"/>
        <w:shd w:val="clear" w:color="auto" w:fill="FFFFFF"/>
        <w:spacing w:before="0" w:beforeAutospacing="0" w:after="0" w:afterAutospacing="0" w:line="360" w:lineRule="auto"/>
        <w:ind w:firstLine="630"/>
        <w:rPr>
          <w:color w:val="auto"/>
          <w:sz w:val="28"/>
          <w:szCs w:val="28"/>
          <w:lang w:eastAsia="ru-RU"/>
          <w:rPrChange w:id="666" w:author="ASD" w:date="2016-06-09T16:59:00Z">
            <w:rPr>
              <w:color w:val="auto"/>
              <w:sz w:val="28"/>
              <w:szCs w:val="28"/>
              <w:lang w:eastAsia="ru-RU"/>
            </w:rPr>
          </w:rPrChange>
        </w:rPr>
        <w:pPrChange w:id="667" w:author="ASD" w:date="2016-05-26T18:41:00Z">
          <w:pPr>
            <w:pStyle w:val="a9"/>
            <w:shd w:val="clear" w:color="auto" w:fill="FFFFFF"/>
            <w:spacing w:after="150" w:afterAutospacing="0" w:line="300" w:lineRule="atLeast"/>
          </w:pPr>
        </w:pPrChange>
      </w:pPr>
      <w:r w:rsidRPr="00891248">
        <w:rPr>
          <w:color w:val="auto"/>
          <w:sz w:val="28"/>
          <w:szCs w:val="28"/>
          <w:lang w:eastAsia="ru-RU"/>
          <w:rPrChange w:id="668" w:author="ASD" w:date="2016-06-09T16:59:00Z">
            <w:rPr>
              <w:color w:val="auto"/>
              <w:sz w:val="28"/>
              <w:szCs w:val="28"/>
              <w:lang w:eastAsia="ru-RU"/>
            </w:rPr>
          </w:rPrChange>
        </w:rPr>
        <w:t>Смартфон має в собі досить слабкий модуль камери на сьогоднішній день</w:t>
      </w:r>
      <w:ins w:id="669" w:author="ASD" w:date="2016-05-26T18:37:00Z">
        <w:r w:rsidR="00BF72C3" w:rsidRPr="00891248">
          <w:rPr>
            <w:color w:val="auto"/>
            <w:sz w:val="28"/>
            <w:szCs w:val="28"/>
            <w:lang w:eastAsia="ru-RU"/>
            <w:rPrChange w:id="670" w:author="ASD" w:date="2016-06-09T16:59:00Z">
              <w:rPr>
                <w:color w:val="auto"/>
                <w:sz w:val="28"/>
                <w:szCs w:val="28"/>
                <w:lang w:eastAsia="ru-RU"/>
              </w:rPr>
            </w:rPrChange>
          </w:rPr>
          <w:t xml:space="preserve">. У </w:t>
        </w:r>
      </w:ins>
      <w:r w:rsidRPr="00891248">
        <w:rPr>
          <w:color w:val="auto"/>
          <w:sz w:val="28"/>
          <w:szCs w:val="28"/>
          <w:lang w:eastAsia="ru-RU"/>
          <w:rPrChange w:id="671" w:author="ASD" w:date="2016-06-09T16:59:00Z">
            <w:rPr>
              <w:color w:val="auto"/>
              <w:sz w:val="28"/>
              <w:szCs w:val="28"/>
              <w:lang w:eastAsia="ru-RU"/>
            </w:rPr>
          </w:rPrChange>
        </w:rPr>
        <w:t>ньому</w:t>
      </w:r>
      <w:ins w:id="672" w:author="ASD" w:date="2016-05-26T18:37:00Z">
        <w:r w:rsidR="00BF72C3" w:rsidRPr="00891248">
          <w:rPr>
            <w:color w:val="auto"/>
            <w:sz w:val="28"/>
            <w:szCs w:val="28"/>
            <w:lang w:eastAsia="ru-RU"/>
            <w:rPrChange w:id="673" w:author="ASD" w:date="2016-06-09T16:59:00Z">
              <w:rPr>
                <w:color w:val="auto"/>
                <w:sz w:val="28"/>
                <w:szCs w:val="28"/>
                <w:lang w:eastAsia="ru-RU"/>
              </w:rPr>
            </w:rPrChange>
          </w:rPr>
          <w:t xml:space="preserve"> </w:t>
        </w:r>
      </w:ins>
      <w:r w:rsidRPr="00891248">
        <w:rPr>
          <w:color w:val="auto"/>
          <w:sz w:val="28"/>
          <w:szCs w:val="28"/>
          <w:lang w:eastAsia="ru-RU"/>
          <w:rPrChange w:id="674" w:author="ASD" w:date="2016-06-09T16:59:00Z">
            <w:rPr>
              <w:color w:val="auto"/>
              <w:sz w:val="28"/>
              <w:szCs w:val="28"/>
              <w:lang w:eastAsia="ru-RU"/>
            </w:rPr>
          </w:rPrChange>
        </w:rPr>
        <w:t>встановлена</w:t>
      </w:r>
      <w:ins w:id="675" w:author="ASD" w:date="2016-05-26T18:37:00Z">
        <w:r w:rsidR="00BF72C3" w:rsidRPr="00891248">
          <w:rPr>
            <w:color w:val="auto"/>
            <w:sz w:val="28"/>
            <w:szCs w:val="28"/>
            <w:lang w:eastAsia="ru-RU"/>
            <w:rPrChange w:id="676" w:author="ASD" w:date="2016-06-09T16:59:00Z">
              <w:rPr>
                <w:color w:val="auto"/>
                <w:sz w:val="28"/>
                <w:szCs w:val="28"/>
                <w:lang w:eastAsia="ru-RU"/>
              </w:rPr>
            </w:rPrChange>
          </w:rPr>
          <w:t xml:space="preserve"> 5-мегапіксельна камера </w:t>
        </w:r>
      </w:ins>
      <w:r w:rsidRPr="00891248">
        <w:rPr>
          <w:color w:val="auto"/>
          <w:sz w:val="28"/>
          <w:szCs w:val="28"/>
          <w:lang w:eastAsia="ru-RU"/>
          <w:rPrChange w:id="677" w:author="ASD" w:date="2016-06-09T16:59:00Z">
            <w:rPr>
              <w:color w:val="auto"/>
              <w:sz w:val="28"/>
              <w:szCs w:val="28"/>
              <w:lang w:eastAsia="ru-RU"/>
            </w:rPr>
          </w:rPrChange>
        </w:rPr>
        <w:t>із</w:t>
      </w:r>
      <w:ins w:id="678" w:author="ASD" w:date="2016-05-26T18:37:00Z">
        <w:r w:rsidR="00BF72C3" w:rsidRPr="00891248">
          <w:rPr>
            <w:color w:val="auto"/>
            <w:sz w:val="28"/>
            <w:szCs w:val="28"/>
            <w:lang w:eastAsia="ru-RU"/>
            <w:rPrChange w:id="679" w:author="ASD" w:date="2016-06-09T16:59:00Z">
              <w:rPr>
                <w:color w:val="auto"/>
                <w:sz w:val="28"/>
                <w:szCs w:val="28"/>
                <w:lang w:eastAsia="ru-RU"/>
              </w:rPr>
            </w:rPrChange>
          </w:rPr>
          <w:t xml:space="preserve"> спалахом і автофокусом, але якість фотографій залишає бажати кращого, більш-менш гарні знімки </w:t>
        </w:r>
      </w:ins>
      <w:r w:rsidRPr="00891248">
        <w:rPr>
          <w:color w:val="auto"/>
          <w:sz w:val="28"/>
          <w:szCs w:val="28"/>
          <w:lang w:eastAsia="ru-RU"/>
          <w:rPrChange w:id="680" w:author="ASD" w:date="2016-06-09T16:59:00Z">
            <w:rPr>
              <w:color w:val="auto"/>
              <w:sz w:val="28"/>
              <w:szCs w:val="28"/>
              <w:lang w:eastAsia="ru-RU"/>
            </w:rPr>
          </w:rPrChange>
        </w:rPr>
        <w:t>виходять</w:t>
      </w:r>
      <w:ins w:id="681" w:author="ASD" w:date="2016-05-26T18:37:00Z">
        <w:r w:rsidR="00BF72C3" w:rsidRPr="00891248">
          <w:rPr>
            <w:color w:val="auto"/>
            <w:sz w:val="28"/>
            <w:szCs w:val="28"/>
            <w:lang w:eastAsia="ru-RU"/>
            <w:rPrChange w:id="682" w:author="ASD" w:date="2016-06-09T16:59:00Z">
              <w:rPr>
                <w:color w:val="auto"/>
                <w:sz w:val="28"/>
                <w:szCs w:val="28"/>
                <w:lang w:eastAsia="ru-RU"/>
              </w:rPr>
            </w:rPrChange>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sidRPr="00891248">
        <w:rPr>
          <w:color w:val="auto"/>
          <w:sz w:val="28"/>
          <w:szCs w:val="28"/>
          <w:lang w:eastAsia="ru-RU"/>
          <w:rPrChange w:id="683" w:author="ASD" w:date="2016-06-09T16:59:00Z">
            <w:rPr>
              <w:color w:val="auto"/>
              <w:sz w:val="28"/>
              <w:szCs w:val="28"/>
              <w:lang w:eastAsia="ru-RU"/>
            </w:rPr>
          </w:rPrChange>
        </w:rPr>
        <w:t>с</w:t>
      </w:r>
      <w:ins w:id="684" w:author="ASD" w:date="2016-05-26T18:37:00Z">
        <w:r w:rsidR="00BF72C3" w:rsidRPr="00891248">
          <w:rPr>
            <w:color w:val="auto"/>
            <w:sz w:val="28"/>
            <w:szCs w:val="28"/>
            <w:lang w:eastAsia="ru-RU"/>
            <w:rPrChange w:id="685" w:author="ASD" w:date="2016-06-09T16:59:00Z">
              <w:rPr>
                <w:color w:val="auto"/>
                <w:sz w:val="28"/>
                <w:szCs w:val="28"/>
                <w:lang w:eastAsia="ru-RU"/>
              </w:rPr>
            </w:rPrChange>
          </w:rPr>
          <w:t xml:space="preserve"> часто </w:t>
        </w:r>
      </w:ins>
      <w:r w:rsidRPr="00891248">
        <w:rPr>
          <w:color w:val="auto"/>
          <w:sz w:val="28"/>
          <w:szCs w:val="28"/>
          <w:lang w:eastAsia="ru-RU"/>
          <w:rPrChange w:id="686" w:author="ASD" w:date="2016-06-09T16:59:00Z">
            <w:rPr>
              <w:color w:val="auto"/>
              <w:sz w:val="28"/>
              <w:szCs w:val="28"/>
              <w:lang w:eastAsia="ru-RU"/>
            </w:rPr>
          </w:rPrChange>
        </w:rPr>
        <w:t>дає збій</w:t>
      </w:r>
      <w:ins w:id="687" w:author="ASD" w:date="2016-05-26T18:37:00Z">
        <w:r w:rsidR="00BF72C3" w:rsidRPr="00891248">
          <w:rPr>
            <w:color w:val="auto"/>
            <w:sz w:val="28"/>
            <w:szCs w:val="28"/>
            <w:lang w:eastAsia="ru-RU"/>
            <w:rPrChange w:id="688" w:author="ASD" w:date="2016-06-09T16:59:00Z">
              <w:rPr>
                <w:color w:val="auto"/>
                <w:sz w:val="28"/>
                <w:szCs w:val="28"/>
                <w:lang w:eastAsia="ru-RU"/>
              </w:rPr>
            </w:rPrChange>
          </w:rPr>
          <w:t>, під час фотографування текст</w:t>
        </w:r>
      </w:ins>
      <w:r w:rsidRPr="00891248">
        <w:rPr>
          <w:color w:val="auto"/>
          <w:sz w:val="28"/>
          <w:szCs w:val="28"/>
          <w:lang w:eastAsia="ru-RU"/>
          <w:rPrChange w:id="689" w:author="ASD" w:date="2016-06-09T16:59:00Z">
            <w:rPr>
              <w:color w:val="auto"/>
              <w:sz w:val="28"/>
              <w:szCs w:val="28"/>
              <w:lang w:eastAsia="ru-RU"/>
            </w:rPr>
          </w:rPrChange>
        </w:rPr>
        <w:t>у.</w:t>
      </w:r>
    </w:p>
    <w:p w:rsidR="0017313B" w:rsidRPr="00891248" w:rsidRDefault="0017313B" w:rsidP="00891248">
      <w:pPr>
        <w:pStyle w:val="a9"/>
        <w:shd w:val="clear" w:color="auto" w:fill="FFFFFF"/>
        <w:spacing w:before="0" w:beforeAutospacing="0" w:after="0" w:afterAutospacing="0" w:line="360" w:lineRule="auto"/>
        <w:ind w:firstLine="630"/>
        <w:rPr>
          <w:color w:val="auto"/>
          <w:sz w:val="28"/>
          <w:szCs w:val="28"/>
          <w:lang w:eastAsia="ru-RU"/>
          <w:rPrChange w:id="690" w:author="ASD" w:date="2016-06-09T16:59:00Z">
            <w:rPr>
              <w:color w:val="auto"/>
              <w:sz w:val="28"/>
              <w:szCs w:val="28"/>
              <w:lang w:eastAsia="ru-RU"/>
            </w:rPr>
          </w:rPrChange>
        </w:rPr>
      </w:pPr>
      <w:ins w:id="691" w:author="ASD" w:date="2016-05-26T18:38:00Z">
        <w:r w:rsidRPr="00891248">
          <w:rPr>
            <w:color w:val="auto"/>
            <w:sz w:val="28"/>
            <w:szCs w:val="28"/>
            <w:lang w:eastAsia="ru-RU"/>
            <w:rPrChange w:id="692" w:author="ASD" w:date="2016-06-09T16:59:00Z">
              <w:rPr>
                <w:color w:val="auto"/>
                <w:sz w:val="28"/>
                <w:szCs w:val="28"/>
                <w:lang w:eastAsia="ru-RU"/>
              </w:rPr>
            </w:rPrChange>
          </w:rPr>
          <w:t>Також є можливість писати відео в 480р, якість, як нескладно до-гадати, досить низька. Незрозуміло чому відсутній zoom при зйомці відео.</w:t>
        </w:r>
      </w:ins>
    </w:p>
    <w:p w:rsidR="0017313B" w:rsidRPr="00891248" w:rsidRDefault="0017313B" w:rsidP="00891248">
      <w:pPr>
        <w:pStyle w:val="a9"/>
        <w:shd w:val="clear" w:color="auto" w:fill="FFFFFF"/>
        <w:spacing w:before="0" w:beforeAutospacing="0" w:after="0" w:afterAutospacing="0" w:line="360" w:lineRule="auto"/>
        <w:rPr>
          <w:ins w:id="693" w:author="ASD" w:date="2016-05-26T18:34:00Z"/>
          <w:color w:val="auto"/>
          <w:sz w:val="28"/>
          <w:szCs w:val="28"/>
          <w:lang w:eastAsia="ru-RU"/>
          <w:rPrChange w:id="694" w:author="ASD" w:date="2016-06-09T16:59:00Z">
            <w:rPr>
              <w:ins w:id="695" w:author="ASD" w:date="2016-05-26T18:34:00Z"/>
              <w:rFonts w:ascii="Arial" w:hAnsi="Arial" w:cs="Arial"/>
              <w:color w:val="555555"/>
              <w:sz w:val="21"/>
              <w:szCs w:val="21"/>
            </w:rPr>
          </w:rPrChange>
        </w:rPr>
      </w:pPr>
    </w:p>
    <w:p w:rsidR="00127E61" w:rsidRPr="00891248" w:rsidRDefault="00127E61" w:rsidP="00891248">
      <w:pPr>
        <w:pStyle w:val="a9"/>
        <w:shd w:val="clear" w:color="auto" w:fill="FFFFFF"/>
        <w:spacing w:before="0" w:beforeAutospacing="0" w:after="0" w:afterAutospacing="0" w:line="360" w:lineRule="auto"/>
        <w:jc w:val="center"/>
        <w:rPr>
          <w:ins w:id="696" w:author="ASD" w:date="2016-05-26T18:34:00Z"/>
          <w:color w:val="auto"/>
          <w:sz w:val="28"/>
          <w:szCs w:val="28"/>
          <w:lang w:eastAsia="ru-RU"/>
          <w:rPrChange w:id="697" w:author="ASD" w:date="2016-06-09T16:59:00Z">
            <w:rPr>
              <w:ins w:id="698" w:author="ASD" w:date="2016-05-26T18:34:00Z"/>
              <w:rFonts w:ascii="Arial" w:hAnsi="Arial" w:cs="Arial"/>
              <w:color w:val="555555"/>
              <w:sz w:val="21"/>
              <w:szCs w:val="21"/>
            </w:rPr>
          </w:rPrChange>
        </w:rPr>
        <w:pPrChange w:id="699" w:author="ASD" w:date="2016-05-26T18:41:00Z">
          <w:pPr>
            <w:pStyle w:val="a9"/>
            <w:shd w:val="clear" w:color="auto" w:fill="FFFFFF"/>
            <w:spacing w:after="150" w:afterAutospacing="0" w:line="300" w:lineRule="atLeast"/>
          </w:pPr>
        </w:pPrChange>
      </w:pPr>
      <w:ins w:id="700" w:author="ASD" w:date="2016-05-26T18:34:00Z">
        <w:r w:rsidRPr="00891248">
          <w:rPr>
            <w:noProof/>
            <w:color w:val="auto"/>
            <w:sz w:val="28"/>
            <w:szCs w:val="28"/>
            <w:lang w:eastAsia="ru-RU"/>
            <w:rPrChange w:id="701" w:author="ASD" w:date="2016-06-09T16:59:00Z">
              <w:rPr>
                <w:rFonts w:ascii="Arial" w:hAnsi="Arial" w:cs="Arial"/>
                <w:noProof/>
                <w:color w:val="CB8D17"/>
                <w:sz w:val="21"/>
                <w:szCs w:val="21"/>
                <w:lang w:val="ru-RU" w:eastAsia="ru-RU"/>
              </w:rPr>
            </w:rPrChange>
          </w:rPr>
          <w:drawing>
            <wp:inline distT="0" distB="0" distL="0" distR="0" wp14:anchorId="709FF264" wp14:editId="4322ECE6">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eastAsia="ru-RU"/>
            <w:rPrChange w:id="702" w:author="ASD" w:date="2016-06-09T16:59:00Z">
              <w:rPr>
                <w:rFonts w:ascii="Arial" w:hAnsi="Arial" w:cs="Arial"/>
                <w:noProof/>
                <w:color w:val="CB8D17"/>
                <w:sz w:val="21"/>
                <w:szCs w:val="21"/>
                <w:lang w:val="ru-RU" w:eastAsia="ru-RU"/>
              </w:rPr>
            </w:rPrChange>
          </w:rPr>
          <w:drawing>
            <wp:inline distT="0" distB="0" distL="0" distR="0" wp14:anchorId="2DE71616" wp14:editId="15471E5D">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eastAsia="ru-RU"/>
            <w:rPrChange w:id="703" w:author="ASD" w:date="2016-06-09T16:59:00Z">
              <w:rPr>
                <w:rFonts w:ascii="Arial" w:hAnsi="Arial" w:cs="Arial"/>
                <w:noProof/>
                <w:color w:val="CB8D17"/>
                <w:sz w:val="21"/>
                <w:szCs w:val="21"/>
                <w:lang w:val="ru-RU" w:eastAsia="ru-RU"/>
              </w:rPr>
            </w:rPrChange>
          </w:rPr>
          <w:drawing>
            <wp:inline distT="0" distB="0" distL="0" distR="0" wp14:anchorId="64649D7D" wp14:editId="02FABE19">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eastAsia="ru-RU"/>
            <w:rPrChange w:id="704" w:author="ASD" w:date="2016-06-09T16:59:00Z">
              <w:rPr>
                <w:rFonts w:ascii="Arial" w:hAnsi="Arial" w:cs="Arial"/>
                <w:noProof/>
                <w:color w:val="CB8D17"/>
                <w:sz w:val="21"/>
                <w:szCs w:val="21"/>
                <w:lang w:val="ru-RU" w:eastAsia="ru-RU"/>
              </w:rPr>
            </w:rPrChange>
          </w:rPr>
          <w:drawing>
            <wp:inline distT="0" distB="0" distL="0" distR="0" wp14:anchorId="685B77F5" wp14:editId="1815D8A9">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Pr="00891248" w:rsidRDefault="00127E61" w:rsidP="00891248">
      <w:pPr>
        <w:pStyle w:val="a9"/>
        <w:shd w:val="clear" w:color="auto" w:fill="FFFFFF"/>
        <w:spacing w:before="0" w:beforeAutospacing="0" w:after="0" w:afterAutospacing="0" w:line="360" w:lineRule="auto"/>
        <w:jc w:val="center"/>
        <w:rPr>
          <w:color w:val="auto"/>
          <w:sz w:val="28"/>
          <w:szCs w:val="28"/>
          <w:lang w:eastAsia="ru-RU"/>
        </w:rPr>
        <w:pPrChange w:id="705" w:author="ASD" w:date="2016-05-26T18:41:00Z">
          <w:pPr>
            <w:pStyle w:val="a9"/>
            <w:shd w:val="clear" w:color="auto" w:fill="FFFFFF"/>
            <w:spacing w:after="150" w:afterAutospacing="0" w:line="300" w:lineRule="atLeast"/>
          </w:pPr>
        </w:pPrChange>
      </w:pPr>
      <w:ins w:id="706" w:author="ASD" w:date="2016-05-26T18:34:00Z">
        <w:r w:rsidRPr="00891248">
          <w:rPr>
            <w:noProof/>
            <w:color w:val="auto"/>
            <w:sz w:val="28"/>
            <w:szCs w:val="28"/>
            <w:lang w:eastAsia="ru-RU"/>
            <w:rPrChange w:id="707" w:author="ASD" w:date="2016-06-09T16:59:00Z">
              <w:rPr>
                <w:rFonts w:ascii="Arial" w:hAnsi="Arial" w:cs="Arial"/>
                <w:noProof/>
                <w:color w:val="CB8D17"/>
                <w:sz w:val="21"/>
                <w:szCs w:val="21"/>
                <w:lang w:val="ru-RU" w:eastAsia="ru-RU"/>
              </w:rPr>
            </w:rPrChange>
          </w:rPr>
          <w:drawing>
            <wp:inline distT="0" distB="0" distL="0" distR="0" wp14:anchorId="19259008" wp14:editId="51134511">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eastAsia="ru-RU"/>
            <w:rPrChange w:id="708" w:author="ASD" w:date="2016-06-09T16:59:00Z">
              <w:rPr>
                <w:rFonts w:ascii="Arial" w:hAnsi="Arial" w:cs="Arial"/>
                <w:noProof/>
                <w:color w:val="CB8D17"/>
                <w:sz w:val="21"/>
                <w:szCs w:val="21"/>
                <w:lang w:val="ru-RU" w:eastAsia="ru-RU"/>
              </w:rPr>
            </w:rPrChange>
          </w:rPr>
          <w:drawing>
            <wp:inline distT="0" distB="0" distL="0" distR="0" wp14:anchorId="6B4D85EC" wp14:editId="1817AC64">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eastAsia="ru-RU"/>
            <w:rPrChange w:id="709" w:author="ASD" w:date="2016-06-09T16:59:00Z">
              <w:rPr>
                <w:rFonts w:ascii="Arial" w:hAnsi="Arial" w:cs="Arial"/>
                <w:noProof/>
                <w:color w:val="CB8D17"/>
                <w:sz w:val="21"/>
                <w:szCs w:val="21"/>
                <w:lang w:val="ru-RU" w:eastAsia="ru-RU"/>
              </w:rPr>
            </w:rPrChange>
          </w:rPr>
          <w:drawing>
            <wp:inline distT="0" distB="0" distL="0" distR="0" wp14:anchorId="5F3D4354" wp14:editId="4C4CE6E6">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Pr="00891248" w:rsidRDefault="0017313B" w:rsidP="00891248">
      <w:pPr>
        <w:pStyle w:val="a9"/>
        <w:shd w:val="clear" w:color="auto" w:fill="FFFFFF"/>
        <w:spacing w:before="0" w:beforeAutospacing="0" w:after="0" w:afterAutospacing="0" w:line="360" w:lineRule="auto"/>
        <w:jc w:val="left"/>
        <w:rPr>
          <w:ins w:id="710" w:author="ASD" w:date="2016-05-26T18:34:00Z"/>
          <w:color w:val="auto"/>
          <w:sz w:val="28"/>
          <w:szCs w:val="28"/>
          <w:lang w:eastAsia="ru-RU"/>
          <w:rPrChange w:id="711" w:author="ASD" w:date="2016-06-09T16:59:00Z">
            <w:rPr>
              <w:ins w:id="712" w:author="ASD" w:date="2016-05-26T18:34:00Z"/>
              <w:rFonts w:ascii="Arial" w:hAnsi="Arial" w:cs="Arial"/>
              <w:color w:val="555555"/>
              <w:sz w:val="21"/>
              <w:szCs w:val="21"/>
            </w:rPr>
          </w:rPrChange>
        </w:rPr>
      </w:pPr>
      <w:r w:rsidRPr="00891248">
        <w:rPr>
          <w:color w:val="auto"/>
          <w:sz w:val="28"/>
          <w:szCs w:val="28"/>
          <w:lang w:eastAsia="ru-RU"/>
        </w:rPr>
        <w:t>Рис.</w:t>
      </w:r>
      <w:r w:rsidRPr="00891248">
        <w:rPr>
          <w:color w:val="auto"/>
          <w:sz w:val="28"/>
          <w:szCs w:val="28"/>
          <w:lang w:eastAsia="ru-RU"/>
          <w:rPrChange w:id="713" w:author="ASD" w:date="2016-06-09T16:59:00Z">
            <w:rPr>
              <w:color w:val="auto"/>
              <w:sz w:val="28"/>
              <w:szCs w:val="28"/>
              <w:lang w:eastAsia="ru-RU"/>
            </w:rPr>
          </w:rPrChange>
        </w:rPr>
        <w:t xml:space="preserve"> 2.4 Демонстрація роботи модуля камери смартфона</w:t>
      </w:r>
    </w:p>
    <w:p w:rsidR="00BF72C3" w:rsidRPr="00891248" w:rsidRDefault="0017313B" w:rsidP="00891248">
      <w:pPr>
        <w:pStyle w:val="3"/>
        <w:numPr>
          <w:ilvl w:val="0"/>
          <w:numId w:val="32"/>
        </w:numPr>
        <w:tabs>
          <w:tab w:val="left" w:pos="990"/>
          <w:tab w:val="left" w:pos="1440"/>
        </w:tabs>
        <w:spacing w:before="0" w:beforeAutospacing="0" w:after="0" w:afterAutospacing="0" w:line="360" w:lineRule="auto"/>
        <w:ind w:left="1710" w:hanging="1350"/>
        <w:rPr>
          <w:ins w:id="714" w:author="ASD" w:date="2016-05-26T18:38:00Z"/>
          <w:szCs w:val="28"/>
          <w:lang w:val="uk-UA"/>
          <w:rPrChange w:id="715" w:author="ASD" w:date="2016-06-09T16:59:00Z">
            <w:rPr>
              <w:ins w:id="716" w:author="ASD" w:date="2016-05-26T18:38:00Z"/>
            </w:rPr>
          </w:rPrChange>
        </w:rPr>
        <w:pPrChange w:id="717" w:author="ASD" w:date="2016-05-26T18:41:00Z">
          <w:pPr>
            <w:pStyle w:val="a9"/>
            <w:shd w:val="clear" w:color="auto" w:fill="FFFFFF"/>
            <w:spacing w:after="150" w:line="300" w:lineRule="atLeast"/>
          </w:pPr>
        </w:pPrChange>
      </w:pPr>
      <w:bookmarkStart w:id="718" w:name="_Toc453262640"/>
      <w:r w:rsidRPr="00891248">
        <w:rPr>
          <w:szCs w:val="28"/>
          <w:lang w:val="uk-UA"/>
          <w:rPrChange w:id="719" w:author="ASD" w:date="2016-06-09T16:59:00Z">
            <w:rPr/>
          </w:rPrChange>
        </w:rPr>
        <w:t>П</w:t>
      </w:r>
      <w:ins w:id="720" w:author="ASD" w:date="2016-05-26T18:38:00Z">
        <w:r w:rsidR="00BF72C3" w:rsidRPr="00891248">
          <w:rPr>
            <w:szCs w:val="28"/>
            <w:lang w:val="uk-UA"/>
            <w:rPrChange w:id="721" w:author="ASD" w:date="2016-06-09T16:59:00Z">
              <w:rPr/>
            </w:rPrChange>
          </w:rPr>
          <w:t>родуктивність</w:t>
        </w:r>
        <w:bookmarkEnd w:id="718"/>
      </w:ins>
    </w:p>
    <w:p w:rsidR="00BF72C3" w:rsidRPr="00891248" w:rsidRDefault="00E40D42" w:rsidP="00891248">
      <w:pPr>
        <w:pStyle w:val="a9"/>
        <w:shd w:val="clear" w:color="auto" w:fill="FFFFFF"/>
        <w:spacing w:before="0" w:beforeAutospacing="0" w:after="0" w:afterAutospacing="0" w:line="360" w:lineRule="auto"/>
        <w:ind w:firstLine="630"/>
        <w:rPr>
          <w:color w:val="auto"/>
          <w:sz w:val="28"/>
          <w:szCs w:val="28"/>
          <w:lang w:eastAsia="ru-RU"/>
          <w:rPrChange w:id="722" w:author="ASD" w:date="2016-06-09T16:59:00Z">
            <w:rPr>
              <w:color w:val="auto"/>
              <w:sz w:val="28"/>
              <w:szCs w:val="28"/>
              <w:lang w:eastAsia="ru-RU"/>
            </w:rPr>
          </w:rPrChange>
        </w:rPr>
      </w:pPr>
      <w:r w:rsidRPr="00891248">
        <w:rPr>
          <w:color w:val="auto"/>
          <w:sz w:val="28"/>
          <w:szCs w:val="28"/>
          <w:lang w:eastAsia="ru-RU"/>
        </w:rPr>
        <w:t>У ньому встановлений процесор</w:t>
      </w:r>
      <w:ins w:id="723" w:author="ASD" w:date="2016-05-26T18:38:00Z">
        <w:r w:rsidR="00BF72C3" w:rsidRPr="00891248">
          <w:rPr>
            <w:color w:val="auto"/>
            <w:sz w:val="28"/>
            <w:szCs w:val="28"/>
            <w:lang w:eastAsia="ru-RU"/>
          </w:rPr>
          <w:t xml:space="preserve"> Qualcomm MSM7227, виконаний по архітектурі Cortex A5 і відео</w:t>
        </w:r>
      </w:ins>
      <w:r w:rsidRPr="00891248">
        <w:rPr>
          <w:color w:val="auto"/>
          <w:sz w:val="28"/>
          <w:szCs w:val="28"/>
          <w:lang w:eastAsia="ru-RU"/>
          <w:rPrChange w:id="724" w:author="ASD" w:date="2016-06-09T16:59:00Z">
            <w:rPr>
              <w:color w:val="auto"/>
              <w:sz w:val="28"/>
              <w:szCs w:val="28"/>
              <w:lang w:eastAsia="ru-RU"/>
            </w:rPr>
          </w:rPrChange>
        </w:rPr>
        <w:t>-прискорювач</w:t>
      </w:r>
      <w:ins w:id="725" w:author="ASD" w:date="2016-05-26T18:38:00Z">
        <w:r w:rsidR="00BF72C3" w:rsidRPr="00891248">
          <w:rPr>
            <w:color w:val="auto"/>
            <w:sz w:val="28"/>
            <w:szCs w:val="28"/>
            <w:lang w:eastAsia="ru-RU"/>
            <w:rPrChange w:id="726" w:author="ASD" w:date="2016-06-09T16:59:00Z">
              <w:rPr>
                <w:color w:val="auto"/>
                <w:sz w:val="28"/>
                <w:szCs w:val="28"/>
                <w:lang w:eastAsia="ru-RU"/>
              </w:rPr>
            </w:rPrChange>
          </w:rPr>
          <w:t xml:space="preserve"> Adreno 200, доповнені 512 мегабай</w:t>
        </w:r>
        <w:r w:rsidR="00BF72C3" w:rsidRPr="00891248">
          <w:rPr>
            <w:color w:val="auto"/>
            <w:sz w:val="28"/>
            <w:szCs w:val="28"/>
            <w:lang w:eastAsia="ru-RU"/>
            <w:rPrChange w:id="727" w:author="ASD" w:date="2016-06-09T16:59:00Z">
              <w:rPr>
                <w:color w:val="auto"/>
                <w:sz w:val="28"/>
                <w:szCs w:val="28"/>
                <w:lang w:eastAsia="ru-RU"/>
              </w:rPr>
            </w:rPrChange>
          </w:rPr>
          <w:lastRenderedPageBreak/>
          <w:t>тами оперативної пам'яті. При цьому, частота процесора збільшена з станда</w:t>
        </w:r>
      </w:ins>
      <w:r w:rsidR="00307144" w:rsidRPr="00891248">
        <w:rPr>
          <w:color w:val="auto"/>
          <w:sz w:val="28"/>
          <w:szCs w:val="28"/>
          <w:lang w:eastAsia="ru-RU"/>
        </w:rPr>
        <w:t>рт</w:t>
      </w:r>
      <w:ins w:id="728" w:author="ASD" w:date="2016-05-26T18:38:00Z">
        <w:r w:rsidR="00BF72C3" w:rsidRPr="00891248">
          <w:rPr>
            <w:color w:val="auto"/>
            <w:sz w:val="28"/>
            <w:szCs w:val="28"/>
            <w:lang w:eastAsia="ru-RU"/>
            <w:rPrChange w:id="729" w:author="ASD" w:date="2016-06-09T16:59:00Z">
              <w:rPr>
                <w:color w:val="auto"/>
                <w:sz w:val="28"/>
                <w:szCs w:val="28"/>
                <w:lang w:eastAsia="ru-RU"/>
              </w:rPr>
            </w:rPrChange>
          </w:rPr>
          <w:t>них 600 МГц до 1 ГГц. На перший погляд, ця пара гідно проявляє себе в</w:t>
        </w:r>
      </w:ins>
      <w:r w:rsidR="00307144" w:rsidRPr="00891248">
        <w:rPr>
          <w:color w:val="auto"/>
          <w:sz w:val="28"/>
          <w:szCs w:val="28"/>
          <w:lang w:eastAsia="ru-RU"/>
        </w:rPr>
        <w:t xml:space="preserve"> порівнянні на</w:t>
      </w:r>
      <w:ins w:id="730" w:author="ASD" w:date="2016-05-26T18:38:00Z">
        <w:r w:rsidR="00BF72C3" w:rsidRPr="00891248">
          <w:rPr>
            <w:color w:val="auto"/>
            <w:sz w:val="28"/>
            <w:szCs w:val="28"/>
            <w:lang w:eastAsia="ru-RU"/>
            <w:rPrChange w:id="731" w:author="ASD" w:date="2016-06-09T16:59:00Z">
              <w:rPr>
                <w:color w:val="auto"/>
                <w:sz w:val="28"/>
                <w:szCs w:val="28"/>
                <w:lang w:eastAsia="ru-RU"/>
              </w:rPr>
            </w:rPrChange>
          </w:rPr>
          <w:t xml:space="preserve"> рівні </w:t>
        </w:r>
      </w:ins>
      <w:r w:rsidR="00307144" w:rsidRPr="00891248">
        <w:rPr>
          <w:color w:val="auto"/>
          <w:sz w:val="28"/>
          <w:szCs w:val="28"/>
          <w:lang w:eastAsia="ru-RU"/>
        </w:rPr>
        <w:t xml:space="preserve">із </w:t>
      </w:r>
      <w:ins w:id="732" w:author="ASD" w:date="2016-05-26T18:38:00Z">
        <w:r w:rsidR="00BF72C3" w:rsidRPr="00891248">
          <w:rPr>
            <w:color w:val="auto"/>
            <w:sz w:val="28"/>
            <w:szCs w:val="28"/>
            <w:lang w:eastAsia="ru-RU"/>
            <w:rPrChange w:id="733" w:author="ASD" w:date="2016-06-09T16:59:00Z">
              <w:rPr>
                <w:color w:val="auto"/>
                <w:sz w:val="28"/>
                <w:szCs w:val="28"/>
                <w:lang w:eastAsia="ru-RU"/>
              </w:rPr>
            </w:rPrChange>
          </w:rPr>
          <w:t>стари</w:t>
        </w:r>
      </w:ins>
      <w:r w:rsidR="00307144" w:rsidRPr="00891248">
        <w:rPr>
          <w:color w:val="auto"/>
          <w:sz w:val="28"/>
          <w:szCs w:val="28"/>
          <w:lang w:eastAsia="ru-RU"/>
        </w:rPr>
        <w:t>ми</w:t>
      </w:r>
      <w:ins w:id="734" w:author="ASD" w:date="2016-05-26T18:38:00Z">
        <w:r w:rsidR="00BF72C3" w:rsidRPr="00891248">
          <w:rPr>
            <w:color w:val="auto"/>
            <w:sz w:val="28"/>
            <w:szCs w:val="28"/>
            <w:lang w:eastAsia="ru-RU"/>
            <w:rPrChange w:id="735" w:author="ASD" w:date="2016-06-09T16:59:00Z">
              <w:rPr>
                <w:color w:val="auto"/>
                <w:sz w:val="28"/>
                <w:szCs w:val="28"/>
                <w:lang w:eastAsia="ru-RU"/>
              </w:rPr>
            </w:rPrChange>
          </w:rPr>
          <w:t xml:space="preserve"> одноядерни</w:t>
        </w:r>
      </w:ins>
      <w:r w:rsidR="00307144" w:rsidRPr="00891248">
        <w:rPr>
          <w:color w:val="auto"/>
          <w:sz w:val="28"/>
          <w:szCs w:val="28"/>
          <w:lang w:eastAsia="ru-RU"/>
        </w:rPr>
        <w:t>ми</w:t>
      </w:r>
      <w:ins w:id="736" w:author="ASD" w:date="2016-05-26T18:38:00Z">
        <w:r w:rsidR="00BF72C3" w:rsidRPr="00891248">
          <w:rPr>
            <w:color w:val="auto"/>
            <w:sz w:val="28"/>
            <w:szCs w:val="28"/>
            <w:lang w:eastAsia="ru-RU"/>
            <w:rPrChange w:id="737" w:author="ASD" w:date="2016-06-09T16:59:00Z">
              <w:rPr>
                <w:color w:val="auto"/>
                <w:sz w:val="28"/>
                <w:szCs w:val="28"/>
                <w:lang w:eastAsia="ru-RU"/>
              </w:rPr>
            </w:rPrChange>
          </w:rPr>
          <w:t xml:space="preserve"> флагман</w:t>
        </w:r>
      </w:ins>
      <w:r w:rsidR="00307144" w:rsidRPr="00891248">
        <w:rPr>
          <w:color w:val="auto"/>
          <w:sz w:val="28"/>
          <w:szCs w:val="28"/>
          <w:lang w:eastAsia="ru-RU"/>
        </w:rPr>
        <w:t>ами</w:t>
      </w:r>
      <w:ins w:id="738" w:author="ASD" w:date="2016-05-26T18:38:00Z">
        <w:r w:rsidR="00BF72C3" w:rsidRPr="00891248">
          <w:rPr>
            <w:color w:val="auto"/>
            <w:sz w:val="28"/>
            <w:szCs w:val="28"/>
            <w:lang w:eastAsia="ru-RU"/>
            <w:rPrChange w:id="739" w:author="ASD" w:date="2016-06-09T16:59:00Z">
              <w:rPr>
                <w:color w:val="auto"/>
                <w:sz w:val="28"/>
                <w:szCs w:val="28"/>
                <w:lang w:eastAsia="ru-RU"/>
              </w:rPr>
            </w:rPrChange>
          </w:rPr>
          <w:t>, Galaxy S або Desire HD</w:t>
        </w:r>
      </w:ins>
      <w:r w:rsidRPr="00891248">
        <w:rPr>
          <w:color w:val="auto"/>
          <w:sz w:val="28"/>
          <w:szCs w:val="28"/>
          <w:lang w:eastAsia="ru-RU"/>
          <w:rPrChange w:id="740" w:author="ASD" w:date="2016-06-09T16:59:00Z">
            <w:rPr>
              <w:color w:val="auto"/>
              <w:sz w:val="28"/>
              <w:szCs w:val="28"/>
              <w:lang w:eastAsia="ru-RU"/>
            </w:rPr>
          </w:rPrChange>
        </w:rPr>
        <w:t xml:space="preserve">, але порівняно із сучасними моделями вона є досить відсталою. </w:t>
      </w:r>
    </w:p>
    <w:p w:rsidR="00B2116F" w:rsidRPr="00891248" w:rsidRDefault="00B2116F" w:rsidP="00891248">
      <w:pPr>
        <w:pStyle w:val="a9"/>
        <w:shd w:val="clear" w:color="auto" w:fill="FFFFFF"/>
        <w:spacing w:before="0" w:beforeAutospacing="0" w:after="0" w:afterAutospacing="0" w:line="360" w:lineRule="auto"/>
        <w:ind w:firstLine="630"/>
        <w:jc w:val="right"/>
        <w:rPr>
          <w:color w:val="auto"/>
          <w:sz w:val="28"/>
          <w:szCs w:val="28"/>
          <w:lang w:eastAsia="ru-RU"/>
          <w:rPrChange w:id="741" w:author="ASD" w:date="2016-06-09T16:59:00Z">
            <w:rPr>
              <w:color w:val="auto"/>
              <w:sz w:val="28"/>
              <w:szCs w:val="28"/>
              <w:lang w:eastAsia="ru-RU"/>
            </w:rPr>
          </w:rPrChange>
        </w:rPr>
      </w:pPr>
      <w:r w:rsidRPr="00891248">
        <w:rPr>
          <w:color w:val="auto"/>
          <w:sz w:val="28"/>
          <w:szCs w:val="28"/>
          <w:lang w:eastAsia="ru-RU"/>
          <w:rPrChange w:id="742" w:author="ASD" w:date="2016-06-09T16:59:00Z">
            <w:rPr>
              <w:color w:val="auto"/>
              <w:sz w:val="28"/>
              <w:szCs w:val="28"/>
              <w:lang w:eastAsia="ru-RU"/>
            </w:rPr>
          </w:rPrChange>
        </w:rPr>
        <w:t>Таблиця 2.1</w:t>
      </w:r>
    </w:p>
    <w:tbl>
      <w:tblPr>
        <w:tblStyle w:val="a8"/>
        <w:tblW w:w="0" w:type="auto"/>
        <w:tblLook w:val="04A0" w:firstRow="1" w:lastRow="0" w:firstColumn="1" w:lastColumn="0" w:noHBand="0" w:noVBand="1"/>
      </w:tblPr>
      <w:tblGrid>
        <w:gridCol w:w="3055"/>
        <w:gridCol w:w="6289"/>
      </w:tblGrid>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43" w:author="ASD" w:date="2016-06-09T16:59:00Z">
                  <w:rPr>
                    <w:color w:val="auto"/>
                    <w:sz w:val="28"/>
                    <w:szCs w:val="28"/>
                    <w:lang w:eastAsia="ru-RU"/>
                  </w:rPr>
                </w:rPrChange>
              </w:rPr>
            </w:pPr>
            <w:r w:rsidRPr="00891248">
              <w:rPr>
                <w:color w:val="auto"/>
                <w:sz w:val="28"/>
                <w:szCs w:val="28"/>
                <w:lang w:eastAsia="ru-RU"/>
                <w:rPrChange w:id="744" w:author="ASD" w:date="2016-06-09T16:59:00Z">
                  <w:rPr>
                    <w:color w:val="auto"/>
                    <w:sz w:val="28"/>
                    <w:szCs w:val="28"/>
                    <w:lang w:eastAsia="ru-RU"/>
                  </w:rPr>
                </w:rPrChange>
              </w:rPr>
              <w:t>Процесор</w:t>
            </w:r>
            <w:r w:rsidRPr="00891248">
              <w:rPr>
                <w:color w:val="auto"/>
                <w:sz w:val="28"/>
                <w:szCs w:val="28"/>
                <w:lang w:eastAsia="ru-RU"/>
                <w:rPrChange w:id="745" w:author="ASD" w:date="2016-06-09T16:59:00Z">
                  <w:rPr>
                    <w:color w:val="auto"/>
                    <w:lang w:eastAsia="ru-RU"/>
                  </w:rPr>
                </w:rPrChange>
              </w:rPr>
              <w:t> </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46" w:author="ASD" w:date="2016-06-09T16:59:00Z">
                  <w:rPr>
                    <w:color w:val="auto"/>
                    <w:sz w:val="28"/>
                    <w:szCs w:val="28"/>
                    <w:lang w:eastAsia="ru-RU"/>
                  </w:rPr>
                </w:rPrChange>
              </w:rPr>
            </w:pPr>
            <w:r w:rsidRPr="00891248">
              <w:rPr>
                <w:color w:val="auto"/>
                <w:sz w:val="28"/>
                <w:szCs w:val="28"/>
                <w:lang w:eastAsia="ru-RU"/>
                <w:rPrChange w:id="747" w:author="ASD" w:date="2016-06-09T16:59:00Z">
                  <w:rPr>
                    <w:color w:val="auto"/>
                    <w:sz w:val="28"/>
                    <w:szCs w:val="28"/>
                    <w:lang w:eastAsia="ru-RU"/>
                  </w:rPr>
                </w:rPrChange>
              </w:rPr>
              <w:t>Qualcomm Snapdragon S1 MSM7227A + GPU Adreno 200</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Тип ядра</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48" w:author="ASD" w:date="2016-06-09T16:59:00Z">
                  <w:rPr>
                    <w:color w:val="auto"/>
                    <w:sz w:val="28"/>
                    <w:szCs w:val="28"/>
                    <w:lang w:eastAsia="ru-RU"/>
                  </w:rPr>
                </w:rPrChange>
              </w:rPr>
            </w:pPr>
            <w:r w:rsidRPr="00891248">
              <w:rPr>
                <w:color w:val="auto"/>
                <w:sz w:val="28"/>
                <w:szCs w:val="28"/>
                <w:lang w:eastAsia="ru-RU"/>
                <w:rPrChange w:id="749" w:author="ASD" w:date="2016-06-09T16:59:00Z">
                  <w:rPr>
                    <w:color w:val="auto"/>
                    <w:sz w:val="28"/>
                    <w:szCs w:val="28"/>
                    <w:lang w:eastAsia="ru-RU"/>
                  </w:rPr>
                </w:rPrChange>
              </w:rPr>
              <w:t>Cortex-A5</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Кількість ядер</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50" w:author="ASD" w:date="2016-06-09T16:59:00Z">
                  <w:rPr>
                    <w:color w:val="auto"/>
                    <w:sz w:val="28"/>
                    <w:szCs w:val="28"/>
                    <w:lang w:eastAsia="ru-RU"/>
                  </w:rPr>
                </w:rPrChange>
              </w:rPr>
            </w:pPr>
            <w:r w:rsidRPr="00891248">
              <w:rPr>
                <w:color w:val="auto"/>
                <w:sz w:val="28"/>
                <w:szCs w:val="28"/>
                <w:lang w:eastAsia="ru-RU"/>
                <w:rPrChange w:id="751" w:author="ASD" w:date="2016-06-09T16:59:00Z">
                  <w:rPr>
                    <w:color w:val="auto"/>
                    <w:sz w:val="28"/>
                    <w:szCs w:val="28"/>
                    <w:lang w:eastAsia="ru-RU"/>
                  </w:rPr>
                </w:rPrChange>
              </w:rPr>
              <w:t>1</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Частота, ГГц</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52" w:author="ASD" w:date="2016-06-09T16:59:00Z">
                  <w:rPr>
                    <w:color w:val="auto"/>
                    <w:sz w:val="28"/>
                    <w:szCs w:val="28"/>
                    <w:lang w:eastAsia="ru-RU"/>
                  </w:rPr>
                </w:rPrChange>
              </w:rPr>
            </w:pPr>
            <w:r w:rsidRPr="00891248">
              <w:rPr>
                <w:color w:val="auto"/>
                <w:sz w:val="28"/>
                <w:szCs w:val="28"/>
                <w:lang w:eastAsia="ru-RU"/>
                <w:rPrChange w:id="753" w:author="ASD" w:date="2016-06-09T16:59:00Z">
                  <w:rPr>
                    <w:color w:val="auto"/>
                    <w:sz w:val="28"/>
                    <w:szCs w:val="28"/>
                    <w:lang w:eastAsia="ru-RU"/>
                  </w:rPr>
                </w:rPrChange>
              </w:rPr>
              <w:t>1</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Слот розширення</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54" w:author="ASD" w:date="2016-06-09T16:59:00Z">
                  <w:rPr>
                    <w:color w:val="auto"/>
                    <w:sz w:val="28"/>
                    <w:szCs w:val="28"/>
                    <w:lang w:eastAsia="ru-RU"/>
                  </w:rPr>
                </w:rPrChange>
              </w:rPr>
            </w:pPr>
            <w:r w:rsidRPr="00891248">
              <w:rPr>
                <w:color w:val="auto"/>
                <w:sz w:val="28"/>
                <w:szCs w:val="28"/>
                <w:lang w:eastAsia="ru-RU"/>
                <w:rPrChange w:id="755" w:author="ASD" w:date="2016-06-09T16:59:00Z">
                  <w:rPr>
                    <w:color w:val="auto"/>
                    <w:sz w:val="28"/>
                    <w:szCs w:val="28"/>
                    <w:lang w:eastAsia="ru-RU"/>
                  </w:rPr>
                </w:rPrChange>
              </w:rPr>
              <w:t>microSD/SDHC (до 32 ГБ)</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Оперативна пам'ять, ГБ</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56" w:author="ASD" w:date="2016-06-09T16:59:00Z">
                  <w:rPr>
                    <w:color w:val="auto"/>
                    <w:sz w:val="28"/>
                    <w:szCs w:val="28"/>
                    <w:lang w:eastAsia="ru-RU"/>
                  </w:rPr>
                </w:rPrChange>
              </w:rPr>
            </w:pPr>
            <w:r w:rsidRPr="00891248">
              <w:rPr>
                <w:color w:val="auto"/>
                <w:sz w:val="28"/>
                <w:szCs w:val="28"/>
                <w:lang w:eastAsia="ru-RU"/>
                <w:rPrChange w:id="757" w:author="ASD" w:date="2016-06-09T16:59:00Z">
                  <w:rPr>
                    <w:color w:val="auto"/>
                    <w:sz w:val="28"/>
                    <w:szCs w:val="28"/>
                    <w:lang w:eastAsia="ru-RU"/>
                  </w:rPr>
                </w:rPrChange>
              </w:rPr>
              <w:t>0,5</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Вбудована пам'ять, ГБ</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58" w:author="ASD" w:date="2016-06-09T16:59:00Z">
                  <w:rPr>
                    <w:color w:val="auto"/>
                    <w:sz w:val="28"/>
                    <w:szCs w:val="28"/>
                    <w:lang w:eastAsia="ru-RU"/>
                  </w:rPr>
                </w:rPrChange>
              </w:rPr>
            </w:pPr>
            <w:r w:rsidRPr="00891248">
              <w:rPr>
                <w:color w:val="auto"/>
                <w:sz w:val="28"/>
                <w:szCs w:val="28"/>
                <w:lang w:eastAsia="ru-RU"/>
                <w:rPrChange w:id="759" w:author="ASD" w:date="2016-06-09T16:59:00Z">
                  <w:rPr>
                    <w:color w:val="auto"/>
                    <w:sz w:val="28"/>
                    <w:szCs w:val="28"/>
                    <w:lang w:eastAsia="ru-RU"/>
                  </w:rPr>
                </w:rPrChange>
              </w:rPr>
              <w:t>2,7</w:t>
            </w:r>
          </w:p>
        </w:tc>
      </w:tr>
      <w:tr w:rsidR="00B2116F" w:rsidRPr="00891248" w:rsidTr="00D52597">
        <w:tc>
          <w:tcPr>
            <w:tcW w:w="3055"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Операційна система</w:t>
            </w:r>
          </w:p>
        </w:tc>
        <w:tc>
          <w:tcPr>
            <w:tcW w:w="6290" w:type="dxa"/>
          </w:tcPr>
          <w:p w:rsidR="00B2116F" w:rsidRPr="00891248" w:rsidRDefault="00B2116F" w:rsidP="00891248">
            <w:pPr>
              <w:pStyle w:val="a9"/>
              <w:shd w:val="clear" w:color="auto" w:fill="FFFFFF"/>
              <w:spacing w:before="0" w:beforeAutospacing="0" w:after="0" w:afterAutospacing="0" w:line="360" w:lineRule="auto"/>
              <w:jc w:val="left"/>
              <w:rPr>
                <w:color w:val="auto"/>
                <w:sz w:val="28"/>
                <w:szCs w:val="28"/>
                <w:lang w:eastAsia="ru-RU"/>
                <w:rPrChange w:id="760" w:author="ASD" w:date="2016-06-09T16:59:00Z">
                  <w:rPr>
                    <w:color w:val="auto"/>
                    <w:sz w:val="28"/>
                    <w:szCs w:val="28"/>
                    <w:lang w:eastAsia="ru-RU"/>
                  </w:rPr>
                </w:rPrChange>
              </w:rPr>
            </w:pPr>
            <w:r w:rsidRPr="00891248">
              <w:rPr>
                <w:color w:val="auto"/>
                <w:sz w:val="28"/>
                <w:szCs w:val="28"/>
                <w:lang w:eastAsia="ru-RU"/>
                <w:rPrChange w:id="761" w:author="ASD" w:date="2016-06-09T16:59:00Z">
                  <w:rPr>
                    <w:color w:val="auto"/>
                    <w:sz w:val="28"/>
                    <w:szCs w:val="28"/>
                    <w:lang w:eastAsia="ru-RU"/>
                  </w:rPr>
                </w:rPrChange>
              </w:rPr>
              <w:t>Android 4.0 (ICS)</w:t>
            </w:r>
          </w:p>
        </w:tc>
      </w:tr>
    </w:tbl>
    <w:p w:rsidR="00B2116F" w:rsidRPr="00891248" w:rsidRDefault="00B2116F" w:rsidP="00891248">
      <w:pPr>
        <w:pStyle w:val="a9"/>
        <w:shd w:val="clear" w:color="auto" w:fill="FFFFFF"/>
        <w:spacing w:before="0" w:beforeAutospacing="0" w:after="0" w:afterAutospacing="0" w:line="360" w:lineRule="auto"/>
        <w:ind w:firstLine="630"/>
        <w:rPr>
          <w:ins w:id="762" w:author="ASD" w:date="2016-05-26T18:38:00Z"/>
          <w:color w:val="auto"/>
          <w:sz w:val="28"/>
          <w:szCs w:val="28"/>
          <w:lang w:eastAsia="ru-RU"/>
          <w:rPrChange w:id="763" w:author="ASD" w:date="2016-06-09T16:59:00Z">
            <w:rPr>
              <w:ins w:id="764" w:author="ASD" w:date="2016-05-26T18:38:00Z"/>
              <w:rFonts w:ascii="Arial" w:hAnsi="Arial" w:cs="Arial"/>
              <w:color w:val="555555"/>
              <w:sz w:val="21"/>
              <w:szCs w:val="21"/>
            </w:rPr>
          </w:rPrChange>
        </w:rPr>
      </w:pPr>
    </w:p>
    <w:p w:rsidR="00BF72C3" w:rsidRPr="00891248" w:rsidRDefault="00E40D42" w:rsidP="00891248">
      <w:pPr>
        <w:pStyle w:val="3"/>
        <w:numPr>
          <w:ilvl w:val="0"/>
          <w:numId w:val="32"/>
        </w:numPr>
        <w:tabs>
          <w:tab w:val="left" w:pos="990"/>
          <w:tab w:val="left" w:pos="1440"/>
        </w:tabs>
        <w:spacing w:before="0" w:beforeAutospacing="0" w:after="0" w:afterAutospacing="0" w:line="360" w:lineRule="auto"/>
        <w:ind w:left="1710" w:hanging="1350"/>
        <w:rPr>
          <w:ins w:id="765" w:author="ASD" w:date="2016-05-26T18:38:00Z"/>
          <w:szCs w:val="28"/>
          <w:lang w:val="uk-UA"/>
          <w:rPrChange w:id="766" w:author="ASD" w:date="2016-06-09T16:59:00Z">
            <w:rPr>
              <w:ins w:id="767" w:author="ASD" w:date="2016-05-26T18:38:00Z"/>
              <w:rFonts w:ascii="Arial" w:hAnsi="Arial" w:cs="Arial"/>
              <w:color w:val="555555"/>
              <w:sz w:val="21"/>
              <w:szCs w:val="21"/>
            </w:rPr>
          </w:rPrChange>
        </w:rPr>
      </w:pPr>
      <w:bookmarkStart w:id="768" w:name="_Toc453262641"/>
      <w:r w:rsidRPr="00891248">
        <w:rPr>
          <w:szCs w:val="28"/>
          <w:lang w:val="uk-UA"/>
        </w:rPr>
        <w:t>Час ж</w:t>
      </w:r>
      <w:ins w:id="769" w:author="ASD" w:date="2016-05-26T18:38:00Z">
        <w:r w:rsidR="00BF72C3" w:rsidRPr="00891248">
          <w:rPr>
            <w:szCs w:val="28"/>
            <w:lang w:val="uk-UA"/>
            <w:rPrChange w:id="770" w:author="ASD" w:date="2016-06-09T16:59:00Z">
              <w:rPr>
                <w:rFonts w:ascii="Arial" w:hAnsi="Arial" w:cs="Arial"/>
                <w:color w:val="555555"/>
                <w:sz w:val="21"/>
                <w:szCs w:val="21"/>
              </w:rPr>
            </w:rPrChange>
          </w:rPr>
          <w:t>иття</w:t>
        </w:r>
      </w:ins>
      <w:r w:rsidRPr="00891248">
        <w:rPr>
          <w:szCs w:val="28"/>
          <w:lang w:val="uk-UA"/>
        </w:rPr>
        <w:t xml:space="preserve"> </w:t>
      </w:r>
      <w:ins w:id="771" w:author="ASD" w:date="2016-05-26T18:38:00Z">
        <w:r w:rsidR="00BF72C3" w:rsidRPr="00891248">
          <w:rPr>
            <w:szCs w:val="28"/>
            <w:lang w:val="uk-UA"/>
            <w:rPrChange w:id="772" w:author="ASD" w:date="2016-06-09T16:59:00Z">
              <w:rPr>
                <w:rFonts w:ascii="Arial" w:hAnsi="Arial" w:cs="Arial"/>
                <w:color w:val="555555"/>
                <w:sz w:val="21"/>
                <w:szCs w:val="21"/>
              </w:rPr>
            </w:rPrChange>
          </w:rPr>
          <w:t>батареї</w:t>
        </w:r>
        <w:bookmarkEnd w:id="768"/>
      </w:ins>
    </w:p>
    <w:p w:rsidR="00127E61" w:rsidRPr="00891248" w:rsidRDefault="00E40D42"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С</w:t>
      </w:r>
      <w:ins w:id="773" w:author="ASD" w:date="2016-05-26T18:38:00Z">
        <w:r w:rsidR="00BF72C3" w:rsidRPr="00891248">
          <w:rPr>
            <w:color w:val="auto"/>
            <w:sz w:val="28"/>
            <w:szCs w:val="28"/>
            <w:lang w:eastAsia="ru-RU"/>
            <w:rPrChange w:id="774" w:author="ASD" w:date="2016-06-09T16:59:00Z">
              <w:rPr>
                <w:rFonts w:ascii="Arial" w:hAnsi="Arial" w:cs="Arial"/>
                <w:color w:val="555555"/>
                <w:sz w:val="21"/>
                <w:szCs w:val="21"/>
              </w:rPr>
            </w:rPrChange>
          </w:rPr>
          <w:t xml:space="preserve">лабкий процесор є </w:t>
        </w:r>
      </w:ins>
      <w:r w:rsidRPr="00891248">
        <w:rPr>
          <w:color w:val="auto"/>
          <w:sz w:val="28"/>
          <w:szCs w:val="28"/>
          <w:lang w:eastAsia="ru-RU"/>
        </w:rPr>
        <w:t xml:space="preserve">великим </w:t>
      </w:r>
      <w:ins w:id="775" w:author="ASD" w:date="2016-05-26T18:38:00Z">
        <w:r w:rsidR="00BF72C3" w:rsidRPr="00891248">
          <w:rPr>
            <w:color w:val="auto"/>
            <w:sz w:val="28"/>
            <w:szCs w:val="28"/>
            <w:lang w:eastAsia="ru-RU"/>
            <w:rPrChange w:id="776" w:author="ASD" w:date="2016-06-09T16:59:00Z">
              <w:rPr>
                <w:rFonts w:ascii="Arial" w:hAnsi="Arial" w:cs="Arial"/>
                <w:color w:val="555555"/>
                <w:sz w:val="21"/>
                <w:szCs w:val="21"/>
              </w:rPr>
            </w:rPrChange>
          </w:rPr>
          <w:t xml:space="preserve">мінусом смартфона, </w:t>
        </w:r>
      </w:ins>
      <w:r w:rsidRPr="00891248">
        <w:rPr>
          <w:color w:val="auto"/>
          <w:sz w:val="28"/>
          <w:szCs w:val="28"/>
          <w:lang w:eastAsia="ru-RU"/>
        </w:rPr>
        <w:t>але це</w:t>
      </w:r>
      <w:ins w:id="777" w:author="ASD" w:date="2016-05-26T18:38:00Z">
        <w:r w:rsidR="00BF72C3" w:rsidRPr="00891248">
          <w:rPr>
            <w:color w:val="auto"/>
            <w:sz w:val="28"/>
            <w:szCs w:val="28"/>
            <w:lang w:eastAsia="ru-RU"/>
            <w:rPrChange w:id="778" w:author="ASD" w:date="2016-06-09T16:59:00Z">
              <w:rPr>
                <w:rFonts w:ascii="Arial" w:hAnsi="Arial" w:cs="Arial"/>
                <w:color w:val="555555"/>
                <w:sz w:val="21"/>
                <w:szCs w:val="21"/>
              </w:rPr>
            </w:rPrChange>
          </w:rPr>
          <w:t xml:space="preserve"> одночасно є причиною довгого життя</w:t>
        </w:r>
      </w:ins>
      <w:r w:rsidRPr="00891248">
        <w:rPr>
          <w:color w:val="auto"/>
          <w:sz w:val="28"/>
          <w:szCs w:val="28"/>
          <w:lang w:eastAsia="ru-RU"/>
        </w:rPr>
        <w:t xml:space="preserve"> смартфона</w:t>
      </w:r>
      <w:ins w:id="779" w:author="ASD" w:date="2016-05-26T18:38:00Z">
        <w:r w:rsidR="00BF72C3" w:rsidRPr="00891248">
          <w:rPr>
            <w:color w:val="auto"/>
            <w:sz w:val="28"/>
            <w:szCs w:val="28"/>
            <w:lang w:eastAsia="ru-RU"/>
            <w:rPrChange w:id="780" w:author="ASD" w:date="2016-06-09T16:59:00Z">
              <w:rPr>
                <w:rFonts w:ascii="Arial" w:hAnsi="Arial" w:cs="Arial"/>
                <w:color w:val="555555"/>
                <w:sz w:val="21"/>
                <w:szCs w:val="21"/>
              </w:rPr>
            </w:rPrChange>
          </w:rPr>
          <w:t xml:space="preserve"> від батареї, обсяг якої становить 1700 мА</w:t>
        </w:r>
      </w:ins>
      <w:r w:rsidR="00307144" w:rsidRPr="00891248">
        <w:rPr>
          <w:color w:val="auto"/>
          <w:sz w:val="28"/>
          <w:szCs w:val="28"/>
          <w:lang w:eastAsia="ru-RU"/>
        </w:rPr>
        <w:t>г</w:t>
      </w:r>
      <w:ins w:id="781" w:author="ASD" w:date="2016-05-26T18:38:00Z">
        <w:r w:rsidR="00BF72C3" w:rsidRPr="00891248">
          <w:rPr>
            <w:color w:val="auto"/>
            <w:sz w:val="28"/>
            <w:szCs w:val="28"/>
            <w:lang w:eastAsia="ru-RU"/>
            <w:rPrChange w:id="782" w:author="ASD" w:date="2016-06-09T16:59:00Z">
              <w:rPr>
                <w:rFonts w:ascii="Arial" w:hAnsi="Arial" w:cs="Arial"/>
                <w:color w:val="555555"/>
                <w:sz w:val="21"/>
                <w:szCs w:val="21"/>
              </w:rPr>
            </w:rPrChange>
          </w:rPr>
          <w:t xml:space="preserve">. </w:t>
        </w:r>
      </w:ins>
    </w:p>
    <w:p w:rsidR="00417BA9" w:rsidRPr="00891248" w:rsidRDefault="00417BA9" w:rsidP="00891248">
      <w:pPr>
        <w:pStyle w:val="a9"/>
        <w:shd w:val="clear" w:color="auto" w:fill="FFFFFF"/>
        <w:spacing w:before="0" w:beforeAutospacing="0" w:after="0" w:afterAutospacing="0" w:line="360" w:lineRule="auto"/>
        <w:ind w:firstLine="630"/>
        <w:rPr>
          <w:color w:val="auto"/>
          <w:sz w:val="28"/>
          <w:szCs w:val="28"/>
          <w:lang w:eastAsia="ru-RU"/>
          <w:rPrChange w:id="783" w:author="ASD" w:date="2016-06-09T16:59:00Z">
            <w:rPr>
              <w:color w:val="auto"/>
              <w:sz w:val="28"/>
              <w:szCs w:val="28"/>
              <w:lang w:eastAsia="ru-RU"/>
            </w:rPr>
          </w:rPrChange>
        </w:rPr>
      </w:pPr>
      <w:r w:rsidRPr="00891248">
        <w:rPr>
          <w:color w:val="auto"/>
          <w:sz w:val="28"/>
          <w:szCs w:val="28"/>
          <w:lang w:eastAsia="ru-RU"/>
          <w:rPrChange w:id="784" w:author="ASD" w:date="2016-06-09T16:59:00Z">
            <w:rPr>
              <w:color w:val="auto"/>
              <w:sz w:val="28"/>
              <w:szCs w:val="28"/>
              <w:lang w:eastAsia="ru-RU"/>
            </w:rPr>
          </w:rPrChange>
        </w:rPr>
        <w:t>Приблизний час життя смартфона – це 2 дні без під</w:t>
      </w:r>
      <w:r w:rsidR="00F2513E" w:rsidRPr="00891248">
        <w:rPr>
          <w:color w:val="auto"/>
          <w:sz w:val="28"/>
          <w:szCs w:val="28"/>
          <w:lang w:eastAsia="ru-RU"/>
          <w:rPrChange w:id="785" w:author="ASD" w:date="2016-06-09T16:59:00Z">
            <w:rPr>
              <w:color w:val="auto"/>
              <w:sz w:val="28"/>
              <w:szCs w:val="28"/>
              <w:lang w:eastAsia="ru-RU"/>
            </w:rPr>
          </w:rPrChange>
        </w:rPr>
        <w:t>зарядки, таким чином ми отримаємо досить живучий прилад, що дасть можливість зручно працювати майбутнім користувачам.</w:t>
      </w:r>
    </w:p>
    <w:p w:rsidR="00486EE0" w:rsidRPr="00891248" w:rsidRDefault="00486EE0" w:rsidP="00891248">
      <w:pPr>
        <w:pStyle w:val="2"/>
        <w:numPr>
          <w:ilvl w:val="0"/>
          <w:numId w:val="14"/>
        </w:numPr>
        <w:tabs>
          <w:tab w:val="left" w:pos="990"/>
        </w:tabs>
        <w:spacing w:before="0" w:after="0" w:line="360" w:lineRule="auto"/>
        <w:ind w:left="1170" w:hanging="810"/>
        <w:rPr>
          <w:rFonts w:eastAsiaTheme="majorEastAsia"/>
          <w:lang w:val="uk-UA"/>
          <w:rPrChange w:id="786" w:author="ASD" w:date="2016-06-09T16:59:00Z">
            <w:rPr>
              <w:rFonts w:eastAsiaTheme="majorEastAsia"/>
              <w:lang w:val="uk-UA"/>
            </w:rPr>
          </w:rPrChange>
        </w:rPr>
      </w:pPr>
      <w:bookmarkStart w:id="787" w:name="_Toc453262642"/>
      <w:r w:rsidRPr="00891248">
        <w:rPr>
          <w:rFonts w:eastAsiaTheme="majorEastAsia"/>
          <w:lang w:val="uk-UA"/>
          <w:rPrChange w:id="788" w:author="ASD" w:date="2016-06-09T16:59:00Z">
            <w:rPr>
              <w:rFonts w:eastAsiaTheme="majorEastAsia"/>
              <w:lang w:val="uk-UA"/>
            </w:rPr>
          </w:rPrChange>
        </w:rPr>
        <w:t xml:space="preserve">Дослідження </w:t>
      </w:r>
      <w:r w:rsidR="00AE3EBE" w:rsidRPr="00891248">
        <w:rPr>
          <w:rFonts w:eastAsiaTheme="majorEastAsia"/>
          <w:lang w:val="uk-UA"/>
          <w:rPrChange w:id="789" w:author="ASD" w:date="2016-06-09T16:59:00Z">
            <w:rPr>
              <w:rFonts w:eastAsiaTheme="majorEastAsia"/>
              <w:lang w:val="uk-UA"/>
            </w:rPr>
          </w:rPrChange>
        </w:rPr>
        <w:t>роботи</w:t>
      </w:r>
      <w:r w:rsidRPr="00891248">
        <w:rPr>
          <w:rFonts w:eastAsiaTheme="majorEastAsia"/>
          <w:lang w:val="uk-UA"/>
          <w:rPrChange w:id="790" w:author="ASD" w:date="2016-06-09T16:59:00Z">
            <w:rPr>
              <w:rFonts w:eastAsiaTheme="majorEastAsia"/>
              <w:lang w:val="uk-UA"/>
            </w:rPr>
          </w:rPrChange>
        </w:rPr>
        <w:t xml:space="preserve"> модул</w:t>
      </w:r>
      <w:r w:rsidR="00AE3EBE" w:rsidRPr="00891248">
        <w:rPr>
          <w:rFonts w:eastAsiaTheme="majorEastAsia"/>
          <w:lang w:val="uk-UA"/>
          <w:rPrChange w:id="791" w:author="ASD" w:date="2016-06-09T16:59:00Z">
            <w:rPr>
              <w:rFonts w:eastAsiaTheme="majorEastAsia"/>
              <w:lang w:val="uk-UA"/>
            </w:rPr>
          </w:rPrChange>
        </w:rPr>
        <w:t>я</w:t>
      </w:r>
      <w:r w:rsidRPr="00891248">
        <w:rPr>
          <w:rFonts w:eastAsiaTheme="majorEastAsia"/>
          <w:lang w:val="uk-UA"/>
          <w:rPrChange w:id="792" w:author="ASD" w:date="2016-06-09T16:59:00Z">
            <w:rPr>
              <w:rFonts w:eastAsiaTheme="majorEastAsia"/>
              <w:lang w:val="uk-UA"/>
            </w:rPr>
          </w:rPrChange>
        </w:rPr>
        <w:t xml:space="preserve"> камери</w:t>
      </w:r>
      <w:r w:rsidR="00AE3EBE" w:rsidRPr="00891248">
        <w:rPr>
          <w:rFonts w:eastAsiaTheme="majorEastAsia"/>
          <w:lang w:val="uk-UA"/>
          <w:rPrChange w:id="793" w:author="ASD" w:date="2016-06-09T16:59:00Z">
            <w:rPr>
              <w:rFonts w:eastAsiaTheme="majorEastAsia"/>
              <w:lang w:val="uk-UA"/>
            </w:rPr>
          </w:rPrChange>
        </w:rPr>
        <w:t xml:space="preserve"> смартфона</w:t>
      </w:r>
      <w:bookmarkEnd w:id="787"/>
    </w:p>
    <w:p w:rsidR="00F2513E" w:rsidRPr="00891248" w:rsidRDefault="00CD212D" w:rsidP="00891248">
      <w:pPr>
        <w:pStyle w:val="a9"/>
        <w:shd w:val="clear" w:color="auto" w:fill="FFFFFF"/>
        <w:spacing w:before="0" w:beforeAutospacing="0" w:after="0" w:afterAutospacing="0" w:line="360" w:lineRule="auto"/>
        <w:ind w:firstLine="630"/>
        <w:rPr>
          <w:color w:val="auto"/>
          <w:sz w:val="28"/>
          <w:szCs w:val="28"/>
          <w:lang w:eastAsia="ru-RU"/>
          <w:rPrChange w:id="794" w:author="ASD" w:date="2016-06-09T16:59:00Z">
            <w:rPr>
              <w:color w:val="auto"/>
              <w:sz w:val="28"/>
              <w:szCs w:val="28"/>
              <w:lang w:eastAsia="ru-RU"/>
            </w:rPr>
          </w:rPrChange>
        </w:rPr>
      </w:pPr>
      <w:r w:rsidRPr="00891248">
        <w:rPr>
          <w:color w:val="auto"/>
          <w:sz w:val="28"/>
          <w:szCs w:val="28"/>
          <w:lang w:eastAsia="ru-RU"/>
          <w:rPrChange w:id="795" w:author="ASD" w:date="2016-06-09T16:59:00Z">
            <w:rPr>
              <w:color w:val="auto"/>
              <w:sz w:val="28"/>
              <w:szCs w:val="28"/>
              <w:lang w:eastAsia="ru-RU"/>
            </w:rPr>
          </w:rPrChange>
        </w:rPr>
        <w:t xml:space="preserve">Дослідження </w:t>
      </w:r>
      <w:r w:rsidR="00EA0F52" w:rsidRPr="00891248">
        <w:rPr>
          <w:color w:val="auto"/>
          <w:sz w:val="28"/>
          <w:szCs w:val="28"/>
          <w:lang w:eastAsia="ru-RU"/>
          <w:rPrChange w:id="796" w:author="ASD" w:date="2016-06-09T16:59:00Z">
            <w:rPr>
              <w:color w:val="auto"/>
              <w:sz w:val="28"/>
              <w:szCs w:val="28"/>
              <w:lang w:eastAsia="ru-RU"/>
            </w:rPr>
          </w:rPrChange>
        </w:rPr>
        <w:t>даної частини було почати з вивчення документації по ремонту смартфона[</w:t>
      </w:r>
      <w:r w:rsidR="005538D1" w:rsidRPr="00891248">
        <w:rPr>
          <w:color w:val="auto"/>
          <w:sz w:val="28"/>
          <w:szCs w:val="28"/>
          <w:lang w:eastAsia="ru-RU"/>
          <w:rPrChange w:id="797" w:author="ASD" w:date="2016-06-09T16:59:00Z">
            <w:rPr>
              <w:color w:val="auto"/>
              <w:sz w:val="28"/>
              <w:szCs w:val="28"/>
              <w:lang w:val="ru-RU" w:eastAsia="ru-RU"/>
            </w:rPr>
          </w:rPrChange>
        </w:rPr>
        <w:t>53</w:t>
      </w:r>
      <w:r w:rsidR="00EA0F52" w:rsidRPr="00891248">
        <w:rPr>
          <w:color w:val="auto"/>
          <w:sz w:val="28"/>
          <w:szCs w:val="28"/>
          <w:lang w:eastAsia="ru-RU"/>
        </w:rPr>
        <w:t>]. Було встановлено, що модуль камери використовує 24-сокет</w:t>
      </w:r>
      <w:r w:rsidR="009863F6" w:rsidRPr="00891248">
        <w:rPr>
          <w:color w:val="auto"/>
          <w:sz w:val="28"/>
          <w:szCs w:val="28"/>
          <w:lang w:eastAsia="ru-RU"/>
          <w:rPrChange w:id="798" w:author="ASD" w:date="2016-06-09T16:59:00Z">
            <w:rPr>
              <w:color w:val="auto"/>
              <w:sz w:val="28"/>
              <w:szCs w:val="28"/>
              <w:lang w:eastAsia="ru-RU"/>
            </w:rPr>
          </w:rPrChange>
        </w:rPr>
        <w:t>, який використовується для живлення камери, обміну інформації між смартфоном і камерою.</w:t>
      </w:r>
    </w:p>
    <w:p w:rsidR="009863F6" w:rsidRPr="00891248" w:rsidRDefault="009863F6"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eastAsia="ru-RU"/>
          <w:rPrChange w:id="799" w:author="ASD" w:date="2016-06-09T16:59:00Z">
            <w:rPr>
              <w:noProof/>
              <w:lang w:val="ru-RU" w:eastAsia="ru-RU"/>
            </w:rPr>
          </w:rPrChange>
        </w:rPr>
        <w:lastRenderedPageBreak/>
        <w:drawing>
          <wp:inline distT="0" distB="0" distL="0" distR="0" wp14:anchorId="3D42E949" wp14:editId="4AFC664B">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Pr="00891248" w:rsidRDefault="009863F6" w:rsidP="00891248">
      <w:pPr>
        <w:pStyle w:val="a9"/>
        <w:shd w:val="clear" w:color="auto" w:fill="FFFFFF"/>
        <w:spacing w:before="0" w:beforeAutospacing="0" w:after="0" w:afterAutospacing="0" w:line="360" w:lineRule="auto"/>
        <w:ind w:firstLine="630"/>
        <w:jc w:val="left"/>
        <w:rPr>
          <w:color w:val="auto"/>
          <w:sz w:val="28"/>
          <w:szCs w:val="28"/>
          <w:lang w:eastAsia="ru-RU"/>
          <w:rPrChange w:id="800" w:author="ASD" w:date="2016-06-09T16:59:00Z">
            <w:rPr>
              <w:color w:val="auto"/>
              <w:sz w:val="28"/>
              <w:szCs w:val="28"/>
              <w:lang w:eastAsia="ru-RU"/>
            </w:rPr>
          </w:rPrChange>
        </w:rPr>
      </w:pPr>
      <w:r w:rsidRPr="00891248">
        <w:rPr>
          <w:color w:val="auto"/>
          <w:sz w:val="28"/>
          <w:szCs w:val="28"/>
          <w:lang w:eastAsia="ru-RU"/>
          <w:rPrChange w:id="801" w:author="ASD" w:date="2016-06-09T16:59:00Z">
            <w:rPr>
              <w:color w:val="auto"/>
              <w:sz w:val="28"/>
              <w:szCs w:val="28"/>
              <w:lang w:eastAsia="ru-RU"/>
            </w:rPr>
          </w:rPrChange>
        </w:rPr>
        <w:t>Рис. 2.5 Принципова схема з’єднання</w:t>
      </w:r>
    </w:p>
    <w:p w:rsidR="009863F6" w:rsidRPr="00891248" w:rsidRDefault="009863F6" w:rsidP="00891248">
      <w:pPr>
        <w:pStyle w:val="a9"/>
        <w:shd w:val="clear" w:color="auto" w:fill="FFFFFF"/>
        <w:spacing w:before="0" w:beforeAutospacing="0" w:after="0" w:afterAutospacing="0" w:line="360" w:lineRule="auto"/>
        <w:ind w:firstLine="630"/>
        <w:rPr>
          <w:color w:val="auto"/>
          <w:sz w:val="28"/>
          <w:szCs w:val="28"/>
          <w:lang w:eastAsia="ru-RU"/>
          <w:rPrChange w:id="802" w:author="ASD" w:date="2016-06-09T16:59:00Z">
            <w:rPr>
              <w:color w:val="auto"/>
              <w:sz w:val="28"/>
              <w:szCs w:val="28"/>
              <w:lang w:eastAsia="ru-RU"/>
            </w:rPr>
          </w:rPrChange>
        </w:rPr>
      </w:pPr>
      <w:r w:rsidRPr="00891248">
        <w:rPr>
          <w:color w:val="auto"/>
          <w:sz w:val="28"/>
          <w:szCs w:val="28"/>
          <w:lang w:eastAsia="ru-RU"/>
          <w:rPrChange w:id="803" w:author="ASD" w:date="2016-06-09T16:59:00Z">
            <w:rPr>
              <w:color w:val="auto"/>
              <w:sz w:val="28"/>
              <w:szCs w:val="28"/>
              <w:lang w:eastAsia="ru-RU"/>
            </w:rPr>
          </w:rPrChange>
        </w:rPr>
        <w:t xml:space="preserve">Із схеми видно, що </w:t>
      </w:r>
      <w:r w:rsidR="0091532E" w:rsidRPr="00891248">
        <w:rPr>
          <w:color w:val="auto"/>
          <w:sz w:val="28"/>
          <w:szCs w:val="28"/>
          <w:lang w:eastAsia="ru-RU"/>
          <w:rPrChange w:id="804" w:author="ASD" w:date="2016-06-09T16:59:00Z">
            <w:rPr>
              <w:color w:val="auto"/>
              <w:sz w:val="28"/>
              <w:szCs w:val="28"/>
              <w:lang w:eastAsia="ru-RU"/>
            </w:rPr>
          </w:rPrChange>
        </w:rPr>
        <w:t xml:space="preserve">8 контактів підключені до землі – це зроблено спеціально, щоб подавити електромагнітне поле, яке створюють лінії живлення. </w:t>
      </w:r>
    </w:p>
    <w:p w:rsidR="0091532E" w:rsidRPr="00891248" w:rsidRDefault="0091532E" w:rsidP="00891248">
      <w:pPr>
        <w:pStyle w:val="a9"/>
        <w:shd w:val="clear" w:color="auto" w:fill="FFFFFF"/>
        <w:spacing w:before="0" w:beforeAutospacing="0" w:after="0" w:afterAutospacing="0" w:line="360" w:lineRule="auto"/>
        <w:ind w:firstLine="630"/>
        <w:rPr>
          <w:color w:val="auto"/>
          <w:sz w:val="28"/>
          <w:szCs w:val="28"/>
          <w:lang w:eastAsia="ru-RU"/>
          <w:rPrChange w:id="805" w:author="ASD" w:date="2016-06-09T16:59:00Z">
            <w:rPr>
              <w:color w:val="auto"/>
              <w:sz w:val="28"/>
              <w:szCs w:val="28"/>
              <w:lang w:eastAsia="ru-RU"/>
            </w:rPr>
          </w:rPrChange>
        </w:rPr>
      </w:pPr>
      <w:r w:rsidRPr="00891248">
        <w:rPr>
          <w:color w:val="auto"/>
          <w:sz w:val="28"/>
          <w:szCs w:val="28"/>
          <w:lang w:eastAsia="ru-RU"/>
          <w:rPrChange w:id="806" w:author="ASD" w:date="2016-06-09T16:59:00Z">
            <w:rPr>
              <w:color w:val="auto"/>
              <w:sz w:val="28"/>
              <w:szCs w:val="28"/>
              <w:lang w:eastAsia="ru-RU"/>
            </w:rPr>
          </w:rPrChange>
        </w:rPr>
        <w:t>Під час фізичного огляду було встановлено, що для зборки смартфона використані контакти, які зроблені не за стандартом.</w:t>
      </w:r>
    </w:p>
    <w:p w:rsidR="0091532E" w:rsidRPr="00891248" w:rsidRDefault="0091532E"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noProof/>
          <w:color w:val="auto"/>
          <w:sz w:val="28"/>
          <w:szCs w:val="28"/>
          <w:lang w:eastAsia="ru-RU"/>
          <w:rPrChange w:id="807" w:author="ASD" w:date="2016-06-09T16:59:00Z">
            <w:rPr>
              <w:noProof/>
              <w:color w:val="auto"/>
              <w:sz w:val="28"/>
              <w:szCs w:val="28"/>
              <w:lang w:val="ru-RU" w:eastAsia="ru-RU"/>
            </w:rPr>
          </w:rPrChange>
        </w:rPr>
        <w:drawing>
          <wp:inline distT="0" distB="0" distL="0" distR="0" wp14:anchorId="4FED1DBE" wp14:editId="569ADB56">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Pr="00891248" w:rsidRDefault="0091532E" w:rsidP="00891248">
      <w:pPr>
        <w:pStyle w:val="a9"/>
        <w:shd w:val="clear" w:color="auto" w:fill="FFFFFF"/>
        <w:spacing w:before="0" w:beforeAutospacing="0" w:after="0" w:afterAutospacing="0" w:line="360" w:lineRule="auto"/>
        <w:ind w:firstLine="630"/>
        <w:jc w:val="left"/>
        <w:rPr>
          <w:color w:val="auto"/>
          <w:sz w:val="28"/>
          <w:szCs w:val="28"/>
          <w:lang w:eastAsia="ru-RU"/>
          <w:rPrChange w:id="808" w:author="ASD" w:date="2016-06-09T16:59:00Z">
            <w:rPr>
              <w:color w:val="auto"/>
              <w:sz w:val="28"/>
              <w:szCs w:val="28"/>
              <w:lang w:eastAsia="ru-RU"/>
            </w:rPr>
          </w:rPrChange>
        </w:rPr>
      </w:pPr>
      <w:r w:rsidRPr="00891248">
        <w:rPr>
          <w:color w:val="auto"/>
          <w:sz w:val="28"/>
          <w:szCs w:val="28"/>
          <w:lang w:eastAsia="ru-RU"/>
          <w:rPrChange w:id="809" w:author="ASD" w:date="2016-06-09T16:59:00Z">
            <w:rPr>
              <w:color w:val="auto"/>
              <w:sz w:val="28"/>
              <w:szCs w:val="28"/>
              <w:lang w:eastAsia="ru-RU"/>
            </w:rPr>
          </w:rPrChange>
        </w:rPr>
        <w:t xml:space="preserve">Рис. 2.6 Сокет модуля камери </w:t>
      </w:r>
    </w:p>
    <w:p w:rsidR="0091532E" w:rsidRPr="00891248" w:rsidRDefault="00BC6194" w:rsidP="00891248">
      <w:pPr>
        <w:pStyle w:val="a9"/>
        <w:shd w:val="clear" w:color="auto" w:fill="FFFFFF"/>
        <w:spacing w:before="0" w:beforeAutospacing="0" w:after="0" w:afterAutospacing="0" w:line="360" w:lineRule="auto"/>
        <w:ind w:firstLine="630"/>
        <w:rPr>
          <w:color w:val="auto"/>
          <w:sz w:val="28"/>
          <w:szCs w:val="28"/>
          <w:lang w:eastAsia="ru-RU"/>
          <w:rPrChange w:id="810" w:author="ASD" w:date="2016-06-09T16:59:00Z">
            <w:rPr>
              <w:color w:val="auto"/>
              <w:sz w:val="28"/>
              <w:szCs w:val="28"/>
              <w:lang w:eastAsia="ru-RU"/>
            </w:rPr>
          </w:rPrChange>
        </w:rPr>
      </w:pPr>
      <w:r w:rsidRPr="00891248">
        <w:rPr>
          <w:color w:val="auto"/>
          <w:sz w:val="28"/>
          <w:szCs w:val="28"/>
          <w:lang w:eastAsia="ru-RU"/>
          <w:rPrChange w:id="811" w:author="ASD" w:date="2016-06-09T16:59:00Z">
            <w:rPr>
              <w:color w:val="auto"/>
              <w:sz w:val="28"/>
              <w:szCs w:val="28"/>
              <w:lang w:eastAsia="ru-RU"/>
            </w:rPr>
          </w:rPrChange>
        </w:rPr>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r w:rsidR="00307144" w:rsidRPr="00891248">
        <w:rPr>
          <w:color w:val="auto"/>
          <w:sz w:val="28"/>
          <w:szCs w:val="28"/>
          <w:lang w:eastAsia="ru-RU"/>
          <w:rPrChange w:id="812" w:author="ASD" w:date="2016-06-09T16:59:00Z">
            <w:rPr>
              <w:color w:val="auto"/>
              <w:sz w:val="28"/>
              <w:szCs w:val="28"/>
              <w:lang w:eastAsia="ru-RU"/>
            </w:rPr>
          </w:rPrChange>
        </w:rPr>
        <w:t>пристрою</w:t>
      </w:r>
      <w:r w:rsidRPr="00891248">
        <w:rPr>
          <w:color w:val="auto"/>
          <w:sz w:val="28"/>
          <w:szCs w:val="28"/>
          <w:lang w:eastAsia="ru-RU"/>
          <w:rPrChange w:id="813" w:author="ASD" w:date="2016-06-09T16:59:00Z">
            <w:rPr>
              <w:color w:val="auto"/>
              <w:sz w:val="28"/>
              <w:szCs w:val="28"/>
              <w:lang w:eastAsia="ru-RU"/>
            </w:rPr>
          </w:rPrChange>
        </w:rPr>
        <w:t xml:space="preserve"> під свої потреби.</w:t>
      </w:r>
    </w:p>
    <w:p w:rsidR="00F976AB" w:rsidRPr="00891248" w:rsidRDefault="00BC6194" w:rsidP="00891248">
      <w:pPr>
        <w:pStyle w:val="a9"/>
        <w:shd w:val="clear" w:color="auto" w:fill="FFFFFF"/>
        <w:spacing w:before="0" w:beforeAutospacing="0" w:after="0" w:afterAutospacing="0" w:line="360" w:lineRule="auto"/>
        <w:ind w:firstLine="630"/>
        <w:rPr>
          <w:sz w:val="28"/>
          <w:szCs w:val="28"/>
          <w:rPrChange w:id="814" w:author="ASD" w:date="2016-06-09T16:59:00Z">
            <w:rPr>
              <w:sz w:val="28"/>
              <w:szCs w:val="28"/>
            </w:rPr>
          </w:rPrChange>
        </w:rPr>
      </w:pPr>
      <w:r w:rsidRPr="00891248">
        <w:rPr>
          <w:color w:val="auto"/>
          <w:sz w:val="28"/>
          <w:szCs w:val="28"/>
          <w:lang w:eastAsia="ru-RU"/>
          <w:rPrChange w:id="815" w:author="ASD" w:date="2016-06-09T16:59:00Z">
            <w:rPr>
              <w:color w:val="auto"/>
              <w:sz w:val="28"/>
              <w:szCs w:val="28"/>
              <w:lang w:eastAsia="ru-RU"/>
            </w:rPr>
          </w:rPrChange>
        </w:rPr>
        <w:lastRenderedPageBreak/>
        <w:t xml:space="preserve">Після замірів модуля камери було встановлено його розміри </w:t>
      </w:r>
      <w:r w:rsidRPr="00891248">
        <w:rPr>
          <w:sz w:val="28"/>
          <w:szCs w:val="28"/>
          <w:rPrChange w:id="816" w:author="ASD" w:date="2016-06-09T16:59:00Z">
            <w:rPr>
              <w:sz w:val="28"/>
              <w:szCs w:val="28"/>
            </w:rPr>
          </w:rPrChange>
        </w:rPr>
        <w:t>5.5х7.8х5.5 мм – ці розміри є досить компактними, що дає можливість використовувати</w:t>
      </w:r>
      <w:r w:rsidR="00F976AB" w:rsidRPr="00891248">
        <w:rPr>
          <w:sz w:val="28"/>
          <w:szCs w:val="28"/>
          <w:rPrChange w:id="817" w:author="ASD" w:date="2016-06-09T16:59:00Z">
            <w:rPr>
              <w:sz w:val="28"/>
              <w:szCs w:val="28"/>
            </w:rPr>
          </w:rPrChange>
        </w:rPr>
        <w:t xml:space="preserve"> їх у важкодоступних місцях.</w:t>
      </w:r>
    </w:p>
    <w:p w:rsidR="00BC6194" w:rsidRPr="00891248" w:rsidRDefault="00F976AB"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eastAsia="ru-RU"/>
          <w:rPrChange w:id="818" w:author="ASD" w:date="2016-06-09T16:59:00Z">
            <w:rPr>
              <w:noProof/>
              <w:sz w:val="28"/>
              <w:szCs w:val="28"/>
              <w:lang w:val="ru-RU" w:eastAsia="ru-RU"/>
            </w:rPr>
          </w:rPrChange>
        </w:rPr>
        <w:drawing>
          <wp:inline distT="0" distB="0" distL="0" distR="0" wp14:anchorId="0DDD5FDE" wp14:editId="00B3712A">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Pr="00891248" w:rsidRDefault="00F976AB" w:rsidP="00891248">
      <w:pPr>
        <w:pStyle w:val="a9"/>
        <w:shd w:val="clear" w:color="auto" w:fill="FFFFFF"/>
        <w:spacing w:before="0" w:beforeAutospacing="0" w:after="0" w:afterAutospacing="0" w:line="360" w:lineRule="auto"/>
        <w:ind w:firstLine="630"/>
        <w:jc w:val="left"/>
        <w:rPr>
          <w:color w:val="auto"/>
          <w:sz w:val="28"/>
          <w:szCs w:val="28"/>
          <w:lang w:eastAsia="ru-RU"/>
          <w:rPrChange w:id="819" w:author="ASD" w:date="2016-06-09T16:59:00Z">
            <w:rPr>
              <w:color w:val="auto"/>
              <w:sz w:val="28"/>
              <w:szCs w:val="28"/>
              <w:lang w:eastAsia="ru-RU"/>
            </w:rPr>
          </w:rPrChange>
        </w:rPr>
      </w:pPr>
      <w:r w:rsidRPr="00891248">
        <w:rPr>
          <w:color w:val="auto"/>
          <w:sz w:val="28"/>
          <w:szCs w:val="28"/>
          <w:lang w:eastAsia="ru-RU"/>
          <w:rPrChange w:id="820" w:author="ASD" w:date="2016-06-09T16:59:00Z">
            <w:rPr>
              <w:color w:val="auto"/>
              <w:sz w:val="28"/>
              <w:szCs w:val="28"/>
              <w:lang w:eastAsia="ru-RU"/>
            </w:rPr>
          </w:rPrChange>
        </w:rPr>
        <w:t xml:space="preserve">Рис. 2.7 Модуль камери з роз’ємом </w:t>
      </w:r>
    </w:p>
    <w:p w:rsidR="00F976AB" w:rsidRPr="00891248" w:rsidRDefault="00F976AB" w:rsidP="00891248">
      <w:pPr>
        <w:pStyle w:val="a9"/>
        <w:shd w:val="clear" w:color="auto" w:fill="FFFFFF"/>
        <w:spacing w:before="0" w:beforeAutospacing="0" w:after="0" w:afterAutospacing="0" w:line="360" w:lineRule="auto"/>
        <w:ind w:firstLine="630"/>
        <w:rPr>
          <w:color w:val="auto"/>
          <w:sz w:val="28"/>
          <w:szCs w:val="28"/>
          <w:lang w:eastAsia="ru-RU"/>
          <w:rPrChange w:id="821" w:author="ASD" w:date="2016-06-09T16:59:00Z">
            <w:rPr>
              <w:rFonts w:eastAsiaTheme="majorEastAsia"/>
            </w:rPr>
          </w:rPrChange>
        </w:rPr>
      </w:pPr>
      <w:r w:rsidRPr="00891248">
        <w:rPr>
          <w:color w:val="auto"/>
          <w:sz w:val="28"/>
          <w:szCs w:val="28"/>
          <w:lang w:eastAsia="ru-RU"/>
          <w:rPrChange w:id="822" w:author="ASD" w:date="2016-06-09T16:59:00Z">
            <w:rPr>
              <w:color w:val="auto"/>
              <w:sz w:val="28"/>
              <w:szCs w:val="28"/>
              <w:lang w:eastAsia="ru-RU"/>
            </w:rPr>
          </w:rPrChange>
        </w:rPr>
        <w:t xml:space="preserve">Після досліджень стало зрозуміло, що модуль камери використовує </w:t>
      </w:r>
      <w:r w:rsidR="0064644F" w:rsidRPr="00891248">
        <w:rPr>
          <w:color w:val="auto"/>
          <w:sz w:val="28"/>
          <w:szCs w:val="28"/>
          <w:lang w:eastAsia="ru-RU"/>
          <w:rPrChange w:id="823" w:author="ASD" w:date="2016-06-09T16:59:00Z">
            <w:rPr>
              <w:color w:val="auto"/>
              <w:sz w:val="28"/>
              <w:szCs w:val="28"/>
              <w:lang w:eastAsia="ru-RU"/>
            </w:rPr>
          </w:rPrChange>
        </w:rPr>
        <w:t xml:space="preserve">аналоговий спосіб передачі даних, що є дуже поміхо нестійким засобом </w:t>
      </w:r>
      <w:r w:rsidR="00307144" w:rsidRPr="00891248">
        <w:rPr>
          <w:color w:val="auto"/>
          <w:sz w:val="28"/>
          <w:szCs w:val="28"/>
          <w:lang w:eastAsia="ru-RU"/>
          <w:rPrChange w:id="824" w:author="ASD" w:date="2016-06-09T16:59:00Z">
            <w:rPr>
              <w:color w:val="auto"/>
              <w:sz w:val="28"/>
              <w:szCs w:val="28"/>
              <w:lang w:eastAsia="ru-RU"/>
            </w:rPr>
          </w:rPrChange>
        </w:rPr>
        <w:t>обміну</w:t>
      </w:r>
      <w:r w:rsidR="0064644F" w:rsidRPr="00891248">
        <w:rPr>
          <w:color w:val="auto"/>
          <w:sz w:val="28"/>
          <w:szCs w:val="28"/>
          <w:lang w:eastAsia="ru-RU"/>
          <w:rPrChange w:id="825" w:author="ASD" w:date="2016-06-09T16:59:00Z">
            <w:rPr>
              <w:color w:val="auto"/>
              <w:sz w:val="28"/>
              <w:szCs w:val="28"/>
              <w:lang w:eastAsia="ru-RU"/>
            </w:rPr>
          </w:rPrChange>
        </w:rPr>
        <w:t xml:space="preserve"> даних. Це варто врахувати при розробці адаптера. </w:t>
      </w:r>
    </w:p>
    <w:p w:rsidR="00486EE0" w:rsidRPr="00891248" w:rsidRDefault="00486EE0" w:rsidP="00891248">
      <w:pPr>
        <w:pStyle w:val="2"/>
        <w:numPr>
          <w:ilvl w:val="0"/>
          <w:numId w:val="14"/>
        </w:numPr>
        <w:tabs>
          <w:tab w:val="left" w:pos="990"/>
        </w:tabs>
        <w:spacing w:before="0" w:after="0" w:line="360" w:lineRule="auto"/>
        <w:ind w:left="1170" w:hanging="810"/>
        <w:rPr>
          <w:rFonts w:eastAsiaTheme="majorEastAsia"/>
          <w:lang w:val="uk-UA"/>
        </w:rPr>
      </w:pPr>
      <w:bookmarkStart w:id="826" w:name="_Toc453262643"/>
      <w:r w:rsidRPr="00891248">
        <w:rPr>
          <w:rFonts w:eastAsiaTheme="majorEastAsia"/>
          <w:lang w:val="uk-UA"/>
        </w:rPr>
        <w:t>Розробка адаптера</w:t>
      </w:r>
      <w:bookmarkEnd w:id="826"/>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Change w:id="827" w:author="ASD" w:date="2016-06-09T16:59:00Z">
            <w:rPr>
              <w:color w:val="auto"/>
              <w:sz w:val="28"/>
              <w:szCs w:val="28"/>
              <w:lang w:eastAsia="ru-RU"/>
            </w:rPr>
          </w:rPrChange>
        </w:rPr>
      </w:pPr>
      <w:r w:rsidRPr="00891248">
        <w:rPr>
          <w:color w:val="auto"/>
          <w:sz w:val="28"/>
          <w:szCs w:val="28"/>
          <w:lang w:eastAsia="ru-RU"/>
          <w:rPrChange w:id="828" w:author="ASD" w:date="2016-06-09T16:59:00Z">
            <w:rPr>
              <w:color w:val="auto"/>
              <w:sz w:val="28"/>
              <w:szCs w:val="28"/>
              <w:lang w:eastAsia="ru-RU"/>
            </w:rPr>
          </w:rPrChange>
        </w:rPr>
        <w:t xml:space="preserve">Розробка цього </w:t>
      </w:r>
      <w:r w:rsidR="00307144" w:rsidRPr="00891248">
        <w:rPr>
          <w:color w:val="auto"/>
          <w:sz w:val="28"/>
          <w:szCs w:val="28"/>
          <w:lang w:eastAsia="ru-RU"/>
          <w:rPrChange w:id="829" w:author="ASD" w:date="2016-06-09T16:59:00Z">
            <w:rPr>
              <w:color w:val="auto"/>
              <w:sz w:val="28"/>
              <w:szCs w:val="28"/>
              <w:lang w:eastAsia="ru-RU"/>
            </w:rPr>
          </w:rPrChange>
        </w:rPr>
        <w:t>адаптера</w:t>
      </w:r>
      <w:r w:rsidRPr="00891248">
        <w:rPr>
          <w:color w:val="auto"/>
          <w:sz w:val="28"/>
          <w:szCs w:val="28"/>
          <w:lang w:eastAsia="ru-RU"/>
          <w:rPrChange w:id="830" w:author="ASD" w:date="2016-06-09T16:59:00Z">
            <w:rPr>
              <w:color w:val="auto"/>
              <w:sz w:val="28"/>
              <w:szCs w:val="28"/>
              <w:lang w:eastAsia="ru-RU"/>
            </w:rPr>
          </w:rPrChange>
        </w:rPr>
        <w:t xml:space="preserve"> пов’язана із наступними перевагами над звичайними е</w:t>
      </w:r>
      <w:r w:rsidR="00307144" w:rsidRPr="00891248">
        <w:rPr>
          <w:color w:val="auto"/>
          <w:sz w:val="28"/>
          <w:szCs w:val="28"/>
          <w:lang w:eastAsia="ru-RU"/>
        </w:rPr>
        <w:t>н</w:t>
      </w:r>
      <w:r w:rsidRPr="00891248">
        <w:rPr>
          <w:color w:val="auto"/>
          <w:sz w:val="28"/>
          <w:szCs w:val="28"/>
          <w:lang w:eastAsia="ru-RU"/>
          <w:rPrChange w:id="831" w:author="ASD" w:date="2016-06-09T16:59:00Z">
            <w:rPr>
              <w:color w:val="auto"/>
              <w:sz w:val="28"/>
              <w:szCs w:val="28"/>
              <w:lang w:eastAsia="ru-RU"/>
            </w:rPr>
          </w:rPrChange>
        </w:rPr>
        <w:t>д</w:t>
      </w:r>
      <w:r w:rsidR="00307144" w:rsidRPr="00891248">
        <w:rPr>
          <w:color w:val="auto"/>
          <w:sz w:val="28"/>
          <w:szCs w:val="28"/>
          <w:lang w:eastAsia="ru-RU"/>
        </w:rPr>
        <w:t>оскопами</w:t>
      </w:r>
      <w:r w:rsidRPr="00891248">
        <w:rPr>
          <w:color w:val="auto"/>
          <w:sz w:val="28"/>
          <w:szCs w:val="28"/>
          <w:lang w:eastAsia="ru-RU"/>
          <w:rPrChange w:id="832" w:author="ASD" w:date="2016-06-09T16:59:00Z">
            <w:rPr>
              <w:color w:val="auto"/>
              <w:sz w:val="28"/>
              <w:szCs w:val="28"/>
              <w:lang w:eastAsia="ru-RU"/>
            </w:rPr>
          </w:rPrChange>
        </w:rPr>
        <w:t xml:space="preserve">: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Change w:id="833" w:author="ASD" w:date="2016-06-09T16:59:00Z">
            <w:rPr>
              <w:color w:val="auto"/>
              <w:sz w:val="28"/>
              <w:szCs w:val="28"/>
              <w:lang w:eastAsia="ru-RU"/>
            </w:rPr>
          </w:rPrChange>
        </w:rPr>
        <w:t>Моя система заснована на смартфоні LG Р705, який оснащений 5МP камерою з автофокусом. Проблема використання цього приладу для реалізації мого проекту була в неможливості винести камеру за його межі, тому я розробив подовжувач-</w:t>
      </w:r>
      <w:r w:rsidRPr="00891248">
        <w:rPr>
          <w:rFonts w:eastAsiaTheme="majorEastAsia"/>
          <w:sz w:val="28"/>
          <w:szCs w:val="28"/>
          <w:rPrChange w:id="834" w:author="ASD" w:date="2016-06-09T16:59:00Z">
            <w:rPr>
              <w:rFonts w:eastAsiaTheme="majorEastAsia"/>
            </w:rPr>
          </w:rPrChange>
        </w:rPr>
        <w:t>адаптер</w:t>
      </w:r>
      <w:r w:rsidRPr="00891248">
        <w:rPr>
          <w:color w:val="auto"/>
          <w:sz w:val="28"/>
          <w:szCs w:val="28"/>
          <w:lang w:eastAsia="ru-RU"/>
        </w:rPr>
        <w:t>, який дозволяє винести саму камеру за межі смартфона.</w:t>
      </w:r>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Change w:id="835" w:author="ASD" w:date="2016-06-09T16:59:00Z">
            <w:rPr>
              <w:color w:val="auto"/>
              <w:sz w:val="28"/>
              <w:szCs w:val="28"/>
              <w:lang w:eastAsia="ru-RU"/>
            </w:rPr>
          </w:rPrChange>
        </w:rPr>
      </w:pPr>
      <w:r w:rsidRPr="00891248">
        <w:rPr>
          <w:color w:val="auto"/>
          <w:sz w:val="28"/>
          <w:szCs w:val="28"/>
          <w:lang w:eastAsia="ru-RU"/>
          <w:rPrChange w:id="836" w:author="ASD" w:date="2016-06-09T16:59:00Z">
            <w:rPr>
              <w:color w:val="auto"/>
              <w:sz w:val="28"/>
              <w:szCs w:val="28"/>
              <w:lang w:eastAsia="ru-RU"/>
            </w:rPr>
          </w:rPrChange>
        </w:rPr>
        <w:lastRenderedPageBreak/>
        <w:t>При проектування подовжувача-</w:t>
      </w:r>
      <w:r w:rsidRPr="00891248">
        <w:rPr>
          <w:rFonts w:eastAsiaTheme="majorEastAsia"/>
          <w:sz w:val="28"/>
          <w:szCs w:val="28"/>
          <w:rPrChange w:id="837" w:author="ASD" w:date="2016-06-09T16:59:00Z">
            <w:rPr>
              <w:rFonts w:eastAsiaTheme="majorEastAsia"/>
            </w:rPr>
          </w:rPrChange>
        </w:rPr>
        <w:t>адаптер</w:t>
      </w:r>
      <w:r w:rsidRPr="00891248">
        <w:rPr>
          <w:rFonts w:eastAsiaTheme="majorEastAsia"/>
          <w:sz w:val="28"/>
          <w:szCs w:val="28"/>
        </w:rPr>
        <w:t>а</w:t>
      </w:r>
      <w:r w:rsidRPr="00891248">
        <w:rPr>
          <w:color w:val="auto"/>
          <w:sz w:val="28"/>
          <w:szCs w:val="28"/>
          <w:lang w:eastAsia="ru-RU"/>
          <w:rPrChange w:id="838" w:author="ASD" w:date="2016-06-09T16:59:00Z">
            <w:rPr>
              <w:color w:val="auto"/>
              <w:sz w:val="28"/>
              <w:szCs w:val="28"/>
              <w:lang w:eastAsia="ru-RU"/>
            </w:rPr>
          </w:rPrChange>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 2.8 Схема </w:t>
      </w:r>
      <w:r w:rsidR="00307144" w:rsidRPr="00891248">
        <w:rPr>
          <w:color w:val="auto"/>
          <w:sz w:val="28"/>
          <w:szCs w:val="28"/>
          <w:lang w:eastAsia="ru-RU"/>
          <w:rPrChange w:id="839" w:author="ASD" w:date="2016-06-09T16:59:00Z">
            <w:rPr>
              <w:color w:val="auto"/>
              <w:sz w:val="28"/>
              <w:szCs w:val="28"/>
              <w:lang w:eastAsia="ru-RU"/>
            </w:rPr>
          </w:rPrChange>
        </w:rPr>
        <w:t>адаптера</w:t>
      </w:r>
      <w:r w:rsidRPr="00891248">
        <w:rPr>
          <w:color w:val="auto"/>
          <w:sz w:val="28"/>
          <w:szCs w:val="28"/>
          <w:lang w:eastAsia="ru-RU"/>
          <w:rPrChange w:id="840" w:author="ASD" w:date="2016-06-09T16:59:00Z">
            <w:rPr>
              <w:color w:val="auto"/>
              <w:sz w:val="28"/>
              <w:szCs w:val="28"/>
              <w:lang w:eastAsia="ru-RU"/>
            </w:rPr>
          </w:rPrChange>
        </w:rPr>
        <w:t xml:space="preserve"> </w:t>
      </w:r>
      <w:r w:rsidR="00307144" w:rsidRPr="00891248">
        <w:rPr>
          <w:color w:val="auto"/>
          <w:sz w:val="28"/>
          <w:szCs w:val="28"/>
          <w:lang w:eastAsia="ru-RU"/>
          <w:rPrChange w:id="841" w:author="ASD" w:date="2016-06-09T16:59:00Z">
            <w:rPr>
              <w:color w:val="auto"/>
              <w:sz w:val="28"/>
              <w:szCs w:val="28"/>
              <w:lang w:eastAsia="ru-RU"/>
            </w:rPr>
          </w:rPrChange>
        </w:rPr>
        <w:t>конвектора</w:t>
      </w:r>
      <w:r w:rsidRPr="00891248">
        <w:rPr>
          <w:color w:val="auto"/>
          <w:sz w:val="28"/>
          <w:szCs w:val="28"/>
          <w:lang w:eastAsia="ru-RU"/>
          <w:rPrChange w:id="842" w:author="ASD" w:date="2016-06-09T16:59:00Z">
            <w:rPr>
              <w:color w:val="auto"/>
              <w:sz w:val="28"/>
              <w:szCs w:val="28"/>
              <w:lang w:eastAsia="ru-RU"/>
            </w:rPr>
          </w:rPrChange>
        </w:rPr>
        <w:t xml:space="preserve"> камери).</w:t>
      </w:r>
    </w:p>
    <w:p w:rsidR="000C3D4E" w:rsidRPr="00891248" w:rsidRDefault="000C3D4E"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color w:val="auto"/>
          <w:sz w:val="28"/>
          <w:szCs w:val="28"/>
          <w:lang w:eastAsia="ru-RU"/>
          <w:rPrChange w:id="843" w:author="ASD" w:date="2016-06-09T16:59:00Z">
            <w:rPr>
              <w:noProof/>
              <w:color w:val="auto"/>
              <w:sz w:val="28"/>
              <w:szCs w:val="28"/>
              <w:lang w:val="ru-RU" w:eastAsia="ru-RU"/>
            </w:rPr>
          </w:rPrChange>
        </w:rPr>
        <w:drawing>
          <wp:inline distT="0" distB="0" distL="0" distR="0" wp14:anchorId="7F08FD7E" wp14:editId="16F1D58B">
            <wp:extent cx="4312285" cy="2666082"/>
            <wp:effectExtent l="0" t="0" r="0" b="127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20411" cy="2671106"/>
                    </a:xfrm>
                    <a:prstGeom prst="rect">
                      <a:avLst/>
                    </a:prstGeom>
                    <a:noFill/>
                    <a:ln>
                      <a:noFill/>
                      <a:prstDash/>
                    </a:ln>
                  </pic:spPr>
                </pic:pic>
              </a:graphicData>
            </a:graphic>
          </wp:inline>
        </w:drawing>
      </w:r>
    </w:p>
    <w:p w:rsidR="000C3D4E" w:rsidRPr="00891248" w:rsidRDefault="000C3D4E" w:rsidP="00891248">
      <w:pPr>
        <w:pStyle w:val="a9"/>
        <w:shd w:val="clear" w:color="auto" w:fill="FFFFFF"/>
        <w:spacing w:before="0" w:beforeAutospacing="0" w:after="0" w:afterAutospacing="0" w:line="360" w:lineRule="auto"/>
        <w:ind w:firstLine="630"/>
        <w:jc w:val="left"/>
        <w:rPr>
          <w:color w:val="auto"/>
          <w:sz w:val="28"/>
          <w:szCs w:val="28"/>
          <w:lang w:eastAsia="ru-RU"/>
          <w:rPrChange w:id="844" w:author="ASD" w:date="2016-06-09T16:59:00Z">
            <w:rPr>
              <w:color w:val="auto"/>
              <w:sz w:val="28"/>
              <w:szCs w:val="28"/>
              <w:lang w:eastAsia="ru-RU"/>
            </w:rPr>
          </w:rPrChange>
        </w:rPr>
      </w:pPr>
      <w:r w:rsidRPr="00891248">
        <w:rPr>
          <w:color w:val="auto"/>
          <w:sz w:val="28"/>
          <w:szCs w:val="28"/>
          <w:lang w:eastAsia="ru-RU"/>
          <w:rPrChange w:id="845" w:author="ASD" w:date="2016-06-09T16:59:00Z">
            <w:rPr>
              <w:color w:val="auto"/>
              <w:sz w:val="28"/>
              <w:szCs w:val="28"/>
              <w:lang w:eastAsia="ru-RU"/>
            </w:rPr>
          </w:rPrChange>
        </w:rPr>
        <w:t xml:space="preserve">Рис. 2.8 Схема </w:t>
      </w:r>
      <w:r w:rsidR="00307144" w:rsidRPr="00891248">
        <w:rPr>
          <w:color w:val="auto"/>
          <w:sz w:val="28"/>
          <w:szCs w:val="28"/>
          <w:lang w:eastAsia="ru-RU"/>
          <w:rPrChange w:id="846" w:author="ASD" w:date="2016-06-09T16:59:00Z">
            <w:rPr>
              <w:color w:val="auto"/>
              <w:sz w:val="28"/>
              <w:szCs w:val="28"/>
              <w:lang w:eastAsia="ru-RU"/>
            </w:rPr>
          </w:rPrChange>
        </w:rPr>
        <w:t>адаптера</w:t>
      </w:r>
      <w:r w:rsidR="00E36C12" w:rsidRPr="00891248">
        <w:rPr>
          <w:color w:val="auto"/>
          <w:sz w:val="28"/>
          <w:szCs w:val="28"/>
          <w:lang w:eastAsia="ru-RU"/>
          <w:rPrChange w:id="847" w:author="ASD" w:date="2016-06-09T16:59:00Z">
            <w:rPr>
              <w:color w:val="auto"/>
              <w:sz w:val="28"/>
              <w:szCs w:val="28"/>
              <w:lang w:eastAsia="ru-RU"/>
            </w:rPr>
          </w:rPrChange>
        </w:rPr>
        <w:t xml:space="preserve"> </w:t>
      </w:r>
      <w:r w:rsidR="00307144" w:rsidRPr="00891248">
        <w:rPr>
          <w:color w:val="auto"/>
          <w:sz w:val="28"/>
          <w:szCs w:val="28"/>
          <w:lang w:eastAsia="ru-RU"/>
          <w:rPrChange w:id="848" w:author="ASD" w:date="2016-06-09T16:59:00Z">
            <w:rPr>
              <w:color w:val="auto"/>
              <w:sz w:val="28"/>
              <w:szCs w:val="28"/>
              <w:lang w:eastAsia="ru-RU"/>
            </w:rPr>
          </w:rPrChange>
        </w:rPr>
        <w:t>конвектора</w:t>
      </w:r>
      <w:r w:rsidRPr="00891248">
        <w:rPr>
          <w:color w:val="auto"/>
          <w:sz w:val="28"/>
          <w:szCs w:val="28"/>
          <w:lang w:eastAsia="ru-RU"/>
          <w:rPrChange w:id="849" w:author="ASD" w:date="2016-06-09T16:59:00Z">
            <w:rPr>
              <w:color w:val="auto"/>
              <w:sz w:val="28"/>
              <w:szCs w:val="28"/>
              <w:lang w:eastAsia="ru-RU"/>
            </w:rPr>
          </w:rPrChange>
        </w:rPr>
        <w:t xml:space="preserve"> камери</w:t>
      </w:r>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Change w:id="850" w:author="ASD" w:date="2016-06-09T16:59:00Z">
            <w:rPr>
              <w:color w:val="auto"/>
              <w:sz w:val="28"/>
              <w:szCs w:val="28"/>
              <w:lang w:eastAsia="ru-RU"/>
            </w:rPr>
          </w:rPrChange>
        </w:rPr>
      </w:pPr>
      <w:r w:rsidRPr="00891248">
        <w:rPr>
          <w:color w:val="auto"/>
          <w:sz w:val="28"/>
          <w:szCs w:val="28"/>
          <w:lang w:eastAsia="ru-RU"/>
          <w:rPrChange w:id="851" w:author="ASD" w:date="2016-06-09T16:59:00Z">
            <w:rPr>
              <w:color w:val="auto"/>
              <w:sz w:val="28"/>
              <w:szCs w:val="28"/>
              <w:lang w:eastAsia="ru-RU"/>
            </w:rPr>
          </w:rPrChange>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r w:rsidR="00307144" w:rsidRPr="00891248">
        <w:rPr>
          <w:color w:val="auto"/>
          <w:sz w:val="28"/>
          <w:szCs w:val="28"/>
          <w:lang w:eastAsia="ru-RU"/>
          <w:rPrChange w:id="852" w:author="ASD" w:date="2016-06-09T16:59:00Z">
            <w:rPr>
              <w:color w:val="auto"/>
              <w:sz w:val="28"/>
              <w:szCs w:val="28"/>
              <w:lang w:eastAsia="ru-RU"/>
            </w:rPr>
          </w:rPrChange>
        </w:rPr>
        <w:t>коректо</w:t>
      </w:r>
      <w:r w:rsidRPr="00891248">
        <w:rPr>
          <w:color w:val="auto"/>
          <w:sz w:val="28"/>
          <w:szCs w:val="28"/>
          <w:lang w:eastAsia="ru-RU"/>
          <w:rPrChange w:id="853" w:author="ASD" w:date="2016-06-09T16:59:00Z">
            <w:rPr>
              <w:color w:val="auto"/>
              <w:sz w:val="28"/>
              <w:szCs w:val="28"/>
              <w:lang w:eastAsia="ru-RU"/>
            </w:rPr>
          </w:rPrChange>
        </w:rPr>
        <w:t>.</w:t>
      </w:r>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Change w:id="854" w:author="ASD" w:date="2016-06-09T16:59:00Z">
            <w:rPr>
              <w:color w:val="auto"/>
              <w:sz w:val="28"/>
              <w:szCs w:val="28"/>
              <w:lang w:eastAsia="ru-RU"/>
            </w:rPr>
          </w:rPrChange>
        </w:rPr>
      </w:pPr>
      <w:r w:rsidRPr="00891248">
        <w:rPr>
          <w:color w:val="auto"/>
          <w:sz w:val="28"/>
          <w:szCs w:val="28"/>
          <w:lang w:eastAsia="ru-RU"/>
          <w:rPrChange w:id="855" w:author="ASD" w:date="2016-06-09T16:59:00Z">
            <w:rPr>
              <w:color w:val="auto"/>
              <w:sz w:val="28"/>
              <w:szCs w:val="28"/>
              <w:lang w:eastAsia="ru-RU"/>
            </w:rPr>
          </w:rPrChange>
        </w:rPr>
        <w:t xml:space="preserve">Модуль камери підключений до материнська плата за допомогою роз'єму з 24 контактами, з яких 4 </w:t>
      </w:r>
      <w:r w:rsidR="00307144" w:rsidRPr="00891248">
        <w:rPr>
          <w:color w:val="auto"/>
          <w:sz w:val="28"/>
          <w:szCs w:val="28"/>
          <w:lang w:eastAsia="ru-RU"/>
          <w:rPrChange w:id="856" w:author="ASD" w:date="2016-06-09T16:59:00Z">
            <w:rPr>
              <w:color w:val="auto"/>
              <w:sz w:val="28"/>
              <w:szCs w:val="28"/>
              <w:lang w:eastAsia="ru-RU"/>
            </w:rPr>
          </w:rPrChange>
        </w:rPr>
        <w:t>контакти</w:t>
      </w:r>
      <w:r w:rsidRPr="00891248">
        <w:rPr>
          <w:color w:val="auto"/>
          <w:sz w:val="28"/>
          <w:szCs w:val="28"/>
          <w:lang w:eastAsia="ru-RU"/>
          <w:rPrChange w:id="857" w:author="ASD" w:date="2016-06-09T16:59:00Z">
            <w:rPr>
              <w:color w:val="auto"/>
              <w:sz w:val="28"/>
              <w:szCs w:val="28"/>
              <w:lang w:eastAsia="ru-RU"/>
            </w:rPr>
          </w:rPrChange>
        </w:rPr>
        <w:t xml:space="preserve"> використовуються для живлення різної напругою модуль камери (Рис. 2.9 Схема </w:t>
      </w:r>
      <w:r w:rsidR="00307144" w:rsidRPr="00891248">
        <w:rPr>
          <w:color w:val="auto"/>
          <w:sz w:val="28"/>
          <w:szCs w:val="28"/>
          <w:lang w:eastAsia="ru-RU"/>
          <w:rPrChange w:id="858" w:author="ASD" w:date="2016-06-09T16:59:00Z">
            <w:rPr>
              <w:color w:val="auto"/>
              <w:sz w:val="28"/>
              <w:szCs w:val="28"/>
              <w:lang w:eastAsia="ru-RU"/>
            </w:rPr>
          </w:rPrChange>
        </w:rPr>
        <w:t>адаптера</w:t>
      </w:r>
      <w:r w:rsidR="00E36C12" w:rsidRPr="00891248">
        <w:rPr>
          <w:color w:val="auto"/>
          <w:sz w:val="28"/>
          <w:szCs w:val="28"/>
          <w:lang w:eastAsia="ru-RU"/>
          <w:rPrChange w:id="859" w:author="ASD" w:date="2016-06-09T16:59:00Z">
            <w:rPr>
              <w:color w:val="auto"/>
              <w:sz w:val="28"/>
              <w:szCs w:val="28"/>
              <w:lang w:eastAsia="ru-RU"/>
            </w:rPr>
          </w:rPrChange>
        </w:rPr>
        <w:t xml:space="preserve"> </w:t>
      </w:r>
      <w:r w:rsidRPr="00891248">
        <w:rPr>
          <w:color w:val="auto"/>
          <w:sz w:val="28"/>
          <w:szCs w:val="28"/>
          <w:lang w:eastAsia="ru-RU"/>
          <w:rPrChange w:id="860" w:author="ASD" w:date="2016-06-09T16:59:00Z">
            <w:rPr>
              <w:color w:val="auto"/>
              <w:sz w:val="28"/>
              <w:szCs w:val="28"/>
              <w:lang w:eastAsia="ru-RU"/>
            </w:rPr>
          </w:rPrChange>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sidRPr="00891248">
        <w:rPr>
          <w:color w:val="auto"/>
          <w:sz w:val="28"/>
          <w:szCs w:val="28"/>
          <w:lang w:eastAsia="ru-RU"/>
          <w:rPrChange w:id="861" w:author="ASD" w:date="2016-06-09T16:59:00Z">
            <w:rPr>
              <w:color w:val="auto"/>
              <w:sz w:val="28"/>
              <w:szCs w:val="28"/>
              <w:lang w:eastAsia="ru-RU"/>
            </w:rPr>
          </w:rPrChange>
        </w:rPr>
        <w:t>і</w:t>
      </w:r>
      <w:r w:rsidRPr="00891248">
        <w:rPr>
          <w:color w:val="auto"/>
          <w:sz w:val="28"/>
          <w:szCs w:val="28"/>
          <w:lang w:eastAsia="ru-RU"/>
          <w:rPrChange w:id="862" w:author="ASD" w:date="2016-06-09T16:59:00Z">
            <w:rPr>
              <w:color w:val="auto"/>
              <w:sz w:val="28"/>
              <w:szCs w:val="28"/>
              <w:lang w:eastAsia="ru-RU"/>
            </w:rPr>
          </w:rPrChange>
        </w:rPr>
        <w:t>.</w:t>
      </w:r>
    </w:p>
    <w:p w:rsidR="000C3D4E" w:rsidRPr="00891248" w:rsidRDefault="000C3D4E"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noProof/>
          <w:color w:val="auto"/>
          <w:sz w:val="28"/>
          <w:szCs w:val="28"/>
          <w:lang w:eastAsia="ru-RU"/>
          <w:rPrChange w:id="863" w:author="ASD" w:date="2016-06-09T16:59:00Z">
            <w:rPr>
              <w:noProof/>
              <w:color w:val="auto"/>
              <w:sz w:val="28"/>
              <w:szCs w:val="28"/>
              <w:lang w:val="ru-RU" w:eastAsia="ru-RU"/>
            </w:rPr>
          </w:rPrChange>
        </w:rPr>
        <w:lastRenderedPageBreak/>
        <w:drawing>
          <wp:inline distT="0" distB="0" distL="0" distR="0" wp14:anchorId="569A03CC" wp14:editId="6D907BD4">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891248" w:rsidRDefault="007E4F40" w:rsidP="00891248">
      <w:pPr>
        <w:pStyle w:val="a9"/>
        <w:shd w:val="clear" w:color="auto" w:fill="FFFFFF"/>
        <w:spacing w:before="0" w:beforeAutospacing="0" w:after="0" w:afterAutospacing="0" w:line="360" w:lineRule="auto"/>
        <w:ind w:firstLine="630"/>
        <w:jc w:val="left"/>
        <w:rPr>
          <w:color w:val="auto"/>
          <w:sz w:val="28"/>
          <w:szCs w:val="28"/>
          <w:lang w:eastAsia="ru-RU"/>
          <w:rPrChange w:id="864" w:author="ASD" w:date="2016-06-09T16:59:00Z">
            <w:rPr>
              <w:rFonts w:eastAsiaTheme="majorEastAsia"/>
            </w:rPr>
          </w:rPrChange>
        </w:rPr>
      </w:pPr>
      <w:r w:rsidRPr="00891248">
        <w:rPr>
          <w:color w:val="auto"/>
          <w:sz w:val="28"/>
          <w:szCs w:val="28"/>
          <w:lang w:eastAsia="ru-RU"/>
          <w:rPrChange w:id="865" w:author="ASD" w:date="2016-06-09T16:59:00Z">
            <w:rPr>
              <w:color w:val="auto"/>
              <w:sz w:val="28"/>
              <w:szCs w:val="28"/>
              <w:lang w:eastAsia="ru-RU"/>
            </w:rPr>
          </w:rPrChange>
        </w:rPr>
        <w:t>Рис. 2.9</w:t>
      </w:r>
      <w:r w:rsidR="000C3D4E" w:rsidRPr="00891248">
        <w:rPr>
          <w:color w:val="auto"/>
          <w:sz w:val="28"/>
          <w:szCs w:val="28"/>
          <w:lang w:eastAsia="ru-RU"/>
          <w:rPrChange w:id="866" w:author="ASD" w:date="2016-06-09T16:59:00Z">
            <w:rPr>
              <w:color w:val="auto"/>
              <w:sz w:val="28"/>
              <w:szCs w:val="28"/>
              <w:lang w:eastAsia="ru-RU"/>
            </w:rPr>
          </w:rPrChange>
        </w:rPr>
        <w:t xml:space="preserve"> Схема </w:t>
      </w:r>
      <w:r w:rsidR="00307144" w:rsidRPr="00891248">
        <w:rPr>
          <w:color w:val="auto"/>
          <w:sz w:val="28"/>
          <w:szCs w:val="28"/>
          <w:lang w:eastAsia="ru-RU"/>
          <w:rPrChange w:id="867" w:author="ASD" w:date="2016-06-09T16:59:00Z">
            <w:rPr>
              <w:color w:val="auto"/>
              <w:sz w:val="28"/>
              <w:szCs w:val="28"/>
              <w:lang w:eastAsia="ru-RU"/>
            </w:rPr>
          </w:rPrChange>
        </w:rPr>
        <w:t>адаптера</w:t>
      </w:r>
      <w:r w:rsidR="00E36C12" w:rsidRPr="00891248">
        <w:rPr>
          <w:color w:val="auto"/>
          <w:sz w:val="28"/>
          <w:szCs w:val="28"/>
          <w:lang w:eastAsia="ru-RU"/>
          <w:rPrChange w:id="868" w:author="ASD" w:date="2016-06-09T16:59:00Z">
            <w:rPr>
              <w:color w:val="auto"/>
              <w:sz w:val="28"/>
              <w:szCs w:val="28"/>
              <w:lang w:eastAsia="ru-RU"/>
            </w:rPr>
          </w:rPrChange>
        </w:rPr>
        <w:t xml:space="preserve"> </w:t>
      </w:r>
      <w:r w:rsidR="000C3D4E" w:rsidRPr="00891248">
        <w:rPr>
          <w:color w:val="auto"/>
          <w:sz w:val="28"/>
          <w:szCs w:val="28"/>
          <w:lang w:eastAsia="ru-RU"/>
          <w:rPrChange w:id="869" w:author="ASD" w:date="2016-06-09T16:59:00Z">
            <w:rPr>
              <w:color w:val="auto"/>
              <w:sz w:val="28"/>
              <w:szCs w:val="28"/>
              <w:lang w:eastAsia="ru-RU"/>
            </w:rPr>
          </w:rPrChange>
        </w:rPr>
        <w:t>камери до смартфона</w:t>
      </w:r>
    </w:p>
    <w:p w:rsidR="00496446" w:rsidRPr="00891248" w:rsidRDefault="00496446" w:rsidP="00891248">
      <w:pPr>
        <w:pStyle w:val="2"/>
        <w:numPr>
          <w:ilvl w:val="0"/>
          <w:numId w:val="14"/>
        </w:numPr>
        <w:tabs>
          <w:tab w:val="left" w:pos="990"/>
        </w:tabs>
        <w:spacing w:before="0" w:after="0" w:line="360" w:lineRule="auto"/>
        <w:ind w:left="1170" w:hanging="810"/>
        <w:rPr>
          <w:rFonts w:eastAsiaTheme="majorEastAsia"/>
          <w:lang w:val="uk-UA"/>
          <w:rPrChange w:id="870" w:author="ASD" w:date="2016-06-09T16:59:00Z">
            <w:rPr>
              <w:rFonts w:eastAsiaTheme="majorEastAsia"/>
              <w:lang w:val="uk-UA"/>
            </w:rPr>
          </w:rPrChange>
        </w:rPr>
      </w:pPr>
      <w:bookmarkStart w:id="871" w:name="_Toc453262644"/>
      <w:r w:rsidRPr="00891248">
        <w:rPr>
          <w:rFonts w:eastAsiaTheme="majorEastAsia"/>
          <w:lang w:val="uk-UA"/>
        </w:rPr>
        <w:t xml:space="preserve">Порівняння з </w:t>
      </w:r>
      <w:r w:rsidR="00AF5FF5" w:rsidRPr="00891248">
        <w:rPr>
          <w:rFonts w:eastAsiaTheme="majorEastAsia"/>
          <w:lang w:val="uk-UA"/>
          <w:rPrChange w:id="872" w:author="ASD" w:date="2016-06-09T16:59:00Z">
            <w:rPr>
              <w:rFonts w:eastAsiaTheme="majorEastAsia"/>
              <w:lang w:val="uk-UA"/>
            </w:rPr>
          </w:rPrChange>
        </w:rPr>
        <w:t>аналогами</w:t>
      </w:r>
      <w:bookmarkEnd w:id="871"/>
    </w:p>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873" w:author="ASD" w:date="2016-06-09T16:59:00Z">
            <w:rPr>
              <w:color w:val="auto"/>
              <w:sz w:val="28"/>
              <w:szCs w:val="28"/>
              <w:lang w:eastAsia="ru-RU"/>
            </w:rPr>
          </w:rPrChange>
        </w:rPr>
      </w:pPr>
      <w:r w:rsidRPr="00891248">
        <w:rPr>
          <w:color w:val="auto"/>
          <w:sz w:val="28"/>
          <w:szCs w:val="28"/>
          <w:lang w:eastAsia="ru-RU"/>
          <w:rPrChange w:id="874" w:author="ASD" w:date="2016-06-09T16:59:00Z">
            <w:rPr>
              <w:color w:val="auto"/>
              <w:sz w:val="28"/>
              <w:szCs w:val="28"/>
              <w:lang w:eastAsia="ru-RU"/>
            </w:rPr>
          </w:rPrChange>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Pr="00891248" w:rsidRDefault="007E4F40" w:rsidP="00891248">
      <w:pPr>
        <w:pStyle w:val="3"/>
        <w:numPr>
          <w:ilvl w:val="0"/>
          <w:numId w:val="35"/>
        </w:numPr>
        <w:tabs>
          <w:tab w:val="left" w:pos="990"/>
          <w:tab w:val="left" w:pos="1440"/>
        </w:tabs>
        <w:spacing w:before="0" w:beforeAutospacing="0" w:after="0" w:afterAutospacing="0" w:line="360" w:lineRule="auto"/>
        <w:ind w:left="1710" w:hanging="1350"/>
        <w:rPr>
          <w:szCs w:val="28"/>
          <w:lang w:val="uk-UA"/>
          <w:rPrChange w:id="875" w:author="ASD" w:date="2016-06-09T16:59:00Z">
            <w:rPr>
              <w:lang w:val="uk-UA"/>
            </w:rPr>
          </w:rPrChange>
        </w:rPr>
      </w:pPr>
      <w:bookmarkStart w:id="876" w:name="_Toc453262645"/>
      <w:r w:rsidRPr="00891248">
        <w:rPr>
          <w:szCs w:val="28"/>
          <w:lang w:val="uk-UA"/>
          <w:rPrChange w:id="877" w:author="ASD" w:date="2016-06-09T16:59:00Z">
            <w:rPr>
              <w:lang w:val="uk-UA"/>
            </w:rPr>
          </w:rPrChange>
        </w:rPr>
        <w:t>Технічне порівняння</w:t>
      </w:r>
      <w:bookmarkEnd w:id="876"/>
    </w:p>
    <w:p w:rsidR="001C19E5" w:rsidRPr="00891248" w:rsidRDefault="001C19E5" w:rsidP="00891248">
      <w:pPr>
        <w:pStyle w:val="a9"/>
        <w:shd w:val="clear" w:color="auto" w:fill="FFFFFF"/>
        <w:spacing w:before="0" w:beforeAutospacing="0" w:after="0" w:afterAutospacing="0" w:line="360" w:lineRule="auto"/>
        <w:ind w:firstLine="630"/>
        <w:rPr>
          <w:color w:val="auto"/>
          <w:sz w:val="28"/>
          <w:szCs w:val="28"/>
          <w:lang w:eastAsia="ru-RU"/>
          <w:rPrChange w:id="878" w:author="ASD" w:date="2016-06-09T16:59:00Z">
            <w:rPr>
              <w:color w:val="auto"/>
              <w:sz w:val="28"/>
              <w:szCs w:val="28"/>
              <w:lang w:eastAsia="ru-RU"/>
            </w:rPr>
          </w:rPrChange>
        </w:rPr>
      </w:pPr>
      <w:r w:rsidRPr="00891248">
        <w:rPr>
          <w:color w:val="auto"/>
          <w:sz w:val="28"/>
          <w:szCs w:val="28"/>
          <w:lang w:eastAsia="ru-RU"/>
          <w:rPrChange w:id="879" w:author="ASD" w:date="2016-06-09T16:59:00Z">
            <w:rPr>
              <w:color w:val="auto"/>
              <w:sz w:val="28"/>
              <w:szCs w:val="28"/>
              <w:lang w:eastAsia="ru-RU"/>
            </w:rPr>
          </w:rPrChange>
        </w:rPr>
        <w:t>Порівняння подовжувача та найкращого ендоскопа на ринку.</w:t>
      </w:r>
    </w:p>
    <w:p w:rsidR="007E4F40" w:rsidRPr="00891248" w:rsidRDefault="007E4F40" w:rsidP="00891248">
      <w:pPr>
        <w:pStyle w:val="a9"/>
        <w:shd w:val="clear" w:color="auto" w:fill="FFFFFF"/>
        <w:spacing w:before="0" w:beforeAutospacing="0" w:after="0" w:afterAutospacing="0" w:line="360" w:lineRule="auto"/>
        <w:ind w:firstLine="360"/>
        <w:jc w:val="center"/>
        <w:rPr>
          <w:color w:val="auto"/>
          <w:sz w:val="28"/>
          <w:szCs w:val="28"/>
          <w:lang w:eastAsia="ru-RU"/>
        </w:rPr>
      </w:pPr>
      <w:r w:rsidRPr="00891248">
        <w:rPr>
          <w:noProof/>
          <w:color w:val="auto"/>
          <w:sz w:val="28"/>
          <w:szCs w:val="28"/>
          <w:lang w:eastAsia="ru-RU"/>
          <w:rPrChange w:id="880" w:author="ASD" w:date="2016-06-09T16:59:00Z">
            <w:rPr>
              <w:noProof/>
              <w:color w:val="auto"/>
              <w:sz w:val="28"/>
              <w:szCs w:val="28"/>
              <w:lang w:val="ru-RU" w:eastAsia="ru-RU"/>
            </w:rPr>
          </w:rPrChange>
        </w:rPr>
        <w:drawing>
          <wp:inline distT="0" distB="0" distL="0" distR="0" wp14:anchorId="5AEB623C" wp14:editId="13247922">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891248" w:rsidRDefault="007E4F40" w:rsidP="00891248">
      <w:pPr>
        <w:pStyle w:val="a9"/>
        <w:shd w:val="clear" w:color="auto" w:fill="FFFFFF"/>
        <w:spacing w:before="0" w:beforeAutospacing="0" w:after="0" w:afterAutospacing="0" w:line="360" w:lineRule="auto"/>
        <w:ind w:firstLine="360"/>
        <w:jc w:val="left"/>
        <w:rPr>
          <w:color w:val="auto"/>
          <w:sz w:val="28"/>
          <w:szCs w:val="28"/>
          <w:lang w:eastAsia="ru-RU"/>
          <w:rPrChange w:id="881" w:author="ASD" w:date="2016-06-09T16:59:00Z">
            <w:rPr>
              <w:color w:val="auto"/>
              <w:sz w:val="28"/>
              <w:szCs w:val="28"/>
              <w:lang w:eastAsia="ru-RU"/>
            </w:rPr>
          </w:rPrChange>
        </w:rPr>
      </w:pPr>
      <w:r w:rsidRPr="00891248">
        <w:rPr>
          <w:color w:val="auto"/>
          <w:sz w:val="28"/>
          <w:szCs w:val="28"/>
          <w:lang w:eastAsia="ru-RU"/>
          <w:rPrChange w:id="882" w:author="ASD" w:date="2016-06-09T16:59:00Z">
            <w:rPr>
              <w:color w:val="auto"/>
              <w:sz w:val="28"/>
              <w:szCs w:val="28"/>
              <w:lang w:eastAsia="ru-RU"/>
            </w:rPr>
          </w:rPrChange>
        </w:rPr>
        <w:t>Рис. 2.10 Подовжувач та ен</w:t>
      </w:r>
      <w:r w:rsidR="00307144" w:rsidRPr="00891248">
        <w:rPr>
          <w:color w:val="auto"/>
          <w:sz w:val="28"/>
          <w:szCs w:val="28"/>
          <w:lang w:eastAsia="ru-RU"/>
        </w:rPr>
        <w:t>доскоп</w:t>
      </w:r>
    </w:p>
    <w:p w:rsidR="007E4F40" w:rsidRPr="00891248" w:rsidRDefault="007E4F40" w:rsidP="00891248">
      <w:pPr>
        <w:pStyle w:val="a9"/>
        <w:shd w:val="clear" w:color="auto" w:fill="FFFFFF"/>
        <w:spacing w:before="0" w:beforeAutospacing="0" w:after="0" w:afterAutospacing="0" w:line="360" w:lineRule="auto"/>
        <w:ind w:firstLine="630"/>
        <w:jc w:val="right"/>
        <w:rPr>
          <w:color w:val="auto"/>
          <w:sz w:val="28"/>
          <w:szCs w:val="28"/>
          <w:lang w:eastAsia="ru-RU"/>
          <w:rPrChange w:id="883" w:author="ASD" w:date="2016-06-09T16:59:00Z">
            <w:rPr>
              <w:color w:val="auto"/>
              <w:sz w:val="28"/>
              <w:szCs w:val="28"/>
              <w:lang w:eastAsia="ru-RU"/>
            </w:rPr>
          </w:rPrChange>
        </w:rPr>
      </w:pPr>
      <w:r w:rsidRPr="00891248">
        <w:rPr>
          <w:color w:val="auto"/>
          <w:sz w:val="28"/>
          <w:szCs w:val="28"/>
          <w:lang w:eastAsia="ru-RU"/>
          <w:rPrChange w:id="884" w:author="ASD" w:date="2016-06-09T16:59:00Z">
            <w:rPr>
              <w:color w:val="auto"/>
              <w:sz w:val="28"/>
              <w:szCs w:val="28"/>
              <w:lang w:eastAsia="ru-RU"/>
            </w:rPr>
          </w:rPrChange>
        </w:rPr>
        <w:t>Таблиця</w:t>
      </w:r>
      <w:r w:rsidR="001C19E5" w:rsidRPr="00891248">
        <w:rPr>
          <w:color w:val="auto"/>
          <w:sz w:val="28"/>
          <w:szCs w:val="28"/>
          <w:lang w:eastAsia="ru-RU"/>
          <w:rPrChange w:id="885" w:author="ASD" w:date="2016-06-09T16:59:00Z">
            <w:rPr>
              <w:color w:val="auto"/>
              <w:sz w:val="28"/>
              <w:szCs w:val="28"/>
              <w:lang w:eastAsia="ru-RU"/>
            </w:rPr>
          </w:rPrChange>
        </w:rPr>
        <w:t xml:space="preserve"> 2.</w:t>
      </w:r>
      <w:r w:rsidR="00B2116F" w:rsidRPr="00891248">
        <w:rPr>
          <w:color w:val="auto"/>
          <w:sz w:val="28"/>
          <w:szCs w:val="28"/>
          <w:lang w:eastAsia="ru-RU"/>
          <w:rPrChange w:id="886" w:author="ASD" w:date="2016-06-09T16:59:00Z">
            <w:rPr>
              <w:color w:val="auto"/>
              <w:sz w:val="28"/>
              <w:szCs w:val="28"/>
              <w:lang w:eastAsia="ru-RU"/>
            </w:rPr>
          </w:rPrChange>
        </w:rPr>
        <w:t>2</w:t>
      </w:r>
      <w:r w:rsidRPr="00891248">
        <w:rPr>
          <w:color w:val="auto"/>
          <w:sz w:val="28"/>
          <w:szCs w:val="28"/>
          <w:lang w:eastAsia="ru-RU"/>
          <w:rPrChange w:id="887" w:author="ASD" w:date="2016-06-09T16:59:00Z">
            <w:rPr>
              <w:color w:val="auto"/>
              <w:sz w:val="28"/>
              <w:szCs w:val="28"/>
              <w:lang w:eastAsia="ru-RU"/>
            </w:rPr>
          </w:rPrChange>
        </w:rPr>
        <w:t xml:space="preserve"> </w:t>
      </w:r>
    </w:p>
    <w:tbl>
      <w:tblPr>
        <w:tblStyle w:val="a8"/>
        <w:tblW w:w="0" w:type="auto"/>
        <w:tblLook w:val="04A0" w:firstRow="1" w:lastRow="0" w:firstColumn="1" w:lastColumn="0" w:noHBand="0" w:noVBand="1"/>
      </w:tblPr>
      <w:tblGrid>
        <w:gridCol w:w="5754"/>
        <w:gridCol w:w="1890"/>
        <w:gridCol w:w="1700"/>
      </w:tblGrid>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88" w:author="ASD" w:date="2016-06-09T16:59:00Z">
                  <w:rPr>
                    <w:color w:val="auto"/>
                    <w:sz w:val="28"/>
                    <w:szCs w:val="28"/>
                    <w:lang w:eastAsia="ru-RU"/>
                  </w:rPr>
                </w:rPrChange>
              </w:rPr>
            </w:pP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89" w:author="ASD" w:date="2016-06-09T16:59:00Z">
                  <w:rPr>
                    <w:color w:val="auto"/>
                    <w:sz w:val="28"/>
                    <w:szCs w:val="28"/>
                    <w:lang w:eastAsia="ru-RU"/>
                  </w:rPr>
                </w:rPrChange>
              </w:rPr>
            </w:pPr>
            <w:r w:rsidRPr="00891248">
              <w:rPr>
                <w:color w:val="auto"/>
                <w:sz w:val="28"/>
                <w:szCs w:val="28"/>
                <w:lang w:eastAsia="ru-RU"/>
                <w:rPrChange w:id="890" w:author="ASD" w:date="2016-06-09T16:59:00Z">
                  <w:rPr>
                    <w:color w:val="auto"/>
                    <w:sz w:val="28"/>
                    <w:szCs w:val="28"/>
                    <w:lang w:eastAsia="ru-RU"/>
                  </w:rPr>
                </w:rPrChange>
              </w:rPr>
              <w:t>Подовжувач</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91" w:author="ASD" w:date="2016-06-09T16:59:00Z">
                  <w:rPr>
                    <w:color w:val="auto"/>
                    <w:sz w:val="28"/>
                    <w:szCs w:val="28"/>
                    <w:lang w:eastAsia="ru-RU"/>
                  </w:rPr>
                </w:rPrChange>
              </w:rPr>
            </w:pPr>
            <w:r w:rsidRPr="00891248">
              <w:rPr>
                <w:color w:val="auto"/>
                <w:sz w:val="28"/>
                <w:szCs w:val="28"/>
                <w:lang w:eastAsia="ru-RU"/>
                <w:rPrChange w:id="892" w:author="ASD" w:date="2016-06-09T16:59:00Z">
                  <w:rPr>
                    <w:color w:val="auto"/>
                    <w:sz w:val="28"/>
                    <w:szCs w:val="28"/>
                    <w:lang w:eastAsia="ru-RU"/>
                  </w:rPr>
                </w:rPrChange>
              </w:rPr>
              <w:t>Ендоскоп</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Розмір камери в мм</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93" w:author="ASD" w:date="2016-06-09T16:59:00Z">
                  <w:rPr>
                    <w:color w:val="auto"/>
                    <w:sz w:val="28"/>
                    <w:szCs w:val="28"/>
                    <w:lang w:eastAsia="ru-RU"/>
                  </w:rPr>
                </w:rPrChange>
              </w:rPr>
            </w:pPr>
            <w:r w:rsidRPr="00891248">
              <w:rPr>
                <w:color w:val="auto"/>
                <w:sz w:val="28"/>
                <w:szCs w:val="28"/>
                <w:lang w:eastAsia="ru-RU"/>
                <w:rPrChange w:id="894" w:author="ASD" w:date="2016-06-09T16:59:00Z">
                  <w:rPr>
                    <w:color w:val="auto"/>
                    <w:sz w:val="28"/>
                    <w:szCs w:val="28"/>
                    <w:lang w:eastAsia="ru-RU"/>
                  </w:rPr>
                </w:rPrChange>
              </w:rPr>
              <w:t>8х8х5</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95" w:author="ASD" w:date="2016-06-09T16:59:00Z">
                  <w:rPr>
                    <w:color w:val="auto"/>
                    <w:sz w:val="28"/>
                    <w:szCs w:val="28"/>
                    <w:lang w:eastAsia="ru-RU"/>
                  </w:rPr>
                </w:rPrChange>
              </w:rPr>
            </w:pPr>
            <w:r w:rsidRPr="00891248">
              <w:rPr>
                <w:color w:val="auto"/>
                <w:sz w:val="28"/>
                <w:szCs w:val="28"/>
                <w:lang w:eastAsia="ru-RU"/>
                <w:rPrChange w:id="896" w:author="ASD" w:date="2016-06-09T16:59:00Z">
                  <w:rPr>
                    <w:color w:val="auto"/>
                    <w:sz w:val="28"/>
                    <w:szCs w:val="28"/>
                    <w:lang w:eastAsia="ru-RU"/>
                  </w:rPr>
                </w:rPrChange>
              </w:rPr>
              <w:t>5.5х7.8х5.5</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Кількість мега пікселів</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97" w:author="ASD" w:date="2016-06-09T16:59:00Z">
                  <w:rPr>
                    <w:color w:val="auto"/>
                    <w:sz w:val="28"/>
                    <w:szCs w:val="28"/>
                    <w:lang w:eastAsia="ru-RU"/>
                  </w:rPr>
                </w:rPrChange>
              </w:rPr>
            </w:pPr>
            <w:r w:rsidRPr="00891248">
              <w:rPr>
                <w:color w:val="auto"/>
                <w:sz w:val="28"/>
                <w:szCs w:val="28"/>
                <w:lang w:eastAsia="ru-RU"/>
                <w:rPrChange w:id="898" w:author="ASD" w:date="2016-06-09T16:59:00Z">
                  <w:rPr>
                    <w:color w:val="auto"/>
                    <w:sz w:val="28"/>
                    <w:szCs w:val="28"/>
                    <w:lang w:eastAsia="ru-RU"/>
                  </w:rPr>
                </w:rPrChange>
              </w:rPr>
              <w:t>5</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899" w:author="ASD" w:date="2016-06-09T16:59:00Z">
                  <w:rPr>
                    <w:color w:val="auto"/>
                    <w:sz w:val="28"/>
                    <w:szCs w:val="28"/>
                    <w:lang w:eastAsia="ru-RU"/>
                  </w:rPr>
                </w:rPrChange>
              </w:rPr>
            </w:pPr>
            <w:r w:rsidRPr="00891248">
              <w:rPr>
                <w:color w:val="auto"/>
                <w:sz w:val="28"/>
                <w:szCs w:val="28"/>
                <w:lang w:eastAsia="ru-RU"/>
                <w:rPrChange w:id="900" w:author="ASD" w:date="2016-06-09T16:59:00Z">
                  <w:rPr>
                    <w:color w:val="auto"/>
                    <w:sz w:val="28"/>
                    <w:szCs w:val="28"/>
                    <w:lang w:eastAsia="ru-RU"/>
                  </w:rPr>
                </w:rPrChange>
              </w:rPr>
              <w:t>1.3</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Роздільна здатність фото</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01" w:author="ASD" w:date="2016-06-09T16:59:00Z">
                  <w:rPr>
                    <w:color w:val="auto"/>
                    <w:sz w:val="28"/>
                    <w:szCs w:val="28"/>
                    <w:lang w:eastAsia="ru-RU"/>
                  </w:rPr>
                </w:rPrChange>
              </w:rPr>
            </w:pPr>
            <w:r w:rsidRPr="00891248">
              <w:rPr>
                <w:color w:val="auto"/>
                <w:sz w:val="28"/>
                <w:szCs w:val="28"/>
                <w:lang w:eastAsia="ru-RU"/>
                <w:rPrChange w:id="902" w:author="ASD" w:date="2016-06-09T16:59:00Z">
                  <w:rPr>
                    <w:color w:val="auto"/>
                    <w:sz w:val="28"/>
                    <w:szCs w:val="28"/>
                    <w:lang w:eastAsia="ru-RU"/>
                  </w:rPr>
                </w:rPrChange>
              </w:rPr>
              <w:t>2592х1944</w:t>
            </w:r>
          </w:p>
        </w:tc>
        <w:tc>
          <w:tcPr>
            <w:tcW w:w="1700" w:type="dxa"/>
          </w:tcPr>
          <w:p w:rsidR="007E4F40" w:rsidRPr="00891248" w:rsidRDefault="00C25B52" w:rsidP="00891248">
            <w:pPr>
              <w:pStyle w:val="a9"/>
              <w:shd w:val="clear" w:color="auto" w:fill="FFFFFF"/>
              <w:spacing w:before="0" w:beforeAutospacing="0" w:after="0" w:afterAutospacing="0" w:line="360" w:lineRule="auto"/>
              <w:ind w:hanging="23"/>
              <w:rPr>
                <w:color w:val="auto"/>
                <w:sz w:val="28"/>
                <w:szCs w:val="28"/>
                <w:lang w:eastAsia="ru-RU"/>
                <w:rPrChange w:id="903" w:author="ASD" w:date="2016-06-09T16:59:00Z">
                  <w:rPr>
                    <w:color w:val="auto"/>
                    <w:sz w:val="28"/>
                    <w:szCs w:val="28"/>
                    <w:lang w:eastAsia="ru-RU"/>
                  </w:rPr>
                </w:rPrChange>
              </w:rPr>
            </w:pPr>
            <w:r w:rsidRPr="00891248">
              <w:rPr>
                <w:color w:val="auto"/>
                <w:sz w:val="28"/>
                <w:szCs w:val="28"/>
                <w:lang w:eastAsia="ru-RU"/>
                <w:rPrChange w:id="904" w:author="ASD" w:date="2016-06-09T16:59:00Z">
                  <w:rPr>
                    <w:color w:val="auto"/>
                    <w:sz w:val="28"/>
                    <w:szCs w:val="28"/>
                    <w:lang w:eastAsia="ru-RU"/>
                  </w:rPr>
                </w:rPrChange>
              </w:rPr>
              <w:t>Н</w:t>
            </w:r>
            <w:r w:rsidR="007E4F40" w:rsidRPr="00891248">
              <w:rPr>
                <w:color w:val="auto"/>
                <w:sz w:val="28"/>
                <w:szCs w:val="28"/>
                <w:lang w:eastAsia="ru-RU"/>
                <w:rPrChange w:id="905" w:author="ASD" w:date="2016-06-09T16:59:00Z">
                  <w:rPr>
                    <w:color w:val="auto"/>
                    <w:sz w:val="28"/>
                    <w:szCs w:val="28"/>
                    <w:lang w:eastAsia="ru-RU"/>
                  </w:rPr>
                </w:rPrChange>
              </w:rPr>
              <w:t>ема</w:t>
            </w:r>
          </w:p>
        </w:tc>
      </w:tr>
      <w:tr w:rsidR="007E4F40" w:rsidRPr="00891248" w:rsidTr="00D52597">
        <w:tc>
          <w:tcPr>
            <w:tcW w:w="5755" w:type="dxa"/>
          </w:tcPr>
          <w:p w:rsidR="007E4F40" w:rsidRPr="00891248" w:rsidRDefault="00307144"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Відео зйомка</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06" w:author="ASD" w:date="2016-06-09T16:59:00Z">
                  <w:rPr>
                    <w:color w:val="auto"/>
                    <w:sz w:val="28"/>
                    <w:szCs w:val="28"/>
                    <w:lang w:eastAsia="ru-RU"/>
                  </w:rPr>
                </w:rPrChange>
              </w:rPr>
            </w:pPr>
            <w:r w:rsidRPr="00891248">
              <w:rPr>
                <w:color w:val="auto"/>
                <w:sz w:val="28"/>
                <w:szCs w:val="28"/>
                <w:lang w:eastAsia="ru-RU"/>
                <w:rPrChange w:id="907" w:author="ASD" w:date="2016-06-09T16:59:00Z">
                  <w:rPr>
                    <w:color w:val="auto"/>
                    <w:sz w:val="28"/>
                    <w:szCs w:val="28"/>
                    <w:lang w:eastAsia="ru-RU"/>
                  </w:rPr>
                </w:rPrChange>
              </w:rPr>
              <w:t>640х480</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08" w:author="ASD" w:date="2016-06-09T16:59:00Z">
                  <w:rPr>
                    <w:color w:val="auto"/>
                    <w:sz w:val="28"/>
                    <w:szCs w:val="28"/>
                    <w:lang w:eastAsia="ru-RU"/>
                  </w:rPr>
                </w:rPrChange>
              </w:rPr>
            </w:pPr>
            <w:r w:rsidRPr="00891248">
              <w:rPr>
                <w:color w:val="auto"/>
                <w:sz w:val="28"/>
                <w:szCs w:val="28"/>
                <w:lang w:eastAsia="ru-RU"/>
                <w:rPrChange w:id="909" w:author="ASD" w:date="2016-06-09T16:59:00Z">
                  <w:rPr>
                    <w:color w:val="auto"/>
                    <w:sz w:val="28"/>
                    <w:szCs w:val="28"/>
                    <w:lang w:eastAsia="ru-RU"/>
                  </w:rPr>
                </w:rPrChange>
              </w:rPr>
              <w:t>640х480</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Цифровий зум</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10" w:author="ASD" w:date="2016-06-09T16:59:00Z">
                  <w:rPr>
                    <w:color w:val="auto"/>
                    <w:sz w:val="28"/>
                    <w:szCs w:val="28"/>
                    <w:lang w:eastAsia="ru-RU"/>
                  </w:rPr>
                </w:rPrChange>
              </w:rPr>
            </w:pPr>
            <w:r w:rsidRPr="00891248">
              <w:rPr>
                <w:color w:val="auto"/>
                <w:sz w:val="28"/>
                <w:szCs w:val="28"/>
                <w:lang w:eastAsia="ru-RU"/>
                <w:rPrChange w:id="911" w:author="ASD" w:date="2016-06-09T16:59:00Z">
                  <w:rPr>
                    <w:color w:val="auto"/>
                    <w:sz w:val="28"/>
                    <w:szCs w:val="28"/>
                    <w:lang w:eastAsia="ru-RU"/>
                  </w:rPr>
                </w:rPrChange>
              </w:rPr>
              <w:t>Так</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12" w:author="ASD" w:date="2016-06-09T16:59:00Z">
                  <w:rPr>
                    <w:color w:val="auto"/>
                    <w:sz w:val="28"/>
                    <w:szCs w:val="28"/>
                    <w:lang w:eastAsia="ru-RU"/>
                  </w:rPr>
                </w:rPrChange>
              </w:rPr>
            </w:pPr>
            <w:r w:rsidRPr="00891248">
              <w:rPr>
                <w:color w:val="auto"/>
                <w:sz w:val="28"/>
                <w:szCs w:val="28"/>
                <w:lang w:eastAsia="ru-RU"/>
                <w:rPrChange w:id="913" w:author="ASD" w:date="2016-06-09T16:59:00Z">
                  <w:rPr>
                    <w:color w:val="auto"/>
                    <w:sz w:val="28"/>
                    <w:szCs w:val="28"/>
                    <w:lang w:eastAsia="ru-RU"/>
                  </w:rPr>
                </w:rPrChange>
              </w:rPr>
              <w:t>Ні</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Автофокус</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14" w:author="ASD" w:date="2016-06-09T16:59:00Z">
                  <w:rPr>
                    <w:color w:val="auto"/>
                    <w:sz w:val="28"/>
                    <w:szCs w:val="28"/>
                    <w:lang w:eastAsia="ru-RU"/>
                  </w:rPr>
                </w:rPrChange>
              </w:rPr>
            </w:pPr>
            <w:r w:rsidRPr="00891248">
              <w:rPr>
                <w:color w:val="auto"/>
                <w:sz w:val="28"/>
                <w:szCs w:val="28"/>
                <w:lang w:eastAsia="ru-RU"/>
                <w:rPrChange w:id="915" w:author="ASD" w:date="2016-06-09T16:59:00Z">
                  <w:rPr>
                    <w:color w:val="auto"/>
                    <w:sz w:val="28"/>
                    <w:szCs w:val="28"/>
                    <w:lang w:eastAsia="ru-RU"/>
                  </w:rPr>
                </w:rPrChange>
              </w:rPr>
              <w:t>Так</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16" w:author="ASD" w:date="2016-06-09T16:59:00Z">
                  <w:rPr>
                    <w:color w:val="auto"/>
                    <w:sz w:val="28"/>
                    <w:szCs w:val="28"/>
                    <w:lang w:eastAsia="ru-RU"/>
                  </w:rPr>
                </w:rPrChange>
              </w:rPr>
            </w:pPr>
            <w:r w:rsidRPr="00891248">
              <w:rPr>
                <w:color w:val="auto"/>
                <w:sz w:val="28"/>
                <w:szCs w:val="28"/>
                <w:lang w:eastAsia="ru-RU"/>
                <w:rPrChange w:id="917" w:author="ASD" w:date="2016-06-09T16:59:00Z">
                  <w:rPr>
                    <w:color w:val="auto"/>
                    <w:sz w:val="28"/>
                    <w:szCs w:val="28"/>
                    <w:lang w:eastAsia="ru-RU"/>
                  </w:rPr>
                </w:rPrChange>
              </w:rPr>
              <w:t>Ні</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Спалах</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18" w:author="ASD" w:date="2016-06-09T16:59:00Z">
                  <w:rPr>
                    <w:color w:val="auto"/>
                    <w:sz w:val="28"/>
                    <w:szCs w:val="28"/>
                    <w:lang w:eastAsia="ru-RU"/>
                  </w:rPr>
                </w:rPrChange>
              </w:rPr>
            </w:pPr>
            <w:r w:rsidRPr="00891248">
              <w:rPr>
                <w:color w:val="auto"/>
                <w:sz w:val="28"/>
                <w:szCs w:val="28"/>
                <w:lang w:eastAsia="ru-RU"/>
                <w:rPrChange w:id="919" w:author="ASD" w:date="2016-06-09T16:59:00Z">
                  <w:rPr>
                    <w:color w:val="auto"/>
                    <w:sz w:val="28"/>
                    <w:szCs w:val="28"/>
                    <w:lang w:eastAsia="ru-RU"/>
                  </w:rPr>
                </w:rPrChange>
              </w:rPr>
              <w:t>Так</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20" w:author="ASD" w:date="2016-06-09T16:59:00Z">
                  <w:rPr>
                    <w:color w:val="auto"/>
                    <w:sz w:val="28"/>
                    <w:szCs w:val="28"/>
                    <w:lang w:eastAsia="ru-RU"/>
                  </w:rPr>
                </w:rPrChange>
              </w:rPr>
            </w:pPr>
            <w:r w:rsidRPr="00891248">
              <w:rPr>
                <w:color w:val="auto"/>
                <w:sz w:val="28"/>
                <w:szCs w:val="28"/>
                <w:lang w:eastAsia="ru-RU"/>
                <w:rPrChange w:id="921" w:author="ASD" w:date="2016-06-09T16:59:00Z">
                  <w:rPr>
                    <w:color w:val="auto"/>
                    <w:sz w:val="28"/>
                    <w:szCs w:val="28"/>
                    <w:lang w:eastAsia="ru-RU"/>
                  </w:rPr>
                </w:rPrChange>
              </w:rPr>
              <w:t>Так</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 xml:space="preserve">Подовження </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22" w:author="ASD" w:date="2016-06-09T16:59:00Z">
                  <w:rPr>
                    <w:color w:val="auto"/>
                    <w:sz w:val="28"/>
                    <w:szCs w:val="28"/>
                    <w:lang w:eastAsia="ru-RU"/>
                  </w:rPr>
                </w:rPrChange>
              </w:rPr>
            </w:pPr>
            <w:r w:rsidRPr="00891248">
              <w:rPr>
                <w:color w:val="auto"/>
                <w:sz w:val="28"/>
                <w:szCs w:val="28"/>
                <w:lang w:eastAsia="ru-RU"/>
                <w:rPrChange w:id="923" w:author="ASD" w:date="2016-06-09T16:59:00Z">
                  <w:rPr>
                    <w:color w:val="auto"/>
                    <w:sz w:val="28"/>
                    <w:szCs w:val="28"/>
                    <w:lang w:eastAsia="ru-RU"/>
                  </w:rPr>
                </w:rPrChange>
              </w:rPr>
              <w:t>До 10 м</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24" w:author="ASD" w:date="2016-06-09T16:59:00Z">
                  <w:rPr>
                    <w:color w:val="auto"/>
                    <w:sz w:val="28"/>
                    <w:szCs w:val="28"/>
                    <w:lang w:eastAsia="ru-RU"/>
                  </w:rPr>
                </w:rPrChange>
              </w:rPr>
            </w:pPr>
            <w:r w:rsidRPr="00891248">
              <w:rPr>
                <w:color w:val="auto"/>
                <w:sz w:val="28"/>
                <w:szCs w:val="28"/>
                <w:lang w:eastAsia="ru-RU"/>
                <w:rPrChange w:id="925" w:author="ASD" w:date="2016-06-09T16:59:00Z">
                  <w:rPr>
                    <w:color w:val="auto"/>
                    <w:sz w:val="28"/>
                    <w:szCs w:val="28"/>
                    <w:lang w:eastAsia="ru-RU"/>
                  </w:rPr>
                </w:rPrChange>
              </w:rPr>
              <w:t>До 10 м</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26" w:author="ASD" w:date="2016-06-09T16:59:00Z">
                  <w:rPr>
                    <w:color w:val="auto"/>
                    <w:sz w:val="28"/>
                    <w:szCs w:val="28"/>
                    <w:lang w:eastAsia="ru-RU"/>
                  </w:rPr>
                </w:rPrChange>
              </w:rPr>
            </w:pPr>
            <w:r w:rsidRPr="00891248">
              <w:rPr>
                <w:color w:val="auto"/>
                <w:sz w:val="28"/>
                <w:szCs w:val="28"/>
                <w:lang w:eastAsia="ru-RU"/>
              </w:rPr>
              <w:t>Потрібн</w:t>
            </w:r>
            <w:r w:rsidR="00C25B52" w:rsidRPr="00891248">
              <w:rPr>
                <w:color w:val="auto"/>
                <w:sz w:val="28"/>
                <w:szCs w:val="28"/>
                <w:lang w:eastAsia="ru-RU"/>
                <w:rPrChange w:id="927" w:author="ASD" w:date="2016-06-09T16:59:00Z">
                  <w:rPr>
                    <w:color w:val="auto"/>
                    <w:sz w:val="28"/>
                    <w:szCs w:val="28"/>
                    <w:lang w:eastAsia="ru-RU"/>
                  </w:rPr>
                </w:rPrChange>
              </w:rPr>
              <w:t>ий</w:t>
            </w:r>
            <w:r w:rsidRPr="00891248">
              <w:rPr>
                <w:color w:val="auto"/>
                <w:sz w:val="28"/>
                <w:szCs w:val="28"/>
                <w:lang w:eastAsia="ru-RU"/>
                <w:rPrChange w:id="928" w:author="ASD" w:date="2016-06-09T16:59:00Z">
                  <w:rPr>
                    <w:color w:val="auto"/>
                    <w:sz w:val="28"/>
                    <w:szCs w:val="28"/>
                    <w:lang w:eastAsia="ru-RU"/>
                  </w:rPr>
                </w:rPrChange>
              </w:rPr>
              <w:t xml:space="preserve"> </w:t>
            </w:r>
            <w:r w:rsidR="00C25B52" w:rsidRPr="00891248">
              <w:rPr>
                <w:color w:val="auto"/>
                <w:sz w:val="28"/>
                <w:szCs w:val="28"/>
                <w:lang w:eastAsia="ru-RU"/>
                <w:rPrChange w:id="929" w:author="ASD" w:date="2016-06-09T16:59:00Z">
                  <w:rPr>
                    <w:color w:val="auto"/>
                    <w:sz w:val="28"/>
                    <w:szCs w:val="28"/>
                    <w:lang w:eastAsia="ru-RU"/>
                  </w:rPr>
                </w:rPrChange>
              </w:rPr>
              <w:t>драйвер</w:t>
            </w:r>
            <w:r w:rsidRPr="00891248">
              <w:rPr>
                <w:color w:val="auto"/>
                <w:sz w:val="28"/>
                <w:szCs w:val="28"/>
                <w:lang w:eastAsia="ru-RU"/>
                <w:rPrChange w:id="930" w:author="ASD" w:date="2016-06-09T16:59:00Z">
                  <w:rPr>
                    <w:color w:val="auto"/>
                    <w:sz w:val="28"/>
                    <w:szCs w:val="28"/>
                    <w:lang w:eastAsia="ru-RU"/>
                  </w:rPr>
                </w:rPrChange>
              </w:rPr>
              <w:t xml:space="preserve"> для роботи</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31" w:author="ASD" w:date="2016-06-09T16:59:00Z">
                  <w:rPr>
                    <w:color w:val="auto"/>
                    <w:sz w:val="28"/>
                    <w:szCs w:val="28"/>
                    <w:lang w:eastAsia="ru-RU"/>
                  </w:rPr>
                </w:rPrChange>
              </w:rPr>
            </w:pPr>
            <w:r w:rsidRPr="00891248">
              <w:rPr>
                <w:color w:val="auto"/>
                <w:sz w:val="28"/>
                <w:szCs w:val="28"/>
                <w:lang w:eastAsia="ru-RU"/>
                <w:rPrChange w:id="932" w:author="ASD" w:date="2016-06-09T16:59:00Z">
                  <w:rPr>
                    <w:color w:val="auto"/>
                    <w:sz w:val="28"/>
                    <w:szCs w:val="28"/>
                    <w:lang w:eastAsia="ru-RU"/>
                  </w:rPr>
                </w:rPrChange>
              </w:rPr>
              <w:t>Ні</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33" w:author="ASD" w:date="2016-06-09T16:59:00Z">
                  <w:rPr>
                    <w:color w:val="auto"/>
                    <w:sz w:val="28"/>
                    <w:szCs w:val="28"/>
                    <w:lang w:eastAsia="ru-RU"/>
                  </w:rPr>
                </w:rPrChange>
              </w:rPr>
            </w:pPr>
            <w:r w:rsidRPr="00891248">
              <w:rPr>
                <w:color w:val="auto"/>
                <w:sz w:val="28"/>
                <w:szCs w:val="28"/>
                <w:lang w:eastAsia="ru-RU"/>
                <w:rPrChange w:id="934" w:author="ASD" w:date="2016-06-09T16:59:00Z">
                  <w:rPr>
                    <w:color w:val="auto"/>
                    <w:sz w:val="28"/>
                    <w:szCs w:val="28"/>
                    <w:lang w:eastAsia="ru-RU"/>
                  </w:rPr>
                </w:rPrChange>
              </w:rPr>
              <w:t>Так</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Mini USB Port</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35" w:author="ASD" w:date="2016-06-09T16:59:00Z">
                  <w:rPr>
                    <w:color w:val="auto"/>
                    <w:sz w:val="28"/>
                    <w:szCs w:val="28"/>
                    <w:lang w:eastAsia="ru-RU"/>
                  </w:rPr>
                </w:rPrChange>
              </w:rPr>
            </w:pPr>
            <w:r w:rsidRPr="00891248">
              <w:rPr>
                <w:color w:val="auto"/>
                <w:sz w:val="28"/>
                <w:szCs w:val="28"/>
                <w:lang w:eastAsia="ru-RU"/>
                <w:rPrChange w:id="936" w:author="ASD" w:date="2016-06-09T16:59:00Z">
                  <w:rPr>
                    <w:color w:val="auto"/>
                    <w:sz w:val="28"/>
                    <w:szCs w:val="28"/>
                    <w:lang w:eastAsia="ru-RU"/>
                  </w:rPr>
                </w:rPrChange>
              </w:rPr>
              <w:t>Ні</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37" w:author="ASD" w:date="2016-06-09T16:59:00Z">
                  <w:rPr>
                    <w:color w:val="auto"/>
                    <w:sz w:val="28"/>
                    <w:szCs w:val="28"/>
                    <w:lang w:eastAsia="ru-RU"/>
                  </w:rPr>
                </w:rPrChange>
              </w:rPr>
            </w:pPr>
            <w:r w:rsidRPr="00891248">
              <w:rPr>
                <w:color w:val="auto"/>
                <w:sz w:val="28"/>
                <w:szCs w:val="28"/>
                <w:lang w:eastAsia="ru-RU"/>
                <w:rPrChange w:id="938" w:author="ASD" w:date="2016-06-09T16:59:00Z">
                  <w:rPr>
                    <w:color w:val="auto"/>
                    <w:sz w:val="28"/>
                    <w:szCs w:val="28"/>
                    <w:lang w:eastAsia="ru-RU"/>
                  </w:rPr>
                </w:rPrChange>
              </w:rPr>
              <w:t>Так</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39" w:author="ASD" w:date="2016-06-09T16:59:00Z">
                  <w:rPr>
                    <w:color w:val="auto"/>
                    <w:sz w:val="28"/>
                    <w:szCs w:val="28"/>
                    <w:lang w:eastAsia="ru-RU"/>
                  </w:rPr>
                </w:rPrChange>
              </w:rPr>
            </w:pPr>
            <w:r w:rsidRPr="00891248">
              <w:rPr>
                <w:color w:val="auto"/>
                <w:sz w:val="28"/>
                <w:szCs w:val="28"/>
                <w:lang w:eastAsia="ru-RU"/>
              </w:rPr>
              <w:t>Використовує камеру смартфо</w:t>
            </w:r>
            <w:r w:rsidRPr="00891248">
              <w:rPr>
                <w:color w:val="auto"/>
                <w:sz w:val="28"/>
                <w:szCs w:val="28"/>
                <w:lang w:eastAsia="ru-RU"/>
                <w:rPrChange w:id="940" w:author="ASD" w:date="2016-06-09T16:59:00Z">
                  <w:rPr>
                    <w:color w:val="auto"/>
                    <w:sz w:val="28"/>
                    <w:szCs w:val="28"/>
                    <w:lang w:eastAsia="ru-RU"/>
                  </w:rPr>
                </w:rPrChange>
              </w:rPr>
              <w:t>на</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41" w:author="ASD" w:date="2016-06-09T16:59:00Z">
                  <w:rPr>
                    <w:color w:val="auto"/>
                    <w:sz w:val="28"/>
                    <w:szCs w:val="28"/>
                    <w:lang w:eastAsia="ru-RU"/>
                  </w:rPr>
                </w:rPrChange>
              </w:rPr>
            </w:pPr>
            <w:r w:rsidRPr="00891248">
              <w:rPr>
                <w:color w:val="auto"/>
                <w:sz w:val="28"/>
                <w:szCs w:val="28"/>
                <w:lang w:eastAsia="ru-RU"/>
                <w:rPrChange w:id="942" w:author="ASD" w:date="2016-06-09T16:59:00Z">
                  <w:rPr>
                    <w:color w:val="auto"/>
                    <w:sz w:val="28"/>
                    <w:szCs w:val="28"/>
                    <w:lang w:eastAsia="ru-RU"/>
                  </w:rPr>
                </w:rPrChange>
              </w:rPr>
              <w:t>Так</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43" w:author="ASD" w:date="2016-06-09T16:59:00Z">
                  <w:rPr>
                    <w:color w:val="auto"/>
                    <w:sz w:val="28"/>
                    <w:szCs w:val="28"/>
                    <w:lang w:eastAsia="ru-RU"/>
                  </w:rPr>
                </w:rPrChange>
              </w:rPr>
            </w:pPr>
            <w:r w:rsidRPr="00891248">
              <w:rPr>
                <w:color w:val="auto"/>
                <w:sz w:val="28"/>
                <w:szCs w:val="28"/>
                <w:lang w:eastAsia="ru-RU"/>
                <w:rPrChange w:id="944" w:author="ASD" w:date="2016-06-09T16:59:00Z">
                  <w:rPr>
                    <w:color w:val="auto"/>
                    <w:sz w:val="28"/>
                    <w:szCs w:val="28"/>
                    <w:lang w:eastAsia="ru-RU"/>
                  </w:rPr>
                </w:rPrChange>
              </w:rPr>
              <w:t>Ні</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Прив’язано до смартфона</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45" w:author="ASD" w:date="2016-06-09T16:59:00Z">
                  <w:rPr>
                    <w:color w:val="auto"/>
                    <w:sz w:val="28"/>
                    <w:szCs w:val="28"/>
                    <w:lang w:eastAsia="ru-RU"/>
                  </w:rPr>
                </w:rPrChange>
              </w:rPr>
            </w:pPr>
            <w:r w:rsidRPr="00891248">
              <w:rPr>
                <w:color w:val="auto"/>
                <w:sz w:val="28"/>
                <w:szCs w:val="28"/>
                <w:lang w:eastAsia="ru-RU"/>
                <w:rPrChange w:id="946" w:author="ASD" w:date="2016-06-09T16:59:00Z">
                  <w:rPr>
                    <w:color w:val="auto"/>
                    <w:sz w:val="28"/>
                    <w:szCs w:val="28"/>
                    <w:lang w:eastAsia="ru-RU"/>
                  </w:rPr>
                </w:rPrChange>
              </w:rPr>
              <w:t>Так</w:t>
            </w:r>
          </w:p>
        </w:tc>
        <w:tc>
          <w:tcPr>
            <w:tcW w:w="170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47" w:author="ASD" w:date="2016-06-09T16:59:00Z">
                  <w:rPr>
                    <w:color w:val="auto"/>
                    <w:sz w:val="28"/>
                    <w:szCs w:val="28"/>
                    <w:lang w:eastAsia="ru-RU"/>
                  </w:rPr>
                </w:rPrChange>
              </w:rPr>
            </w:pPr>
            <w:r w:rsidRPr="00891248">
              <w:rPr>
                <w:color w:val="auto"/>
                <w:sz w:val="28"/>
                <w:szCs w:val="28"/>
                <w:lang w:eastAsia="ru-RU"/>
                <w:rPrChange w:id="948" w:author="ASD" w:date="2016-06-09T16:59:00Z">
                  <w:rPr>
                    <w:color w:val="auto"/>
                    <w:sz w:val="28"/>
                    <w:szCs w:val="28"/>
                    <w:lang w:eastAsia="ru-RU"/>
                  </w:rPr>
                </w:rPrChange>
              </w:rPr>
              <w:t>Ні</w:t>
            </w:r>
          </w:p>
        </w:tc>
      </w:tr>
      <w:tr w:rsidR="007E4F40" w:rsidRPr="00891248" w:rsidTr="00D52597">
        <w:tc>
          <w:tcPr>
            <w:tcW w:w="5755"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Вартість</w:t>
            </w:r>
          </w:p>
        </w:tc>
        <w:tc>
          <w:tcPr>
            <w:tcW w:w="1890" w:type="dxa"/>
          </w:tcPr>
          <w:p w:rsidR="007E4F40" w:rsidRPr="00891248" w:rsidRDefault="007E4F40" w:rsidP="00891248">
            <w:pPr>
              <w:pStyle w:val="a9"/>
              <w:shd w:val="clear" w:color="auto" w:fill="FFFFFF"/>
              <w:spacing w:before="0" w:beforeAutospacing="0" w:after="0" w:afterAutospacing="0" w:line="360" w:lineRule="auto"/>
              <w:ind w:hanging="23"/>
              <w:rPr>
                <w:color w:val="auto"/>
                <w:sz w:val="28"/>
                <w:szCs w:val="28"/>
                <w:lang w:eastAsia="ru-RU"/>
                <w:rPrChange w:id="949" w:author="ASD" w:date="2016-06-09T16:59:00Z">
                  <w:rPr>
                    <w:color w:val="auto"/>
                    <w:sz w:val="28"/>
                    <w:szCs w:val="28"/>
                    <w:lang w:eastAsia="ru-RU"/>
                  </w:rPr>
                </w:rPrChange>
              </w:rPr>
            </w:pPr>
            <w:r w:rsidRPr="00891248">
              <w:rPr>
                <w:color w:val="auto"/>
                <w:sz w:val="28"/>
                <w:szCs w:val="28"/>
                <w:lang w:eastAsia="ru-RU"/>
                <w:rPrChange w:id="950" w:author="ASD" w:date="2016-06-09T16:59:00Z">
                  <w:rPr>
                    <w:color w:val="auto"/>
                    <w:sz w:val="28"/>
                    <w:szCs w:val="28"/>
                    <w:lang w:eastAsia="ru-RU"/>
                  </w:rPr>
                </w:rPrChange>
              </w:rPr>
              <w:t>200 грн</w:t>
            </w:r>
          </w:p>
        </w:tc>
        <w:tc>
          <w:tcPr>
            <w:tcW w:w="1700" w:type="dxa"/>
          </w:tcPr>
          <w:p w:rsidR="007E4F40" w:rsidRPr="00891248" w:rsidRDefault="001C19E5" w:rsidP="00891248">
            <w:pPr>
              <w:pStyle w:val="a9"/>
              <w:shd w:val="clear" w:color="auto" w:fill="FFFFFF"/>
              <w:spacing w:before="0" w:beforeAutospacing="0" w:after="0" w:afterAutospacing="0" w:line="360" w:lineRule="auto"/>
              <w:ind w:hanging="23"/>
              <w:rPr>
                <w:color w:val="auto"/>
                <w:sz w:val="28"/>
                <w:szCs w:val="28"/>
                <w:lang w:eastAsia="ru-RU"/>
                <w:rPrChange w:id="951" w:author="ASD" w:date="2016-06-09T16:59:00Z">
                  <w:rPr>
                    <w:color w:val="auto"/>
                    <w:sz w:val="28"/>
                    <w:szCs w:val="28"/>
                    <w:lang w:eastAsia="ru-RU"/>
                  </w:rPr>
                </w:rPrChange>
              </w:rPr>
            </w:pPr>
            <w:r w:rsidRPr="00891248">
              <w:rPr>
                <w:color w:val="auto"/>
                <w:sz w:val="28"/>
                <w:szCs w:val="28"/>
                <w:lang w:eastAsia="ru-RU"/>
                <w:rPrChange w:id="952" w:author="ASD" w:date="2016-06-09T16:59:00Z">
                  <w:rPr>
                    <w:color w:val="auto"/>
                    <w:sz w:val="28"/>
                    <w:szCs w:val="28"/>
                    <w:lang w:eastAsia="ru-RU"/>
                  </w:rPr>
                </w:rPrChange>
              </w:rPr>
              <w:t>1</w:t>
            </w:r>
            <w:r w:rsidR="007E4F40" w:rsidRPr="00891248">
              <w:rPr>
                <w:color w:val="auto"/>
                <w:sz w:val="28"/>
                <w:szCs w:val="28"/>
                <w:lang w:eastAsia="ru-RU"/>
                <w:rPrChange w:id="953" w:author="ASD" w:date="2016-06-09T16:59:00Z">
                  <w:rPr>
                    <w:color w:val="auto"/>
                    <w:sz w:val="28"/>
                    <w:szCs w:val="28"/>
                    <w:lang w:eastAsia="ru-RU"/>
                  </w:rPr>
                </w:rPrChange>
              </w:rPr>
              <w:t>931 грн</w:t>
            </w:r>
          </w:p>
        </w:tc>
      </w:tr>
    </w:tbl>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
      </w:pPr>
    </w:p>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954" w:author="ASD" w:date="2016-06-09T16:59:00Z">
            <w:rPr>
              <w:color w:val="auto"/>
              <w:sz w:val="28"/>
              <w:szCs w:val="28"/>
              <w:lang w:eastAsia="ru-RU"/>
            </w:rPr>
          </w:rPrChange>
        </w:rPr>
      </w:pPr>
      <w:r w:rsidRPr="00891248">
        <w:rPr>
          <w:color w:val="auto"/>
          <w:sz w:val="28"/>
          <w:szCs w:val="28"/>
          <w:lang w:eastAsia="ru-RU"/>
          <w:rPrChange w:id="955" w:author="ASD" w:date="2016-06-09T16:59:00Z">
            <w:rPr>
              <w:color w:val="auto"/>
              <w:sz w:val="28"/>
              <w:szCs w:val="28"/>
              <w:lang w:eastAsia="ru-RU"/>
            </w:rPr>
          </w:rPrChange>
        </w:rPr>
        <w:t>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956" w:author="ASD" w:date="2016-06-09T16:59:00Z">
            <w:rPr>
              <w:color w:val="auto"/>
              <w:sz w:val="28"/>
              <w:szCs w:val="28"/>
              <w:lang w:eastAsia="ru-RU"/>
            </w:rPr>
          </w:rPrChange>
        </w:rPr>
      </w:pPr>
      <w:r w:rsidRPr="00891248">
        <w:rPr>
          <w:color w:val="auto"/>
          <w:sz w:val="28"/>
          <w:szCs w:val="28"/>
          <w:lang w:eastAsia="ru-RU"/>
          <w:rPrChange w:id="957" w:author="ASD" w:date="2016-06-09T16:59:00Z">
            <w:rPr>
              <w:color w:val="auto"/>
              <w:sz w:val="28"/>
              <w:szCs w:val="28"/>
              <w:lang w:eastAsia="ru-RU"/>
            </w:rPr>
          </w:rPrChange>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958" w:author="ASD" w:date="2016-06-09T16:59:00Z">
            <w:rPr>
              <w:color w:val="auto"/>
              <w:sz w:val="28"/>
              <w:szCs w:val="28"/>
              <w:lang w:eastAsia="ru-RU"/>
            </w:rPr>
          </w:rPrChange>
        </w:rPr>
      </w:pPr>
      <w:r w:rsidRPr="00891248">
        <w:rPr>
          <w:color w:val="auto"/>
          <w:sz w:val="28"/>
          <w:szCs w:val="28"/>
          <w:lang w:eastAsia="ru-RU"/>
          <w:rPrChange w:id="959" w:author="ASD" w:date="2016-06-09T16:59:00Z">
            <w:rPr>
              <w:color w:val="auto"/>
              <w:sz w:val="28"/>
              <w:szCs w:val="28"/>
              <w:lang w:eastAsia="ru-RU"/>
            </w:rPr>
          </w:rPrChange>
        </w:rPr>
        <w:t xml:space="preserve">Варто зазначити, що для порівняння було узято найкращу модель ендоскопа для Android, а для подовжувача використана застаріла модель смартфона LG P700. Сучасні смартфони мають значно вищі характеристики. Наприклад: </w:t>
      </w:r>
      <w:r w:rsidRPr="00891248">
        <w:rPr>
          <w:color w:val="auto"/>
          <w:sz w:val="28"/>
          <w:szCs w:val="28"/>
          <w:lang w:eastAsia="ru-RU"/>
          <w:rPrChange w:id="960" w:author="ASD" w:date="2016-06-09T16:59:00Z">
            <w:rPr>
              <w:color w:val="auto"/>
              <w:sz w:val="28"/>
              <w:szCs w:val="28"/>
              <w:lang w:eastAsia="ru-RU"/>
            </w:rPr>
          </w:rPrChange>
        </w:rPr>
        <w:lastRenderedPageBreak/>
        <w:t>сучасний модуль камери має 20 мега пікселів, що є у 4 рази більше за використаний модуль.</w:t>
      </w:r>
    </w:p>
    <w:p w:rsidR="001C19E5" w:rsidRPr="00891248" w:rsidRDefault="007E4F40" w:rsidP="00891248">
      <w:pPr>
        <w:pStyle w:val="3"/>
        <w:numPr>
          <w:ilvl w:val="0"/>
          <w:numId w:val="35"/>
        </w:numPr>
        <w:tabs>
          <w:tab w:val="left" w:pos="990"/>
          <w:tab w:val="left" w:pos="1440"/>
        </w:tabs>
        <w:spacing w:before="0" w:beforeAutospacing="0" w:after="0" w:afterAutospacing="0" w:line="360" w:lineRule="auto"/>
        <w:ind w:left="1710" w:hanging="1350"/>
        <w:rPr>
          <w:szCs w:val="28"/>
          <w:lang w:val="uk-UA"/>
          <w:rPrChange w:id="961" w:author="ASD" w:date="2016-06-09T16:59:00Z">
            <w:rPr>
              <w:lang w:val="uk-UA"/>
            </w:rPr>
          </w:rPrChange>
        </w:rPr>
      </w:pPr>
      <w:bookmarkStart w:id="962" w:name="_Toc453262646"/>
      <w:r w:rsidRPr="00891248">
        <w:rPr>
          <w:szCs w:val="28"/>
          <w:lang w:val="uk-UA"/>
          <w:rPrChange w:id="963" w:author="ASD" w:date="2016-06-09T16:59:00Z">
            <w:rPr>
              <w:lang w:val="uk-UA"/>
            </w:rPr>
          </w:rPrChange>
        </w:rPr>
        <w:t>Програмне порівняння</w:t>
      </w:r>
      <w:bookmarkEnd w:id="962"/>
    </w:p>
    <w:p w:rsidR="001C19E5" w:rsidRPr="00891248" w:rsidRDefault="001C19E5" w:rsidP="00891248">
      <w:pPr>
        <w:pStyle w:val="a9"/>
        <w:shd w:val="clear" w:color="auto" w:fill="FFFFFF"/>
        <w:spacing w:before="0" w:beforeAutospacing="0" w:after="0" w:afterAutospacing="0" w:line="360" w:lineRule="auto"/>
        <w:ind w:firstLine="630"/>
        <w:rPr>
          <w:color w:val="auto"/>
          <w:sz w:val="28"/>
          <w:szCs w:val="28"/>
          <w:lang w:eastAsia="ru-RU"/>
          <w:rPrChange w:id="964" w:author="ASD" w:date="2016-06-09T16:59:00Z">
            <w:rPr>
              <w:color w:val="auto"/>
              <w:sz w:val="28"/>
              <w:szCs w:val="28"/>
              <w:lang w:eastAsia="ru-RU"/>
            </w:rPr>
          </w:rPrChange>
        </w:rPr>
      </w:pPr>
      <w:r w:rsidRPr="00891248">
        <w:rPr>
          <w:color w:val="auto"/>
          <w:sz w:val="28"/>
          <w:szCs w:val="28"/>
          <w:lang w:eastAsia="ru-RU"/>
          <w:rPrChange w:id="965" w:author="ASD" w:date="2016-06-09T16:59:00Z">
            <w:rPr>
              <w:color w:val="auto"/>
              <w:sz w:val="28"/>
              <w:szCs w:val="28"/>
              <w:lang w:eastAsia="ru-RU"/>
            </w:rPr>
          </w:rPrChange>
        </w:rPr>
        <w:t>Для створення програмного забезпечення я взяв за основу алгоритм OpenTLD, який базується на алгоритмі Лукаса — Канаде.</w:t>
      </w:r>
    </w:p>
    <w:p w:rsidR="00B2116F" w:rsidRPr="00891248" w:rsidRDefault="001C19E5" w:rsidP="00891248">
      <w:pPr>
        <w:pStyle w:val="a9"/>
        <w:shd w:val="clear" w:color="auto" w:fill="FFFFFF"/>
        <w:spacing w:before="0" w:beforeAutospacing="0" w:after="0" w:afterAutospacing="0" w:line="360" w:lineRule="auto"/>
        <w:ind w:firstLine="630"/>
        <w:rPr>
          <w:color w:val="auto"/>
          <w:sz w:val="28"/>
          <w:szCs w:val="28"/>
          <w:lang w:eastAsia="ru-RU"/>
          <w:rPrChange w:id="966" w:author="ASD" w:date="2016-06-09T16:59:00Z">
            <w:rPr>
              <w:color w:val="auto"/>
              <w:sz w:val="28"/>
              <w:szCs w:val="28"/>
              <w:lang w:eastAsia="ru-RU"/>
            </w:rPr>
          </w:rPrChange>
        </w:rPr>
      </w:pPr>
      <w:r w:rsidRPr="00891248">
        <w:rPr>
          <w:color w:val="auto"/>
          <w:sz w:val="28"/>
          <w:szCs w:val="28"/>
          <w:lang w:eastAsia="ru-RU"/>
          <w:rPrChange w:id="967" w:author="ASD" w:date="2016-06-09T16:59:00Z">
            <w:rPr>
              <w:color w:val="auto"/>
              <w:sz w:val="28"/>
              <w:szCs w:val="28"/>
              <w:lang w:eastAsia="ru-RU"/>
            </w:rPr>
          </w:rPrChange>
        </w:rPr>
        <w:t xml:space="preserve">Детальний опис програмної частини є в третьому розділі. </w:t>
      </w:r>
    </w:p>
    <w:p w:rsidR="007E4F40"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968" w:author="ASD" w:date="2016-06-09T16:59:00Z">
            <w:rPr>
              <w:color w:val="auto"/>
              <w:sz w:val="28"/>
              <w:szCs w:val="28"/>
              <w:lang w:eastAsia="ru-RU"/>
            </w:rPr>
          </w:rPrChange>
        </w:rPr>
      </w:pPr>
      <w:r w:rsidRPr="00891248">
        <w:rPr>
          <w:color w:val="auto"/>
          <w:sz w:val="28"/>
          <w:szCs w:val="28"/>
          <w:lang w:eastAsia="ru-RU"/>
          <w:rPrChange w:id="969" w:author="ASD" w:date="2016-06-09T16:59:00Z">
            <w:rPr>
              <w:color w:val="auto"/>
              <w:sz w:val="28"/>
              <w:szCs w:val="28"/>
              <w:lang w:eastAsia="ru-RU"/>
            </w:rPr>
          </w:rPrChange>
        </w:rPr>
        <w:t>Таблиця порівняння програмного забезпечення мого приладу та найкращого ендоскопа</w:t>
      </w:r>
      <w:r w:rsidR="001C19E5" w:rsidRPr="00891248">
        <w:rPr>
          <w:color w:val="auto"/>
          <w:sz w:val="28"/>
          <w:szCs w:val="28"/>
          <w:lang w:eastAsia="ru-RU"/>
          <w:rPrChange w:id="970" w:author="ASD" w:date="2016-06-09T16:59:00Z">
            <w:rPr>
              <w:color w:val="auto"/>
              <w:sz w:val="28"/>
              <w:szCs w:val="28"/>
              <w:lang w:eastAsia="ru-RU"/>
            </w:rPr>
          </w:rPrChange>
        </w:rPr>
        <w:t>.</w:t>
      </w:r>
    </w:p>
    <w:p w:rsidR="001C19E5" w:rsidRPr="00891248" w:rsidRDefault="00B2116F" w:rsidP="00891248">
      <w:pPr>
        <w:pStyle w:val="a9"/>
        <w:shd w:val="clear" w:color="auto" w:fill="FFFFFF"/>
        <w:spacing w:before="0" w:beforeAutospacing="0" w:after="0" w:afterAutospacing="0" w:line="360" w:lineRule="auto"/>
        <w:ind w:firstLine="630"/>
        <w:jc w:val="right"/>
        <w:rPr>
          <w:color w:val="auto"/>
          <w:sz w:val="28"/>
          <w:szCs w:val="28"/>
          <w:lang w:eastAsia="ru-RU"/>
          <w:rPrChange w:id="971" w:author="ASD" w:date="2016-06-09T16:59:00Z">
            <w:rPr>
              <w:color w:val="auto"/>
              <w:sz w:val="28"/>
              <w:szCs w:val="28"/>
              <w:lang w:eastAsia="ru-RU"/>
            </w:rPr>
          </w:rPrChange>
        </w:rPr>
      </w:pPr>
      <w:r w:rsidRPr="00891248">
        <w:rPr>
          <w:color w:val="auto"/>
          <w:sz w:val="28"/>
          <w:szCs w:val="28"/>
          <w:lang w:eastAsia="ru-RU"/>
          <w:rPrChange w:id="972" w:author="ASD" w:date="2016-06-09T16:59:00Z">
            <w:rPr>
              <w:color w:val="auto"/>
              <w:sz w:val="28"/>
              <w:szCs w:val="28"/>
              <w:lang w:eastAsia="ru-RU"/>
            </w:rPr>
          </w:rPrChange>
        </w:rPr>
        <w:t>Таблиця 2.3</w:t>
      </w:r>
    </w:p>
    <w:tbl>
      <w:tblPr>
        <w:tblStyle w:val="a8"/>
        <w:tblW w:w="0" w:type="auto"/>
        <w:tblLook w:val="04A0" w:firstRow="1" w:lastRow="0" w:firstColumn="1" w:lastColumn="0" w:noHBand="0" w:noVBand="1"/>
      </w:tblPr>
      <w:tblGrid>
        <w:gridCol w:w="6270"/>
        <w:gridCol w:w="1704"/>
        <w:gridCol w:w="1370"/>
      </w:tblGrid>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73" w:author="ASD" w:date="2016-06-09T16:59:00Z">
                  <w:rPr>
                    <w:color w:val="auto"/>
                    <w:sz w:val="28"/>
                    <w:szCs w:val="28"/>
                    <w:lang w:eastAsia="ru-RU"/>
                  </w:rPr>
                </w:rPrChange>
              </w:rPr>
            </w:pP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74" w:author="ASD" w:date="2016-06-09T16:59:00Z">
                  <w:rPr>
                    <w:color w:val="auto"/>
                    <w:sz w:val="28"/>
                    <w:szCs w:val="28"/>
                    <w:lang w:eastAsia="ru-RU"/>
                  </w:rPr>
                </w:rPrChange>
              </w:rPr>
            </w:pPr>
            <w:r w:rsidRPr="00891248">
              <w:rPr>
                <w:color w:val="auto"/>
                <w:sz w:val="28"/>
                <w:szCs w:val="28"/>
                <w:lang w:eastAsia="ru-RU"/>
                <w:rPrChange w:id="975" w:author="ASD" w:date="2016-06-09T16:59:00Z">
                  <w:rPr>
                    <w:color w:val="auto"/>
                    <w:sz w:val="28"/>
                    <w:szCs w:val="28"/>
                    <w:lang w:eastAsia="ru-RU"/>
                  </w:rPr>
                </w:rPrChange>
              </w:rPr>
              <w:t>Подовжувач</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76" w:author="ASD" w:date="2016-06-09T16:59:00Z">
                  <w:rPr>
                    <w:color w:val="auto"/>
                    <w:sz w:val="28"/>
                    <w:szCs w:val="28"/>
                    <w:lang w:eastAsia="ru-RU"/>
                  </w:rPr>
                </w:rPrChange>
              </w:rPr>
            </w:pPr>
            <w:r w:rsidRPr="00891248">
              <w:rPr>
                <w:color w:val="auto"/>
                <w:sz w:val="28"/>
                <w:szCs w:val="28"/>
                <w:lang w:eastAsia="ru-RU"/>
                <w:rPrChange w:id="977" w:author="ASD" w:date="2016-06-09T16:59:00Z">
                  <w:rPr>
                    <w:color w:val="auto"/>
                    <w:sz w:val="28"/>
                    <w:szCs w:val="28"/>
                    <w:lang w:eastAsia="ru-RU"/>
                  </w:rPr>
                </w:rPrChange>
              </w:rPr>
              <w:t>Ендоскоп</w:t>
            </w:r>
          </w:p>
        </w:tc>
      </w:tr>
      <w:tr w:rsidR="007E4F40" w:rsidRPr="00891248" w:rsidTr="00D52597">
        <w:tc>
          <w:tcPr>
            <w:tcW w:w="6271" w:type="dxa"/>
          </w:tcPr>
          <w:p w:rsidR="007E4F40" w:rsidRPr="00891248" w:rsidRDefault="00307144"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Відео зйомка</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78" w:author="ASD" w:date="2016-06-09T16:59:00Z">
                  <w:rPr>
                    <w:color w:val="auto"/>
                    <w:sz w:val="28"/>
                    <w:szCs w:val="28"/>
                    <w:lang w:eastAsia="ru-RU"/>
                  </w:rPr>
                </w:rPrChange>
              </w:rPr>
            </w:pPr>
            <w:r w:rsidRPr="00891248">
              <w:rPr>
                <w:color w:val="auto"/>
                <w:sz w:val="28"/>
                <w:szCs w:val="28"/>
                <w:lang w:eastAsia="ru-RU"/>
                <w:rPrChange w:id="979"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80" w:author="ASD" w:date="2016-06-09T16:59:00Z">
                  <w:rPr>
                    <w:color w:val="auto"/>
                    <w:sz w:val="28"/>
                    <w:szCs w:val="28"/>
                    <w:lang w:eastAsia="ru-RU"/>
                  </w:rPr>
                </w:rPrChange>
              </w:rPr>
            </w:pPr>
            <w:r w:rsidRPr="00891248">
              <w:rPr>
                <w:color w:val="auto"/>
                <w:sz w:val="28"/>
                <w:szCs w:val="28"/>
                <w:lang w:eastAsia="ru-RU"/>
                <w:rPrChange w:id="981" w:author="ASD" w:date="2016-06-09T16:59:00Z">
                  <w:rPr>
                    <w:color w:val="auto"/>
                    <w:sz w:val="28"/>
                    <w:szCs w:val="28"/>
                    <w:lang w:eastAsia="ru-RU"/>
                  </w:rPr>
                </w:rPrChange>
              </w:rPr>
              <w:t>Ні</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Демонстрація зображення з камери</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82" w:author="ASD" w:date="2016-06-09T16:59:00Z">
                  <w:rPr>
                    <w:color w:val="auto"/>
                    <w:sz w:val="28"/>
                    <w:szCs w:val="28"/>
                    <w:lang w:eastAsia="ru-RU"/>
                  </w:rPr>
                </w:rPrChange>
              </w:rPr>
            </w:pPr>
            <w:r w:rsidRPr="00891248">
              <w:rPr>
                <w:color w:val="auto"/>
                <w:sz w:val="28"/>
                <w:szCs w:val="28"/>
                <w:lang w:eastAsia="ru-RU"/>
                <w:rPrChange w:id="983"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84" w:author="ASD" w:date="2016-06-09T16:59:00Z">
                  <w:rPr>
                    <w:color w:val="auto"/>
                    <w:sz w:val="28"/>
                    <w:szCs w:val="28"/>
                    <w:lang w:eastAsia="ru-RU"/>
                  </w:rPr>
                </w:rPrChange>
              </w:rPr>
            </w:pPr>
            <w:r w:rsidRPr="00891248">
              <w:rPr>
                <w:color w:val="auto"/>
                <w:sz w:val="28"/>
                <w:szCs w:val="28"/>
                <w:lang w:eastAsia="ru-RU"/>
                <w:rPrChange w:id="985" w:author="ASD" w:date="2016-06-09T16:59:00Z">
                  <w:rPr>
                    <w:color w:val="auto"/>
                    <w:sz w:val="28"/>
                    <w:szCs w:val="28"/>
                    <w:lang w:eastAsia="ru-RU"/>
                  </w:rPr>
                </w:rPrChange>
              </w:rPr>
              <w:t>Так</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Знаходження заданого об’єкту в реальному часі</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86" w:author="ASD" w:date="2016-06-09T16:59:00Z">
                  <w:rPr>
                    <w:color w:val="auto"/>
                    <w:sz w:val="28"/>
                    <w:szCs w:val="28"/>
                    <w:lang w:eastAsia="ru-RU"/>
                  </w:rPr>
                </w:rPrChange>
              </w:rPr>
            </w:pPr>
            <w:r w:rsidRPr="00891248">
              <w:rPr>
                <w:color w:val="auto"/>
                <w:sz w:val="28"/>
                <w:szCs w:val="28"/>
                <w:lang w:eastAsia="ru-RU"/>
                <w:rPrChange w:id="987"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88" w:author="ASD" w:date="2016-06-09T16:59:00Z">
                  <w:rPr>
                    <w:color w:val="auto"/>
                    <w:sz w:val="28"/>
                    <w:szCs w:val="28"/>
                    <w:lang w:eastAsia="ru-RU"/>
                  </w:rPr>
                </w:rPrChange>
              </w:rPr>
            </w:pPr>
            <w:r w:rsidRPr="00891248">
              <w:rPr>
                <w:color w:val="auto"/>
                <w:sz w:val="28"/>
                <w:szCs w:val="28"/>
                <w:lang w:eastAsia="ru-RU"/>
                <w:rPrChange w:id="989" w:author="ASD" w:date="2016-06-09T16:59:00Z">
                  <w:rPr>
                    <w:color w:val="auto"/>
                    <w:sz w:val="28"/>
                    <w:szCs w:val="28"/>
                    <w:lang w:eastAsia="ru-RU"/>
                  </w:rPr>
                </w:rPrChange>
              </w:rPr>
              <w:t>Ні</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Спостереження за заданим об’єктом в режимі реального часу</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90" w:author="ASD" w:date="2016-06-09T16:59:00Z">
                  <w:rPr>
                    <w:color w:val="auto"/>
                    <w:sz w:val="28"/>
                    <w:szCs w:val="28"/>
                    <w:lang w:eastAsia="ru-RU"/>
                  </w:rPr>
                </w:rPrChange>
              </w:rPr>
            </w:pPr>
            <w:r w:rsidRPr="00891248">
              <w:rPr>
                <w:color w:val="auto"/>
                <w:sz w:val="28"/>
                <w:szCs w:val="28"/>
                <w:lang w:eastAsia="ru-RU"/>
                <w:rPrChange w:id="991"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92" w:author="ASD" w:date="2016-06-09T16:59:00Z">
                  <w:rPr>
                    <w:color w:val="auto"/>
                    <w:sz w:val="28"/>
                    <w:szCs w:val="28"/>
                    <w:lang w:eastAsia="ru-RU"/>
                  </w:rPr>
                </w:rPrChange>
              </w:rPr>
            </w:pPr>
            <w:r w:rsidRPr="00891248">
              <w:rPr>
                <w:color w:val="auto"/>
                <w:sz w:val="28"/>
                <w:szCs w:val="28"/>
                <w:lang w:eastAsia="ru-RU"/>
                <w:rPrChange w:id="993" w:author="ASD" w:date="2016-06-09T16:59:00Z">
                  <w:rPr>
                    <w:color w:val="auto"/>
                    <w:sz w:val="28"/>
                    <w:szCs w:val="28"/>
                    <w:lang w:eastAsia="ru-RU"/>
                  </w:rPr>
                </w:rPrChange>
              </w:rPr>
              <w:t>Ні</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Використання фільтрів відео</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94" w:author="ASD" w:date="2016-06-09T16:59:00Z">
                  <w:rPr>
                    <w:color w:val="auto"/>
                    <w:sz w:val="28"/>
                    <w:szCs w:val="28"/>
                    <w:lang w:eastAsia="ru-RU"/>
                  </w:rPr>
                </w:rPrChange>
              </w:rPr>
            </w:pPr>
            <w:r w:rsidRPr="00891248">
              <w:rPr>
                <w:color w:val="auto"/>
                <w:sz w:val="28"/>
                <w:szCs w:val="28"/>
                <w:lang w:eastAsia="ru-RU"/>
                <w:rPrChange w:id="995"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96" w:author="ASD" w:date="2016-06-09T16:59:00Z">
                  <w:rPr>
                    <w:color w:val="auto"/>
                    <w:sz w:val="28"/>
                    <w:szCs w:val="28"/>
                    <w:lang w:eastAsia="ru-RU"/>
                  </w:rPr>
                </w:rPrChange>
              </w:rPr>
            </w:pPr>
            <w:r w:rsidRPr="00891248">
              <w:rPr>
                <w:color w:val="auto"/>
                <w:sz w:val="28"/>
                <w:szCs w:val="28"/>
                <w:lang w:eastAsia="ru-RU"/>
                <w:rPrChange w:id="997" w:author="ASD" w:date="2016-06-09T16:59:00Z">
                  <w:rPr>
                    <w:color w:val="auto"/>
                    <w:sz w:val="28"/>
                    <w:szCs w:val="28"/>
                    <w:lang w:eastAsia="ru-RU"/>
                  </w:rPr>
                </w:rPrChange>
              </w:rPr>
              <w:t>Ні</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Зум камери</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998" w:author="ASD" w:date="2016-06-09T16:59:00Z">
                  <w:rPr>
                    <w:color w:val="auto"/>
                    <w:sz w:val="28"/>
                    <w:szCs w:val="28"/>
                    <w:lang w:eastAsia="ru-RU"/>
                  </w:rPr>
                </w:rPrChange>
              </w:rPr>
            </w:pPr>
            <w:r w:rsidRPr="00891248">
              <w:rPr>
                <w:color w:val="auto"/>
                <w:sz w:val="28"/>
                <w:szCs w:val="28"/>
                <w:lang w:eastAsia="ru-RU"/>
                <w:rPrChange w:id="999"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1000" w:author="ASD" w:date="2016-06-09T16:59:00Z">
                  <w:rPr>
                    <w:color w:val="auto"/>
                    <w:sz w:val="28"/>
                    <w:szCs w:val="28"/>
                    <w:lang w:eastAsia="ru-RU"/>
                  </w:rPr>
                </w:rPrChange>
              </w:rPr>
            </w:pPr>
            <w:r w:rsidRPr="00891248">
              <w:rPr>
                <w:color w:val="auto"/>
                <w:sz w:val="28"/>
                <w:szCs w:val="28"/>
                <w:lang w:eastAsia="ru-RU"/>
                <w:rPrChange w:id="1001" w:author="ASD" w:date="2016-06-09T16:59:00Z">
                  <w:rPr>
                    <w:color w:val="auto"/>
                    <w:sz w:val="28"/>
                    <w:szCs w:val="28"/>
                    <w:lang w:eastAsia="ru-RU"/>
                  </w:rPr>
                </w:rPrChange>
              </w:rPr>
              <w:t>Ні</w:t>
            </w:r>
          </w:p>
        </w:tc>
      </w:tr>
      <w:tr w:rsidR="007E4F40" w:rsidRPr="00891248" w:rsidTr="00D52597">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Програмний зум камери</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1002" w:author="ASD" w:date="2016-06-09T16:59:00Z">
                  <w:rPr>
                    <w:color w:val="auto"/>
                    <w:sz w:val="28"/>
                    <w:szCs w:val="28"/>
                    <w:lang w:eastAsia="ru-RU"/>
                  </w:rPr>
                </w:rPrChange>
              </w:rPr>
            </w:pPr>
            <w:r w:rsidRPr="00891248">
              <w:rPr>
                <w:color w:val="auto"/>
                <w:sz w:val="28"/>
                <w:szCs w:val="28"/>
                <w:lang w:eastAsia="ru-RU"/>
                <w:rPrChange w:id="1003" w:author="ASD" w:date="2016-06-09T16:59:00Z">
                  <w:rPr>
                    <w:color w:val="auto"/>
                    <w:sz w:val="28"/>
                    <w:szCs w:val="28"/>
                    <w:lang w:eastAsia="ru-RU"/>
                  </w:rPr>
                </w:rPrChange>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1004" w:author="ASD" w:date="2016-06-09T16:59:00Z">
                  <w:rPr>
                    <w:color w:val="auto"/>
                    <w:sz w:val="28"/>
                    <w:szCs w:val="28"/>
                    <w:lang w:eastAsia="ru-RU"/>
                  </w:rPr>
                </w:rPrChange>
              </w:rPr>
            </w:pPr>
            <w:r w:rsidRPr="00891248">
              <w:rPr>
                <w:color w:val="auto"/>
                <w:sz w:val="28"/>
                <w:szCs w:val="28"/>
                <w:lang w:eastAsia="ru-RU"/>
                <w:rPrChange w:id="1005" w:author="ASD" w:date="2016-06-09T16:59:00Z">
                  <w:rPr>
                    <w:color w:val="auto"/>
                    <w:sz w:val="28"/>
                    <w:szCs w:val="28"/>
                    <w:lang w:eastAsia="ru-RU"/>
                  </w:rPr>
                </w:rPrChange>
              </w:rPr>
              <w:t>Ні</w:t>
            </w:r>
          </w:p>
        </w:tc>
      </w:tr>
      <w:tr w:rsidR="007E4F40" w:rsidRPr="00891248" w:rsidTr="00D11CB1">
        <w:trPr>
          <w:trHeight w:val="449"/>
        </w:trPr>
        <w:tc>
          <w:tcPr>
            <w:tcW w:w="6271"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Фото</w:t>
            </w:r>
          </w:p>
        </w:tc>
        <w:tc>
          <w:tcPr>
            <w:tcW w:w="1704"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Change w:id="1006" w:author="ASD" w:date="2016-06-09T16:59:00Z">
                  <w:rPr>
                    <w:color w:val="auto"/>
                    <w:sz w:val="28"/>
                    <w:szCs w:val="28"/>
                    <w:lang w:eastAsia="ru-RU"/>
                  </w:rPr>
                </w:rPrChange>
              </w:rPr>
            </w:pPr>
            <w:r w:rsidRPr="00891248">
              <w:rPr>
                <w:color w:val="auto"/>
                <w:sz w:val="28"/>
                <w:szCs w:val="28"/>
                <w:lang w:eastAsia="ru-RU"/>
                <w:rPrChange w:id="1007" w:author="ASD" w:date="2016-06-09T16:59:00Z">
                  <w:rPr>
                    <w:color w:val="auto"/>
                    <w:sz w:val="28"/>
                    <w:szCs w:val="28"/>
                    <w:lang w:eastAsia="ru-RU"/>
                  </w:rPr>
                </w:rPrChange>
              </w:rPr>
              <w:t>Ні</w:t>
            </w:r>
          </w:p>
        </w:tc>
      </w:tr>
    </w:tbl>
    <w:p w:rsidR="007E4F40" w:rsidRPr="00891248" w:rsidRDefault="007E4F40" w:rsidP="00891248">
      <w:pPr>
        <w:pStyle w:val="a9"/>
        <w:shd w:val="clear" w:color="auto" w:fill="FFFFFF"/>
        <w:spacing w:before="0" w:beforeAutospacing="0" w:after="0" w:afterAutospacing="0" w:line="360" w:lineRule="auto"/>
        <w:rPr>
          <w:color w:val="auto"/>
          <w:sz w:val="28"/>
          <w:szCs w:val="28"/>
          <w:lang w:eastAsia="ru-RU"/>
        </w:rPr>
      </w:pPr>
    </w:p>
    <w:p w:rsidR="00977FBC" w:rsidRPr="00891248" w:rsidRDefault="007E4F40" w:rsidP="00891248">
      <w:pPr>
        <w:pStyle w:val="a9"/>
        <w:shd w:val="clear" w:color="auto" w:fill="FFFFFF"/>
        <w:spacing w:before="0" w:beforeAutospacing="0" w:after="0" w:afterAutospacing="0" w:line="360" w:lineRule="auto"/>
        <w:ind w:firstLine="630"/>
        <w:rPr>
          <w:color w:val="auto"/>
          <w:sz w:val="28"/>
          <w:szCs w:val="28"/>
          <w:lang w:eastAsia="ru-RU"/>
          <w:rPrChange w:id="1008" w:author="ASD" w:date="2016-06-09T16:59:00Z">
            <w:rPr>
              <w:color w:val="auto"/>
              <w:sz w:val="28"/>
              <w:szCs w:val="28"/>
              <w:lang w:eastAsia="ru-RU"/>
            </w:rPr>
          </w:rPrChange>
        </w:rPr>
      </w:pPr>
      <w:r w:rsidRPr="00891248">
        <w:rPr>
          <w:color w:val="auto"/>
          <w:sz w:val="28"/>
          <w:szCs w:val="28"/>
          <w:lang w:eastAsia="ru-RU"/>
          <w:rPrChange w:id="1009" w:author="ASD" w:date="2016-06-09T16:59:00Z">
            <w:rPr>
              <w:color w:val="auto"/>
              <w:sz w:val="28"/>
              <w:szCs w:val="28"/>
              <w:lang w:eastAsia="ru-RU"/>
            </w:rPr>
          </w:rPrChange>
        </w:rPr>
        <w:t>Із таблиці видно, що програмне забезпечення ендоскопа досить примітивн</w:t>
      </w:r>
      <w:r w:rsidR="00E36C12" w:rsidRPr="00891248">
        <w:rPr>
          <w:color w:val="auto"/>
          <w:sz w:val="28"/>
          <w:szCs w:val="28"/>
          <w:lang w:eastAsia="ru-RU"/>
          <w:rPrChange w:id="1010" w:author="ASD" w:date="2016-06-09T16:59:00Z">
            <w:rPr>
              <w:color w:val="auto"/>
              <w:sz w:val="28"/>
              <w:szCs w:val="28"/>
              <w:lang w:eastAsia="ru-RU"/>
            </w:rPr>
          </w:rPrChange>
        </w:rPr>
        <w:t>е</w:t>
      </w:r>
      <w:r w:rsidRPr="00891248">
        <w:rPr>
          <w:color w:val="auto"/>
          <w:sz w:val="28"/>
          <w:szCs w:val="28"/>
          <w:lang w:eastAsia="ru-RU"/>
          <w:rPrChange w:id="1011" w:author="ASD" w:date="2016-06-09T16:59:00Z">
            <w:rPr>
              <w:color w:val="auto"/>
              <w:sz w:val="28"/>
              <w:szCs w:val="28"/>
              <w:lang w:eastAsia="ru-RU"/>
            </w:rPr>
          </w:rPrChange>
        </w:rPr>
        <w:t xml:space="preserve"> порівняно з можливістю мого продукту.</w:t>
      </w:r>
    </w:p>
    <w:p w:rsidR="00977FBC" w:rsidRPr="00891248" w:rsidRDefault="00977FBC" w:rsidP="00891248">
      <w:pPr>
        <w:spacing w:line="360" w:lineRule="auto"/>
        <w:rPr>
          <w:sz w:val="28"/>
          <w:szCs w:val="28"/>
          <w:lang w:val="uk-UA"/>
          <w:rPrChange w:id="1012" w:author="ASD" w:date="2016-06-09T16:59:00Z">
            <w:rPr>
              <w:lang w:val="uk-UA"/>
            </w:rPr>
          </w:rPrChange>
        </w:rPr>
      </w:pPr>
      <w:r w:rsidRPr="00891248">
        <w:rPr>
          <w:sz w:val="28"/>
          <w:szCs w:val="28"/>
          <w:lang w:val="uk-UA"/>
          <w:rPrChange w:id="1013" w:author="ASD" w:date="2016-06-09T16:59:00Z">
            <w:rPr>
              <w:lang w:val="uk-UA"/>
            </w:rPr>
          </w:rPrChange>
        </w:rPr>
        <w:br w:type="page"/>
      </w:r>
    </w:p>
    <w:p w:rsidR="008A5B2F" w:rsidRPr="00891248" w:rsidRDefault="008A5B2F" w:rsidP="00891248">
      <w:pPr>
        <w:pStyle w:val="2"/>
        <w:tabs>
          <w:tab w:val="left" w:pos="990"/>
        </w:tabs>
        <w:spacing w:before="0" w:after="0" w:line="360" w:lineRule="auto"/>
        <w:ind w:left="1170" w:hanging="810"/>
        <w:rPr>
          <w:rFonts w:eastAsiaTheme="majorEastAsia"/>
          <w:lang w:val="uk-UA"/>
          <w:rPrChange w:id="1014" w:author="ASD" w:date="2016-06-09T16:59:00Z">
            <w:rPr>
              <w:rFonts w:eastAsiaTheme="majorEastAsia"/>
              <w:lang w:val="uk-UA"/>
            </w:rPr>
          </w:rPrChange>
        </w:rPr>
      </w:pPr>
      <w:bookmarkStart w:id="1015" w:name="_Toc453262647"/>
      <w:r w:rsidRPr="00891248">
        <w:rPr>
          <w:rFonts w:eastAsiaTheme="majorEastAsia"/>
          <w:lang w:val="uk-UA"/>
          <w:rPrChange w:id="1016" w:author="ASD" w:date="2016-06-09T16:59:00Z">
            <w:rPr>
              <w:rFonts w:eastAsiaTheme="majorEastAsia"/>
              <w:lang w:val="uk-UA"/>
            </w:rPr>
          </w:rPrChange>
        </w:rPr>
        <w:lastRenderedPageBreak/>
        <w:t>Висновок до розділу</w:t>
      </w:r>
      <w:bookmarkEnd w:id="1015"/>
    </w:p>
    <w:p w:rsidR="00D11CB1" w:rsidRPr="00891248" w:rsidRDefault="00E36C12" w:rsidP="00891248">
      <w:pPr>
        <w:pStyle w:val="a9"/>
        <w:shd w:val="clear" w:color="auto" w:fill="FFFFFF"/>
        <w:spacing w:before="0" w:beforeAutospacing="0" w:after="0" w:afterAutospacing="0" w:line="360" w:lineRule="auto"/>
        <w:ind w:firstLine="630"/>
        <w:rPr>
          <w:color w:val="auto"/>
          <w:sz w:val="28"/>
          <w:szCs w:val="28"/>
          <w:lang w:eastAsia="ru-RU"/>
          <w:rPrChange w:id="1017" w:author="ASD" w:date="2016-06-09T16:59:00Z">
            <w:rPr>
              <w:color w:val="auto"/>
              <w:sz w:val="28"/>
              <w:szCs w:val="28"/>
              <w:lang w:eastAsia="ru-RU"/>
            </w:rPr>
          </w:rPrChange>
        </w:rPr>
      </w:pPr>
      <w:r w:rsidRPr="00891248">
        <w:rPr>
          <w:color w:val="auto"/>
          <w:sz w:val="28"/>
          <w:szCs w:val="28"/>
          <w:lang w:eastAsia="ru-RU"/>
          <w:rPrChange w:id="1018" w:author="ASD" w:date="2016-06-09T16:59:00Z">
            <w:rPr>
              <w:color w:val="auto"/>
              <w:sz w:val="28"/>
              <w:szCs w:val="28"/>
              <w:lang w:eastAsia="ru-RU"/>
            </w:rPr>
          </w:rPrChange>
        </w:rPr>
        <w:t xml:space="preserve">Розробка </w:t>
      </w:r>
      <w:r w:rsidR="00307144" w:rsidRPr="00891248">
        <w:rPr>
          <w:color w:val="auto"/>
          <w:sz w:val="28"/>
          <w:szCs w:val="28"/>
          <w:lang w:eastAsia="ru-RU"/>
          <w:rPrChange w:id="1019" w:author="ASD" w:date="2016-06-09T16:59:00Z">
            <w:rPr>
              <w:color w:val="auto"/>
              <w:sz w:val="28"/>
              <w:szCs w:val="28"/>
              <w:lang w:eastAsia="ru-RU"/>
            </w:rPr>
          </w:rPrChange>
        </w:rPr>
        <w:t>адаптера</w:t>
      </w:r>
      <w:r w:rsidRPr="00891248">
        <w:rPr>
          <w:color w:val="auto"/>
          <w:sz w:val="28"/>
          <w:szCs w:val="28"/>
          <w:lang w:eastAsia="ru-RU"/>
          <w:rPrChange w:id="1020" w:author="ASD" w:date="2016-06-09T16:59:00Z">
            <w:rPr>
              <w:color w:val="auto"/>
              <w:sz w:val="28"/>
              <w:szCs w:val="28"/>
              <w:lang w:eastAsia="ru-RU"/>
            </w:rPr>
          </w:rPrChange>
        </w:rPr>
        <w:t xml:space="preserve"> дозволила реалізувати технічну частину приладу, а його характеристики більш виші за </w:t>
      </w:r>
      <w:r w:rsidR="00307144" w:rsidRPr="00891248">
        <w:rPr>
          <w:color w:val="auto"/>
          <w:sz w:val="28"/>
          <w:szCs w:val="28"/>
          <w:lang w:eastAsia="ru-RU"/>
          <w:rPrChange w:id="1021" w:author="ASD" w:date="2016-06-09T16:59:00Z">
            <w:rPr>
              <w:color w:val="auto"/>
              <w:sz w:val="28"/>
              <w:szCs w:val="28"/>
              <w:lang w:eastAsia="ru-RU"/>
            </w:rPr>
          </w:rPrChange>
        </w:rPr>
        <w:t>найкращій</w:t>
      </w:r>
      <w:r w:rsidRPr="00891248">
        <w:rPr>
          <w:color w:val="auto"/>
          <w:sz w:val="28"/>
          <w:szCs w:val="28"/>
          <w:lang w:eastAsia="ru-RU"/>
          <w:rPrChange w:id="1022" w:author="ASD" w:date="2016-06-09T16:59:00Z">
            <w:rPr>
              <w:color w:val="auto"/>
              <w:sz w:val="28"/>
              <w:szCs w:val="28"/>
              <w:lang w:eastAsia="ru-RU"/>
            </w:rPr>
          </w:rPrChange>
        </w:rPr>
        <w:t xml:space="preserve"> ен</w:t>
      </w:r>
      <w:r w:rsidR="00307144" w:rsidRPr="00891248">
        <w:rPr>
          <w:color w:val="auto"/>
          <w:sz w:val="28"/>
          <w:szCs w:val="28"/>
          <w:lang w:eastAsia="ru-RU"/>
        </w:rPr>
        <w:t>доскоп</w:t>
      </w:r>
      <w:r w:rsidRPr="00891248">
        <w:rPr>
          <w:color w:val="auto"/>
          <w:sz w:val="28"/>
          <w:szCs w:val="28"/>
          <w:lang w:eastAsia="ru-RU"/>
          <w:rPrChange w:id="1023" w:author="ASD" w:date="2016-06-09T16:59:00Z">
            <w:rPr>
              <w:color w:val="auto"/>
              <w:sz w:val="28"/>
              <w:szCs w:val="28"/>
              <w:lang w:eastAsia="ru-RU"/>
            </w:rPr>
          </w:rPrChange>
        </w:rPr>
        <w:t xml:space="preserve"> представлений на ринку</w:t>
      </w:r>
      <w:r w:rsidR="00D11CB1" w:rsidRPr="00891248">
        <w:rPr>
          <w:color w:val="auto"/>
          <w:sz w:val="28"/>
          <w:szCs w:val="28"/>
          <w:lang w:eastAsia="ru-RU"/>
          <w:rPrChange w:id="1024" w:author="ASD" w:date="2016-06-09T16:59:00Z">
            <w:rPr>
              <w:color w:val="auto"/>
              <w:sz w:val="28"/>
              <w:szCs w:val="28"/>
              <w:lang w:eastAsia="ru-RU"/>
            </w:rPr>
          </w:rPrChange>
        </w:rPr>
        <w:t xml:space="preserve"> на сьогоднішній день. Також простота виготовлення зумовлює </w:t>
      </w:r>
      <w:r w:rsidR="00307144" w:rsidRPr="00891248">
        <w:rPr>
          <w:color w:val="auto"/>
          <w:sz w:val="28"/>
          <w:szCs w:val="28"/>
          <w:lang w:eastAsia="ru-RU"/>
          <w:rPrChange w:id="1025" w:author="ASD" w:date="2016-06-09T16:59:00Z">
            <w:rPr>
              <w:color w:val="auto"/>
              <w:sz w:val="28"/>
              <w:szCs w:val="28"/>
              <w:lang w:eastAsia="ru-RU"/>
            </w:rPr>
          </w:rPrChange>
        </w:rPr>
        <w:t>дешевизну</w:t>
      </w:r>
      <w:r w:rsidR="00D11CB1" w:rsidRPr="00891248">
        <w:rPr>
          <w:color w:val="auto"/>
          <w:sz w:val="28"/>
          <w:szCs w:val="28"/>
          <w:lang w:eastAsia="ru-RU"/>
          <w:rPrChange w:id="1026" w:author="ASD" w:date="2016-06-09T16:59:00Z">
            <w:rPr>
              <w:color w:val="auto"/>
              <w:sz w:val="28"/>
              <w:szCs w:val="28"/>
              <w:lang w:eastAsia="ru-RU"/>
            </w:rPr>
          </w:rPrChange>
        </w:rPr>
        <w:t xml:space="preserve"> </w:t>
      </w:r>
    </w:p>
    <w:p w:rsidR="00D11CB1" w:rsidRPr="00891248" w:rsidRDefault="00D11CB1" w:rsidP="00891248">
      <w:pPr>
        <w:pStyle w:val="a9"/>
        <w:shd w:val="clear" w:color="auto" w:fill="FFFFFF"/>
        <w:spacing w:before="0" w:beforeAutospacing="0" w:after="0" w:afterAutospacing="0" w:line="360" w:lineRule="auto"/>
        <w:rPr>
          <w:color w:val="auto"/>
          <w:sz w:val="28"/>
          <w:szCs w:val="28"/>
          <w:lang w:eastAsia="ru-RU"/>
          <w:rPrChange w:id="1027" w:author="ASD" w:date="2016-06-09T16:59:00Z">
            <w:rPr>
              <w:color w:val="auto"/>
              <w:sz w:val="28"/>
              <w:szCs w:val="28"/>
              <w:lang w:eastAsia="ru-RU"/>
            </w:rPr>
          </w:rPrChange>
        </w:rPr>
      </w:pPr>
      <w:r w:rsidRPr="00891248">
        <w:rPr>
          <w:color w:val="auto"/>
          <w:sz w:val="28"/>
          <w:szCs w:val="28"/>
          <w:lang w:eastAsia="ru-RU"/>
          <w:rPrChange w:id="1028" w:author="ASD" w:date="2016-06-09T16:59:00Z">
            <w:rPr>
              <w:color w:val="auto"/>
              <w:sz w:val="28"/>
              <w:szCs w:val="28"/>
              <w:lang w:eastAsia="ru-RU"/>
            </w:rPr>
          </w:rPrChange>
        </w:rPr>
        <w:t>приладу. Сама конструкція є дуже гнучкою, що дає широкий спектр для модифікацій.</w:t>
      </w:r>
    </w:p>
    <w:p w:rsidR="00D11CB1" w:rsidRPr="00891248" w:rsidRDefault="00D11CB1" w:rsidP="00891248">
      <w:pPr>
        <w:spacing w:line="360" w:lineRule="auto"/>
        <w:jc w:val="left"/>
        <w:rPr>
          <w:sz w:val="28"/>
          <w:szCs w:val="28"/>
          <w:lang w:val="uk-UA"/>
          <w:rPrChange w:id="1029" w:author="ASD" w:date="2016-06-09T16:59:00Z">
            <w:rPr>
              <w:sz w:val="28"/>
              <w:szCs w:val="28"/>
              <w:lang w:val="uk-UA"/>
            </w:rPr>
          </w:rPrChange>
        </w:rPr>
      </w:pPr>
      <w:r w:rsidRPr="00891248">
        <w:rPr>
          <w:sz w:val="28"/>
          <w:szCs w:val="28"/>
          <w:lang w:val="uk-UA"/>
          <w:rPrChange w:id="1030" w:author="ASD" w:date="2016-06-09T16:59:00Z">
            <w:rPr>
              <w:sz w:val="28"/>
              <w:szCs w:val="28"/>
              <w:lang w:val="uk-UA"/>
            </w:rPr>
          </w:rPrChange>
        </w:rPr>
        <w:br w:type="page"/>
      </w:r>
    </w:p>
    <w:p w:rsidR="008A5B2F" w:rsidRPr="00891248" w:rsidRDefault="008A5B2F" w:rsidP="00891248">
      <w:pPr>
        <w:pStyle w:val="1"/>
        <w:spacing w:before="0" w:after="0" w:line="360" w:lineRule="auto"/>
        <w:rPr>
          <w:rFonts w:eastAsiaTheme="majorEastAsia"/>
          <w:szCs w:val="28"/>
          <w:lang w:val="uk-UA"/>
          <w:rPrChange w:id="1031" w:author="ASD" w:date="2016-06-09T16:59:00Z">
            <w:rPr>
              <w:rFonts w:eastAsiaTheme="majorEastAsia"/>
              <w:lang w:val="uk-UA"/>
            </w:rPr>
          </w:rPrChange>
        </w:rPr>
      </w:pPr>
      <w:bookmarkStart w:id="1032" w:name="_Toc453262648"/>
      <w:r w:rsidRPr="00891248">
        <w:rPr>
          <w:rFonts w:eastAsiaTheme="majorEastAsia"/>
          <w:szCs w:val="28"/>
          <w:lang w:val="uk-UA"/>
          <w:rPrChange w:id="1033" w:author="ASD" w:date="2016-06-09T16:59:00Z">
            <w:rPr>
              <w:rFonts w:eastAsiaTheme="majorEastAsia"/>
              <w:lang w:val="uk-UA"/>
            </w:rPr>
          </w:rPrChange>
        </w:rPr>
        <w:lastRenderedPageBreak/>
        <w:t>РОЗДІЛ 3</w:t>
      </w:r>
      <w:r w:rsidR="00FF35E2" w:rsidRPr="00891248">
        <w:rPr>
          <w:rFonts w:eastAsiaTheme="majorEastAsia"/>
          <w:szCs w:val="28"/>
          <w:lang w:val="uk-UA"/>
          <w:rPrChange w:id="1034" w:author="ASD" w:date="2016-06-09T16:59:00Z">
            <w:rPr>
              <w:rFonts w:eastAsiaTheme="majorEastAsia"/>
              <w:lang w:val="uk-UA"/>
            </w:rPr>
          </w:rPrChange>
        </w:rPr>
        <w:t xml:space="preserve"> </w:t>
      </w:r>
      <w:r w:rsidRPr="00891248">
        <w:rPr>
          <w:rFonts w:eastAsiaTheme="majorEastAsia"/>
          <w:szCs w:val="28"/>
          <w:lang w:val="uk-UA"/>
          <w:rPrChange w:id="1035" w:author="ASD" w:date="2016-06-09T16:59:00Z">
            <w:rPr>
              <w:rFonts w:eastAsiaTheme="majorEastAsia"/>
              <w:lang w:val="uk-UA"/>
            </w:rPr>
          </w:rPrChange>
        </w:rPr>
        <w:t xml:space="preserve"> </w:t>
      </w:r>
      <w:r w:rsidR="00FF35E2" w:rsidRPr="00891248">
        <w:rPr>
          <w:rFonts w:eastAsiaTheme="majorEastAsia"/>
          <w:szCs w:val="28"/>
          <w:lang w:val="uk-UA"/>
          <w:rPrChange w:id="1036" w:author="ASD" w:date="2016-06-09T16:59:00Z">
            <w:rPr>
              <w:rFonts w:eastAsiaTheme="majorEastAsia"/>
              <w:lang w:val="uk-UA"/>
            </w:rPr>
          </w:rPrChange>
        </w:rPr>
        <w:t xml:space="preserve">                                                                                                           </w:t>
      </w:r>
      <w:r w:rsidRPr="00891248">
        <w:rPr>
          <w:rFonts w:eastAsiaTheme="majorEastAsia"/>
          <w:szCs w:val="28"/>
          <w:lang w:val="uk-UA"/>
          <w:rPrChange w:id="1037" w:author="ASD" w:date="2016-06-09T16:59:00Z">
            <w:rPr>
              <w:rFonts w:eastAsiaTheme="majorEastAsia"/>
              <w:lang w:val="uk-UA"/>
            </w:rPr>
          </w:rPrChange>
        </w:rPr>
        <w:t>РОЗРОБКА ПРОГРАМНО</w:t>
      </w:r>
      <w:r w:rsidR="00180694" w:rsidRPr="00891248">
        <w:rPr>
          <w:rFonts w:eastAsiaTheme="majorEastAsia"/>
          <w:szCs w:val="28"/>
          <w:lang w:val="uk-UA"/>
          <w:rPrChange w:id="1038" w:author="ASD" w:date="2016-06-09T16:59:00Z">
            <w:rPr>
              <w:rFonts w:eastAsiaTheme="majorEastAsia"/>
              <w:lang w:val="uk-UA"/>
            </w:rPr>
          </w:rPrChange>
        </w:rPr>
        <w:t>ГО ЗАБЕЗПЕЧЕННЯ</w:t>
      </w:r>
      <w:bookmarkEnd w:id="1032"/>
    </w:p>
    <w:p w:rsidR="006D4B1D" w:rsidRPr="00891248" w:rsidRDefault="00AF5FF5" w:rsidP="00891248">
      <w:pPr>
        <w:pStyle w:val="2"/>
        <w:numPr>
          <w:ilvl w:val="0"/>
          <w:numId w:val="15"/>
        </w:numPr>
        <w:tabs>
          <w:tab w:val="left" w:pos="990"/>
        </w:tabs>
        <w:spacing w:before="0" w:after="0" w:line="360" w:lineRule="auto"/>
        <w:ind w:left="1170" w:hanging="810"/>
        <w:rPr>
          <w:rFonts w:eastAsiaTheme="majorEastAsia"/>
          <w:lang w:val="uk-UA"/>
        </w:rPr>
      </w:pPr>
      <w:bookmarkStart w:id="1039" w:name="_Toc453262649"/>
      <w:r w:rsidRPr="00891248">
        <w:rPr>
          <w:rFonts w:eastAsiaTheme="majorEastAsia"/>
          <w:lang w:val="uk-UA"/>
          <w:rPrChange w:id="1040" w:author="ASD" w:date="2016-06-09T16:59:00Z">
            <w:rPr>
              <w:rFonts w:eastAsiaTheme="majorEastAsia"/>
              <w:lang w:val="uk-UA"/>
            </w:rPr>
          </w:rPrChange>
        </w:rPr>
        <w:t>Опис OpenTLD</w:t>
      </w:r>
      <w:bookmarkEnd w:id="1039"/>
    </w:p>
    <w:p w:rsidR="00180694"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041" w:author="ASD" w:date="2016-06-09T16:59:00Z">
            <w:rPr>
              <w:color w:val="auto"/>
              <w:sz w:val="28"/>
              <w:szCs w:val="28"/>
              <w:lang w:eastAsia="ru-RU"/>
            </w:rPr>
          </w:rPrChange>
        </w:rPr>
      </w:pPr>
      <w:r w:rsidRPr="00891248">
        <w:rPr>
          <w:color w:val="auto"/>
          <w:sz w:val="28"/>
          <w:szCs w:val="28"/>
          <w:lang w:eastAsia="ru-RU"/>
          <w:rPrChange w:id="1042" w:author="ASD" w:date="2016-06-09T16:59:00Z">
            <w:rPr>
              <w:color w:val="auto"/>
              <w:sz w:val="28"/>
              <w:szCs w:val="28"/>
              <w:lang w:eastAsia="ru-RU"/>
            </w:rPr>
          </w:rPrChange>
        </w:rPr>
        <w:t xml:space="preserve">Зорова кора головного мозку людини знаходить і ідентифікує об'єкти шляхом аналізу інформації, прибувають в якості потенціалів дії, які запускаються в сітківці [20]. У той час як перцептивних психологи вивчити, як зорова система людини інтерпретує стимули навколишнього середовища, дослідники в комп'ютері бачення розробляти математичні методи з метою отримання інформації про фізичні об'єкти на основі зображень з камери [44]. Методи комп'ютерного зору застосовуються для оптичного розпізнавання символів, </w:t>
      </w:r>
      <w:r w:rsidR="00EA622F" w:rsidRPr="00891248">
        <w:rPr>
          <w:color w:val="auto"/>
          <w:sz w:val="28"/>
          <w:szCs w:val="28"/>
          <w:lang w:eastAsia="ru-RU"/>
          <w:rPrChange w:id="1043" w:author="ASD" w:date="2016-06-09T16:59:00Z">
            <w:rPr>
              <w:color w:val="auto"/>
              <w:sz w:val="28"/>
              <w:szCs w:val="28"/>
              <w:lang w:eastAsia="ru-RU"/>
            </w:rPr>
          </w:rPrChange>
        </w:rPr>
        <w:t>контролю</w:t>
      </w:r>
      <w:r w:rsidR="005512AD" w:rsidRPr="00891248">
        <w:rPr>
          <w:color w:val="auto"/>
          <w:sz w:val="28"/>
          <w:szCs w:val="28"/>
          <w:lang w:eastAsia="ru-RU"/>
          <w:rPrChange w:id="1044" w:author="ASD" w:date="2016-06-09T16:59:00Z">
            <w:rPr>
              <w:color w:val="auto"/>
              <w:sz w:val="28"/>
              <w:szCs w:val="28"/>
              <w:lang w:eastAsia="ru-RU"/>
            </w:rPr>
          </w:rPrChange>
        </w:rPr>
        <w:t xml:space="preserve"> якості, керівництва</w:t>
      </w:r>
      <w:r w:rsidRPr="00891248">
        <w:rPr>
          <w:color w:val="auto"/>
          <w:sz w:val="28"/>
          <w:szCs w:val="28"/>
          <w:lang w:eastAsia="ru-RU"/>
          <w:rPrChange w:id="1045" w:author="ASD" w:date="2016-06-09T16:59:00Z">
            <w:rPr>
              <w:color w:val="auto"/>
              <w:sz w:val="28"/>
              <w:szCs w:val="28"/>
              <w:lang w:eastAsia="ru-RU"/>
            </w:rPr>
          </w:rPrChange>
        </w:rPr>
        <w:t xml:space="preserve"> робота</w:t>
      </w:r>
      <w:r w:rsidR="005512AD" w:rsidRPr="00891248">
        <w:rPr>
          <w:color w:val="auto"/>
          <w:sz w:val="28"/>
          <w:szCs w:val="28"/>
          <w:lang w:eastAsia="ru-RU"/>
          <w:rPrChange w:id="1046" w:author="ASD" w:date="2016-06-09T16:59:00Z">
            <w:rPr>
              <w:color w:val="auto"/>
              <w:sz w:val="28"/>
              <w:szCs w:val="28"/>
              <w:lang w:eastAsia="ru-RU"/>
            </w:rPr>
          </w:rPrChange>
        </w:rPr>
        <w:t>ми</w:t>
      </w:r>
      <w:r w:rsidRPr="00891248">
        <w:rPr>
          <w:color w:val="auto"/>
          <w:sz w:val="28"/>
          <w:szCs w:val="28"/>
          <w:lang w:eastAsia="ru-RU"/>
          <w:rPrChange w:id="1047" w:author="ASD" w:date="2016-06-09T16:59:00Z">
            <w:rPr>
              <w:color w:val="auto"/>
              <w:sz w:val="28"/>
              <w:szCs w:val="28"/>
              <w:lang w:eastAsia="ru-RU"/>
            </w:rPr>
          </w:rPrChange>
        </w:rPr>
        <w:t>, реконструкці</w:t>
      </w:r>
      <w:r w:rsidR="005512AD" w:rsidRPr="00891248">
        <w:rPr>
          <w:color w:val="auto"/>
          <w:sz w:val="28"/>
          <w:szCs w:val="28"/>
          <w:lang w:eastAsia="ru-RU"/>
          <w:rPrChange w:id="1048" w:author="ASD" w:date="2016-06-09T16:59:00Z">
            <w:rPr>
              <w:color w:val="auto"/>
              <w:sz w:val="28"/>
              <w:szCs w:val="28"/>
              <w:lang w:eastAsia="ru-RU"/>
            </w:rPr>
          </w:rPrChange>
        </w:rPr>
        <w:t>ї сцен</w:t>
      </w:r>
      <w:r w:rsidRPr="00891248">
        <w:rPr>
          <w:color w:val="auto"/>
          <w:sz w:val="28"/>
          <w:szCs w:val="28"/>
          <w:lang w:eastAsia="ru-RU"/>
          <w:rPrChange w:id="1049" w:author="ASD" w:date="2016-06-09T16:59:00Z">
            <w:rPr>
              <w:color w:val="auto"/>
              <w:sz w:val="28"/>
              <w:szCs w:val="28"/>
              <w:lang w:eastAsia="ru-RU"/>
            </w:rPr>
          </w:rPrChange>
        </w:rPr>
        <w:t xml:space="preserve"> і категоризації об'єктів [47].</w:t>
      </w:r>
    </w:p>
    <w:p w:rsidR="005512AD"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050" w:author="ASD" w:date="2016-06-09T16:59:00Z">
            <w:rPr>
              <w:color w:val="auto"/>
              <w:sz w:val="28"/>
              <w:szCs w:val="28"/>
              <w:lang w:eastAsia="ru-RU"/>
            </w:rPr>
          </w:rPrChange>
        </w:rPr>
      </w:pPr>
      <w:r w:rsidRPr="00891248">
        <w:rPr>
          <w:color w:val="auto"/>
          <w:sz w:val="28"/>
          <w:szCs w:val="28"/>
          <w:lang w:eastAsia="ru-RU"/>
          <w:rPrChange w:id="1051" w:author="ASD" w:date="2016-06-09T16:59:00Z">
            <w:rPr>
              <w:color w:val="auto"/>
              <w:sz w:val="28"/>
              <w:szCs w:val="28"/>
              <w:lang w:eastAsia="ru-RU"/>
            </w:rPr>
          </w:rPrChange>
        </w:rPr>
        <w:t>Одн</w:t>
      </w:r>
      <w:r w:rsidR="005512AD" w:rsidRPr="00891248">
        <w:rPr>
          <w:color w:val="auto"/>
          <w:sz w:val="28"/>
          <w:szCs w:val="28"/>
          <w:lang w:eastAsia="ru-RU"/>
          <w:rPrChange w:id="1052" w:author="ASD" w:date="2016-06-09T16:59:00Z">
            <w:rPr>
              <w:color w:val="auto"/>
              <w:sz w:val="28"/>
              <w:szCs w:val="28"/>
              <w:lang w:eastAsia="ru-RU"/>
            </w:rPr>
          </w:rPrChange>
        </w:rPr>
        <w:t>ією з</w:t>
      </w:r>
      <w:r w:rsidRPr="00891248">
        <w:rPr>
          <w:color w:val="auto"/>
          <w:sz w:val="28"/>
          <w:szCs w:val="28"/>
          <w:lang w:eastAsia="ru-RU"/>
          <w:rPrChange w:id="1053" w:author="ASD" w:date="2016-06-09T16:59:00Z">
            <w:rPr>
              <w:color w:val="auto"/>
              <w:sz w:val="28"/>
              <w:szCs w:val="28"/>
              <w:lang w:eastAsia="ru-RU"/>
            </w:rPr>
          </w:rPrChange>
        </w:rPr>
        <w:t xml:space="preserve"> </w:t>
      </w:r>
      <w:r w:rsidR="005512AD" w:rsidRPr="00891248">
        <w:rPr>
          <w:color w:val="auto"/>
          <w:sz w:val="28"/>
          <w:szCs w:val="28"/>
          <w:lang w:eastAsia="ru-RU"/>
          <w:rPrChange w:id="1054" w:author="ASD" w:date="2016-06-09T16:59:00Z">
            <w:rPr>
              <w:color w:val="auto"/>
              <w:sz w:val="28"/>
              <w:szCs w:val="28"/>
              <w:lang w:eastAsia="ru-RU"/>
            </w:rPr>
          </w:rPrChange>
        </w:rPr>
        <w:t xml:space="preserve">гілок </w:t>
      </w:r>
      <w:r w:rsidRPr="00891248">
        <w:rPr>
          <w:color w:val="auto"/>
          <w:sz w:val="28"/>
          <w:szCs w:val="28"/>
          <w:lang w:eastAsia="ru-RU"/>
          <w:rPrChange w:id="1055" w:author="ASD" w:date="2016-06-09T16:59:00Z">
            <w:rPr>
              <w:color w:val="auto"/>
              <w:sz w:val="28"/>
              <w:szCs w:val="28"/>
              <w:lang w:eastAsia="ru-RU"/>
            </w:rPr>
          </w:rPrChange>
        </w:rPr>
        <w:t>досліджень в області комп'юте</w:t>
      </w:r>
      <w:r w:rsidR="005512AD" w:rsidRPr="00891248">
        <w:rPr>
          <w:color w:val="auto"/>
          <w:sz w:val="28"/>
          <w:szCs w:val="28"/>
          <w:lang w:eastAsia="ru-RU"/>
          <w:rPrChange w:id="1056" w:author="ASD" w:date="2016-06-09T16:59:00Z">
            <w:rPr>
              <w:color w:val="auto"/>
              <w:sz w:val="28"/>
              <w:szCs w:val="28"/>
              <w:lang w:eastAsia="ru-RU"/>
            </w:rPr>
          </w:rPrChange>
        </w:rPr>
        <w:t>рного зору є розпізнавання та відстеження об'єктів. Це направлення</w:t>
      </w:r>
      <w:r w:rsidRPr="00891248">
        <w:rPr>
          <w:color w:val="auto"/>
          <w:sz w:val="28"/>
          <w:szCs w:val="28"/>
          <w:lang w:eastAsia="ru-RU"/>
          <w:rPrChange w:id="1057" w:author="ASD" w:date="2016-06-09T16:59:00Z">
            <w:rPr>
              <w:color w:val="auto"/>
              <w:sz w:val="28"/>
              <w:szCs w:val="28"/>
              <w:lang w:eastAsia="ru-RU"/>
            </w:rPr>
          </w:rPrChange>
        </w:rPr>
        <w:t xml:space="preserve"> вивча</w:t>
      </w:r>
      <w:r w:rsidR="005512AD" w:rsidRPr="00891248">
        <w:rPr>
          <w:color w:val="auto"/>
          <w:sz w:val="28"/>
          <w:szCs w:val="28"/>
          <w:lang w:eastAsia="ru-RU"/>
          <w:rPrChange w:id="1058" w:author="ASD" w:date="2016-06-09T16:59:00Z">
            <w:rPr>
              <w:color w:val="auto"/>
              <w:sz w:val="28"/>
              <w:szCs w:val="28"/>
              <w:lang w:eastAsia="ru-RU"/>
            </w:rPr>
          </w:rPrChange>
        </w:rPr>
        <w:t>є</w:t>
      </w:r>
      <w:r w:rsidRPr="00891248">
        <w:rPr>
          <w:color w:val="auto"/>
          <w:sz w:val="28"/>
          <w:szCs w:val="28"/>
          <w:lang w:eastAsia="ru-RU"/>
          <w:rPrChange w:id="1059" w:author="ASD" w:date="2016-06-09T16:59:00Z">
            <w:rPr>
              <w:color w:val="auto"/>
              <w:sz w:val="28"/>
              <w:szCs w:val="28"/>
              <w:lang w:eastAsia="ru-RU"/>
            </w:rPr>
          </w:rPrChange>
        </w:rPr>
        <w:t xml:space="preserve"> методи</w:t>
      </w:r>
      <w:r w:rsidR="005512AD" w:rsidRPr="00891248">
        <w:rPr>
          <w:color w:val="auto"/>
          <w:sz w:val="28"/>
          <w:szCs w:val="28"/>
          <w:lang w:eastAsia="ru-RU"/>
          <w:rPrChange w:id="1060" w:author="ASD" w:date="2016-06-09T16:59:00Z">
            <w:rPr>
              <w:color w:val="auto"/>
              <w:sz w:val="28"/>
              <w:szCs w:val="28"/>
              <w:lang w:eastAsia="ru-RU"/>
            </w:rPr>
          </w:rPrChange>
        </w:rPr>
        <w:t>,</w:t>
      </w:r>
      <w:r w:rsidRPr="00891248">
        <w:rPr>
          <w:color w:val="auto"/>
          <w:sz w:val="28"/>
          <w:szCs w:val="28"/>
          <w:lang w:eastAsia="ru-RU"/>
          <w:rPrChange w:id="1061" w:author="ASD" w:date="2016-06-09T16:59:00Z">
            <w:rPr>
              <w:color w:val="auto"/>
              <w:sz w:val="28"/>
              <w:szCs w:val="28"/>
              <w:lang w:eastAsia="ru-RU"/>
            </w:rPr>
          </w:rPrChange>
        </w:rPr>
        <w:t xml:space="preserve"> що </w:t>
      </w:r>
      <w:r w:rsidR="005512AD" w:rsidRPr="00891248">
        <w:rPr>
          <w:color w:val="auto"/>
          <w:sz w:val="28"/>
          <w:szCs w:val="28"/>
          <w:lang w:eastAsia="ru-RU"/>
          <w:rPrChange w:id="1062" w:author="ASD" w:date="2016-06-09T16:59:00Z">
            <w:rPr>
              <w:color w:val="auto"/>
              <w:sz w:val="28"/>
              <w:szCs w:val="28"/>
              <w:lang w:eastAsia="ru-RU"/>
            </w:rPr>
          </w:rPrChange>
        </w:rPr>
        <w:t>оцінюють</w:t>
      </w:r>
      <w:r w:rsidRPr="00891248">
        <w:rPr>
          <w:color w:val="auto"/>
          <w:sz w:val="28"/>
          <w:szCs w:val="28"/>
          <w:lang w:eastAsia="ru-RU"/>
          <w:rPrChange w:id="1063" w:author="ASD" w:date="2016-06-09T16:59:00Z">
            <w:rPr>
              <w:color w:val="auto"/>
              <w:sz w:val="28"/>
              <w:szCs w:val="28"/>
              <w:lang w:eastAsia="ru-RU"/>
            </w:rPr>
          </w:rPrChange>
        </w:rPr>
        <w:t xml:space="preserve"> розташування </w:t>
      </w:r>
      <w:r w:rsidR="005512AD" w:rsidRPr="00891248">
        <w:rPr>
          <w:color w:val="auto"/>
          <w:sz w:val="28"/>
          <w:szCs w:val="28"/>
          <w:lang w:eastAsia="ru-RU"/>
          <w:rPrChange w:id="1064" w:author="ASD" w:date="2016-06-09T16:59:00Z">
            <w:rPr>
              <w:color w:val="auto"/>
              <w:sz w:val="28"/>
              <w:szCs w:val="28"/>
              <w:lang w:eastAsia="ru-RU"/>
            </w:rPr>
          </w:rPrChange>
        </w:rPr>
        <w:t>об’єктів</w:t>
      </w:r>
      <w:r w:rsidRPr="00891248">
        <w:rPr>
          <w:color w:val="auto"/>
          <w:sz w:val="28"/>
          <w:szCs w:val="28"/>
          <w:lang w:eastAsia="ru-RU"/>
          <w:rPrChange w:id="1065" w:author="ASD" w:date="2016-06-09T16:59:00Z">
            <w:rPr>
              <w:color w:val="auto"/>
              <w:sz w:val="28"/>
              <w:szCs w:val="28"/>
              <w:lang w:eastAsia="ru-RU"/>
            </w:rPr>
          </w:rPrChange>
        </w:rPr>
        <w:t xml:space="preserve"> в послідовних відеокадр</w:t>
      </w:r>
      <w:r w:rsidR="005512AD" w:rsidRPr="00891248">
        <w:rPr>
          <w:color w:val="auto"/>
          <w:sz w:val="28"/>
          <w:szCs w:val="28"/>
          <w:lang w:eastAsia="ru-RU"/>
          <w:rPrChange w:id="1066" w:author="ASD" w:date="2016-06-09T16:59:00Z">
            <w:rPr>
              <w:color w:val="auto"/>
              <w:sz w:val="28"/>
              <w:szCs w:val="28"/>
              <w:lang w:eastAsia="ru-RU"/>
            </w:rPr>
          </w:rPrChange>
        </w:rPr>
        <w:t>ах</w:t>
      </w:r>
      <w:r w:rsidRPr="00891248">
        <w:rPr>
          <w:color w:val="auto"/>
          <w:sz w:val="28"/>
          <w:szCs w:val="28"/>
          <w:lang w:eastAsia="ru-RU"/>
          <w:rPrChange w:id="1067" w:author="ASD" w:date="2016-06-09T16:59:00Z">
            <w:rPr>
              <w:color w:val="auto"/>
              <w:sz w:val="28"/>
              <w:szCs w:val="28"/>
              <w:lang w:eastAsia="ru-RU"/>
            </w:rPr>
          </w:rPrChange>
        </w:rPr>
        <w:t xml:space="preserve"> [34]. </w:t>
      </w:r>
    </w:p>
    <w:p w:rsidR="00180694" w:rsidRPr="00891248" w:rsidRDefault="005512AD" w:rsidP="00891248">
      <w:pPr>
        <w:pStyle w:val="a9"/>
        <w:shd w:val="clear" w:color="auto" w:fill="FFFFFF"/>
        <w:spacing w:before="0" w:beforeAutospacing="0" w:after="0" w:afterAutospacing="0" w:line="360" w:lineRule="auto"/>
        <w:ind w:firstLine="630"/>
        <w:rPr>
          <w:color w:val="auto"/>
          <w:sz w:val="28"/>
          <w:szCs w:val="28"/>
          <w:lang w:eastAsia="ru-RU"/>
          <w:rPrChange w:id="1068" w:author="ASD" w:date="2016-06-09T16:59:00Z">
            <w:rPr>
              <w:color w:val="auto"/>
              <w:sz w:val="28"/>
              <w:szCs w:val="28"/>
              <w:lang w:eastAsia="ru-RU"/>
            </w:rPr>
          </w:rPrChange>
        </w:rPr>
      </w:pPr>
      <w:r w:rsidRPr="00891248">
        <w:rPr>
          <w:color w:val="auto"/>
          <w:sz w:val="28"/>
          <w:szCs w:val="28"/>
          <w:lang w:eastAsia="ru-RU"/>
          <w:rPrChange w:id="1069" w:author="ASD" w:date="2016-06-09T16:59:00Z">
            <w:rPr>
              <w:color w:val="auto"/>
              <w:sz w:val="28"/>
              <w:szCs w:val="28"/>
              <w:lang w:eastAsia="ru-RU"/>
            </w:rPr>
          </w:rPrChange>
        </w:rPr>
        <w:t>П</w:t>
      </w:r>
      <w:r w:rsidR="00180694" w:rsidRPr="00891248">
        <w:rPr>
          <w:color w:val="auto"/>
          <w:sz w:val="28"/>
          <w:szCs w:val="28"/>
          <w:lang w:eastAsia="ru-RU"/>
          <w:rPrChange w:id="1070" w:author="ASD" w:date="2016-06-09T16:59:00Z">
            <w:rPr>
              <w:color w:val="auto"/>
              <w:sz w:val="28"/>
              <w:szCs w:val="28"/>
              <w:lang w:eastAsia="ru-RU"/>
            </w:rPr>
          </w:rPrChange>
        </w:rPr>
        <w:t xml:space="preserve">оширення </w:t>
      </w:r>
      <w:r w:rsidRPr="00891248">
        <w:rPr>
          <w:color w:val="auto"/>
          <w:sz w:val="28"/>
          <w:szCs w:val="28"/>
          <w:lang w:eastAsia="ru-RU"/>
          <w:rPrChange w:id="1071" w:author="ASD" w:date="2016-06-09T16:59:00Z">
            <w:rPr>
              <w:color w:val="auto"/>
              <w:sz w:val="28"/>
              <w:szCs w:val="28"/>
              <w:lang w:eastAsia="ru-RU"/>
            </w:rPr>
          </w:rPrChange>
        </w:rPr>
        <w:t>потужних</w:t>
      </w:r>
      <w:r w:rsidR="00180694" w:rsidRPr="00891248">
        <w:rPr>
          <w:color w:val="auto"/>
          <w:sz w:val="28"/>
          <w:szCs w:val="28"/>
          <w:lang w:eastAsia="ru-RU"/>
          <w:rPrChange w:id="1072" w:author="ASD" w:date="2016-06-09T16:59:00Z">
            <w:rPr>
              <w:color w:val="auto"/>
              <w:sz w:val="28"/>
              <w:szCs w:val="28"/>
              <w:lang w:eastAsia="ru-RU"/>
            </w:rPr>
          </w:rPrChange>
        </w:rPr>
        <w:t xml:space="preserve"> комп'ютер</w:t>
      </w:r>
      <w:r w:rsidRPr="00891248">
        <w:rPr>
          <w:color w:val="auto"/>
          <w:sz w:val="28"/>
          <w:szCs w:val="28"/>
          <w:lang w:eastAsia="ru-RU"/>
          <w:rPrChange w:id="1073" w:author="ASD" w:date="2016-06-09T16:59:00Z">
            <w:rPr>
              <w:color w:val="auto"/>
              <w:sz w:val="28"/>
              <w:szCs w:val="28"/>
              <w:lang w:eastAsia="ru-RU"/>
            </w:rPr>
          </w:rPrChange>
        </w:rPr>
        <w:t>ів</w:t>
      </w:r>
      <w:r w:rsidR="00180694" w:rsidRPr="00891248">
        <w:rPr>
          <w:color w:val="auto"/>
          <w:sz w:val="28"/>
          <w:szCs w:val="28"/>
          <w:lang w:eastAsia="ru-RU"/>
          <w:rPrChange w:id="1074" w:author="ASD" w:date="2016-06-09T16:59:00Z">
            <w:rPr>
              <w:color w:val="auto"/>
              <w:sz w:val="28"/>
              <w:szCs w:val="28"/>
              <w:lang w:eastAsia="ru-RU"/>
            </w:rPr>
          </w:rPrChange>
        </w:rPr>
        <w:t xml:space="preserve">, наявність високоякісних і недорогих відеокамер, а також необхідність для автоматизованого аналізу відео </w:t>
      </w:r>
      <w:r w:rsidR="008E2C9A" w:rsidRPr="00891248">
        <w:rPr>
          <w:color w:val="auto"/>
          <w:sz w:val="28"/>
          <w:szCs w:val="28"/>
          <w:lang w:eastAsia="ru-RU"/>
          <w:rPrChange w:id="1075" w:author="ASD" w:date="2016-06-09T16:59:00Z">
            <w:rPr>
              <w:color w:val="auto"/>
              <w:sz w:val="28"/>
              <w:szCs w:val="28"/>
              <w:lang w:eastAsia="ru-RU"/>
            </w:rPr>
          </w:rPrChange>
        </w:rPr>
        <w:t xml:space="preserve">дало поштовх </w:t>
      </w:r>
      <w:r w:rsidR="00180694" w:rsidRPr="00891248">
        <w:rPr>
          <w:color w:val="auto"/>
          <w:sz w:val="28"/>
          <w:szCs w:val="28"/>
          <w:lang w:eastAsia="ru-RU"/>
          <w:rPrChange w:id="1076" w:author="ASD" w:date="2016-06-09T16:59:00Z">
            <w:rPr>
              <w:color w:val="auto"/>
              <w:sz w:val="28"/>
              <w:szCs w:val="28"/>
              <w:lang w:eastAsia="ru-RU"/>
            </w:rPr>
          </w:rPrChange>
        </w:rPr>
        <w:t>до застосуванн</w:t>
      </w:r>
      <w:r w:rsidR="00D66ADF" w:rsidRPr="00891248">
        <w:rPr>
          <w:color w:val="auto"/>
          <w:sz w:val="28"/>
          <w:szCs w:val="28"/>
          <w:lang w:eastAsia="ru-RU"/>
          <w:rPrChange w:id="1077" w:author="ASD" w:date="2016-06-09T16:59:00Z">
            <w:rPr>
              <w:color w:val="auto"/>
              <w:sz w:val="28"/>
              <w:szCs w:val="28"/>
              <w:lang w:eastAsia="ru-RU"/>
            </w:rPr>
          </w:rPrChange>
        </w:rPr>
        <w:t>я алгоритмів відстеження об'єктів</w:t>
      </w:r>
      <w:r w:rsidR="00180694" w:rsidRPr="00891248">
        <w:rPr>
          <w:color w:val="auto"/>
          <w:sz w:val="28"/>
          <w:szCs w:val="28"/>
          <w:lang w:eastAsia="ru-RU"/>
          <w:rPrChange w:id="1078" w:author="ASD" w:date="2016-06-09T16:59:00Z">
            <w:rPr>
              <w:color w:val="auto"/>
              <w:sz w:val="28"/>
              <w:szCs w:val="28"/>
              <w:lang w:eastAsia="ru-RU"/>
            </w:rPr>
          </w:rPrChange>
        </w:rPr>
        <w:t xml:space="preserve"> в автоматизованих </w:t>
      </w:r>
      <w:r w:rsidR="00EA622F" w:rsidRPr="00891248">
        <w:rPr>
          <w:color w:val="auto"/>
          <w:sz w:val="28"/>
          <w:szCs w:val="28"/>
          <w:lang w:eastAsia="ru-RU"/>
          <w:rPrChange w:id="1079" w:author="ASD" w:date="2016-06-09T16:59:00Z">
            <w:rPr>
              <w:color w:val="auto"/>
              <w:sz w:val="28"/>
              <w:szCs w:val="28"/>
              <w:lang w:eastAsia="ru-RU"/>
            </w:rPr>
          </w:rPrChange>
        </w:rPr>
        <w:t>системах</w:t>
      </w:r>
      <w:r w:rsidR="00D66ADF" w:rsidRPr="00891248">
        <w:rPr>
          <w:color w:val="auto"/>
          <w:sz w:val="28"/>
          <w:szCs w:val="28"/>
          <w:lang w:eastAsia="ru-RU"/>
          <w:rPrChange w:id="1080" w:author="ASD" w:date="2016-06-09T16:59:00Z">
            <w:rPr>
              <w:color w:val="auto"/>
              <w:sz w:val="28"/>
              <w:szCs w:val="28"/>
              <w:lang w:eastAsia="ru-RU"/>
            </w:rPr>
          </w:rPrChange>
        </w:rPr>
        <w:t xml:space="preserve"> </w:t>
      </w:r>
      <w:r w:rsidR="00180694" w:rsidRPr="00891248">
        <w:rPr>
          <w:color w:val="auto"/>
          <w:sz w:val="28"/>
          <w:szCs w:val="28"/>
          <w:lang w:eastAsia="ru-RU"/>
          <w:rPrChange w:id="1081" w:author="ASD" w:date="2016-06-09T16:59:00Z">
            <w:rPr>
              <w:color w:val="auto"/>
              <w:sz w:val="28"/>
              <w:szCs w:val="28"/>
              <w:lang w:eastAsia="ru-RU"/>
            </w:rPr>
          </w:rPrChange>
        </w:rPr>
        <w:t>відеоспостереження, автоматичн</w:t>
      </w:r>
      <w:r w:rsidR="00D66ADF" w:rsidRPr="00891248">
        <w:rPr>
          <w:color w:val="auto"/>
          <w:sz w:val="28"/>
          <w:szCs w:val="28"/>
          <w:lang w:eastAsia="ru-RU"/>
          <w:rPrChange w:id="1082" w:author="ASD" w:date="2016-06-09T16:59:00Z">
            <w:rPr>
              <w:color w:val="auto"/>
              <w:sz w:val="28"/>
              <w:szCs w:val="28"/>
              <w:lang w:eastAsia="ru-RU"/>
            </w:rPr>
          </w:rPrChange>
        </w:rPr>
        <w:t>их</w:t>
      </w:r>
      <w:r w:rsidR="00180694" w:rsidRPr="00891248">
        <w:rPr>
          <w:color w:val="auto"/>
          <w:sz w:val="28"/>
          <w:szCs w:val="28"/>
          <w:lang w:eastAsia="ru-RU"/>
          <w:rPrChange w:id="1083" w:author="ASD" w:date="2016-06-09T16:59:00Z">
            <w:rPr>
              <w:color w:val="auto"/>
              <w:sz w:val="28"/>
              <w:szCs w:val="28"/>
              <w:lang w:eastAsia="ru-RU"/>
            </w:rPr>
          </w:rPrChange>
        </w:rPr>
        <w:t xml:space="preserve"> анотацій відеоданих, </w:t>
      </w:r>
      <w:r w:rsidR="00D66ADF" w:rsidRPr="00891248">
        <w:rPr>
          <w:color w:val="auto"/>
          <w:sz w:val="28"/>
          <w:szCs w:val="28"/>
          <w:lang w:eastAsia="ru-RU"/>
          <w:rPrChange w:id="1084" w:author="ASD" w:date="2016-06-09T16:59:00Z">
            <w:rPr>
              <w:color w:val="auto"/>
              <w:sz w:val="28"/>
              <w:szCs w:val="28"/>
              <w:lang w:eastAsia="ru-RU"/>
            </w:rPr>
          </w:rPrChange>
        </w:rPr>
        <w:t>взаємодії людини з комп'ютером та навігації транспортних засобів</w:t>
      </w:r>
      <w:r w:rsidR="00180694" w:rsidRPr="00891248">
        <w:rPr>
          <w:color w:val="auto"/>
          <w:sz w:val="28"/>
          <w:szCs w:val="28"/>
          <w:lang w:eastAsia="ru-RU"/>
          <w:rPrChange w:id="1085" w:author="ASD" w:date="2016-06-09T16:59:00Z">
            <w:rPr>
              <w:color w:val="auto"/>
              <w:sz w:val="28"/>
              <w:szCs w:val="28"/>
              <w:lang w:eastAsia="ru-RU"/>
            </w:rPr>
          </w:rPrChange>
        </w:rPr>
        <w:t xml:space="preserve"> [50].</w:t>
      </w:r>
    </w:p>
    <w:p w:rsidR="00180694" w:rsidRPr="00891248" w:rsidRDefault="00180694" w:rsidP="00891248">
      <w:pPr>
        <w:pStyle w:val="3"/>
        <w:numPr>
          <w:ilvl w:val="0"/>
          <w:numId w:val="42"/>
        </w:numPr>
        <w:tabs>
          <w:tab w:val="left" w:pos="990"/>
          <w:tab w:val="left" w:pos="1440"/>
        </w:tabs>
        <w:spacing w:before="0" w:beforeAutospacing="0" w:after="0" w:afterAutospacing="0" w:line="360" w:lineRule="auto"/>
        <w:ind w:left="1710" w:hanging="1350"/>
        <w:rPr>
          <w:szCs w:val="28"/>
          <w:lang w:val="uk-UA"/>
          <w:rPrChange w:id="1086" w:author="ASD" w:date="2016-06-09T16:59:00Z">
            <w:rPr>
              <w:lang w:val="uk-UA"/>
            </w:rPr>
          </w:rPrChange>
        </w:rPr>
      </w:pPr>
      <w:bookmarkStart w:id="1087" w:name="_Toc453262650"/>
      <w:r w:rsidRPr="00891248">
        <w:rPr>
          <w:szCs w:val="28"/>
          <w:lang w:val="uk-UA"/>
          <w:rPrChange w:id="1088" w:author="ASD" w:date="2016-06-09T16:59:00Z">
            <w:rPr>
              <w:lang w:val="uk-UA"/>
            </w:rPr>
          </w:rPrChange>
        </w:rPr>
        <w:t>Визначення проблеми</w:t>
      </w:r>
      <w:bookmarkEnd w:id="1087"/>
    </w:p>
    <w:p w:rsidR="00180694"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089" w:author="ASD" w:date="2016-06-09T16:59:00Z">
            <w:rPr>
              <w:color w:val="auto"/>
              <w:sz w:val="28"/>
              <w:szCs w:val="28"/>
              <w:lang w:eastAsia="ru-RU"/>
            </w:rPr>
          </w:rPrChange>
        </w:rPr>
      </w:pPr>
      <w:r w:rsidRPr="00891248">
        <w:rPr>
          <w:color w:val="auto"/>
          <w:sz w:val="28"/>
          <w:szCs w:val="28"/>
          <w:lang w:eastAsia="ru-RU"/>
          <w:rPrChange w:id="1090" w:author="ASD" w:date="2016-06-09T16:59:00Z">
            <w:rPr>
              <w:color w:val="auto"/>
              <w:sz w:val="28"/>
              <w:szCs w:val="28"/>
              <w:lang w:eastAsia="ru-RU"/>
            </w:rPr>
          </w:rPrChange>
        </w:rPr>
        <w:t xml:space="preserve">Проблема </w:t>
      </w:r>
      <w:r w:rsidR="006879E7" w:rsidRPr="00891248">
        <w:rPr>
          <w:color w:val="auto"/>
          <w:sz w:val="28"/>
          <w:szCs w:val="28"/>
          <w:lang w:eastAsia="ru-RU"/>
          <w:rPrChange w:id="1091" w:author="ASD" w:date="2016-06-09T16:59:00Z">
            <w:rPr>
              <w:color w:val="auto"/>
              <w:sz w:val="28"/>
              <w:szCs w:val="28"/>
              <w:lang w:eastAsia="ru-RU"/>
            </w:rPr>
          </w:rPrChange>
        </w:rPr>
        <w:t xml:space="preserve">полягає у створенні алгоритму, який би був здатний оцінити із </w:t>
      </w:r>
      <w:r w:rsidRPr="00891248">
        <w:rPr>
          <w:color w:val="auto"/>
          <w:sz w:val="28"/>
          <w:szCs w:val="28"/>
          <w:lang w:eastAsia="ru-RU"/>
          <w:rPrChange w:id="1092" w:author="ASD" w:date="2016-06-09T16:59:00Z">
            <w:rPr>
              <w:color w:val="auto"/>
              <w:sz w:val="28"/>
              <w:szCs w:val="28"/>
              <w:lang w:eastAsia="ru-RU"/>
            </w:rPr>
          </w:rPrChange>
        </w:rPr>
        <w:t>послідовн</w:t>
      </w:r>
      <w:r w:rsidR="006879E7" w:rsidRPr="00891248">
        <w:rPr>
          <w:color w:val="auto"/>
          <w:sz w:val="28"/>
          <w:szCs w:val="28"/>
          <w:lang w:eastAsia="ru-RU"/>
          <w:rPrChange w:id="1093" w:author="ASD" w:date="2016-06-09T16:59:00Z">
            <w:rPr>
              <w:color w:val="auto"/>
              <w:sz w:val="28"/>
              <w:szCs w:val="28"/>
              <w:lang w:eastAsia="ru-RU"/>
            </w:rPr>
          </w:rPrChange>
        </w:rPr>
        <w:t>ості</w:t>
      </w:r>
      <w:r w:rsidRPr="00891248">
        <w:rPr>
          <w:color w:val="auto"/>
          <w:sz w:val="28"/>
          <w:szCs w:val="28"/>
          <w:lang w:eastAsia="ru-RU"/>
          <w:rPrChange w:id="1094" w:author="ASD" w:date="2016-06-09T16:59:00Z">
            <w:rPr>
              <w:color w:val="auto"/>
              <w:sz w:val="28"/>
              <w:szCs w:val="28"/>
              <w:lang w:eastAsia="ru-RU"/>
            </w:rPr>
          </w:rPrChange>
        </w:rPr>
        <w:t xml:space="preserve"> зображень </w:t>
      </w:r>
      <w:r w:rsidRPr="00891248">
        <w:rPr>
          <w:i/>
          <w:color w:val="auto"/>
          <w:sz w:val="28"/>
          <w:szCs w:val="28"/>
          <w:lang w:eastAsia="ru-RU"/>
          <w:rPrChange w:id="1095" w:author="ASD" w:date="2016-06-09T16:59:00Z">
            <w:rPr>
              <w:color w:val="auto"/>
              <w:sz w:val="28"/>
              <w:szCs w:val="28"/>
              <w:lang w:eastAsia="ru-RU"/>
            </w:rPr>
          </w:rPrChange>
        </w:rPr>
        <w:t>I1</w:t>
      </w:r>
      <w:r w:rsidRPr="00891248">
        <w:rPr>
          <w:color w:val="auto"/>
          <w:sz w:val="28"/>
          <w:szCs w:val="28"/>
          <w:lang w:eastAsia="ru-RU"/>
          <w:rPrChange w:id="1096" w:author="ASD" w:date="2016-06-09T16:59:00Z">
            <w:rPr>
              <w:color w:val="auto"/>
              <w:sz w:val="28"/>
              <w:szCs w:val="28"/>
              <w:lang w:eastAsia="ru-RU"/>
            </w:rPr>
          </w:rPrChange>
        </w:rPr>
        <w:t xml:space="preserve"> ... </w:t>
      </w:r>
      <w:r w:rsidRPr="00891248">
        <w:rPr>
          <w:i/>
          <w:color w:val="auto"/>
          <w:sz w:val="28"/>
          <w:szCs w:val="28"/>
          <w:lang w:eastAsia="ru-RU"/>
          <w:rPrChange w:id="1097" w:author="ASD" w:date="2016-06-09T16:59:00Z">
            <w:rPr>
              <w:color w:val="auto"/>
              <w:sz w:val="28"/>
              <w:szCs w:val="28"/>
              <w:lang w:eastAsia="ru-RU"/>
            </w:rPr>
          </w:rPrChange>
        </w:rPr>
        <w:t>In</w:t>
      </w:r>
      <w:r w:rsidRPr="00891248">
        <w:rPr>
          <w:color w:val="auto"/>
          <w:sz w:val="28"/>
          <w:szCs w:val="28"/>
          <w:lang w:eastAsia="ru-RU"/>
          <w:rPrChange w:id="1098" w:author="ASD" w:date="2016-06-09T16:59:00Z">
            <w:rPr>
              <w:color w:val="auto"/>
              <w:sz w:val="28"/>
              <w:szCs w:val="28"/>
              <w:lang w:eastAsia="ru-RU"/>
            </w:rPr>
          </w:rPrChange>
        </w:rPr>
        <w:t xml:space="preserve">, стан </w:t>
      </w:r>
      <w:r w:rsidR="006879E7" w:rsidRPr="00891248">
        <w:rPr>
          <w:color w:val="auto"/>
          <w:sz w:val="28"/>
          <w:szCs w:val="28"/>
          <w:lang w:eastAsia="ru-RU"/>
          <w:rPrChange w:id="1099" w:author="ASD" w:date="2016-06-09T16:59:00Z">
            <w:rPr>
              <w:color w:val="auto"/>
              <w:sz w:val="28"/>
              <w:szCs w:val="28"/>
              <w:lang w:eastAsia="ru-RU"/>
            </w:rPr>
          </w:rPrChange>
        </w:rPr>
        <w:t>об’єкта, який відстежується,</w:t>
      </w:r>
      <w:r w:rsidRPr="00891248">
        <w:rPr>
          <w:color w:val="auto"/>
          <w:sz w:val="28"/>
          <w:szCs w:val="28"/>
          <w:lang w:eastAsia="ru-RU"/>
          <w:rPrChange w:id="1100" w:author="ASD" w:date="2016-06-09T16:59:00Z">
            <w:rPr>
              <w:color w:val="auto"/>
              <w:sz w:val="28"/>
              <w:szCs w:val="28"/>
              <w:lang w:eastAsia="ru-RU"/>
            </w:rPr>
          </w:rPrChange>
        </w:rPr>
        <w:t xml:space="preserve"> для кожного кадру </w:t>
      </w:r>
      <w:r w:rsidRPr="00891248">
        <w:rPr>
          <w:i/>
          <w:color w:val="auto"/>
          <w:sz w:val="28"/>
          <w:szCs w:val="28"/>
          <w:lang w:eastAsia="ru-RU"/>
          <w:rPrChange w:id="1101" w:author="ASD" w:date="2016-06-09T16:59:00Z">
            <w:rPr>
              <w:color w:val="auto"/>
              <w:sz w:val="28"/>
              <w:szCs w:val="28"/>
              <w:lang w:eastAsia="ru-RU"/>
            </w:rPr>
          </w:rPrChange>
        </w:rPr>
        <w:t>Ік</w:t>
      </w:r>
      <w:r w:rsidRPr="00891248">
        <w:rPr>
          <w:color w:val="auto"/>
          <w:sz w:val="28"/>
          <w:szCs w:val="28"/>
          <w:lang w:eastAsia="ru-RU"/>
          <w:rPrChange w:id="1102" w:author="ASD" w:date="2016-06-09T16:59:00Z">
            <w:rPr>
              <w:color w:val="auto"/>
              <w:sz w:val="28"/>
              <w:szCs w:val="28"/>
              <w:lang w:eastAsia="ru-RU"/>
            </w:rPr>
          </w:rPrChange>
        </w:rPr>
        <w:t xml:space="preserve">. </w:t>
      </w:r>
      <w:r w:rsidR="006879E7" w:rsidRPr="00891248">
        <w:rPr>
          <w:color w:val="auto"/>
          <w:sz w:val="28"/>
          <w:szCs w:val="28"/>
          <w:lang w:eastAsia="ru-RU"/>
          <w:rPrChange w:id="1103" w:author="ASD" w:date="2016-06-09T16:59:00Z">
            <w:rPr>
              <w:color w:val="auto"/>
              <w:sz w:val="28"/>
              <w:szCs w:val="28"/>
              <w:lang w:eastAsia="ru-RU"/>
            </w:rPr>
          </w:rPrChange>
        </w:rPr>
        <w:t>Методи відстеження об'єкту</w:t>
      </w:r>
      <w:r w:rsidRPr="00891248">
        <w:rPr>
          <w:color w:val="auto"/>
          <w:sz w:val="28"/>
          <w:szCs w:val="28"/>
          <w:lang w:eastAsia="ru-RU"/>
          <w:rPrChange w:id="1104" w:author="ASD" w:date="2016-06-09T16:59:00Z">
            <w:rPr>
              <w:color w:val="auto"/>
              <w:sz w:val="28"/>
              <w:szCs w:val="28"/>
              <w:lang w:eastAsia="ru-RU"/>
            </w:rPr>
          </w:rPrChange>
        </w:rPr>
        <w:t xml:space="preserve"> коду</w:t>
      </w:r>
      <w:r w:rsidR="006879E7" w:rsidRPr="00891248">
        <w:rPr>
          <w:color w:val="auto"/>
          <w:sz w:val="28"/>
          <w:szCs w:val="28"/>
          <w:lang w:eastAsia="ru-RU"/>
          <w:rPrChange w:id="1105" w:author="ASD" w:date="2016-06-09T16:59:00Z">
            <w:rPr>
              <w:color w:val="auto"/>
              <w:sz w:val="28"/>
              <w:szCs w:val="28"/>
              <w:lang w:eastAsia="ru-RU"/>
            </w:rPr>
          </w:rPrChange>
        </w:rPr>
        <w:t>ють його</w:t>
      </w:r>
      <w:r w:rsidRPr="00891248">
        <w:rPr>
          <w:color w:val="auto"/>
          <w:sz w:val="28"/>
          <w:szCs w:val="28"/>
          <w:lang w:eastAsia="ru-RU"/>
          <w:rPrChange w:id="1106" w:author="ASD" w:date="2016-06-09T16:59:00Z">
            <w:rPr>
              <w:color w:val="auto"/>
              <w:sz w:val="28"/>
              <w:szCs w:val="28"/>
              <w:lang w:eastAsia="ru-RU"/>
            </w:rPr>
          </w:rPrChange>
        </w:rPr>
        <w:t xml:space="preserve"> стан</w:t>
      </w:r>
      <w:r w:rsidR="006879E7" w:rsidRPr="00891248">
        <w:rPr>
          <w:color w:val="auto"/>
          <w:sz w:val="28"/>
          <w:szCs w:val="28"/>
          <w:lang w:eastAsia="ru-RU"/>
          <w:rPrChange w:id="1107" w:author="ASD" w:date="2016-06-09T16:59:00Z">
            <w:rPr>
              <w:color w:val="auto"/>
              <w:sz w:val="28"/>
              <w:szCs w:val="28"/>
              <w:lang w:eastAsia="ru-RU"/>
            </w:rPr>
          </w:rPrChange>
        </w:rPr>
        <w:t xml:space="preserve">, </w:t>
      </w:r>
      <w:r w:rsidRPr="00891248">
        <w:rPr>
          <w:color w:val="auto"/>
          <w:sz w:val="28"/>
          <w:szCs w:val="28"/>
          <w:lang w:eastAsia="ru-RU"/>
          <w:rPrChange w:id="1108" w:author="ASD" w:date="2016-06-09T16:59:00Z">
            <w:rPr>
              <w:color w:val="auto"/>
              <w:sz w:val="28"/>
              <w:szCs w:val="28"/>
              <w:lang w:eastAsia="ru-RU"/>
            </w:rPr>
          </w:rPrChange>
        </w:rPr>
        <w:t xml:space="preserve">як центроїди, що обмежує </w:t>
      </w:r>
      <w:r w:rsidR="006879E7" w:rsidRPr="00891248">
        <w:rPr>
          <w:color w:val="auto"/>
          <w:sz w:val="28"/>
          <w:szCs w:val="28"/>
          <w:lang w:eastAsia="ru-RU"/>
          <w:rPrChange w:id="1109" w:author="ASD" w:date="2016-06-09T16:59:00Z">
            <w:rPr>
              <w:color w:val="auto"/>
              <w:sz w:val="28"/>
              <w:szCs w:val="28"/>
              <w:lang w:eastAsia="ru-RU"/>
            </w:rPr>
          </w:rPrChange>
        </w:rPr>
        <w:t>певним простором</w:t>
      </w:r>
      <w:r w:rsidRPr="00891248">
        <w:rPr>
          <w:color w:val="auto"/>
          <w:sz w:val="28"/>
          <w:szCs w:val="28"/>
          <w:lang w:eastAsia="ru-RU"/>
          <w:rPrChange w:id="1110" w:author="ASD" w:date="2016-06-09T16:59:00Z">
            <w:rPr>
              <w:color w:val="auto"/>
              <w:sz w:val="28"/>
              <w:szCs w:val="28"/>
              <w:lang w:eastAsia="ru-RU"/>
            </w:rPr>
          </w:rPrChange>
        </w:rPr>
        <w:t xml:space="preserve"> [34]. Наприклад, на рис. </w:t>
      </w:r>
      <w:r w:rsidR="002B322F" w:rsidRPr="00891248">
        <w:rPr>
          <w:color w:val="auto"/>
          <w:sz w:val="28"/>
          <w:szCs w:val="28"/>
          <w:lang w:eastAsia="ru-RU"/>
          <w:rPrChange w:id="1111" w:author="ASD" w:date="2016-06-09T16:59:00Z">
            <w:rPr>
              <w:color w:val="auto"/>
              <w:sz w:val="28"/>
              <w:szCs w:val="28"/>
              <w:lang w:eastAsia="ru-RU"/>
            </w:rPr>
          </w:rPrChange>
        </w:rPr>
        <w:t>3</w:t>
      </w:r>
      <w:r w:rsidRPr="00891248">
        <w:rPr>
          <w:color w:val="auto"/>
          <w:sz w:val="28"/>
          <w:szCs w:val="28"/>
          <w:lang w:eastAsia="ru-RU"/>
          <w:rPrChange w:id="1112" w:author="ASD" w:date="2016-06-09T16:59:00Z">
            <w:rPr>
              <w:color w:val="auto"/>
              <w:sz w:val="28"/>
              <w:szCs w:val="28"/>
              <w:lang w:eastAsia="ru-RU"/>
            </w:rPr>
          </w:rPrChange>
        </w:rPr>
        <w:t xml:space="preserve">.1, </w:t>
      </w:r>
      <w:r w:rsidR="006879E7" w:rsidRPr="00891248">
        <w:rPr>
          <w:color w:val="auto"/>
          <w:sz w:val="28"/>
          <w:szCs w:val="28"/>
          <w:lang w:eastAsia="ru-RU"/>
          <w:rPrChange w:id="1113" w:author="ASD" w:date="2016-06-09T16:59:00Z">
            <w:rPr>
              <w:color w:val="auto"/>
              <w:sz w:val="28"/>
              <w:szCs w:val="28"/>
              <w:lang w:eastAsia="ru-RU"/>
            </w:rPr>
          </w:rPrChange>
        </w:rPr>
        <w:t>де об’єкт</w:t>
      </w:r>
      <w:r w:rsidRPr="00891248">
        <w:rPr>
          <w:color w:val="auto"/>
          <w:sz w:val="28"/>
          <w:szCs w:val="28"/>
          <w:lang w:eastAsia="ru-RU"/>
          <w:rPrChange w:id="1114" w:author="ASD" w:date="2016-06-09T16:59:00Z">
            <w:rPr>
              <w:color w:val="auto"/>
              <w:sz w:val="28"/>
              <w:szCs w:val="28"/>
              <w:lang w:eastAsia="ru-RU"/>
            </w:rPr>
          </w:rPrChange>
        </w:rPr>
        <w:t xml:space="preserve"> обмежує </w:t>
      </w:r>
      <w:r w:rsidR="006879E7" w:rsidRPr="00891248">
        <w:rPr>
          <w:color w:val="auto"/>
          <w:sz w:val="28"/>
          <w:szCs w:val="28"/>
          <w:lang w:eastAsia="ru-RU"/>
          <w:rPrChange w:id="1115" w:author="ASD" w:date="2016-06-09T16:59:00Z">
            <w:rPr>
              <w:color w:val="auto"/>
              <w:sz w:val="28"/>
              <w:szCs w:val="28"/>
              <w:lang w:eastAsia="ru-RU"/>
            </w:rPr>
          </w:rPrChange>
        </w:rPr>
        <w:t>прямокутник, який</w:t>
      </w:r>
      <w:r w:rsidRPr="00891248">
        <w:rPr>
          <w:color w:val="auto"/>
          <w:sz w:val="28"/>
          <w:szCs w:val="28"/>
          <w:lang w:eastAsia="ru-RU"/>
          <w:rPrChange w:id="1116" w:author="ASD" w:date="2016-06-09T16:59:00Z">
            <w:rPr>
              <w:color w:val="auto"/>
              <w:sz w:val="28"/>
              <w:szCs w:val="28"/>
              <w:lang w:eastAsia="ru-RU"/>
            </w:rPr>
          </w:rPrChange>
        </w:rPr>
        <w:t xml:space="preserve"> показ</w:t>
      </w:r>
      <w:r w:rsidR="006879E7" w:rsidRPr="00891248">
        <w:rPr>
          <w:color w:val="auto"/>
          <w:sz w:val="28"/>
          <w:szCs w:val="28"/>
          <w:lang w:eastAsia="ru-RU"/>
          <w:rPrChange w:id="1117" w:author="ASD" w:date="2016-06-09T16:59:00Z">
            <w:rPr>
              <w:color w:val="auto"/>
              <w:sz w:val="28"/>
              <w:szCs w:val="28"/>
              <w:lang w:eastAsia="ru-RU"/>
            </w:rPr>
          </w:rPrChange>
        </w:rPr>
        <w:t xml:space="preserve">ує </w:t>
      </w:r>
      <w:r w:rsidRPr="00891248">
        <w:rPr>
          <w:color w:val="auto"/>
          <w:sz w:val="28"/>
          <w:szCs w:val="28"/>
          <w:lang w:eastAsia="ru-RU"/>
          <w:rPrChange w:id="1118" w:author="ASD" w:date="2016-06-09T16:59:00Z">
            <w:rPr>
              <w:color w:val="auto"/>
              <w:sz w:val="28"/>
              <w:szCs w:val="28"/>
              <w:lang w:eastAsia="ru-RU"/>
            </w:rPr>
          </w:rPrChange>
        </w:rPr>
        <w:t>об'єкт</w:t>
      </w:r>
      <w:r w:rsidR="006879E7" w:rsidRPr="00891248">
        <w:rPr>
          <w:color w:val="auto"/>
          <w:sz w:val="28"/>
          <w:szCs w:val="28"/>
          <w:lang w:eastAsia="ru-RU"/>
          <w:rPrChange w:id="1119" w:author="ASD" w:date="2016-06-09T16:59:00Z">
            <w:rPr>
              <w:color w:val="auto"/>
              <w:sz w:val="28"/>
              <w:szCs w:val="28"/>
              <w:lang w:eastAsia="ru-RU"/>
            </w:rPr>
          </w:rPrChange>
        </w:rPr>
        <w:t xml:space="preserve"> </w:t>
      </w:r>
      <w:r w:rsidR="002B322F" w:rsidRPr="00891248">
        <w:rPr>
          <w:color w:val="auto"/>
          <w:sz w:val="28"/>
          <w:szCs w:val="28"/>
          <w:lang w:eastAsia="ru-RU"/>
          <w:rPrChange w:id="1120" w:author="ASD" w:date="2016-06-09T16:59:00Z">
            <w:rPr>
              <w:color w:val="auto"/>
              <w:sz w:val="28"/>
              <w:szCs w:val="28"/>
              <w:lang w:eastAsia="ru-RU"/>
            </w:rPr>
          </w:rPrChange>
        </w:rPr>
        <w:t>цікавості</w:t>
      </w:r>
      <w:r w:rsidR="006879E7" w:rsidRPr="00891248">
        <w:rPr>
          <w:color w:val="auto"/>
          <w:sz w:val="28"/>
          <w:szCs w:val="28"/>
          <w:lang w:eastAsia="ru-RU"/>
          <w:rPrChange w:id="1121" w:author="ASD" w:date="2016-06-09T16:59:00Z">
            <w:rPr>
              <w:color w:val="auto"/>
              <w:sz w:val="28"/>
              <w:szCs w:val="28"/>
              <w:lang w:eastAsia="ru-RU"/>
            </w:rPr>
          </w:rPrChange>
        </w:rPr>
        <w:t>. У</w:t>
      </w:r>
      <w:r w:rsidRPr="00891248">
        <w:rPr>
          <w:color w:val="auto"/>
          <w:sz w:val="28"/>
          <w:szCs w:val="28"/>
          <w:lang w:eastAsia="ru-RU"/>
          <w:rPrChange w:id="1122" w:author="ASD" w:date="2016-06-09T16:59:00Z">
            <w:rPr>
              <w:color w:val="auto"/>
              <w:sz w:val="28"/>
              <w:szCs w:val="28"/>
              <w:lang w:eastAsia="ru-RU"/>
            </w:rPr>
          </w:rPrChange>
        </w:rPr>
        <w:t xml:space="preserve"> цьому випадку параметри </w:t>
      </w:r>
      <w:r w:rsidR="006879E7" w:rsidRPr="00891248">
        <w:rPr>
          <w:color w:val="auto"/>
          <w:sz w:val="28"/>
          <w:szCs w:val="28"/>
          <w:lang w:eastAsia="ru-RU"/>
          <w:rPrChange w:id="1123" w:author="ASD" w:date="2016-06-09T16:59:00Z">
            <w:rPr>
              <w:color w:val="auto"/>
              <w:sz w:val="28"/>
              <w:szCs w:val="28"/>
              <w:lang w:eastAsia="ru-RU"/>
            </w:rPr>
          </w:rPrChange>
        </w:rPr>
        <w:t xml:space="preserve">обмежувального простору </w:t>
      </w:r>
      <w:r w:rsidRPr="00891248">
        <w:rPr>
          <w:color w:val="auto"/>
          <w:sz w:val="28"/>
          <w:szCs w:val="28"/>
          <w:lang w:eastAsia="ru-RU"/>
          <w:rPrChange w:id="1124" w:author="ASD" w:date="2016-06-09T16:59:00Z">
            <w:rPr>
              <w:color w:val="auto"/>
              <w:sz w:val="28"/>
              <w:szCs w:val="28"/>
              <w:lang w:eastAsia="ru-RU"/>
            </w:rPr>
          </w:rPrChange>
        </w:rPr>
        <w:t>складаються з верхн</w:t>
      </w:r>
      <w:r w:rsidR="006879E7" w:rsidRPr="00891248">
        <w:rPr>
          <w:color w:val="auto"/>
          <w:sz w:val="28"/>
          <w:szCs w:val="28"/>
          <w:lang w:eastAsia="ru-RU"/>
          <w:rPrChange w:id="1125" w:author="ASD" w:date="2016-06-09T16:59:00Z">
            <w:rPr>
              <w:color w:val="auto"/>
              <w:sz w:val="28"/>
              <w:szCs w:val="28"/>
              <w:lang w:eastAsia="ru-RU"/>
            </w:rPr>
          </w:rPrChange>
        </w:rPr>
        <w:t xml:space="preserve">ього </w:t>
      </w:r>
      <w:r w:rsidRPr="00891248">
        <w:rPr>
          <w:color w:val="auto"/>
          <w:sz w:val="28"/>
          <w:szCs w:val="28"/>
          <w:lang w:eastAsia="ru-RU"/>
          <w:rPrChange w:id="1126" w:author="ASD" w:date="2016-06-09T16:59:00Z">
            <w:rPr>
              <w:color w:val="auto"/>
              <w:sz w:val="28"/>
              <w:szCs w:val="28"/>
              <w:lang w:eastAsia="ru-RU"/>
            </w:rPr>
          </w:rPrChange>
        </w:rPr>
        <w:t>лів</w:t>
      </w:r>
      <w:r w:rsidR="006879E7" w:rsidRPr="00891248">
        <w:rPr>
          <w:color w:val="auto"/>
          <w:sz w:val="28"/>
          <w:szCs w:val="28"/>
          <w:lang w:eastAsia="ru-RU"/>
          <w:rPrChange w:id="1127" w:author="ASD" w:date="2016-06-09T16:59:00Z">
            <w:rPr>
              <w:color w:val="auto"/>
              <w:sz w:val="28"/>
              <w:szCs w:val="28"/>
              <w:lang w:eastAsia="ru-RU"/>
            </w:rPr>
          </w:rPrChange>
        </w:rPr>
        <w:t>ого</w:t>
      </w:r>
      <w:r w:rsidRPr="00891248">
        <w:rPr>
          <w:color w:val="auto"/>
          <w:sz w:val="28"/>
          <w:szCs w:val="28"/>
          <w:lang w:eastAsia="ru-RU"/>
          <w:rPrChange w:id="1128" w:author="ASD" w:date="2016-06-09T16:59:00Z">
            <w:rPr>
              <w:color w:val="auto"/>
              <w:sz w:val="28"/>
              <w:szCs w:val="28"/>
              <w:lang w:eastAsia="ru-RU"/>
            </w:rPr>
          </w:rPrChange>
        </w:rPr>
        <w:t xml:space="preserve"> кут</w:t>
      </w:r>
      <w:r w:rsidR="006879E7" w:rsidRPr="00891248">
        <w:rPr>
          <w:color w:val="auto"/>
          <w:sz w:val="28"/>
          <w:szCs w:val="28"/>
          <w:lang w:eastAsia="ru-RU"/>
          <w:rPrChange w:id="1129" w:author="ASD" w:date="2016-06-09T16:59:00Z">
            <w:rPr>
              <w:color w:val="auto"/>
              <w:sz w:val="28"/>
              <w:szCs w:val="28"/>
              <w:lang w:eastAsia="ru-RU"/>
            </w:rPr>
          </w:rPrChange>
        </w:rPr>
        <w:t>а прямокутника (х, у) та</w:t>
      </w:r>
      <w:r w:rsidRPr="00891248">
        <w:rPr>
          <w:color w:val="auto"/>
          <w:sz w:val="28"/>
          <w:szCs w:val="28"/>
          <w:lang w:eastAsia="ru-RU"/>
          <w:rPrChange w:id="1130" w:author="ASD" w:date="2016-06-09T16:59:00Z">
            <w:rPr>
              <w:color w:val="auto"/>
              <w:sz w:val="28"/>
              <w:szCs w:val="28"/>
              <w:lang w:eastAsia="ru-RU"/>
            </w:rPr>
          </w:rPrChange>
        </w:rPr>
        <w:t xml:space="preserve"> його ширини і висоти. </w:t>
      </w:r>
      <w:r w:rsidR="006879E7" w:rsidRPr="00891248">
        <w:rPr>
          <w:color w:val="auto"/>
          <w:sz w:val="28"/>
          <w:szCs w:val="28"/>
          <w:lang w:eastAsia="ru-RU"/>
          <w:rPrChange w:id="1131" w:author="ASD" w:date="2016-06-09T16:59:00Z">
            <w:rPr>
              <w:color w:val="auto"/>
              <w:sz w:val="28"/>
              <w:szCs w:val="28"/>
              <w:lang w:eastAsia="ru-RU"/>
            </w:rPr>
          </w:rPrChange>
        </w:rPr>
        <w:t xml:space="preserve">Maggio and Cavallaro </w:t>
      </w:r>
      <w:r w:rsidRPr="00891248">
        <w:rPr>
          <w:color w:val="auto"/>
          <w:sz w:val="28"/>
          <w:szCs w:val="28"/>
          <w:lang w:eastAsia="ru-RU"/>
          <w:rPrChange w:id="1132" w:author="ASD" w:date="2016-06-09T16:59:00Z">
            <w:rPr>
              <w:color w:val="auto"/>
              <w:sz w:val="28"/>
              <w:szCs w:val="28"/>
              <w:lang w:eastAsia="ru-RU"/>
            </w:rPr>
          </w:rPrChange>
        </w:rPr>
        <w:t xml:space="preserve">[34] </w:t>
      </w:r>
      <w:r w:rsidR="00FC75B6" w:rsidRPr="00891248">
        <w:rPr>
          <w:color w:val="auto"/>
          <w:sz w:val="28"/>
          <w:szCs w:val="28"/>
          <w:lang w:eastAsia="ru-RU"/>
          <w:rPrChange w:id="1133" w:author="ASD" w:date="2016-06-09T16:59:00Z">
            <w:rPr>
              <w:color w:val="auto"/>
              <w:sz w:val="28"/>
              <w:szCs w:val="28"/>
              <w:lang w:eastAsia="ru-RU"/>
            </w:rPr>
          </w:rPrChange>
        </w:rPr>
        <w:t>група підходів</w:t>
      </w:r>
      <w:r w:rsidRPr="00891248">
        <w:rPr>
          <w:color w:val="auto"/>
          <w:sz w:val="28"/>
          <w:szCs w:val="28"/>
          <w:lang w:eastAsia="ru-RU"/>
          <w:rPrChange w:id="1134" w:author="ASD" w:date="2016-06-09T16:59:00Z">
            <w:rPr>
              <w:color w:val="auto"/>
              <w:sz w:val="28"/>
              <w:szCs w:val="28"/>
              <w:lang w:eastAsia="ru-RU"/>
            </w:rPr>
          </w:rPrChange>
        </w:rPr>
        <w:t>,</w:t>
      </w:r>
      <w:r w:rsidR="00FC75B6" w:rsidRPr="00891248">
        <w:rPr>
          <w:color w:val="auto"/>
          <w:sz w:val="28"/>
          <w:szCs w:val="28"/>
          <w:lang w:eastAsia="ru-RU"/>
          <w:rPrChange w:id="1135" w:author="ASD" w:date="2016-06-09T16:59:00Z">
            <w:rPr>
              <w:color w:val="auto"/>
              <w:sz w:val="28"/>
              <w:szCs w:val="28"/>
              <w:lang w:eastAsia="ru-RU"/>
            </w:rPr>
          </w:rPrChange>
        </w:rPr>
        <w:t xml:space="preserve"> що</w:t>
      </w:r>
      <w:r w:rsidRPr="00891248">
        <w:rPr>
          <w:color w:val="auto"/>
          <w:sz w:val="28"/>
          <w:szCs w:val="28"/>
          <w:lang w:eastAsia="ru-RU"/>
          <w:rPrChange w:id="1136" w:author="ASD" w:date="2016-06-09T16:59:00Z">
            <w:rPr>
              <w:color w:val="auto"/>
              <w:sz w:val="28"/>
              <w:szCs w:val="28"/>
              <w:lang w:eastAsia="ru-RU"/>
            </w:rPr>
          </w:rPrChange>
        </w:rPr>
        <w:t xml:space="preserve"> </w:t>
      </w:r>
      <w:r w:rsidR="00FC75B6" w:rsidRPr="00891248">
        <w:rPr>
          <w:color w:val="auto"/>
          <w:sz w:val="28"/>
          <w:szCs w:val="28"/>
          <w:lang w:eastAsia="ru-RU"/>
          <w:rPrChange w:id="1137" w:author="ASD" w:date="2016-06-09T16:59:00Z">
            <w:rPr>
              <w:color w:val="auto"/>
              <w:sz w:val="28"/>
              <w:szCs w:val="28"/>
              <w:lang w:eastAsia="ru-RU"/>
            </w:rPr>
          </w:rPrChange>
        </w:rPr>
        <w:t>засновані на кількості взаємодій з користувачем, які потрібні</w:t>
      </w:r>
      <w:r w:rsidRPr="00891248">
        <w:rPr>
          <w:color w:val="auto"/>
          <w:sz w:val="28"/>
          <w:szCs w:val="28"/>
          <w:lang w:eastAsia="ru-RU"/>
          <w:rPrChange w:id="1138" w:author="ASD" w:date="2016-06-09T16:59:00Z">
            <w:rPr>
              <w:color w:val="auto"/>
              <w:sz w:val="28"/>
              <w:szCs w:val="28"/>
              <w:lang w:eastAsia="ru-RU"/>
            </w:rPr>
          </w:rPrChange>
        </w:rPr>
        <w:t xml:space="preserve"> для ідентифікації </w:t>
      </w:r>
      <w:r w:rsidRPr="00891248">
        <w:rPr>
          <w:color w:val="auto"/>
          <w:sz w:val="28"/>
          <w:szCs w:val="28"/>
          <w:lang w:eastAsia="ru-RU"/>
          <w:rPrChange w:id="1139" w:author="ASD" w:date="2016-06-09T16:59:00Z">
            <w:rPr>
              <w:color w:val="auto"/>
              <w:sz w:val="28"/>
              <w:szCs w:val="28"/>
              <w:lang w:eastAsia="ru-RU"/>
            </w:rPr>
          </w:rPrChange>
        </w:rPr>
        <w:lastRenderedPageBreak/>
        <w:t>об'єктів</w:t>
      </w:r>
      <w:r w:rsidR="00FC75B6" w:rsidRPr="00891248">
        <w:rPr>
          <w:color w:val="auto"/>
          <w:sz w:val="28"/>
          <w:szCs w:val="28"/>
          <w:lang w:eastAsia="ru-RU"/>
          <w:rPrChange w:id="1140" w:author="ASD" w:date="2016-06-09T16:59:00Z">
            <w:rPr>
              <w:color w:val="auto"/>
              <w:sz w:val="28"/>
              <w:szCs w:val="28"/>
              <w:lang w:eastAsia="ru-RU"/>
            </w:rPr>
          </w:rPrChange>
        </w:rPr>
        <w:t xml:space="preserve"> цікавості</w:t>
      </w:r>
      <w:r w:rsidRPr="00891248">
        <w:rPr>
          <w:color w:val="auto"/>
          <w:sz w:val="28"/>
          <w:szCs w:val="28"/>
          <w:lang w:eastAsia="ru-RU"/>
          <w:rPrChange w:id="1141" w:author="ASD" w:date="2016-06-09T16:59:00Z">
            <w:rPr>
              <w:color w:val="auto"/>
              <w:sz w:val="28"/>
              <w:szCs w:val="28"/>
              <w:lang w:eastAsia="ru-RU"/>
            </w:rPr>
          </w:rPrChange>
        </w:rPr>
        <w:t>. Ручний трекінг вимагає взаємодії з користувачем в кожному кадрі. Автоматизований методи відстеження використовувати апріорну інформацію для того, щоб автоматично форматувати процес відстеження.</w:t>
      </w:r>
    </w:p>
    <w:p w:rsidR="00180694"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142" w:author="ASD" w:date="2016-06-09T16:59:00Z">
            <w:rPr>
              <w:color w:val="auto"/>
              <w:sz w:val="28"/>
              <w:szCs w:val="28"/>
              <w:lang w:eastAsia="ru-RU"/>
            </w:rPr>
          </w:rPrChange>
        </w:rPr>
      </w:pPr>
      <w:r w:rsidRPr="00891248">
        <w:rPr>
          <w:color w:val="auto"/>
          <w:sz w:val="28"/>
          <w:szCs w:val="28"/>
          <w:lang w:eastAsia="ru-RU"/>
          <w:rPrChange w:id="1143" w:author="ASD" w:date="2016-06-09T16:59:00Z">
            <w:rPr>
              <w:color w:val="auto"/>
              <w:sz w:val="28"/>
              <w:szCs w:val="28"/>
              <w:lang w:eastAsia="ru-RU"/>
            </w:rPr>
          </w:rPrChange>
        </w:rPr>
        <w:t>У напівавтоматичному відстеженн</w:t>
      </w:r>
      <w:r w:rsidR="002B322F" w:rsidRPr="00891248">
        <w:rPr>
          <w:color w:val="auto"/>
          <w:sz w:val="28"/>
          <w:szCs w:val="28"/>
          <w:lang w:eastAsia="ru-RU"/>
          <w:rPrChange w:id="1144" w:author="ASD" w:date="2016-06-09T16:59:00Z">
            <w:rPr>
              <w:color w:val="auto"/>
              <w:sz w:val="28"/>
              <w:szCs w:val="28"/>
              <w:lang w:eastAsia="ru-RU"/>
            </w:rPr>
          </w:rPrChange>
        </w:rPr>
        <w:t>і</w:t>
      </w:r>
      <w:r w:rsidRPr="00891248">
        <w:rPr>
          <w:color w:val="auto"/>
          <w:sz w:val="28"/>
          <w:szCs w:val="28"/>
          <w:lang w:eastAsia="ru-RU"/>
          <w:rPrChange w:id="1145" w:author="ASD" w:date="2016-06-09T16:59:00Z">
            <w:rPr>
              <w:color w:val="auto"/>
              <w:sz w:val="28"/>
              <w:szCs w:val="28"/>
              <w:lang w:eastAsia="ru-RU"/>
            </w:rPr>
          </w:rPrChange>
        </w:rPr>
        <w:t xml:space="preserve">, </w:t>
      </w:r>
      <w:r w:rsidR="002B322F" w:rsidRPr="00891248">
        <w:rPr>
          <w:color w:val="auto"/>
          <w:sz w:val="28"/>
          <w:szCs w:val="28"/>
          <w:lang w:eastAsia="ru-RU"/>
          <w:rPrChange w:id="1146" w:author="ASD" w:date="2016-06-09T16:59:00Z">
            <w:rPr>
              <w:color w:val="auto"/>
              <w:sz w:val="28"/>
              <w:szCs w:val="28"/>
              <w:lang w:eastAsia="ru-RU"/>
            </w:rPr>
          </w:rPrChange>
        </w:rPr>
        <w:t xml:space="preserve">який </w:t>
      </w:r>
      <w:r w:rsidRPr="00891248">
        <w:rPr>
          <w:color w:val="auto"/>
          <w:sz w:val="28"/>
          <w:szCs w:val="28"/>
          <w:lang w:eastAsia="ru-RU"/>
          <w:rPrChange w:id="1147" w:author="ASD" w:date="2016-06-09T16:59:00Z">
            <w:rPr>
              <w:color w:val="auto"/>
              <w:sz w:val="28"/>
              <w:szCs w:val="28"/>
              <w:lang w:eastAsia="ru-RU"/>
            </w:rPr>
          </w:rPrChange>
        </w:rPr>
        <w:t>призначений для користувача</w:t>
      </w:r>
      <w:r w:rsidR="002B322F" w:rsidRPr="00891248">
        <w:rPr>
          <w:color w:val="auto"/>
          <w:sz w:val="28"/>
          <w:szCs w:val="28"/>
          <w:lang w:eastAsia="ru-RU"/>
          <w:rPrChange w:id="1148" w:author="ASD" w:date="2016-06-09T16:59:00Z">
            <w:rPr>
              <w:color w:val="auto"/>
              <w:sz w:val="28"/>
              <w:szCs w:val="28"/>
              <w:lang w:eastAsia="ru-RU"/>
            </w:rPr>
          </w:rPrChange>
        </w:rPr>
        <w:t>,</w:t>
      </w:r>
      <w:r w:rsidRPr="00891248">
        <w:rPr>
          <w:color w:val="auto"/>
          <w:sz w:val="28"/>
          <w:szCs w:val="28"/>
          <w:lang w:eastAsia="ru-RU"/>
          <w:rPrChange w:id="1149" w:author="ASD" w:date="2016-06-09T16:59:00Z">
            <w:rPr>
              <w:color w:val="auto"/>
              <w:sz w:val="28"/>
              <w:szCs w:val="28"/>
              <w:lang w:eastAsia="ru-RU"/>
            </w:rPr>
          </w:rPrChange>
        </w:rPr>
        <w:t xml:space="preserve"> введення потрібно для того, щоб ініціювати процес відстеження. Згідно Maggio і Cavallaro [34], основною проблемою в </w:t>
      </w:r>
      <w:r w:rsidR="002B322F" w:rsidRPr="00891248">
        <w:rPr>
          <w:color w:val="auto"/>
          <w:sz w:val="28"/>
          <w:szCs w:val="28"/>
          <w:lang w:eastAsia="ru-RU"/>
          <w:rPrChange w:id="1150" w:author="ASD" w:date="2016-06-09T16:59:00Z">
            <w:rPr>
              <w:color w:val="auto"/>
              <w:sz w:val="28"/>
              <w:szCs w:val="28"/>
              <w:lang w:eastAsia="ru-RU"/>
            </w:rPr>
          </w:rPrChange>
        </w:rPr>
        <w:t>процесі</w:t>
      </w:r>
      <w:r w:rsidRPr="00891248">
        <w:rPr>
          <w:color w:val="auto"/>
          <w:sz w:val="28"/>
          <w:szCs w:val="28"/>
          <w:lang w:eastAsia="ru-RU"/>
          <w:rPrChange w:id="1151" w:author="ASD" w:date="2016-06-09T16:59:00Z">
            <w:rPr>
              <w:color w:val="auto"/>
              <w:sz w:val="28"/>
              <w:szCs w:val="28"/>
              <w:lang w:eastAsia="ru-RU"/>
            </w:rPr>
          </w:rPrChange>
        </w:rPr>
        <w:t xml:space="preserve"> відстеження об'єкта є </w:t>
      </w:r>
      <w:r w:rsidR="002B322F" w:rsidRPr="00891248">
        <w:rPr>
          <w:color w:val="auto"/>
          <w:sz w:val="28"/>
          <w:szCs w:val="28"/>
          <w:lang w:eastAsia="ru-RU"/>
          <w:rPrChange w:id="1152" w:author="ASD" w:date="2016-06-09T16:59:00Z">
            <w:rPr>
              <w:color w:val="auto"/>
              <w:sz w:val="28"/>
              <w:szCs w:val="28"/>
              <w:lang w:eastAsia="ru-RU"/>
            </w:rPr>
          </w:rPrChange>
        </w:rPr>
        <w:t>шум</w:t>
      </w:r>
      <w:r w:rsidRPr="00891248">
        <w:rPr>
          <w:color w:val="auto"/>
          <w:sz w:val="28"/>
          <w:szCs w:val="28"/>
          <w:lang w:eastAsia="ru-RU"/>
          <w:rPrChange w:id="1153" w:author="ASD" w:date="2016-06-09T16:59:00Z">
            <w:rPr>
              <w:color w:val="auto"/>
              <w:sz w:val="28"/>
              <w:szCs w:val="28"/>
              <w:lang w:eastAsia="ru-RU"/>
            </w:rPr>
          </w:rPrChange>
        </w:rPr>
        <w:t>.</w:t>
      </w:r>
    </w:p>
    <w:p w:rsidR="00180694" w:rsidRPr="00891248" w:rsidRDefault="002B322F" w:rsidP="00891248">
      <w:pPr>
        <w:pStyle w:val="a9"/>
        <w:shd w:val="clear" w:color="auto" w:fill="FFFFFF"/>
        <w:spacing w:before="0" w:beforeAutospacing="0" w:after="0" w:afterAutospacing="0" w:line="360" w:lineRule="auto"/>
        <w:ind w:firstLine="630"/>
        <w:rPr>
          <w:color w:val="auto"/>
          <w:sz w:val="28"/>
          <w:szCs w:val="28"/>
          <w:lang w:eastAsia="ru-RU"/>
          <w:rPrChange w:id="1154" w:author="ASD" w:date="2016-06-09T16:59:00Z">
            <w:rPr>
              <w:color w:val="auto"/>
              <w:sz w:val="28"/>
              <w:szCs w:val="28"/>
              <w:lang w:eastAsia="ru-RU"/>
            </w:rPr>
          </w:rPrChange>
        </w:rPr>
      </w:pPr>
      <w:r w:rsidRPr="00891248">
        <w:rPr>
          <w:color w:val="auto"/>
          <w:sz w:val="28"/>
          <w:szCs w:val="28"/>
          <w:lang w:eastAsia="ru-RU"/>
          <w:rPrChange w:id="1155" w:author="ASD" w:date="2016-06-09T16:59:00Z">
            <w:rPr>
              <w:color w:val="auto"/>
              <w:sz w:val="28"/>
              <w:szCs w:val="28"/>
              <w:lang w:eastAsia="ru-RU"/>
            </w:rPr>
          </w:rPrChange>
        </w:rPr>
        <w:t>Шум</w:t>
      </w:r>
      <w:r w:rsidR="00180694" w:rsidRPr="00891248">
        <w:rPr>
          <w:color w:val="auto"/>
          <w:sz w:val="28"/>
          <w:szCs w:val="28"/>
          <w:lang w:eastAsia="ru-RU"/>
          <w:rPrChange w:id="1156" w:author="ASD" w:date="2016-06-09T16:59:00Z">
            <w:rPr>
              <w:color w:val="auto"/>
              <w:sz w:val="28"/>
              <w:szCs w:val="28"/>
              <w:lang w:eastAsia="ru-RU"/>
            </w:rPr>
          </w:rPrChange>
        </w:rPr>
        <w:t xml:space="preserve"> </w:t>
      </w:r>
      <w:r w:rsidRPr="00891248">
        <w:rPr>
          <w:color w:val="auto"/>
          <w:sz w:val="28"/>
          <w:szCs w:val="28"/>
          <w:lang w:eastAsia="ru-RU"/>
          <w:rPrChange w:id="1157" w:author="ASD" w:date="2016-06-09T16:59:00Z">
            <w:rPr>
              <w:color w:val="auto"/>
              <w:sz w:val="28"/>
              <w:szCs w:val="28"/>
              <w:lang w:eastAsia="ru-RU"/>
            </w:rPr>
          </w:rPrChange>
        </w:rPr>
        <w:t>- це</w:t>
      </w:r>
      <w:r w:rsidR="00180694" w:rsidRPr="00891248">
        <w:rPr>
          <w:color w:val="auto"/>
          <w:sz w:val="28"/>
          <w:szCs w:val="28"/>
          <w:lang w:eastAsia="ru-RU"/>
          <w:rPrChange w:id="1158" w:author="ASD" w:date="2016-06-09T16:59:00Z">
            <w:rPr>
              <w:color w:val="auto"/>
              <w:sz w:val="28"/>
              <w:szCs w:val="28"/>
              <w:lang w:eastAsia="ru-RU"/>
            </w:rPr>
          </w:rPrChange>
        </w:rPr>
        <w:t xml:space="preserve"> </w:t>
      </w:r>
      <w:r w:rsidRPr="00891248">
        <w:rPr>
          <w:color w:val="auto"/>
          <w:sz w:val="28"/>
          <w:szCs w:val="28"/>
          <w:lang w:eastAsia="ru-RU"/>
          <w:rPrChange w:id="1159" w:author="ASD" w:date="2016-06-09T16:59:00Z">
            <w:rPr>
              <w:color w:val="auto"/>
              <w:sz w:val="28"/>
              <w:szCs w:val="28"/>
              <w:lang w:eastAsia="ru-RU"/>
            </w:rPr>
          </w:rPrChange>
        </w:rPr>
        <w:t>коли,</w:t>
      </w:r>
      <w:r w:rsidR="00180694" w:rsidRPr="00891248">
        <w:rPr>
          <w:color w:val="auto"/>
          <w:sz w:val="28"/>
          <w:szCs w:val="28"/>
          <w:lang w:eastAsia="ru-RU"/>
          <w:rPrChange w:id="1160" w:author="ASD" w:date="2016-06-09T16:59:00Z">
            <w:rPr>
              <w:color w:val="auto"/>
              <w:sz w:val="28"/>
              <w:szCs w:val="28"/>
              <w:lang w:eastAsia="ru-RU"/>
            </w:rPr>
          </w:rPrChange>
        </w:rPr>
        <w:t xml:space="preserve"> функції очікувані </w:t>
      </w:r>
      <w:r w:rsidRPr="00891248">
        <w:rPr>
          <w:color w:val="auto"/>
          <w:sz w:val="28"/>
          <w:szCs w:val="28"/>
          <w:lang w:eastAsia="ru-RU"/>
          <w:rPrChange w:id="1161" w:author="ASD" w:date="2016-06-09T16:59:00Z">
            <w:rPr>
              <w:color w:val="auto"/>
              <w:sz w:val="28"/>
              <w:szCs w:val="28"/>
              <w:lang w:eastAsia="ru-RU"/>
            </w:rPr>
          </w:rPrChange>
        </w:rPr>
        <w:t xml:space="preserve">не може </w:t>
      </w:r>
      <w:r w:rsidR="00EA622F" w:rsidRPr="00891248">
        <w:rPr>
          <w:color w:val="auto"/>
          <w:sz w:val="28"/>
          <w:szCs w:val="28"/>
          <w:lang w:eastAsia="ru-RU"/>
          <w:rPrChange w:id="1162" w:author="ASD" w:date="2016-06-09T16:59:00Z">
            <w:rPr>
              <w:color w:val="auto"/>
              <w:sz w:val="28"/>
              <w:szCs w:val="28"/>
              <w:lang w:eastAsia="ru-RU"/>
            </w:rPr>
          </w:rPrChange>
        </w:rPr>
        <w:t>відділити</w:t>
      </w:r>
      <w:r w:rsidRPr="00891248">
        <w:rPr>
          <w:color w:val="auto"/>
          <w:sz w:val="28"/>
          <w:szCs w:val="28"/>
          <w:lang w:eastAsia="ru-RU"/>
          <w:rPrChange w:id="1163" w:author="ASD" w:date="2016-06-09T16:59:00Z">
            <w:rPr>
              <w:color w:val="auto"/>
              <w:sz w:val="28"/>
              <w:szCs w:val="28"/>
              <w:lang w:eastAsia="ru-RU"/>
            </w:rPr>
          </w:rPrChange>
        </w:rPr>
        <w:t xml:space="preserve"> об'єкт цікавості від інших об’єктів у простору пошуку. На рис 3.1 демонструється об’єкт цікавості та простір пошуку.</w:t>
      </w:r>
    </w:p>
    <w:p w:rsidR="00180694"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eastAsia="ru-RU"/>
          <w:rPrChange w:id="1164" w:author="ASD" w:date="2016-06-09T16:59:00Z">
            <w:rPr>
              <w:noProof/>
              <w:lang w:val="ru-RU" w:eastAsia="ru-RU"/>
            </w:rPr>
          </w:rPrChange>
        </w:rPr>
        <w:drawing>
          <wp:inline distT="0" distB="0" distL="0" distR="0" wp14:anchorId="7947BEF3" wp14:editId="507579EC">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891248" w:rsidRDefault="00180694" w:rsidP="00891248">
      <w:pPr>
        <w:pStyle w:val="a9"/>
        <w:shd w:val="clear" w:color="auto" w:fill="FFFFFF"/>
        <w:spacing w:before="0" w:beforeAutospacing="0" w:after="0" w:afterAutospacing="0" w:line="360" w:lineRule="auto"/>
        <w:ind w:firstLine="630"/>
        <w:jc w:val="left"/>
        <w:rPr>
          <w:color w:val="auto"/>
          <w:sz w:val="28"/>
          <w:szCs w:val="28"/>
          <w:lang w:eastAsia="ru-RU"/>
          <w:rPrChange w:id="1165" w:author="ASD" w:date="2016-06-09T16:59:00Z">
            <w:rPr>
              <w:color w:val="auto"/>
              <w:sz w:val="28"/>
              <w:szCs w:val="28"/>
              <w:lang w:eastAsia="ru-RU"/>
            </w:rPr>
          </w:rPrChange>
        </w:rPr>
      </w:pPr>
      <w:r w:rsidRPr="00891248">
        <w:rPr>
          <w:color w:val="auto"/>
          <w:sz w:val="28"/>
          <w:szCs w:val="28"/>
          <w:lang w:eastAsia="ru-RU"/>
          <w:rPrChange w:id="1166" w:author="ASD" w:date="2016-06-09T16:59:00Z">
            <w:rPr>
              <w:color w:val="auto"/>
              <w:sz w:val="28"/>
              <w:szCs w:val="28"/>
              <w:lang w:eastAsia="ru-RU"/>
            </w:rPr>
          </w:rPrChange>
        </w:rPr>
        <w:t xml:space="preserve">Рис 3.1 </w:t>
      </w:r>
      <w:r w:rsidR="002B322F" w:rsidRPr="00891248">
        <w:rPr>
          <w:color w:val="auto"/>
          <w:sz w:val="28"/>
          <w:szCs w:val="28"/>
          <w:lang w:eastAsia="ru-RU"/>
          <w:rPrChange w:id="1167" w:author="ASD" w:date="2016-06-09T16:59:00Z">
            <w:rPr>
              <w:color w:val="auto"/>
              <w:sz w:val="28"/>
              <w:szCs w:val="28"/>
              <w:lang w:eastAsia="ru-RU"/>
            </w:rPr>
          </w:rPrChange>
        </w:rPr>
        <w:t>Об'єкт цікавості обведений жовтим прямокутником</w:t>
      </w:r>
    </w:p>
    <w:p w:rsidR="00180694"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168" w:author="ASD" w:date="2016-06-09T16:59:00Z">
            <w:rPr>
              <w:color w:val="auto"/>
              <w:sz w:val="28"/>
              <w:szCs w:val="28"/>
              <w:lang w:eastAsia="ru-RU"/>
            </w:rPr>
          </w:rPrChange>
        </w:rPr>
      </w:pPr>
      <w:r w:rsidRPr="00891248">
        <w:rPr>
          <w:color w:val="auto"/>
          <w:sz w:val="28"/>
          <w:szCs w:val="28"/>
          <w:lang w:eastAsia="ru-RU"/>
          <w:rPrChange w:id="1169" w:author="ASD" w:date="2016-06-09T16:59:00Z">
            <w:rPr>
              <w:color w:val="auto"/>
              <w:sz w:val="28"/>
              <w:szCs w:val="28"/>
              <w:lang w:eastAsia="ru-RU"/>
            </w:rPr>
          </w:rPrChange>
        </w:rPr>
        <w:t xml:space="preserve">На рис. </w:t>
      </w:r>
      <w:r w:rsidR="002B322F" w:rsidRPr="00891248">
        <w:rPr>
          <w:color w:val="auto"/>
          <w:sz w:val="28"/>
          <w:szCs w:val="28"/>
          <w:lang w:eastAsia="ru-RU"/>
          <w:rPrChange w:id="1170" w:author="ASD" w:date="2016-06-09T16:59:00Z">
            <w:rPr>
              <w:color w:val="auto"/>
              <w:sz w:val="28"/>
              <w:szCs w:val="28"/>
              <w:lang w:eastAsia="ru-RU"/>
            </w:rPr>
          </w:rPrChange>
        </w:rPr>
        <w:t>3</w:t>
      </w:r>
      <w:r w:rsidRPr="00891248">
        <w:rPr>
          <w:color w:val="auto"/>
          <w:sz w:val="28"/>
          <w:szCs w:val="28"/>
          <w:lang w:eastAsia="ru-RU"/>
          <w:rPrChange w:id="1171" w:author="ASD" w:date="2016-06-09T16:59:00Z">
            <w:rPr>
              <w:color w:val="auto"/>
              <w:sz w:val="28"/>
              <w:szCs w:val="28"/>
              <w:lang w:eastAsia="ru-RU"/>
            </w:rPr>
          </w:rPrChange>
        </w:rPr>
        <w:t>.2 наведено приклад</w:t>
      </w:r>
      <w:r w:rsidR="002B322F" w:rsidRPr="00891248">
        <w:rPr>
          <w:color w:val="auto"/>
          <w:sz w:val="28"/>
          <w:szCs w:val="28"/>
          <w:lang w:eastAsia="ru-RU"/>
          <w:rPrChange w:id="1172" w:author="ASD" w:date="2016-06-09T16:59:00Z">
            <w:rPr>
              <w:color w:val="auto"/>
              <w:sz w:val="28"/>
              <w:szCs w:val="28"/>
              <w:lang w:eastAsia="ru-RU"/>
            </w:rPr>
          </w:rPrChange>
        </w:rPr>
        <w:t xml:space="preserve"> із </w:t>
      </w:r>
      <w:r w:rsidR="00BA2AC9" w:rsidRPr="00891248">
        <w:rPr>
          <w:color w:val="auto"/>
          <w:sz w:val="28"/>
          <w:szCs w:val="28"/>
          <w:lang w:eastAsia="ru-RU"/>
          <w:rPrChange w:id="1173" w:author="ASD" w:date="2016-06-09T16:59:00Z">
            <w:rPr>
              <w:color w:val="auto"/>
              <w:sz w:val="28"/>
              <w:szCs w:val="28"/>
              <w:lang w:eastAsia="ru-RU"/>
            </w:rPr>
          </w:rPrChange>
        </w:rPr>
        <w:t>перешкодами (Обведені червоним)</w:t>
      </w:r>
      <w:r w:rsidRPr="00891248">
        <w:rPr>
          <w:color w:val="auto"/>
          <w:sz w:val="28"/>
          <w:szCs w:val="28"/>
          <w:lang w:eastAsia="ru-RU"/>
          <w:rPrChange w:id="1174" w:author="ASD" w:date="2016-06-09T16:59:00Z">
            <w:rPr>
              <w:color w:val="auto"/>
              <w:sz w:val="28"/>
              <w:szCs w:val="28"/>
              <w:lang w:eastAsia="ru-RU"/>
            </w:rPr>
          </w:rPrChange>
        </w:rPr>
        <w:t xml:space="preserve">. На цьому зображенні </w:t>
      </w:r>
      <w:r w:rsidR="00BA2AC9" w:rsidRPr="00891248">
        <w:rPr>
          <w:color w:val="auto"/>
          <w:sz w:val="28"/>
          <w:szCs w:val="28"/>
          <w:lang w:eastAsia="ru-RU"/>
          <w:rPrChange w:id="1175" w:author="ASD" w:date="2016-06-09T16:59:00Z">
            <w:rPr>
              <w:color w:val="auto"/>
              <w:sz w:val="28"/>
              <w:szCs w:val="28"/>
              <w:lang w:eastAsia="ru-RU"/>
            </w:rPr>
          </w:rPrChange>
        </w:rPr>
        <w:t xml:space="preserve">присутні </w:t>
      </w:r>
      <w:r w:rsidRPr="00891248">
        <w:rPr>
          <w:color w:val="auto"/>
          <w:sz w:val="28"/>
          <w:szCs w:val="28"/>
          <w:lang w:eastAsia="ru-RU"/>
          <w:rPrChange w:id="1176" w:author="ASD" w:date="2016-06-09T16:59:00Z">
            <w:rPr>
              <w:color w:val="auto"/>
              <w:sz w:val="28"/>
              <w:szCs w:val="28"/>
              <w:lang w:eastAsia="ru-RU"/>
            </w:rPr>
          </w:rPrChange>
        </w:rPr>
        <w:t>кілька об'єктів, які аналогічні за формою об'єкт</w:t>
      </w:r>
      <w:r w:rsidR="00BA2AC9" w:rsidRPr="00891248">
        <w:rPr>
          <w:color w:val="auto"/>
          <w:sz w:val="28"/>
          <w:szCs w:val="28"/>
          <w:lang w:eastAsia="ru-RU"/>
          <w:rPrChange w:id="1177" w:author="ASD" w:date="2016-06-09T16:59:00Z">
            <w:rPr>
              <w:color w:val="auto"/>
              <w:sz w:val="28"/>
              <w:szCs w:val="28"/>
              <w:lang w:eastAsia="ru-RU"/>
            </w:rPr>
          </w:rPrChange>
        </w:rPr>
        <w:t>у</w:t>
      </w:r>
      <w:r w:rsidRPr="00891248">
        <w:rPr>
          <w:color w:val="auto"/>
          <w:sz w:val="28"/>
          <w:szCs w:val="28"/>
          <w:lang w:eastAsia="ru-RU"/>
          <w:rPrChange w:id="1178" w:author="ASD" w:date="2016-06-09T16:59:00Z">
            <w:rPr>
              <w:color w:val="auto"/>
              <w:sz w:val="28"/>
              <w:szCs w:val="28"/>
              <w:lang w:eastAsia="ru-RU"/>
            </w:rPr>
          </w:rPrChange>
        </w:rPr>
        <w:t xml:space="preserve"> </w:t>
      </w:r>
      <w:r w:rsidR="00BA2AC9" w:rsidRPr="00891248">
        <w:rPr>
          <w:color w:val="auto"/>
          <w:sz w:val="28"/>
          <w:szCs w:val="28"/>
          <w:lang w:eastAsia="ru-RU"/>
          <w:rPrChange w:id="1179" w:author="ASD" w:date="2016-06-09T16:59:00Z">
            <w:rPr>
              <w:color w:val="auto"/>
              <w:sz w:val="28"/>
              <w:szCs w:val="28"/>
              <w:lang w:eastAsia="ru-RU"/>
            </w:rPr>
          </w:rPrChange>
        </w:rPr>
        <w:t>цікавості</w:t>
      </w:r>
      <w:r w:rsidRPr="00891248">
        <w:rPr>
          <w:color w:val="auto"/>
          <w:sz w:val="28"/>
          <w:szCs w:val="28"/>
          <w:lang w:eastAsia="ru-RU"/>
          <w:rPrChange w:id="1180" w:author="ASD" w:date="2016-06-09T16:59:00Z">
            <w:rPr>
              <w:color w:val="auto"/>
              <w:sz w:val="28"/>
              <w:szCs w:val="28"/>
              <w:lang w:eastAsia="ru-RU"/>
            </w:rPr>
          </w:rPrChange>
        </w:rPr>
        <w:t>. Ще одн</w:t>
      </w:r>
      <w:r w:rsidR="00BA2AC9" w:rsidRPr="00891248">
        <w:rPr>
          <w:color w:val="auto"/>
          <w:sz w:val="28"/>
          <w:szCs w:val="28"/>
          <w:lang w:eastAsia="ru-RU"/>
          <w:rPrChange w:id="1181" w:author="ASD" w:date="2016-06-09T16:59:00Z">
            <w:rPr>
              <w:color w:val="auto"/>
              <w:sz w:val="28"/>
              <w:szCs w:val="28"/>
              <w:lang w:eastAsia="ru-RU"/>
            </w:rPr>
          </w:rPrChange>
        </w:rPr>
        <w:t>ією</w:t>
      </w:r>
      <w:r w:rsidRPr="00891248">
        <w:rPr>
          <w:color w:val="auto"/>
          <w:sz w:val="28"/>
          <w:szCs w:val="28"/>
          <w:lang w:eastAsia="ru-RU"/>
          <w:rPrChange w:id="1182" w:author="ASD" w:date="2016-06-09T16:59:00Z">
            <w:rPr>
              <w:color w:val="auto"/>
              <w:sz w:val="28"/>
              <w:szCs w:val="28"/>
              <w:lang w:eastAsia="ru-RU"/>
            </w:rPr>
          </w:rPrChange>
        </w:rPr>
        <w:t xml:space="preserve"> проблем</w:t>
      </w:r>
      <w:r w:rsidR="00BA2AC9" w:rsidRPr="00891248">
        <w:rPr>
          <w:color w:val="auto"/>
          <w:sz w:val="28"/>
          <w:szCs w:val="28"/>
          <w:lang w:eastAsia="ru-RU"/>
          <w:rPrChange w:id="1183" w:author="ASD" w:date="2016-06-09T16:59:00Z">
            <w:rPr>
              <w:color w:val="auto"/>
              <w:sz w:val="28"/>
              <w:szCs w:val="28"/>
              <w:lang w:eastAsia="ru-RU"/>
            </w:rPr>
          </w:rPrChange>
        </w:rPr>
        <w:t xml:space="preserve">ою є </w:t>
      </w:r>
      <w:r w:rsidRPr="00891248">
        <w:rPr>
          <w:color w:val="auto"/>
          <w:sz w:val="28"/>
          <w:szCs w:val="28"/>
          <w:lang w:eastAsia="ru-RU"/>
          <w:rPrChange w:id="1184" w:author="ASD" w:date="2016-06-09T16:59:00Z">
            <w:rPr>
              <w:color w:val="auto"/>
              <w:sz w:val="28"/>
              <w:szCs w:val="28"/>
              <w:lang w:eastAsia="ru-RU"/>
            </w:rPr>
          </w:rPrChange>
        </w:rPr>
        <w:t>поява варіацій само</w:t>
      </w:r>
      <w:r w:rsidR="00BA2AC9" w:rsidRPr="00891248">
        <w:rPr>
          <w:color w:val="auto"/>
          <w:sz w:val="28"/>
          <w:szCs w:val="28"/>
          <w:lang w:eastAsia="ru-RU"/>
          <w:rPrChange w:id="1185" w:author="ASD" w:date="2016-06-09T16:59:00Z">
            <w:rPr>
              <w:color w:val="auto"/>
              <w:sz w:val="28"/>
              <w:szCs w:val="28"/>
              <w:lang w:eastAsia="ru-RU"/>
            </w:rPr>
          </w:rPrChange>
        </w:rPr>
        <w:t>го</w:t>
      </w:r>
      <w:r w:rsidRPr="00891248">
        <w:rPr>
          <w:color w:val="auto"/>
          <w:sz w:val="28"/>
          <w:szCs w:val="28"/>
          <w:lang w:eastAsia="ru-RU"/>
          <w:rPrChange w:id="1186" w:author="ASD" w:date="2016-06-09T16:59:00Z">
            <w:rPr>
              <w:color w:val="auto"/>
              <w:sz w:val="28"/>
              <w:szCs w:val="28"/>
              <w:lang w:eastAsia="ru-RU"/>
            </w:rPr>
          </w:rPrChange>
        </w:rPr>
        <w:t xml:space="preserve"> </w:t>
      </w:r>
      <w:r w:rsidR="00BA2AC9" w:rsidRPr="00891248">
        <w:rPr>
          <w:color w:val="auto"/>
          <w:sz w:val="28"/>
          <w:szCs w:val="28"/>
          <w:lang w:eastAsia="ru-RU"/>
          <w:rPrChange w:id="1187" w:author="ASD" w:date="2016-06-09T16:59:00Z">
            <w:rPr>
              <w:color w:val="auto"/>
              <w:sz w:val="28"/>
              <w:szCs w:val="28"/>
              <w:lang w:eastAsia="ru-RU"/>
            </w:rPr>
          </w:rPrChange>
        </w:rPr>
        <w:t>об’єкту</w:t>
      </w:r>
      <w:r w:rsidRPr="00891248">
        <w:rPr>
          <w:color w:val="auto"/>
          <w:sz w:val="28"/>
          <w:szCs w:val="28"/>
          <w:lang w:eastAsia="ru-RU"/>
          <w:rPrChange w:id="1188" w:author="ASD" w:date="2016-06-09T16:59:00Z">
            <w:rPr>
              <w:color w:val="auto"/>
              <w:sz w:val="28"/>
              <w:szCs w:val="28"/>
              <w:lang w:eastAsia="ru-RU"/>
            </w:rPr>
          </w:rPrChange>
        </w:rPr>
        <w:t xml:space="preserve">. </w:t>
      </w:r>
    </w:p>
    <w:p w:rsidR="00180694" w:rsidRPr="00891248" w:rsidRDefault="00BA2AC9" w:rsidP="00891248">
      <w:pPr>
        <w:pStyle w:val="a9"/>
        <w:shd w:val="clear" w:color="auto" w:fill="FFFFFF"/>
        <w:spacing w:before="0" w:beforeAutospacing="0" w:after="0" w:afterAutospacing="0" w:line="360" w:lineRule="auto"/>
        <w:ind w:firstLine="630"/>
        <w:rPr>
          <w:color w:val="auto"/>
          <w:sz w:val="28"/>
          <w:szCs w:val="28"/>
          <w:lang w:eastAsia="ru-RU"/>
          <w:rPrChange w:id="1189" w:author="ASD" w:date="2016-06-09T16:59:00Z">
            <w:rPr>
              <w:color w:val="auto"/>
              <w:sz w:val="28"/>
              <w:szCs w:val="28"/>
              <w:lang w:eastAsia="ru-RU"/>
            </w:rPr>
          </w:rPrChange>
        </w:rPr>
      </w:pPr>
      <w:r w:rsidRPr="00891248">
        <w:rPr>
          <w:color w:val="auto"/>
          <w:sz w:val="28"/>
          <w:szCs w:val="28"/>
          <w:lang w:eastAsia="ru-RU"/>
          <w:rPrChange w:id="1190" w:author="ASD" w:date="2016-06-09T16:59:00Z">
            <w:rPr>
              <w:color w:val="auto"/>
              <w:sz w:val="28"/>
              <w:szCs w:val="28"/>
              <w:lang w:eastAsia="ru-RU"/>
            </w:rPr>
          </w:rPrChange>
        </w:rPr>
        <w:t>Внутрішня мінливість зовнішнього</w:t>
      </w:r>
      <w:r w:rsidR="00180694" w:rsidRPr="00891248">
        <w:rPr>
          <w:color w:val="auto"/>
          <w:sz w:val="28"/>
          <w:szCs w:val="28"/>
          <w:lang w:eastAsia="ru-RU"/>
          <w:rPrChange w:id="1191" w:author="ASD" w:date="2016-06-09T16:59:00Z">
            <w:rPr>
              <w:color w:val="auto"/>
              <w:sz w:val="28"/>
              <w:szCs w:val="28"/>
              <w:lang w:eastAsia="ru-RU"/>
            </w:rPr>
          </w:rPrChange>
        </w:rPr>
        <w:t xml:space="preserve"> вигляд</w:t>
      </w:r>
      <w:r w:rsidRPr="00891248">
        <w:rPr>
          <w:color w:val="auto"/>
          <w:sz w:val="28"/>
          <w:szCs w:val="28"/>
          <w:lang w:eastAsia="ru-RU"/>
          <w:rPrChange w:id="1192" w:author="ASD" w:date="2016-06-09T16:59:00Z">
            <w:rPr>
              <w:color w:val="auto"/>
              <w:sz w:val="28"/>
              <w:szCs w:val="28"/>
              <w:lang w:eastAsia="ru-RU"/>
            </w:rPr>
          </w:rPrChange>
        </w:rPr>
        <w:t>у</w:t>
      </w:r>
      <w:r w:rsidR="00180694" w:rsidRPr="00891248">
        <w:rPr>
          <w:color w:val="auto"/>
          <w:sz w:val="28"/>
          <w:szCs w:val="28"/>
          <w:lang w:eastAsia="ru-RU"/>
          <w:rPrChange w:id="1193" w:author="ASD" w:date="2016-06-09T16:59:00Z">
            <w:rPr>
              <w:color w:val="auto"/>
              <w:sz w:val="28"/>
              <w:szCs w:val="28"/>
              <w:lang w:eastAsia="ru-RU"/>
            </w:rPr>
          </w:rPrChange>
        </w:rPr>
        <w:t xml:space="preserve"> включає в себе змін</w:t>
      </w:r>
      <w:r w:rsidRPr="00891248">
        <w:rPr>
          <w:color w:val="auto"/>
          <w:sz w:val="28"/>
          <w:szCs w:val="28"/>
          <w:lang w:eastAsia="ru-RU"/>
          <w:rPrChange w:id="1194" w:author="ASD" w:date="2016-06-09T16:59:00Z">
            <w:rPr>
              <w:color w:val="auto"/>
              <w:sz w:val="28"/>
              <w:szCs w:val="28"/>
              <w:lang w:eastAsia="ru-RU"/>
            </w:rPr>
          </w:rPrChange>
        </w:rPr>
        <w:t>у</w:t>
      </w:r>
      <w:r w:rsidR="00180694" w:rsidRPr="00891248">
        <w:rPr>
          <w:color w:val="auto"/>
          <w:sz w:val="28"/>
          <w:szCs w:val="28"/>
          <w:lang w:eastAsia="ru-RU"/>
          <w:rPrChange w:id="1195" w:author="ASD" w:date="2016-06-09T16:59:00Z">
            <w:rPr>
              <w:color w:val="auto"/>
              <w:sz w:val="28"/>
              <w:szCs w:val="28"/>
              <w:lang w:eastAsia="ru-RU"/>
            </w:rPr>
          </w:rPrChange>
        </w:rPr>
        <w:t xml:space="preserve"> </w:t>
      </w:r>
      <w:r w:rsidR="00D4256B" w:rsidRPr="00891248">
        <w:rPr>
          <w:color w:val="auto"/>
          <w:sz w:val="28"/>
          <w:szCs w:val="28"/>
          <w:lang w:eastAsia="ru-RU"/>
          <w:rPrChange w:id="1196" w:author="ASD" w:date="2016-06-09T16:59:00Z">
            <w:rPr>
              <w:color w:val="auto"/>
              <w:sz w:val="28"/>
              <w:szCs w:val="28"/>
              <w:lang w:eastAsia="ru-RU"/>
            </w:rPr>
          </w:rPrChange>
        </w:rPr>
        <w:t>позиції</w:t>
      </w:r>
      <w:r w:rsidR="00180694" w:rsidRPr="00891248">
        <w:rPr>
          <w:color w:val="auto"/>
          <w:sz w:val="28"/>
          <w:szCs w:val="28"/>
          <w:lang w:eastAsia="ru-RU"/>
          <w:rPrChange w:id="1197" w:author="ASD" w:date="2016-06-09T16:59:00Z">
            <w:rPr>
              <w:color w:val="auto"/>
              <w:sz w:val="28"/>
              <w:szCs w:val="28"/>
              <w:lang w:eastAsia="ru-RU"/>
            </w:rPr>
          </w:rPrChange>
        </w:rPr>
        <w:t xml:space="preserve"> і форм</w:t>
      </w:r>
      <w:r w:rsidR="00D4256B" w:rsidRPr="00891248">
        <w:rPr>
          <w:color w:val="auto"/>
          <w:sz w:val="28"/>
          <w:szCs w:val="28"/>
          <w:lang w:eastAsia="ru-RU"/>
          <w:rPrChange w:id="1198" w:author="ASD" w:date="2016-06-09T16:59:00Z">
            <w:rPr>
              <w:color w:val="auto"/>
              <w:sz w:val="28"/>
              <w:szCs w:val="28"/>
              <w:lang w:eastAsia="ru-RU"/>
            </w:rPr>
          </w:rPrChange>
        </w:rPr>
        <w:t>у</w:t>
      </w:r>
      <w:r w:rsidR="00180694" w:rsidRPr="00891248">
        <w:rPr>
          <w:color w:val="auto"/>
          <w:sz w:val="28"/>
          <w:szCs w:val="28"/>
          <w:lang w:eastAsia="ru-RU"/>
          <w:rPrChange w:id="1199" w:author="ASD" w:date="2016-06-09T16:59:00Z">
            <w:rPr>
              <w:color w:val="auto"/>
              <w:sz w:val="28"/>
              <w:szCs w:val="28"/>
              <w:lang w:eastAsia="ru-RU"/>
            </w:rPr>
          </w:rPrChange>
        </w:rPr>
        <w:t xml:space="preserve"> </w:t>
      </w:r>
      <w:r w:rsidRPr="00891248">
        <w:rPr>
          <w:color w:val="auto"/>
          <w:sz w:val="28"/>
          <w:szCs w:val="28"/>
          <w:lang w:eastAsia="ru-RU"/>
          <w:rPrChange w:id="1200" w:author="ASD" w:date="2016-06-09T16:59:00Z">
            <w:rPr>
              <w:color w:val="auto"/>
              <w:sz w:val="28"/>
              <w:szCs w:val="28"/>
              <w:lang w:eastAsia="ru-RU"/>
            </w:rPr>
          </w:rPrChange>
        </w:rPr>
        <w:t>об’єкта</w:t>
      </w:r>
      <w:r w:rsidR="00180694" w:rsidRPr="00891248">
        <w:rPr>
          <w:color w:val="auto"/>
          <w:sz w:val="28"/>
          <w:szCs w:val="28"/>
          <w:lang w:eastAsia="ru-RU"/>
          <w:rPrChange w:id="1201" w:author="ASD" w:date="2016-06-09T16:59:00Z">
            <w:rPr>
              <w:color w:val="auto"/>
              <w:sz w:val="28"/>
              <w:szCs w:val="28"/>
              <w:lang w:eastAsia="ru-RU"/>
            </w:rPr>
          </w:rPrChange>
        </w:rPr>
        <w:t xml:space="preserve">, </w:t>
      </w:r>
      <w:r w:rsidRPr="00891248">
        <w:rPr>
          <w:color w:val="auto"/>
          <w:sz w:val="28"/>
          <w:szCs w:val="28"/>
          <w:lang w:eastAsia="ru-RU"/>
          <w:rPrChange w:id="1202" w:author="ASD" w:date="2016-06-09T16:59:00Z">
            <w:rPr>
              <w:color w:val="auto"/>
              <w:sz w:val="28"/>
              <w:szCs w:val="28"/>
              <w:lang w:eastAsia="ru-RU"/>
            </w:rPr>
          </w:rPrChange>
        </w:rPr>
        <w:t>у</w:t>
      </w:r>
      <w:r w:rsidR="00180694" w:rsidRPr="00891248">
        <w:rPr>
          <w:color w:val="auto"/>
          <w:sz w:val="28"/>
          <w:szCs w:val="28"/>
          <w:lang w:eastAsia="ru-RU"/>
          <w:rPrChange w:id="1203" w:author="ASD" w:date="2016-06-09T16:59:00Z">
            <w:rPr>
              <w:color w:val="auto"/>
              <w:sz w:val="28"/>
              <w:szCs w:val="28"/>
              <w:lang w:eastAsia="ru-RU"/>
            </w:rPr>
          </w:rPrChange>
        </w:rPr>
        <w:t xml:space="preserve"> той</w:t>
      </w:r>
      <w:r w:rsidRPr="00891248">
        <w:rPr>
          <w:color w:val="auto"/>
          <w:sz w:val="28"/>
          <w:szCs w:val="28"/>
          <w:lang w:eastAsia="ru-RU"/>
          <w:rPrChange w:id="1204" w:author="ASD" w:date="2016-06-09T16:59:00Z">
            <w:rPr>
              <w:color w:val="auto"/>
              <w:sz w:val="28"/>
              <w:szCs w:val="28"/>
              <w:lang w:eastAsia="ru-RU"/>
            </w:rPr>
          </w:rPrChange>
        </w:rPr>
        <w:t xml:space="preserve"> самий</w:t>
      </w:r>
      <w:r w:rsidR="00180694" w:rsidRPr="00891248">
        <w:rPr>
          <w:color w:val="auto"/>
          <w:sz w:val="28"/>
          <w:szCs w:val="28"/>
          <w:lang w:eastAsia="ru-RU"/>
          <w:rPrChange w:id="1205" w:author="ASD" w:date="2016-06-09T16:59:00Z">
            <w:rPr>
              <w:color w:val="auto"/>
              <w:sz w:val="28"/>
              <w:szCs w:val="28"/>
              <w:lang w:eastAsia="ru-RU"/>
            </w:rPr>
          </w:rPrChange>
        </w:rPr>
        <w:t xml:space="preserve"> час зовнішня</w:t>
      </w:r>
      <w:r w:rsidR="00D4256B" w:rsidRPr="00891248">
        <w:rPr>
          <w:color w:val="auto"/>
          <w:sz w:val="28"/>
          <w:szCs w:val="28"/>
          <w:lang w:eastAsia="ru-RU"/>
          <w:rPrChange w:id="1206" w:author="ASD" w:date="2016-06-09T16:59:00Z">
            <w:rPr>
              <w:color w:val="auto"/>
              <w:sz w:val="28"/>
              <w:szCs w:val="28"/>
              <w:lang w:eastAsia="ru-RU"/>
            </w:rPr>
          </w:rPrChange>
        </w:rPr>
        <w:t xml:space="preserve"> мінливість</w:t>
      </w:r>
      <w:r w:rsidR="00180694" w:rsidRPr="00891248">
        <w:rPr>
          <w:color w:val="auto"/>
          <w:sz w:val="28"/>
          <w:szCs w:val="28"/>
          <w:lang w:eastAsia="ru-RU"/>
          <w:rPrChange w:id="1207" w:author="ASD" w:date="2016-06-09T16:59:00Z">
            <w:rPr>
              <w:color w:val="auto"/>
              <w:sz w:val="28"/>
              <w:szCs w:val="28"/>
              <w:lang w:eastAsia="ru-RU"/>
            </w:rPr>
          </w:rPrChange>
        </w:rPr>
        <w:t xml:space="preserve"> </w:t>
      </w:r>
      <w:r w:rsidR="00D4256B" w:rsidRPr="00891248">
        <w:rPr>
          <w:color w:val="auto"/>
          <w:sz w:val="28"/>
          <w:szCs w:val="28"/>
          <w:lang w:eastAsia="ru-RU"/>
          <w:rPrChange w:id="1208" w:author="ASD" w:date="2016-06-09T16:59:00Z">
            <w:rPr>
              <w:color w:val="auto"/>
              <w:sz w:val="28"/>
              <w:szCs w:val="28"/>
              <w:lang w:eastAsia="ru-RU"/>
            </w:rPr>
          </w:rPrChange>
        </w:rPr>
        <w:t>включає в себе зміну</w:t>
      </w:r>
      <w:r w:rsidR="00180694" w:rsidRPr="00891248">
        <w:rPr>
          <w:color w:val="auto"/>
          <w:sz w:val="28"/>
          <w:szCs w:val="28"/>
          <w:lang w:eastAsia="ru-RU"/>
          <w:rPrChange w:id="1209" w:author="ASD" w:date="2016-06-09T16:59:00Z">
            <w:rPr>
              <w:color w:val="auto"/>
              <w:sz w:val="28"/>
              <w:szCs w:val="28"/>
              <w:lang w:eastAsia="ru-RU"/>
            </w:rPr>
          </w:rPrChange>
        </w:rPr>
        <w:t xml:space="preserve"> освітлен</w:t>
      </w:r>
      <w:r w:rsidR="00D4256B" w:rsidRPr="00891248">
        <w:rPr>
          <w:color w:val="auto"/>
          <w:sz w:val="28"/>
          <w:szCs w:val="28"/>
          <w:lang w:eastAsia="ru-RU"/>
          <w:rPrChange w:id="1210" w:author="ASD" w:date="2016-06-09T16:59:00Z">
            <w:rPr>
              <w:color w:val="auto"/>
              <w:sz w:val="28"/>
              <w:szCs w:val="28"/>
              <w:lang w:eastAsia="ru-RU"/>
            </w:rPr>
          </w:rPrChange>
        </w:rPr>
        <w:t>ня</w:t>
      </w:r>
      <w:r w:rsidR="00180694" w:rsidRPr="00891248">
        <w:rPr>
          <w:color w:val="auto"/>
          <w:sz w:val="28"/>
          <w:szCs w:val="28"/>
          <w:lang w:eastAsia="ru-RU"/>
          <w:rPrChange w:id="1211" w:author="ASD" w:date="2016-06-09T16:59:00Z">
            <w:rPr>
              <w:color w:val="auto"/>
              <w:sz w:val="28"/>
              <w:szCs w:val="28"/>
              <w:lang w:eastAsia="ru-RU"/>
            </w:rPr>
          </w:rPrChange>
        </w:rPr>
        <w:t>, рух камери</w:t>
      </w:r>
      <w:r w:rsidR="00D4256B" w:rsidRPr="00891248">
        <w:rPr>
          <w:color w:val="auto"/>
          <w:sz w:val="28"/>
          <w:szCs w:val="28"/>
          <w:lang w:eastAsia="ru-RU"/>
          <w:rPrChange w:id="1212" w:author="ASD" w:date="2016-06-09T16:59:00Z">
            <w:rPr>
              <w:color w:val="auto"/>
              <w:sz w:val="28"/>
              <w:szCs w:val="28"/>
              <w:lang w:eastAsia="ru-RU"/>
            </w:rPr>
          </w:rPrChange>
        </w:rPr>
        <w:t xml:space="preserve"> та</w:t>
      </w:r>
      <w:r w:rsidR="00180694" w:rsidRPr="00891248">
        <w:rPr>
          <w:color w:val="auto"/>
          <w:sz w:val="28"/>
          <w:szCs w:val="28"/>
          <w:lang w:eastAsia="ru-RU"/>
          <w:rPrChange w:id="1213" w:author="ASD" w:date="2016-06-09T16:59:00Z">
            <w:rPr>
              <w:color w:val="auto"/>
              <w:sz w:val="28"/>
              <w:szCs w:val="28"/>
              <w:lang w:eastAsia="ru-RU"/>
            </w:rPr>
          </w:rPrChange>
        </w:rPr>
        <w:t xml:space="preserve"> інш</w:t>
      </w:r>
      <w:r w:rsidR="00D4256B" w:rsidRPr="00891248">
        <w:rPr>
          <w:color w:val="auto"/>
          <w:sz w:val="28"/>
          <w:szCs w:val="28"/>
          <w:lang w:eastAsia="ru-RU"/>
          <w:rPrChange w:id="1214" w:author="ASD" w:date="2016-06-09T16:59:00Z">
            <w:rPr>
              <w:color w:val="auto"/>
              <w:sz w:val="28"/>
              <w:szCs w:val="28"/>
              <w:lang w:eastAsia="ru-RU"/>
            </w:rPr>
          </w:rPrChange>
        </w:rPr>
        <w:t>е</w:t>
      </w:r>
      <w:r w:rsidR="00180694" w:rsidRPr="00891248">
        <w:rPr>
          <w:color w:val="auto"/>
          <w:sz w:val="28"/>
          <w:szCs w:val="28"/>
          <w:lang w:eastAsia="ru-RU"/>
          <w:rPrChange w:id="1215" w:author="ASD" w:date="2016-06-09T16:59:00Z">
            <w:rPr>
              <w:color w:val="auto"/>
              <w:sz w:val="28"/>
              <w:szCs w:val="28"/>
              <w:lang w:eastAsia="ru-RU"/>
            </w:rPr>
          </w:rPrChange>
        </w:rPr>
        <w:t>[41]. Підходи, які підтримують шаблон</w:t>
      </w:r>
      <w:r w:rsidR="00D4256B" w:rsidRPr="00891248">
        <w:rPr>
          <w:color w:val="auto"/>
          <w:sz w:val="28"/>
          <w:szCs w:val="28"/>
          <w:lang w:eastAsia="ru-RU"/>
          <w:rPrChange w:id="1216" w:author="ASD" w:date="2016-06-09T16:59:00Z">
            <w:rPr>
              <w:color w:val="auto"/>
              <w:sz w:val="28"/>
              <w:szCs w:val="28"/>
              <w:lang w:eastAsia="ru-RU"/>
            </w:rPr>
          </w:rPrChange>
        </w:rPr>
        <w:t>и</w:t>
      </w:r>
      <w:r w:rsidR="00180694" w:rsidRPr="00891248">
        <w:rPr>
          <w:color w:val="auto"/>
          <w:sz w:val="28"/>
          <w:szCs w:val="28"/>
          <w:lang w:eastAsia="ru-RU"/>
          <w:rPrChange w:id="1217" w:author="ASD" w:date="2016-06-09T16:59:00Z">
            <w:rPr>
              <w:color w:val="auto"/>
              <w:sz w:val="28"/>
              <w:szCs w:val="28"/>
              <w:lang w:eastAsia="ru-RU"/>
            </w:rPr>
          </w:rPrChange>
        </w:rPr>
        <w:t xml:space="preserve"> об'єкта, як правило, стикаються з проблема</w:t>
      </w:r>
      <w:r w:rsidR="00D4256B" w:rsidRPr="00891248">
        <w:rPr>
          <w:color w:val="auto"/>
          <w:sz w:val="28"/>
          <w:szCs w:val="28"/>
          <w:lang w:eastAsia="ru-RU"/>
          <w:rPrChange w:id="1218" w:author="ASD" w:date="2016-06-09T16:59:00Z">
            <w:rPr>
              <w:color w:val="auto"/>
              <w:sz w:val="28"/>
              <w:szCs w:val="28"/>
              <w:lang w:eastAsia="ru-RU"/>
            </w:rPr>
          </w:rPrChange>
        </w:rPr>
        <w:t>ми</w:t>
      </w:r>
      <w:r w:rsidR="00180694" w:rsidRPr="00891248">
        <w:rPr>
          <w:color w:val="auto"/>
          <w:sz w:val="28"/>
          <w:szCs w:val="28"/>
          <w:lang w:eastAsia="ru-RU"/>
          <w:rPrChange w:id="1219" w:author="ASD" w:date="2016-06-09T16:59:00Z">
            <w:rPr>
              <w:color w:val="auto"/>
              <w:sz w:val="28"/>
              <w:szCs w:val="28"/>
              <w:lang w:eastAsia="ru-RU"/>
            </w:rPr>
          </w:rPrChange>
        </w:rPr>
        <w:t xml:space="preserve"> поновлення шаблон</w:t>
      </w:r>
      <w:r w:rsidR="00D4256B" w:rsidRPr="00891248">
        <w:rPr>
          <w:color w:val="auto"/>
          <w:sz w:val="28"/>
          <w:szCs w:val="28"/>
          <w:lang w:eastAsia="ru-RU"/>
          <w:rPrChange w:id="1220" w:author="ASD" w:date="2016-06-09T16:59:00Z">
            <w:rPr>
              <w:color w:val="auto"/>
              <w:sz w:val="28"/>
              <w:szCs w:val="28"/>
              <w:lang w:eastAsia="ru-RU"/>
            </w:rPr>
          </w:rPrChange>
        </w:rPr>
        <w:t>у</w:t>
      </w:r>
      <w:r w:rsidR="00180694" w:rsidRPr="00891248">
        <w:rPr>
          <w:color w:val="auto"/>
          <w:sz w:val="28"/>
          <w:szCs w:val="28"/>
          <w:lang w:eastAsia="ru-RU"/>
          <w:rPrChange w:id="1221" w:author="ASD" w:date="2016-06-09T16:59:00Z">
            <w:rPr>
              <w:color w:val="auto"/>
              <w:sz w:val="28"/>
              <w:szCs w:val="28"/>
              <w:lang w:eastAsia="ru-RU"/>
            </w:rPr>
          </w:rPrChange>
        </w:rPr>
        <w:t>, який відно</w:t>
      </w:r>
      <w:r w:rsidR="00180694" w:rsidRPr="00891248">
        <w:rPr>
          <w:color w:val="auto"/>
          <w:sz w:val="28"/>
          <w:szCs w:val="28"/>
          <w:lang w:eastAsia="ru-RU"/>
          <w:rPrChange w:id="1222" w:author="ASD" w:date="2016-06-09T16:59:00Z">
            <w:rPr>
              <w:color w:val="auto"/>
              <w:sz w:val="28"/>
              <w:szCs w:val="28"/>
              <w:lang w:eastAsia="ru-RU"/>
            </w:rPr>
          </w:rPrChange>
        </w:rPr>
        <w:lastRenderedPageBreak/>
        <w:t xml:space="preserve">ситься до </w:t>
      </w:r>
      <w:r w:rsidR="00D4256B" w:rsidRPr="00891248">
        <w:rPr>
          <w:color w:val="auto"/>
          <w:sz w:val="28"/>
          <w:szCs w:val="28"/>
          <w:lang w:eastAsia="ru-RU"/>
          <w:rPrChange w:id="1223" w:author="ASD" w:date="2016-06-09T16:59:00Z">
            <w:rPr>
              <w:color w:val="auto"/>
              <w:sz w:val="28"/>
              <w:szCs w:val="28"/>
              <w:lang w:eastAsia="ru-RU"/>
            </w:rPr>
          </w:rPrChange>
        </w:rPr>
        <w:t xml:space="preserve">проблеми </w:t>
      </w:r>
      <w:r w:rsidR="00180694" w:rsidRPr="00891248">
        <w:rPr>
          <w:color w:val="auto"/>
          <w:sz w:val="28"/>
          <w:szCs w:val="28"/>
          <w:lang w:eastAsia="ru-RU"/>
          <w:rPrChange w:id="1224" w:author="ASD" w:date="2016-06-09T16:59:00Z">
            <w:rPr>
              <w:color w:val="auto"/>
              <w:sz w:val="28"/>
              <w:szCs w:val="28"/>
              <w:lang w:eastAsia="ru-RU"/>
            </w:rPr>
          </w:rPrChange>
        </w:rPr>
        <w:t>онов</w:t>
      </w:r>
      <w:r w:rsidR="00D4256B" w:rsidRPr="00891248">
        <w:rPr>
          <w:color w:val="auto"/>
          <w:sz w:val="28"/>
          <w:szCs w:val="28"/>
          <w:lang w:eastAsia="ru-RU"/>
          <w:rPrChange w:id="1225" w:author="ASD" w:date="2016-06-09T16:59:00Z">
            <w:rPr>
              <w:color w:val="auto"/>
              <w:sz w:val="28"/>
              <w:szCs w:val="28"/>
              <w:lang w:eastAsia="ru-RU"/>
            </w:rPr>
          </w:rPrChange>
        </w:rPr>
        <w:t xml:space="preserve">лення </w:t>
      </w:r>
      <w:r w:rsidR="00180694" w:rsidRPr="00891248">
        <w:rPr>
          <w:color w:val="auto"/>
          <w:sz w:val="28"/>
          <w:szCs w:val="28"/>
          <w:lang w:eastAsia="ru-RU"/>
          <w:rPrChange w:id="1226" w:author="ASD" w:date="2016-06-09T16:59:00Z">
            <w:rPr>
              <w:color w:val="auto"/>
              <w:sz w:val="28"/>
              <w:szCs w:val="28"/>
              <w:lang w:eastAsia="ru-RU"/>
            </w:rPr>
          </w:rPrChange>
        </w:rPr>
        <w:t>існуюч</w:t>
      </w:r>
      <w:r w:rsidR="00D4256B" w:rsidRPr="00891248">
        <w:rPr>
          <w:color w:val="auto"/>
          <w:sz w:val="28"/>
          <w:szCs w:val="28"/>
          <w:lang w:eastAsia="ru-RU"/>
          <w:rPrChange w:id="1227" w:author="ASD" w:date="2016-06-09T16:59:00Z">
            <w:rPr>
              <w:color w:val="auto"/>
              <w:sz w:val="28"/>
              <w:szCs w:val="28"/>
              <w:lang w:eastAsia="ru-RU"/>
            </w:rPr>
          </w:rPrChange>
        </w:rPr>
        <w:t>ого</w:t>
      </w:r>
      <w:r w:rsidR="00180694" w:rsidRPr="00891248">
        <w:rPr>
          <w:color w:val="auto"/>
          <w:sz w:val="28"/>
          <w:szCs w:val="28"/>
          <w:lang w:eastAsia="ru-RU"/>
          <w:rPrChange w:id="1228" w:author="ASD" w:date="2016-06-09T16:59:00Z">
            <w:rPr>
              <w:color w:val="auto"/>
              <w:sz w:val="28"/>
              <w:szCs w:val="28"/>
              <w:lang w:eastAsia="ru-RU"/>
            </w:rPr>
          </w:rPrChange>
        </w:rPr>
        <w:t xml:space="preserve"> шаблон</w:t>
      </w:r>
      <w:r w:rsidR="00D4256B" w:rsidRPr="00891248">
        <w:rPr>
          <w:color w:val="auto"/>
          <w:sz w:val="28"/>
          <w:szCs w:val="28"/>
          <w:lang w:eastAsia="ru-RU"/>
          <w:rPrChange w:id="1229" w:author="ASD" w:date="2016-06-09T16:59:00Z">
            <w:rPr>
              <w:color w:val="auto"/>
              <w:sz w:val="28"/>
              <w:szCs w:val="28"/>
              <w:lang w:eastAsia="ru-RU"/>
            </w:rPr>
          </w:rPrChange>
        </w:rPr>
        <w:t>у</w:t>
      </w:r>
      <w:r w:rsidR="00180694" w:rsidRPr="00891248">
        <w:rPr>
          <w:color w:val="auto"/>
          <w:sz w:val="28"/>
          <w:szCs w:val="28"/>
          <w:lang w:eastAsia="ru-RU"/>
          <w:rPrChange w:id="1230" w:author="ASD" w:date="2016-06-09T16:59:00Z">
            <w:rPr>
              <w:color w:val="auto"/>
              <w:sz w:val="28"/>
              <w:szCs w:val="28"/>
              <w:lang w:eastAsia="ru-RU"/>
            </w:rPr>
          </w:rPrChange>
        </w:rPr>
        <w:t xml:space="preserve"> так</w:t>
      </w:r>
      <w:r w:rsidR="00D4256B" w:rsidRPr="00891248">
        <w:rPr>
          <w:color w:val="auto"/>
          <w:sz w:val="28"/>
          <w:szCs w:val="28"/>
          <w:lang w:eastAsia="ru-RU"/>
          <w:rPrChange w:id="1231" w:author="ASD" w:date="2016-06-09T16:59:00Z">
            <w:rPr>
              <w:color w:val="auto"/>
              <w:sz w:val="28"/>
              <w:szCs w:val="28"/>
              <w:lang w:eastAsia="ru-RU"/>
            </w:rPr>
          </w:rPrChange>
        </w:rPr>
        <w:t>,</w:t>
      </w:r>
      <w:r w:rsidR="00180694" w:rsidRPr="00891248">
        <w:rPr>
          <w:color w:val="auto"/>
          <w:sz w:val="28"/>
          <w:szCs w:val="28"/>
          <w:lang w:eastAsia="ru-RU"/>
          <w:rPrChange w:id="1232" w:author="ASD" w:date="2016-06-09T16:59:00Z">
            <w:rPr>
              <w:color w:val="auto"/>
              <w:sz w:val="28"/>
              <w:szCs w:val="28"/>
              <w:lang w:eastAsia="ru-RU"/>
            </w:rPr>
          </w:rPrChange>
        </w:rPr>
        <w:t xml:space="preserve"> що</w:t>
      </w:r>
      <w:r w:rsidR="00D4256B" w:rsidRPr="00891248">
        <w:rPr>
          <w:color w:val="auto"/>
          <w:sz w:val="28"/>
          <w:szCs w:val="28"/>
          <w:lang w:eastAsia="ru-RU"/>
          <w:rPrChange w:id="1233" w:author="ASD" w:date="2016-06-09T16:59:00Z">
            <w:rPr>
              <w:color w:val="auto"/>
              <w:sz w:val="28"/>
              <w:szCs w:val="28"/>
              <w:lang w:eastAsia="ru-RU"/>
            </w:rPr>
          </w:rPrChange>
        </w:rPr>
        <w:t>б</w:t>
      </w:r>
      <w:r w:rsidR="00180694" w:rsidRPr="00891248">
        <w:rPr>
          <w:color w:val="auto"/>
          <w:sz w:val="28"/>
          <w:szCs w:val="28"/>
          <w:lang w:eastAsia="ru-RU"/>
          <w:rPrChange w:id="1234" w:author="ASD" w:date="2016-06-09T16:59:00Z">
            <w:rPr>
              <w:color w:val="auto"/>
              <w:sz w:val="28"/>
              <w:szCs w:val="28"/>
              <w:lang w:eastAsia="ru-RU"/>
            </w:rPr>
          </w:rPrChange>
        </w:rPr>
        <w:t xml:space="preserve"> він залиша</w:t>
      </w:r>
      <w:r w:rsidR="00D4256B" w:rsidRPr="00891248">
        <w:rPr>
          <w:color w:val="auto"/>
          <w:sz w:val="28"/>
          <w:szCs w:val="28"/>
          <w:lang w:eastAsia="ru-RU"/>
          <w:rPrChange w:id="1235" w:author="ASD" w:date="2016-06-09T16:59:00Z">
            <w:rPr>
              <w:color w:val="auto"/>
              <w:sz w:val="28"/>
              <w:szCs w:val="28"/>
              <w:lang w:eastAsia="ru-RU"/>
            </w:rPr>
          </w:rPrChange>
        </w:rPr>
        <w:t>вся</w:t>
      </w:r>
      <w:r w:rsidR="00180694" w:rsidRPr="00891248">
        <w:rPr>
          <w:color w:val="auto"/>
          <w:sz w:val="28"/>
          <w:szCs w:val="28"/>
          <w:lang w:eastAsia="ru-RU"/>
          <w:rPrChange w:id="1236" w:author="ASD" w:date="2016-06-09T16:59:00Z">
            <w:rPr>
              <w:color w:val="auto"/>
              <w:sz w:val="28"/>
              <w:szCs w:val="28"/>
              <w:lang w:eastAsia="ru-RU"/>
            </w:rPr>
          </w:rPrChange>
        </w:rPr>
        <w:t xml:space="preserve"> </w:t>
      </w:r>
      <w:r w:rsidR="00D4256B" w:rsidRPr="00891248">
        <w:rPr>
          <w:color w:val="auto"/>
          <w:sz w:val="28"/>
          <w:szCs w:val="28"/>
          <w:lang w:eastAsia="ru-RU"/>
          <w:rPrChange w:id="1237" w:author="ASD" w:date="2016-06-09T16:59:00Z">
            <w:rPr>
              <w:color w:val="auto"/>
              <w:sz w:val="28"/>
              <w:szCs w:val="28"/>
              <w:lang w:eastAsia="ru-RU"/>
            </w:rPr>
          </w:rPrChange>
        </w:rPr>
        <w:t>вірний</w:t>
      </w:r>
      <w:r w:rsidR="00180694" w:rsidRPr="00891248">
        <w:rPr>
          <w:color w:val="auto"/>
          <w:sz w:val="28"/>
          <w:szCs w:val="28"/>
          <w:lang w:eastAsia="ru-RU"/>
          <w:rPrChange w:id="1238" w:author="ASD" w:date="2016-06-09T16:59:00Z">
            <w:rPr>
              <w:color w:val="auto"/>
              <w:sz w:val="28"/>
              <w:szCs w:val="28"/>
              <w:lang w:eastAsia="ru-RU"/>
            </w:rPr>
          </w:rPrChange>
        </w:rPr>
        <w:t xml:space="preserve"> моделі [35]. Якщо вихід</w:t>
      </w:r>
      <w:r w:rsidR="00D4256B" w:rsidRPr="00891248">
        <w:rPr>
          <w:color w:val="auto"/>
          <w:sz w:val="28"/>
          <w:szCs w:val="28"/>
          <w:lang w:eastAsia="ru-RU"/>
          <w:rPrChange w:id="1239" w:author="ASD" w:date="2016-06-09T16:59:00Z">
            <w:rPr>
              <w:color w:val="auto"/>
              <w:sz w:val="28"/>
              <w:szCs w:val="28"/>
              <w:lang w:eastAsia="ru-RU"/>
            </w:rPr>
          </w:rPrChange>
        </w:rPr>
        <w:t>ний шаблон ніколи не змінюється то</w:t>
      </w:r>
      <w:r w:rsidR="00180694" w:rsidRPr="00891248">
        <w:rPr>
          <w:color w:val="auto"/>
          <w:sz w:val="28"/>
          <w:szCs w:val="28"/>
          <w:lang w:eastAsia="ru-RU"/>
          <w:rPrChange w:id="1240" w:author="ASD" w:date="2016-06-09T16:59:00Z">
            <w:rPr>
              <w:color w:val="auto"/>
              <w:sz w:val="28"/>
              <w:szCs w:val="28"/>
              <w:lang w:eastAsia="ru-RU"/>
            </w:rPr>
          </w:rPrChange>
        </w:rPr>
        <w:t xml:space="preserve"> він </w:t>
      </w:r>
      <w:r w:rsidR="00D4256B" w:rsidRPr="00891248">
        <w:rPr>
          <w:color w:val="auto"/>
          <w:sz w:val="28"/>
          <w:szCs w:val="28"/>
          <w:lang w:eastAsia="ru-RU"/>
          <w:rPrChange w:id="1241" w:author="ASD" w:date="2016-06-09T16:59:00Z">
            <w:rPr>
              <w:color w:val="auto"/>
              <w:sz w:val="28"/>
              <w:szCs w:val="28"/>
              <w:lang w:eastAsia="ru-RU"/>
            </w:rPr>
          </w:rPrChange>
        </w:rPr>
        <w:t xml:space="preserve">з часом </w:t>
      </w:r>
      <w:r w:rsidR="00180694" w:rsidRPr="00891248">
        <w:rPr>
          <w:color w:val="auto"/>
          <w:sz w:val="28"/>
          <w:szCs w:val="28"/>
          <w:lang w:eastAsia="ru-RU"/>
          <w:rPrChange w:id="1242" w:author="ASD" w:date="2016-06-09T16:59:00Z">
            <w:rPr>
              <w:color w:val="auto"/>
              <w:sz w:val="28"/>
              <w:szCs w:val="28"/>
              <w:lang w:eastAsia="ru-RU"/>
            </w:rPr>
          </w:rPrChange>
        </w:rPr>
        <w:t xml:space="preserve"> перестане бути точним </w:t>
      </w:r>
      <w:r w:rsidR="00D4256B" w:rsidRPr="00891248">
        <w:rPr>
          <w:color w:val="auto"/>
          <w:sz w:val="28"/>
          <w:szCs w:val="28"/>
          <w:lang w:eastAsia="ru-RU"/>
          <w:rPrChange w:id="1243" w:author="ASD" w:date="2016-06-09T16:59:00Z">
            <w:rPr>
              <w:color w:val="auto"/>
              <w:sz w:val="28"/>
              <w:szCs w:val="28"/>
              <w:lang w:eastAsia="ru-RU"/>
            </w:rPr>
          </w:rPrChange>
        </w:rPr>
        <w:t>представленням</w:t>
      </w:r>
      <w:r w:rsidR="00180694" w:rsidRPr="00891248">
        <w:rPr>
          <w:color w:val="auto"/>
          <w:sz w:val="28"/>
          <w:szCs w:val="28"/>
          <w:lang w:eastAsia="ru-RU"/>
          <w:rPrChange w:id="1244" w:author="ASD" w:date="2016-06-09T16:59:00Z">
            <w:rPr>
              <w:color w:val="auto"/>
              <w:sz w:val="28"/>
              <w:szCs w:val="28"/>
              <w:lang w:eastAsia="ru-RU"/>
            </w:rPr>
          </w:rPrChange>
        </w:rPr>
        <w:t xml:space="preserve"> моделі</w:t>
      </w:r>
      <w:r w:rsidR="00D4256B" w:rsidRPr="00891248">
        <w:rPr>
          <w:color w:val="auto"/>
          <w:sz w:val="28"/>
          <w:szCs w:val="28"/>
          <w:lang w:eastAsia="ru-RU"/>
          <w:rPrChange w:id="1245" w:author="ASD" w:date="2016-06-09T16:59:00Z">
            <w:rPr>
              <w:color w:val="auto"/>
              <w:sz w:val="28"/>
              <w:szCs w:val="28"/>
              <w:lang w:eastAsia="ru-RU"/>
            </w:rPr>
          </w:rPrChange>
        </w:rPr>
        <w:t xml:space="preserve"> цікавості. К</w:t>
      </w:r>
      <w:r w:rsidR="00180694" w:rsidRPr="00891248">
        <w:rPr>
          <w:color w:val="auto"/>
          <w:sz w:val="28"/>
          <w:szCs w:val="28"/>
          <w:lang w:eastAsia="ru-RU"/>
          <w:rPrChange w:id="1246" w:author="ASD" w:date="2016-06-09T16:59:00Z">
            <w:rPr>
              <w:color w:val="auto"/>
              <w:sz w:val="28"/>
              <w:szCs w:val="28"/>
              <w:lang w:eastAsia="ru-RU"/>
            </w:rPr>
          </w:rPrChange>
        </w:rPr>
        <w:t xml:space="preserve">оли шаблон </w:t>
      </w:r>
      <w:r w:rsidR="00EA622F" w:rsidRPr="00891248">
        <w:rPr>
          <w:color w:val="auto"/>
          <w:sz w:val="28"/>
          <w:szCs w:val="28"/>
          <w:lang w:eastAsia="ru-RU"/>
          <w:rPrChange w:id="1247" w:author="ASD" w:date="2016-06-09T16:59:00Z">
            <w:rPr>
              <w:color w:val="auto"/>
              <w:sz w:val="28"/>
              <w:szCs w:val="28"/>
              <w:lang w:eastAsia="ru-RU"/>
            </w:rPr>
          </w:rPrChange>
        </w:rPr>
        <w:t>адаптивне</w:t>
      </w:r>
      <w:r w:rsidR="00180694" w:rsidRPr="00891248">
        <w:rPr>
          <w:color w:val="auto"/>
          <w:sz w:val="28"/>
          <w:szCs w:val="28"/>
          <w:lang w:eastAsia="ru-RU"/>
          <w:rPrChange w:id="1248" w:author="ASD" w:date="2016-06-09T16:59:00Z">
            <w:rPr>
              <w:color w:val="auto"/>
              <w:sz w:val="28"/>
              <w:szCs w:val="28"/>
              <w:lang w:eastAsia="ru-RU"/>
            </w:rPr>
          </w:rPrChange>
        </w:rPr>
        <w:t xml:space="preserve"> до кожно</w:t>
      </w:r>
      <w:r w:rsidR="00D4256B" w:rsidRPr="00891248">
        <w:rPr>
          <w:color w:val="auto"/>
          <w:sz w:val="28"/>
          <w:szCs w:val="28"/>
          <w:lang w:eastAsia="ru-RU"/>
          <w:rPrChange w:id="1249" w:author="ASD" w:date="2016-06-09T16:59:00Z">
            <w:rPr>
              <w:color w:val="auto"/>
              <w:sz w:val="28"/>
              <w:szCs w:val="28"/>
              <w:lang w:eastAsia="ru-RU"/>
            </w:rPr>
          </w:rPrChange>
        </w:rPr>
        <w:t>ї</w:t>
      </w:r>
      <w:r w:rsidR="00180694" w:rsidRPr="00891248">
        <w:rPr>
          <w:color w:val="auto"/>
          <w:sz w:val="28"/>
          <w:szCs w:val="28"/>
          <w:lang w:eastAsia="ru-RU"/>
          <w:rPrChange w:id="1250" w:author="ASD" w:date="2016-06-09T16:59:00Z">
            <w:rPr>
              <w:color w:val="auto"/>
              <w:sz w:val="28"/>
              <w:szCs w:val="28"/>
              <w:lang w:eastAsia="ru-RU"/>
            </w:rPr>
          </w:rPrChange>
        </w:rPr>
        <w:t xml:space="preserve"> зміни зовнішнього вигляду</w:t>
      </w:r>
      <w:r w:rsidR="00D4256B" w:rsidRPr="00891248">
        <w:rPr>
          <w:color w:val="auto"/>
          <w:sz w:val="28"/>
          <w:szCs w:val="28"/>
          <w:lang w:eastAsia="ru-RU"/>
          <w:rPrChange w:id="1251" w:author="ASD" w:date="2016-06-09T16:59:00Z">
            <w:rPr>
              <w:color w:val="auto"/>
              <w:sz w:val="28"/>
              <w:szCs w:val="28"/>
              <w:lang w:eastAsia="ru-RU"/>
            </w:rPr>
          </w:rPrChange>
        </w:rPr>
        <w:t xml:space="preserve"> - це</w:t>
      </w:r>
      <w:r w:rsidR="00180694" w:rsidRPr="00891248">
        <w:rPr>
          <w:color w:val="auto"/>
          <w:sz w:val="28"/>
          <w:szCs w:val="28"/>
          <w:lang w:eastAsia="ru-RU"/>
          <w:rPrChange w:id="1252" w:author="ASD" w:date="2016-06-09T16:59:00Z">
            <w:rPr>
              <w:color w:val="auto"/>
              <w:sz w:val="28"/>
              <w:szCs w:val="28"/>
              <w:lang w:eastAsia="ru-RU"/>
            </w:rPr>
          </w:rPrChange>
        </w:rPr>
        <w:t xml:space="preserve"> </w:t>
      </w:r>
      <w:r w:rsidR="00D4256B" w:rsidRPr="00891248">
        <w:rPr>
          <w:color w:val="auto"/>
          <w:sz w:val="28"/>
          <w:szCs w:val="28"/>
          <w:lang w:eastAsia="ru-RU"/>
          <w:rPrChange w:id="1253" w:author="ASD" w:date="2016-06-09T16:59:00Z">
            <w:rPr>
              <w:color w:val="auto"/>
              <w:sz w:val="28"/>
              <w:szCs w:val="28"/>
              <w:lang w:eastAsia="ru-RU"/>
            </w:rPr>
          </w:rPrChange>
        </w:rPr>
        <w:t>призводить до</w:t>
      </w:r>
      <w:r w:rsidR="00180694" w:rsidRPr="00891248">
        <w:rPr>
          <w:color w:val="auto"/>
          <w:sz w:val="28"/>
          <w:szCs w:val="28"/>
          <w:lang w:eastAsia="ru-RU"/>
          <w:rPrChange w:id="1254" w:author="ASD" w:date="2016-06-09T16:59:00Z">
            <w:rPr>
              <w:color w:val="auto"/>
              <w:sz w:val="28"/>
              <w:szCs w:val="28"/>
              <w:lang w:eastAsia="ru-RU"/>
            </w:rPr>
          </w:rPrChange>
        </w:rPr>
        <w:t xml:space="preserve"> </w:t>
      </w:r>
      <w:r w:rsidR="00EA622F" w:rsidRPr="00891248">
        <w:rPr>
          <w:color w:val="auto"/>
          <w:sz w:val="28"/>
          <w:szCs w:val="28"/>
          <w:lang w:eastAsia="ru-RU"/>
          <w:rPrChange w:id="1255" w:author="ASD" w:date="2016-06-09T16:59:00Z">
            <w:rPr>
              <w:color w:val="auto"/>
              <w:sz w:val="28"/>
              <w:szCs w:val="28"/>
              <w:lang w:eastAsia="ru-RU"/>
            </w:rPr>
          </w:rPrChange>
        </w:rPr>
        <w:t>накопичування</w:t>
      </w:r>
      <w:r w:rsidR="00D4256B" w:rsidRPr="00891248">
        <w:rPr>
          <w:color w:val="auto"/>
          <w:sz w:val="28"/>
          <w:szCs w:val="28"/>
          <w:lang w:eastAsia="ru-RU"/>
          <w:rPrChange w:id="1256" w:author="ASD" w:date="2016-06-09T16:59:00Z">
            <w:rPr>
              <w:color w:val="auto"/>
              <w:sz w:val="28"/>
              <w:szCs w:val="28"/>
              <w:lang w:eastAsia="ru-RU"/>
            </w:rPr>
          </w:rPrChange>
        </w:rPr>
        <w:t xml:space="preserve"> помилок</w:t>
      </w:r>
      <w:r w:rsidR="00180694" w:rsidRPr="00891248">
        <w:rPr>
          <w:color w:val="auto"/>
          <w:sz w:val="28"/>
          <w:szCs w:val="28"/>
          <w:lang w:eastAsia="ru-RU"/>
          <w:rPrChange w:id="1257" w:author="ASD" w:date="2016-06-09T16:59:00Z">
            <w:rPr>
              <w:color w:val="auto"/>
              <w:sz w:val="28"/>
              <w:szCs w:val="28"/>
              <w:lang w:eastAsia="ru-RU"/>
            </w:rPr>
          </w:rPrChange>
        </w:rPr>
        <w:t xml:space="preserve"> і шаблон</w:t>
      </w:r>
      <w:r w:rsidR="00D4256B" w:rsidRPr="00891248">
        <w:rPr>
          <w:color w:val="auto"/>
          <w:sz w:val="28"/>
          <w:szCs w:val="28"/>
          <w:lang w:eastAsia="ru-RU"/>
          <w:rPrChange w:id="1258" w:author="ASD" w:date="2016-06-09T16:59:00Z">
            <w:rPr>
              <w:color w:val="auto"/>
              <w:sz w:val="28"/>
              <w:szCs w:val="28"/>
              <w:lang w:eastAsia="ru-RU"/>
            </w:rPr>
          </w:rPrChange>
        </w:rPr>
        <w:t xml:space="preserve"> вже не</w:t>
      </w:r>
      <w:r w:rsidR="00180694" w:rsidRPr="00891248">
        <w:rPr>
          <w:color w:val="auto"/>
          <w:sz w:val="28"/>
          <w:szCs w:val="28"/>
          <w:lang w:eastAsia="ru-RU"/>
          <w:rPrChange w:id="1259" w:author="ASD" w:date="2016-06-09T16:59:00Z">
            <w:rPr>
              <w:color w:val="auto"/>
              <w:sz w:val="28"/>
              <w:szCs w:val="28"/>
              <w:lang w:eastAsia="ru-RU"/>
            </w:rPr>
          </w:rPrChange>
        </w:rPr>
        <w:t xml:space="preserve"> буде </w:t>
      </w:r>
      <w:r w:rsidR="00D4256B" w:rsidRPr="00891248">
        <w:rPr>
          <w:color w:val="auto"/>
          <w:sz w:val="28"/>
          <w:szCs w:val="28"/>
          <w:lang w:eastAsia="ru-RU"/>
          <w:rPrChange w:id="1260" w:author="ASD" w:date="2016-06-09T16:59:00Z">
            <w:rPr>
              <w:color w:val="auto"/>
              <w:sz w:val="28"/>
              <w:szCs w:val="28"/>
              <w:lang w:eastAsia="ru-RU"/>
            </w:rPr>
          </w:rPrChange>
        </w:rPr>
        <w:t>представляти точно модель цікавості</w:t>
      </w:r>
      <w:r w:rsidR="00180694" w:rsidRPr="00891248">
        <w:rPr>
          <w:color w:val="auto"/>
          <w:sz w:val="28"/>
          <w:szCs w:val="28"/>
          <w:lang w:eastAsia="ru-RU"/>
          <w:rPrChange w:id="1261" w:author="ASD" w:date="2016-06-09T16:59:00Z">
            <w:rPr>
              <w:color w:val="auto"/>
              <w:sz w:val="28"/>
              <w:szCs w:val="28"/>
              <w:lang w:eastAsia="ru-RU"/>
            </w:rPr>
          </w:rPrChange>
        </w:rPr>
        <w:t xml:space="preserve">. Ця проблема тісно пов'язана </w:t>
      </w:r>
      <w:r w:rsidR="00EA622F" w:rsidRPr="00891248">
        <w:rPr>
          <w:color w:val="auto"/>
          <w:sz w:val="28"/>
          <w:szCs w:val="28"/>
          <w:lang w:eastAsia="ru-RU"/>
        </w:rPr>
        <w:t>і</w:t>
      </w:r>
      <w:r w:rsidR="00D4256B" w:rsidRPr="00891248">
        <w:rPr>
          <w:color w:val="auto"/>
          <w:sz w:val="28"/>
          <w:szCs w:val="28"/>
          <w:lang w:eastAsia="ru-RU"/>
          <w:rPrChange w:id="1262" w:author="ASD" w:date="2016-06-09T16:59:00Z">
            <w:rPr>
              <w:color w:val="auto"/>
              <w:sz w:val="28"/>
              <w:szCs w:val="28"/>
              <w:lang w:eastAsia="ru-RU"/>
            </w:rPr>
          </w:rPrChange>
        </w:rPr>
        <w:t xml:space="preserve">з пошуком </w:t>
      </w:r>
      <w:r w:rsidR="00180694" w:rsidRPr="00891248">
        <w:rPr>
          <w:color w:val="auto"/>
          <w:sz w:val="28"/>
          <w:szCs w:val="28"/>
          <w:lang w:eastAsia="ru-RU"/>
          <w:rPrChange w:id="1263" w:author="ASD" w:date="2016-06-09T16:59:00Z">
            <w:rPr>
              <w:color w:val="auto"/>
              <w:sz w:val="28"/>
              <w:szCs w:val="28"/>
              <w:lang w:eastAsia="ru-RU"/>
            </w:rPr>
          </w:rPrChange>
        </w:rPr>
        <w:t>компроміс</w:t>
      </w:r>
      <w:r w:rsidR="00D4256B" w:rsidRPr="00891248">
        <w:rPr>
          <w:color w:val="auto"/>
          <w:sz w:val="28"/>
          <w:szCs w:val="28"/>
          <w:lang w:eastAsia="ru-RU"/>
          <w:rPrChange w:id="1264" w:author="ASD" w:date="2016-06-09T16:59:00Z">
            <w:rPr>
              <w:color w:val="auto"/>
              <w:sz w:val="28"/>
              <w:szCs w:val="28"/>
              <w:lang w:eastAsia="ru-RU"/>
            </w:rPr>
          </w:rPrChange>
        </w:rPr>
        <w:t>у між стабільністю, необхідністю</w:t>
      </w:r>
      <w:r w:rsidR="00180694" w:rsidRPr="00891248">
        <w:rPr>
          <w:color w:val="auto"/>
          <w:sz w:val="28"/>
          <w:szCs w:val="28"/>
          <w:lang w:eastAsia="ru-RU"/>
          <w:rPrChange w:id="1265" w:author="ASD" w:date="2016-06-09T16:59:00Z">
            <w:rPr>
              <w:color w:val="auto"/>
              <w:sz w:val="28"/>
              <w:szCs w:val="28"/>
              <w:lang w:eastAsia="ru-RU"/>
            </w:rPr>
          </w:rPrChange>
        </w:rPr>
        <w:t xml:space="preserve"> збереження інформації та пластичності </w:t>
      </w:r>
      <w:r w:rsidR="00D4256B" w:rsidRPr="00891248">
        <w:rPr>
          <w:color w:val="auto"/>
          <w:sz w:val="28"/>
          <w:szCs w:val="28"/>
          <w:lang w:eastAsia="ru-RU"/>
          <w:rPrChange w:id="1266" w:author="ASD" w:date="2016-06-09T16:59:00Z">
            <w:rPr>
              <w:color w:val="auto"/>
              <w:sz w:val="28"/>
              <w:szCs w:val="28"/>
              <w:lang w:eastAsia="ru-RU"/>
            </w:rPr>
          </w:rPrChange>
        </w:rPr>
        <w:t>моделі</w:t>
      </w:r>
      <w:r w:rsidR="00180694" w:rsidRPr="00891248">
        <w:rPr>
          <w:color w:val="auto"/>
          <w:sz w:val="28"/>
          <w:szCs w:val="28"/>
          <w:lang w:eastAsia="ru-RU"/>
          <w:rPrChange w:id="1267" w:author="ASD" w:date="2016-06-09T16:59:00Z">
            <w:rPr>
              <w:color w:val="auto"/>
              <w:sz w:val="28"/>
              <w:szCs w:val="28"/>
              <w:lang w:eastAsia="ru-RU"/>
            </w:rPr>
          </w:rPrChange>
        </w:rPr>
        <w:t xml:space="preserve"> для навчання [22]. Ця </w:t>
      </w:r>
      <w:r w:rsidR="00D4256B" w:rsidRPr="00891248">
        <w:rPr>
          <w:color w:val="auto"/>
          <w:sz w:val="28"/>
          <w:szCs w:val="28"/>
          <w:lang w:eastAsia="ru-RU"/>
          <w:rPrChange w:id="1268" w:author="ASD" w:date="2016-06-09T16:59:00Z">
            <w:rPr>
              <w:color w:val="auto"/>
              <w:sz w:val="28"/>
              <w:szCs w:val="28"/>
              <w:lang w:eastAsia="ru-RU"/>
            </w:rPr>
          </w:rPrChange>
        </w:rPr>
        <w:t>проблема</w:t>
      </w:r>
      <w:r w:rsidR="00180694" w:rsidRPr="00891248">
        <w:rPr>
          <w:color w:val="auto"/>
          <w:sz w:val="28"/>
          <w:szCs w:val="28"/>
          <w:lang w:eastAsia="ru-RU"/>
          <w:rPrChange w:id="1269" w:author="ASD" w:date="2016-06-09T16:59:00Z">
            <w:rPr>
              <w:color w:val="auto"/>
              <w:sz w:val="28"/>
              <w:szCs w:val="28"/>
              <w:lang w:eastAsia="ru-RU"/>
            </w:rPr>
          </w:rPrChange>
        </w:rPr>
        <w:t xml:space="preserve"> стоїть перед</w:t>
      </w:r>
      <w:r w:rsidR="00D4256B" w:rsidRPr="00891248">
        <w:rPr>
          <w:color w:val="auto"/>
          <w:sz w:val="28"/>
          <w:szCs w:val="28"/>
          <w:lang w:eastAsia="ru-RU"/>
          <w:rPrChange w:id="1270" w:author="ASD" w:date="2016-06-09T16:59:00Z">
            <w:rPr>
              <w:color w:val="auto"/>
              <w:sz w:val="28"/>
              <w:szCs w:val="28"/>
              <w:lang w:eastAsia="ru-RU"/>
            </w:rPr>
          </w:rPrChange>
        </w:rPr>
        <w:t xml:space="preserve"> усіма системами навчання.</w:t>
      </w:r>
      <w:r w:rsidR="005538D1" w:rsidRPr="00891248">
        <w:rPr>
          <w:color w:val="auto"/>
          <w:sz w:val="28"/>
          <w:szCs w:val="28"/>
          <w:lang w:eastAsia="ru-RU"/>
          <w:rPrChange w:id="1271" w:author="ASD" w:date="2016-06-09T16:59:00Z">
            <w:rPr>
              <w:color w:val="auto"/>
              <w:sz w:val="28"/>
              <w:szCs w:val="28"/>
              <w:lang w:eastAsia="ru-RU"/>
            </w:rPr>
          </w:rPrChange>
        </w:rPr>
        <w:t xml:space="preserve"> [1]</w:t>
      </w:r>
      <w:r w:rsidR="00D4256B" w:rsidRPr="00891248">
        <w:rPr>
          <w:color w:val="auto"/>
          <w:sz w:val="28"/>
          <w:szCs w:val="28"/>
          <w:lang w:eastAsia="ru-RU"/>
          <w:rPrChange w:id="1272" w:author="ASD" w:date="2016-06-09T16:59:00Z">
            <w:rPr>
              <w:color w:val="auto"/>
              <w:sz w:val="28"/>
              <w:szCs w:val="28"/>
              <w:lang w:eastAsia="ru-RU"/>
            </w:rPr>
          </w:rPrChange>
        </w:rPr>
        <w:t xml:space="preserve"> О</w:t>
      </w:r>
      <w:r w:rsidR="00180694" w:rsidRPr="00891248">
        <w:rPr>
          <w:color w:val="auto"/>
          <w:sz w:val="28"/>
          <w:szCs w:val="28"/>
          <w:lang w:eastAsia="ru-RU"/>
          <w:rPrChange w:id="1273" w:author="ASD" w:date="2016-06-09T16:59:00Z">
            <w:rPr>
              <w:color w:val="auto"/>
              <w:sz w:val="28"/>
              <w:szCs w:val="28"/>
              <w:lang w:eastAsia="ru-RU"/>
            </w:rPr>
          </w:rPrChange>
        </w:rPr>
        <w:t xml:space="preserve">б'єкти піддаються </w:t>
      </w:r>
      <w:r w:rsidR="007425D9" w:rsidRPr="00891248">
        <w:rPr>
          <w:color w:val="auto"/>
          <w:sz w:val="28"/>
          <w:szCs w:val="28"/>
          <w:lang w:eastAsia="ru-RU"/>
          <w:rPrChange w:id="1274" w:author="ASD" w:date="2016-06-09T16:59:00Z">
            <w:rPr>
              <w:color w:val="auto"/>
              <w:sz w:val="28"/>
              <w:szCs w:val="28"/>
              <w:lang w:eastAsia="ru-RU"/>
            </w:rPr>
          </w:rPrChange>
        </w:rPr>
        <w:t>колізіям</w:t>
      </w:r>
      <w:r w:rsidR="00180694" w:rsidRPr="00891248">
        <w:rPr>
          <w:color w:val="auto"/>
          <w:sz w:val="28"/>
          <w:szCs w:val="28"/>
          <w:lang w:eastAsia="ru-RU"/>
          <w:rPrChange w:id="1275" w:author="ASD" w:date="2016-06-09T16:59:00Z">
            <w:rPr>
              <w:color w:val="auto"/>
              <w:sz w:val="28"/>
              <w:szCs w:val="28"/>
              <w:lang w:eastAsia="ru-RU"/>
            </w:rPr>
          </w:rPrChange>
        </w:rPr>
        <w:t>, коли покривається іншим</w:t>
      </w:r>
      <w:r w:rsidR="007425D9" w:rsidRPr="00891248">
        <w:rPr>
          <w:color w:val="auto"/>
          <w:sz w:val="28"/>
          <w:szCs w:val="28"/>
          <w:lang w:eastAsia="ru-RU"/>
          <w:rPrChange w:id="1276" w:author="ASD" w:date="2016-06-09T16:59:00Z">
            <w:rPr>
              <w:color w:val="auto"/>
              <w:sz w:val="28"/>
              <w:szCs w:val="28"/>
              <w:lang w:eastAsia="ru-RU"/>
            </w:rPr>
          </w:rPrChange>
        </w:rPr>
        <w:t>и</w:t>
      </w:r>
      <w:r w:rsidR="00180694" w:rsidRPr="00891248">
        <w:rPr>
          <w:color w:val="auto"/>
          <w:sz w:val="28"/>
          <w:szCs w:val="28"/>
          <w:lang w:eastAsia="ru-RU"/>
          <w:rPrChange w:id="1277" w:author="ASD" w:date="2016-06-09T16:59:00Z">
            <w:rPr>
              <w:color w:val="auto"/>
              <w:sz w:val="28"/>
              <w:szCs w:val="28"/>
              <w:lang w:eastAsia="ru-RU"/>
            </w:rPr>
          </w:rPrChange>
        </w:rPr>
        <w:t xml:space="preserve"> об'єкт</w:t>
      </w:r>
      <w:r w:rsidR="007425D9" w:rsidRPr="00891248">
        <w:rPr>
          <w:color w:val="auto"/>
          <w:sz w:val="28"/>
          <w:szCs w:val="28"/>
          <w:lang w:eastAsia="ru-RU"/>
          <w:rPrChange w:id="1278" w:author="ASD" w:date="2016-06-09T16:59:00Z">
            <w:rPr>
              <w:color w:val="auto"/>
              <w:sz w:val="28"/>
              <w:szCs w:val="28"/>
              <w:lang w:eastAsia="ru-RU"/>
            </w:rPr>
          </w:rPrChange>
        </w:rPr>
        <w:t>а</w:t>
      </w:r>
      <w:r w:rsidR="00180694" w:rsidRPr="00891248">
        <w:rPr>
          <w:color w:val="auto"/>
          <w:sz w:val="28"/>
          <w:szCs w:val="28"/>
          <w:lang w:eastAsia="ru-RU"/>
          <w:rPrChange w:id="1279" w:author="ASD" w:date="2016-06-09T16:59:00Z">
            <w:rPr>
              <w:color w:val="auto"/>
              <w:sz w:val="28"/>
              <w:szCs w:val="28"/>
              <w:lang w:eastAsia="ru-RU"/>
            </w:rPr>
          </w:rPrChange>
        </w:rPr>
        <w:t>м</w:t>
      </w:r>
      <w:r w:rsidR="007425D9" w:rsidRPr="00891248">
        <w:rPr>
          <w:color w:val="auto"/>
          <w:sz w:val="28"/>
          <w:szCs w:val="28"/>
          <w:lang w:eastAsia="ru-RU"/>
          <w:rPrChange w:id="1280" w:author="ASD" w:date="2016-06-09T16:59:00Z">
            <w:rPr>
              <w:color w:val="auto"/>
              <w:sz w:val="28"/>
              <w:szCs w:val="28"/>
              <w:lang w:eastAsia="ru-RU"/>
            </w:rPr>
          </w:rPrChange>
        </w:rPr>
        <w:t>и</w:t>
      </w:r>
      <w:r w:rsidR="00180694" w:rsidRPr="00891248">
        <w:rPr>
          <w:color w:val="auto"/>
          <w:sz w:val="28"/>
          <w:szCs w:val="28"/>
          <w:lang w:eastAsia="ru-RU"/>
          <w:rPrChange w:id="1281" w:author="ASD" w:date="2016-06-09T16:59:00Z">
            <w:rPr>
              <w:color w:val="auto"/>
              <w:sz w:val="28"/>
              <w:szCs w:val="28"/>
              <w:lang w:eastAsia="ru-RU"/>
            </w:rPr>
          </w:rPrChange>
        </w:rPr>
        <w:t xml:space="preserve"> або коли вони залишають поле зору</w:t>
      </w:r>
      <w:r w:rsidR="007425D9" w:rsidRPr="00891248">
        <w:rPr>
          <w:color w:val="auto"/>
          <w:sz w:val="28"/>
          <w:szCs w:val="28"/>
          <w:lang w:eastAsia="ru-RU"/>
          <w:rPrChange w:id="1282" w:author="ASD" w:date="2016-06-09T16:59:00Z">
            <w:rPr>
              <w:color w:val="auto"/>
              <w:sz w:val="28"/>
              <w:szCs w:val="28"/>
              <w:lang w:eastAsia="ru-RU"/>
            </w:rPr>
          </w:rPrChange>
        </w:rPr>
        <w:t xml:space="preserve"> </w:t>
      </w:r>
      <w:r w:rsidR="00180694" w:rsidRPr="00891248">
        <w:rPr>
          <w:color w:val="auto"/>
          <w:sz w:val="28"/>
          <w:szCs w:val="28"/>
          <w:lang w:eastAsia="ru-RU"/>
          <w:rPrChange w:id="1283" w:author="ASD" w:date="2016-06-09T16:59:00Z">
            <w:rPr>
              <w:color w:val="auto"/>
              <w:sz w:val="28"/>
              <w:szCs w:val="28"/>
              <w:lang w:eastAsia="ru-RU"/>
            </w:rPr>
          </w:rPrChange>
        </w:rPr>
        <w:t xml:space="preserve">камера. Для обробки таких випадків, </w:t>
      </w:r>
      <w:r w:rsidR="007425D9" w:rsidRPr="00891248">
        <w:rPr>
          <w:color w:val="auto"/>
          <w:sz w:val="28"/>
          <w:szCs w:val="28"/>
          <w:lang w:eastAsia="ru-RU"/>
          <w:rPrChange w:id="1284" w:author="ASD" w:date="2016-06-09T16:59:00Z">
            <w:rPr>
              <w:color w:val="auto"/>
              <w:sz w:val="28"/>
              <w:szCs w:val="28"/>
              <w:lang w:eastAsia="ru-RU"/>
            </w:rPr>
          </w:rPrChange>
        </w:rPr>
        <w:t xml:space="preserve">необхідний </w:t>
      </w:r>
      <w:r w:rsidR="00180694" w:rsidRPr="00891248">
        <w:rPr>
          <w:color w:val="auto"/>
          <w:sz w:val="28"/>
          <w:szCs w:val="28"/>
          <w:lang w:eastAsia="ru-RU"/>
          <w:rPrChange w:id="1285" w:author="ASD" w:date="2016-06-09T16:59:00Z">
            <w:rPr>
              <w:color w:val="auto"/>
              <w:sz w:val="28"/>
              <w:szCs w:val="28"/>
              <w:lang w:eastAsia="ru-RU"/>
            </w:rPr>
          </w:rPrChange>
        </w:rPr>
        <w:t>механізм</w:t>
      </w:r>
      <w:r w:rsidR="007425D9" w:rsidRPr="00891248">
        <w:rPr>
          <w:color w:val="auto"/>
          <w:sz w:val="28"/>
          <w:szCs w:val="28"/>
          <w:lang w:eastAsia="ru-RU"/>
          <w:rPrChange w:id="1286" w:author="ASD" w:date="2016-06-09T16:59:00Z">
            <w:rPr>
              <w:color w:val="auto"/>
              <w:sz w:val="28"/>
              <w:szCs w:val="28"/>
              <w:lang w:eastAsia="ru-RU"/>
            </w:rPr>
          </w:rPrChange>
        </w:rPr>
        <w:t xml:space="preserve">, який </w:t>
      </w:r>
      <w:r w:rsidR="00180694" w:rsidRPr="00891248">
        <w:rPr>
          <w:color w:val="auto"/>
          <w:sz w:val="28"/>
          <w:szCs w:val="28"/>
          <w:lang w:eastAsia="ru-RU"/>
          <w:rPrChange w:id="1287" w:author="ASD" w:date="2016-06-09T16:59:00Z">
            <w:rPr>
              <w:color w:val="auto"/>
              <w:sz w:val="28"/>
              <w:szCs w:val="28"/>
              <w:lang w:eastAsia="ru-RU"/>
            </w:rPr>
          </w:rPrChange>
        </w:rPr>
        <w:t>повторно виявляє об'єкт незалежно від його</w:t>
      </w:r>
      <w:r w:rsidR="007425D9" w:rsidRPr="00891248">
        <w:rPr>
          <w:color w:val="auto"/>
          <w:sz w:val="28"/>
          <w:szCs w:val="28"/>
          <w:lang w:eastAsia="ru-RU"/>
          <w:rPrChange w:id="1288" w:author="ASD" w:date="2016-06-09T16:59:00Z">
            <w:rPr>
              <w:color w:val="auto"/>
              <w:sz w:val="28"/>
              <w:szCs w:val="28"/>
              <w:lang w:eastAsia="ru-RU"/>
            </w:rPr>
          </w:rPrChange>
        </w:rPr>
        <w:t xml:space="preserve"> </w:t>
      </w:r>
      <w:r w:rsidR="00180694" w:rsidRPr="00891248">
        <w:rPr>
          <w:color w:val="auto"/>
          <w:sz w:val="28"/>
          <w:szCs w:val="28"/>
          <w:lang w:eastAsia="ru-RU"/>
          <w:rPrChange w:id="1289" w:author="ASD" w:date="2016-06-09T16:59:00Z">
            <w:rPr>
              <w:color w:val="auto"/>
              <w:sz w:val="28"/>
              <w:szCs w:val="28"/>
              <w:lang w:eastAsia="ru-RU"/>
            </w:rPr>
          </w:rPrChange>
        </w:rPr>
        <w:t>остан</w:t>
      </w:r>
      <w:r w:rsidR="007425D9" w:rsidRPr="00891248">
        <w:rPr>
          <w:color w:val="auto"/>
          <w:sz w:val="28"/>
          <w:szCs w:val="28"/>
          <w:lang w:eastAsia="ru-RU"/>
          <w:rPrChange w:id="1290" w:author="ASD" w:date="2016-06-09T16:59:00Z">
            <w:rPr>
              <w:color w:val="auto"/>
              <w:sz w:val="28"/>
              <w:szCs w:val="28"/>
              <w:lang w:eastAsia="ru-RU"/>
            </w:rPr>
          </w:rPrChange>
        </w:rPr>
        <w:t>ньої позиції в зображенні [50].</w:t>
      </w:r>
    </w:p>
    <w:p w:rsidR="00180694" w:rsidRPr="00891248" w:rsidRDefault="00180694" w:rsidP="00891248">
      <w:pPr>
        <w:pStyle w:val="3"/>
        <w:numPr>
          <w:ilvl w:val="0"/>
          <w:numId w:val="42"/>
        </w:numPr>
        <w:tabs>
          <w:tab w:val="left" w:pos="990"/>
          <w:tab w:val="left" w:pos="1440"/>
        </w:tabs>
        <w:spacing w:before="0" w:beforeAutospacing="0" w:after="0" w:afterAutospacing="0" w:line="360" w:lineRule="auto"/>
        <w:ind w:left="1710" w:hanging="1350"/>
        <w:rPr>
          <w:szCs w:val="28"/>
          <w:lang w:val="uk-UA"/>
          <w:rPrChange w:id="1291" w:author="ASD" w:date="2016-06-09T16:59:00Z">
            <w:rPr>
              <w:lang w:val="uk-UA"/>
            </w:rPr>
          </w:rPrChange>
        </w:rPr>
      </w:pPr>
      <w:bookmarkStart w:id="1292" w:name="_Toc453262651"/>
      <w:r w:rsidRPr="00891248">
        <w:rPr>
          <w:szCs w:val="28"/>
          <w:lang w:val="uk-UA"/>
          <w:rPrChange w:id="1293" w:author="ASD" w:date="2016-06-09T16:59:00Z">
            <w:rPr>
              <w:lang w:val="uk-UA"/>
            </w:rPr>
          </w:rPrChange>
        </w:rPr>
        <w:t>Пов'язані роботи</w:t>
      </w:r>
      <w:bookmarkEnd w:id="1292"/>
    </w:p>
    <w:p w:rsidR="00180694" w:rsidRPr="00891248" w:rsidRDefault="00EA622F" w:rsidP="00891248">
      <w:pPr>
        <w:pStyle w:val="a9"/>
        <w:shd w:val="clear" w:color="auto" w:fill="FFFFFF"/>
        <w:spacing w:before="0" w:beforeAutospacing="0" w:after="0" w:afterAutospacing="0" w:line="360" w:lineRule="auto"/>
        <w:ind w:firstLine="630"/>
        <w:rPr>
          <w:color w:val="auto"/>
          <w:sz w:val="28"/>
          <w:szCs w:val="28"/>
          <w:lang w:eastAsia="ru-RU"/>
          <w:rPrChange w:id="1294" w:author="ASD" w:date="2016-06-09T16:59:00Z">
            <w:rPr>
              <w:color w:val="auto"/>
              <w:sz w:val="28"/>
              <w:szCs w:val="28"/>
              <w:lang w:eastAsia="ru-RU"/>
            </w:rPr>
          </w:rPrChange>
        </w:rPr>
      </w:pPr>
      <w:r w:rsidRPr="00891248">
        <w:rPr>
          <w:color w:val="auto"/>
          <w:sz w:val="28"/>
          <w:szCs w:val="28"/>
          <w:lang w:eastAsia="ru-RU"/>
        </w:rPr>
        <w:t>Лепетіт</w:t>
      </w:r>
      <w:r w:rsidR="00180694" w:rsidRPr="00891248">
        <w:rPr>
          <w:color w:val="auto"/>
          <w:sz w:val="28"/>
          <w:szCs w:val="28"/>
          <w:lang w:eastAsia="ru-RU"/>
          <w:rPrChange w:id="1295" w:author="ASD" w:date="2016-06-09T16:59:00Z">
            <w:rPr>
              <w:color w:val="auto"/>
              <w:sz w:val="28"/>
              <w:szCs w:val="28"/>
              <w:lang w:eastAsia="ru-RU"/>
            </w:rPr>
          </w:rPrChange>
        </w:rPr>
        <w:t xml:space="preserve"> [30] виділя</w:t>
      </w:r>
      <w:r w:rsidR="0062721E" w:rsidRPr="00891248">
        <w:rPr>
          <w:color w:val="auto"/>
          <w:sz w:val="28"/>
          <w:szCs w:val="28"/>
          <w:lang w:eastAsia="ru-RU"/>
          <w:rPrChange w:id="1296" w:author="ASD" w:date="2016-06-09T16:59:00Z">
            <w:rPr>
              <w:color w:val="auto"/>
              <w:sz w:val="28"/>
              <w:szCs w:val="28"/>
              <w:lang w:eastAsia="ru-RU"/>
            </w:rPr>
          </w:rPrChange>
        </w:rPr>
        <w:t>є</w:t>
      </w:r>
      <w:r w:rsidR="00180694" w:rsidRPr="00891248">
        <w:rPr>
          <w:color w:val="auto"/>
          <w:sz w:val="28"/>
          <w:szCs w:val="28"/>
          <w:lang w:eastAsia="ru-RU"/>
          <w:rPrChange w:id="1297" w:author="ASD" w:date="2016-06-09T16:59:00Z">
            <w:rPr>
              <w:color w:val="auto"/>
              <w:sz w:val="28"/>
              <w:szCs w:val="28"/>
              <w:lang w:eastAsia="ru-RU"/>
            </w:rPr>
          </w:rPrChange>
        </w:rPr>
        <w:t xml:space="preserve"> дві парадигми у відстеженні об'єкта. Оцінка </w:t>
      </w:r>
      <w:r w:rsidR="0062721E" w:rsidRPr="00891248">
        <w:rPr>
          <w:color w:val="auto"/>
          <w:sz w:val="28"/>
          <w:szCs w:val="28"/>
          <w:lang w:eastAsia="ru-RU"/>
          <w:rPrChange w:id="1298" w:author="ASD" w:date="2016-06-09T16:59:00Z">
            <w:rPr>
              <w:color w:val="auto"/>
              <w:sz w:val="28"/>
              <w:szCs w:val="28"/>
              <w:lang w:eastAsia="ru-RU"/>
            </w:rPr>
          </w:rPrChange>
        </w:rPr>
        <w:t>р</w:t>
      </w:r>
      <w:r w:rsidR="00180694" w:rsidRPr="00891248">
        <w:rPr>
          <w:color w:val="auto"/>
          <w:sz w:val="28"/>
          <w:szCs w:val="28"/>
          <w:lang w:eastAsia="ru-RU"/>
          <w:rPrChange w:id="1299" w:author="ASD" w:date="2016-06-09T16:59:00Z">
            <w:rPr>
              <w:color w:val="auto"/>
              <w:sz w:val="28"/>
              <w:szCs w:val="28"/>
              <w:lang w:eastAsia="ru-RU"/>
            </w:rPr>
          </w:rPrChange>
        </w:rPr>
        <w:t>екурсивн</w:t>
      </w:r>
      <w:r w:rsidR="0062721E" w:rsidRPr="00891248">
        <w:rPr>
          <w:color w:val="auto"/>
          <w:sz w:val="28"/>
          <w:szCs w:val="28"/>
          <w:lang w:eastAsia="ru-RU"/>
          <w:rPrChange w:id="1300" w:author="ASD" w:date="2016-06-09T16:59:00Z">
            <w:rPr>
              <w:color w:val="auto"/>
              <w:sz w:val="28"/>
              <w:szCs w:val="28"/>
              <w:lang w:eastAsia="ru-RU"/>
            </w:rPr>
          </w:rPrChange>
        </w:rPr>
        <w:t>ості</w:t>
      </w:r>
      <w:r w:rsidR="00180694" w:rsidRPr="00891248">
        <w:rPr>
          <w:color w:val="auto"/>
          <w:sz w:val="28"/>
          <w:szCs w:val="28"/>
          <w:lang w:eastAsia="ru-RU"/>
          <w:rPrChange w:id="1301" w:author="ASD" w:date="2016-06-09T16:59:00Z">
            <w:rPr>
              <w:color w:val="auto"/>
              <w:sz w:val="28"/>
              <w:szCs w:val="28"/>
              <w:lang w:eastAsia="ru-RU"/>
            </w:rPr>
          </w:rPrChange>
        </w:rPr>
        <w:t xml:space="preserve"> метод</w:t>
      </w:r>
      <w:r w:rsidR="0062721E" w:rsidRPr="00891248">
        <w:rPr>
          <w:color w:val="auto"/>
          <w:sz w:val="28"/>
          <w:szCs w:val="28"/>
          <w:lang w:eastAsia="ru-RU"/>
          <w:rPrChange w:id="1302" w:author="ASD" w:date="2016-06-09T16:59:00Z">
            <w:rPr>
              <w:color w:val="auto"/>
              <w:sz w:val="28"/>
              <w:szCs w:val="28"/>
              <w:lang w:eastAsia="ru-RU"/>
            </w:rPr>
          </w:rPrChange>
        </w:rPr>
        <w:t>у</w:t>
      </w:r>
      <w:r w:rsidR="00180694" w:rsidRPr="00891248">
        <w:rPr>
          <w:color w:val="auto"/>
          <w:sz w:val="28"/>
          <w:szCs w:val="28"/>
          <w:lang w:eastAsia="ru-RU"/>
          <w:rPrChange w:id="1303" w:author="ASD" w:date="2016-06-09T16:59:00Z">
            <w:rPr>
              <w:color w:val="auto"/>
              <w:sz w:val="28"/>
              <w:szCs w:val="28"/>
              <w:lang w:eastAsia="ru-RU"/>
            </w:rPr>
          </w:rPrChange>
        </w:rPr>
        <w:t xml:space="preserve"> відстеження поточн</w:t>
      </w:r>
      <w:r w:rsidR="0062721E" w:rsidRPr="00891248">
        <w:rPr>
          <w:color w:val="auto"/>
          <w:sz w:val="28"/>
          <w:szCs w:val="28"/>
          <w:lang w:eastAsia="ru-RU"/>
          <w:rPrChange w:id="1304" w:author="ASD" w:date="2016-06-09T16:59:00Z">
            <w:rPr>
              <w:color w:val="auto"/>
              <w:sz w:val="28"/>
              <w:szCs w:val="28"/>
              <w:lang w:eastAsia="ru-RU"/>
            </w:rPr>
          </w:rPrChange>
        </w:rPr>
        <w:t>ого</w:t>
      </w:r>
      <w:r w:rsidR="00180694" w:rsidRPr="00891248">
        <w:rPr>
          <w:color w:val="auto"/>
          <w:sz w:val="28"/>
          <w:szCs w:val="28"/>
          <w:lang w:eastAsia="ru-RU"/>
          <w:rPrChange w:id="1305" w:author="ASD" w:date="2016-06-09T16:59:00Z">
            <w:rPr>
              <w:color w:val="auto"/>
              <w:sz w:val="28"/>
              <w:szCs w:val="28"/>
              <w:lang w:eastAsia="ru-RU"/>
            </w:rPr>
          </w:rPrChange>
        </w:rPr>
        <w:t xml:space="preserve"> стан</w:t>
      </w:r>
      <w:r w:rsidR="0062721E" w:rsidRPr="00891248">
        <w:rPr>
          <w:color w:val="auto"/>
          <w:sz w:val="28"/>
          <w:szCs w:val="28"/>
          <w:lang w:eastAsia="ru-RU"/>
          <w:rPrChange w:id="1306" w:author="ASD" w:date="2016-06-09T16:59:00Z">
            <w:rPr>
              <w:color w:val="auto"/>
              <w:sz w:val="28"/>
              <w:szCs w:val="28"/>
              <w:lang w:eastAsia="ru-RU"/>
            </w:rPr>
          </w:rPrChange>
        </w:rPr>
        <w:t xml:space="preserve">у </w:t>
      </w:r>
      <w:r w:rsidR="00180694" w:rsidRPr="00891248">
        <w:rPr>
          <w:color w:val="auto"/>
          <w:sz w:val="28"/>
          <w:szCs w:val="28"/>
          <w:lang w:eastAsia="ru-RU"/>
          <w:rPrChange w:id="1307" w:author="ASD" w:date="2016-06-09T16:59:00Z">
            <w:rPr>
              <w:color w:val="auto"/>
              <w:sz w:val="28"/>
              <w:szCs w:val="28"/>
              <w:lang w:eastAsia="ru-RU"/>
            </w:rPr>
          </w:rPrChange>
        </w:rPr>
        <w:t xml:space="preserve">об'єкта шляхом застосування перетворення на попередній стан </w:t>
      </w:r>
      <w:r w:rsidR="00180694" w:rsidRPr="00891248">
        <w:rPr>
          <w:i/>
          <w:color w:val="auto"/>
          <w:sz w:val="28"/>
          <w:szCs w:val="28"/>
          <w:lang w:eastAsia="ru-RU"/>
          <w:rPrChange w:id="1308" w:author="ASD" w:date="2016-06-09T16:59:00Z">
            <w:rPr>
              <w:color w:val="auto"/>
              <w:sz w:val="28"/>
              <w:szCs w:val="28"/>
              <w:lang w:eastAsia="ru-RU"/>
            </w:rPr>
          </w:rPrChange>
        </w:rPr>
        <w:t>ХТ-1</w:t>
      </w:r>
      <w:r w:rsidR="00180694" w:rsidRPr="00891248">
        <w:rPr>
          <w:color w:val="auto"/>
          <w:sz w:val="28"/>
          <w:szCs w:val="28"/>
          <w:lang w:eastAsia="ru-RU"/>
          <w:rPrChange w:id="1309" w:author="ASD" w:date="2016-06-09T16:59:00Z">
            <w:rPr>
              <w:color w:val="auto"/>
              <w:sz w:val="28"/>
              <w:szCs w:val="28"/>
              <w:lang w:eastAsia="ru-RU"/>
            </w:rPr>
          </w:rPrChange>
        </w:rPr>
        <w:t xml:space="preserve"> на основі вимірів </w:t>
      </w:r>
      <w:r w:rsidR="002B6E2C" w:rsidRPr="00891248">
        <w:rPr>
          <w:i/>
          <w:color w:val="auto"/>
          <w:sz w:val="28"/>
          <w:szCs w:val="28"/>
          <w:lang w:eastAsia="ru-RU"/>
          <w:rPrChange w:id="1310" w:author="ASD" w:date="2016-06-09T16:59:00Z">
            <w:rPr>
              <w:color w:val="auto"/>
              <w:sz w:val="28"/>
              <w:szCs w:val="28"/>
              <w:lang w:eastAsia="ru-RU"/>
            </w:rPr>
          </w:rPrChange>
        </w:rPr>
        <w:t>Z</w:t>
      </w:r>
      <w:r w:rsidR="00180694" w:rsidRPr="00891248">
        <w:rPr>
          <w:i/>
          <w:color w:val="auto"/>
          <w:sz w:val="28"/>
          <w:szCs w:val="28"/>
          <w:lang w:eastAsia="ru-RU"/>
          <w:rPrChange w:id="1311" w:author="ASD" w:date="2016-06-09T16:59:00Z">
            <w:rPr>
              <w:color w:val="auto"/>
              <w:sz w:val="28"/>
              <w:szCs w:val="28"/>
              <w:lang w:eastAsia="ru-RU"/>
            </w:rPr>
          </w:rPrChange>
        </w:rPr>
        <w:t>1 ... ZT</w:t>
      </w:r>
      <w:r w:rsidR="00180694" w:rsidRPr="00891248">
        <w:rPr>
          <w:color w:val="auto"/>
          <w:sz w:val="28"/>
          <w:szCs w:val="28"/>
          <w:lang w:eastAsia="ru-RU"/>
          <w:rPrChange w:id="1312" w:author="ASD" w:date="2016-06-09T16:59:00Z">
            <w:rPr>
              <w:color w:val="auto"/>
              <w:sz w:val="28"/>
              <w:szCs w:val="28"/>
              <w:lang w:eastAsia="ru-RU"/>
            </w:rPr>
          </w:rPrChange>
        </w:rPr>
        <w:t xml:space="preserve"> прийнят</w:t>
      </w:r>
      <w:r w:rsidR="0062721E" w:rsidRPr="00891248">
        <w:rPr>
          <w:color w:val="auto"/>
          <w:sz w:val="28"/>
          <w:szCs w:val="28"/>
          <w:lang w:eastAsia="ru-RU"/>
          <w:rPrChange w:id="1313" w:author="ASD" w:date="2016-06-09T16:59:00Z">
            <w:rPr>
              <w:color w:val="auto"/>
              <w:sz w:val="28"/>
              <w:szCs w:val="28"/>
              <w:lang w:eastAsia="ru-RU"/>
            </w:rPr>
          </w:rPrChange>
        </w:rPr>
        <w:t>их</w:t>
      </w:r>
      <w:r w:rsidR="00180694" w:rsidRPr="00891248">
        <w:rPr>
          <w:color w:val="auto"/>
          <w:sz w:val="28"/>
          <w:szCs w:val="28"/>
          <w:lang w:eastAsia="ru-RU"/>
          <w:rPrChange w:id="1314" w:author="ASD" w:date="2016-06-09T16:59:00Z">
            <w:rPr>
              <w:color w:val="auto"/>
              <w:sz w:val="28"/>
              <w:szCs w:val="28"/>
              <w:lang w:eastAsia="ru-RU"/>
            </w:rPr>
          </w:rPrChange>
        </w:rPr>
        <w:t xml:space="preserve"> у відповідн</w:t>
      </w:r>
      <w:r w:rsidR="0062721E" w:rsidRPr="00891248">
        <w:rPr>
          <w:color w:val="auto"/>
          <w:sz w:val="28"/>
          <w:szCs w:val="28"/>
          <w:lang w:eastAsia="ru-RU"/>
          <w:rPrChange w:id="1315" w:author="ASD" w:date="2016-06-09T16:59:00Z">
            <w:rPr>
              <w:color w:val="auto"/>
              <w:sz w:val="28"/>
              <w:szCs w:val="28"/>
              <w:lang w:eastAsia="ru-RU"/>
            </w:rPr>
          </w:rPrChange>
        </w:rPr>
        <w:t>ому</w:t>
      </w:r>
      <w:r w:rsidR="00180694" w:rsidRPr="00891248">
        <w:rPr>
          <w:color w:val="auto"/>
          <w:sz w:val="28"/>
          <w:szCs w:val="28"/>
          <w:lang w:eastAsia="ru-RU"/>
          <w:rPrChange w:id="1316" w:author="ASD" w:date="2016-06-09T16:59:00Z">
            <w:rPr>
              <w:color w:val="auto"/>
              <w:sz w:val="28"/>
              <w:szCs w:val="28"/>
              <w:lang w:eastAsia="ru-RU"/>
            </w:rPr>
          </w:rPrChange>
        </w:rPr>
        <w:t xml:space="preserve"> зображен</w:t>
      </w:r>
      <w:r w:rsidR="0062721E" w:rsidRPr="00891248">
        <w:rPr>
          <w:color w:val="auto"/>
          <w:sz w:val="28"/>
          <w:szCs w:val="28"/>
          <w:lang w:eastAsia="ru-RU"/>
          <w:rPrChange w:id="1317" w:author="ASD" w:date="2016-06-09T16:59:00Z">
            <w:rPr>
              <w:color w:val="auto"/>
              <w:sz w:val="28"/>
              <w:szCs w:val="28"/>
              <w:lang w:eastAsia="ru-RU"/>
            </w:rPr>
          </w:rPrChange>
        </w:rPr>
        <w:t>ні</w:t>
      </w:r>
      <w:r w:rsidR="00180694" w:rsidRPr="00891248">
        <w:rPr>
          <w:color w:val="auto"/>
          <w:sz w:val="28"/>
          <w:szCs w:val="28"/>
          <w:lang w:eastAsia="ru-RU"/>
          <w:rPrChange w:id="1318" w:author="ASD" w:date="2016-06-09T16:59:00Z">
            <w:rPr>
              <w:color w:val="auto"/>
              <w:sz w:val="28"/>
              <w:szCs w:val="28"/>
              <w:lang w:eastAsia="ru-RU"/>
            </w:rPr>
          </w:rPrChange>
        </w:rPr>
        <w:t xml:space="preserve">. </w:t>
      </w:r>
      <w:r w:rsidR="0062721E" w:rsidRPr="00891248">
        <w:rPr>
          <w:color w:val="auto"/>
          <w:sz w:val="28"/>
          <w:szCs w:val="28"/>
          <w:lang w:eastAsia="ru-RU"/>
          <w:rPrChange w:id="1319" w:author="ASD" w:date="2016-06-09T16:59:00Z">
            <w:rPr>
              <w:color w:val="auto"/>
              <w:sz w:val="28"/>
              <w:szCs w:val="28"/>
              <w:lang w:eastAsia="ru-RU"/>
            </w:rPr>
          </w:rPrChange>
        </w:rPr>
        <w:t>Р</w:t>
      </w:r>
      <w:r w:rsidR="00180694" w:rsidRPr="00891248">
        <w:rPr>
          <w:color w:val="auto"/>
          <w:sz w:val="28"/>
          <w:szCs w:val="28"/>
          <w:lang w:eastAsia="ru-RU"/>
          <w:rPrChange w:id="1320" w:author="ASD" w:date="2016-06-09T16:59:00Z">
            <w:rPr>
              <w:color w:val="auto"/>
              <w:sz w:val="28"/>
              <w:szCs w:val="28"/>
              <w:lang w:eastAsia="ru-RU"/>
            </w:rPr>
          </w:rPrChange>
        </w:rPr>
        <w:t>екурсивн</w:t>
      </w:r>
      <w:r w:rsidR="0062721E" w:rsidRPr="00891248">
        <w:rPr>
          <w:color w:val="auto"/>
          <w:sz w:val="28"/>
          <w:szCs w:val="28"/>
          <w:lang w:eastAsia="ru-RU"/>
          <w:rPrChange w:id="1321" w:author="ASD" w:date="2016-06-09T16:59:00Z">
            <w:rPr>
              <w:color w:val="auto"/>
              <w:sz w:val="28"/>
              <w:szCs w:val="28"/>
              <w:lang w:eastAsia="ru-RU"/>
            </w:rPr>
          </w:rPrChange>
        </w:rPr>
        <w:t>а</w:t>
      </w:r>
      <w:r w:rsidR="00180694" w:rsidRPr="00891248">
        <w:rPr>
          <w:color w:val="auto"/>
          <w:sz w:val="28"/>
          <w:szCs w:val="28"/>
          <w:lang w:eastAsia="ru-RU"/>
          <w:rPrChange w:id="1322" w:author="ASD" w:date="2016-06-09T16:59:00Z">
            <w:rPr>
              <w:color w:val="auto"/>
              <w:sz w:val="28"/>
              <w:szCs w:val="28"/>
              <w:lang w:eastAsia="ru-RU"/>
            </w:rPr>
          </w:rPrChange>
        </w:rPr>
        <w:t xml:space="preserve"> оцін</w:t>
      </w:r>
      <w:r w:rsidR="0062721E" w:rsidRPr="00891248">
        <w:rPr>
          <w:color w:val="auto"/>
          <w:sz w:val="28"/>
          <w:szCs w:val="28"/>
          <w:lang w:eastAsia="ru-RU"/>
          <w:rPrChange w:id="1323" w:author="ASD" w:date="2016-06-09T16:59:00Z">
            <w:rPr>
              <w:color w:val="auto"/>
              <w:sz w:val="28"/>
              <w:szCs w:val="28"/>
              <w:lang w:eastAsia="ru-RU"/>
            </w:rPr>
          </w:rPrChange>
        </w:rPr>
        <w:t>ка</w:t>
      </w:r>
      <w:r w:rsidR="00180694" w:rsidRPr="00891248">
        <w:rPr>
          <w:color w:val="auto"/>
          <w:sz w:val="28"/>
          <w:szCs w:val="28"/>
          <w:lang w:eastAsia="ru-RU"/>
          <w:rPrChange w:id="1324" w:author="ASD" w:date="2016-06-09T16:59:00Z">
            <w:rPr>
              <w:color w:val="auto"/>
              <w:sz w:val="28"/>
              <w:szCs w:val="28"/>
              <w:lang w:eastAsia="ru-RU"/>
            </w:rPr>
          </w:rPrChange>
        </w:rPr>
        <w:t xml:space="preserve"> стан</w:t>
      </w:r>
      <w:r w:rsidR="0062721E" w:rsidRPr="00891248">
        <w:rPr>
          <w:color w:val="auto"/>
          <w:sz w:val="28"/>
          <w:szCs w:val="28"/>
          <w:lang w:eastAsia="ru-RU"/>
          <w:rPrChange w:id="1325" w:author="ASD" w:date="2016-06-09T16:59:00Z">
            <w:rPr>
              <w:color w:val="auto"/>
              <w:sz w:val="28"/>
              <w:szCs w:val="28"/>
              <w:lang w:eastAsia="ru-RU"/>
            </w:rPr>
          </w:rPrChange>
        </w:rPr>
        <w:t>у</w:t>
      </w:r>
      <w:r w:rsidR="00180694" w:rsidRPr="00891248">
        <w:rPr>
          <w:color w:val="auto"/>
          <w:sz w:val="28"/>
          <w:szCs w:val="28"/>
          <w:lang w:eastAsia="ru-RU"/>
          <w:rPrChange w:id="1326" w:author="ASD" w:date="2016-06-09T16:59:00Z">
            <w:rPr>
              <w:color w:val="auto"/>
              <w:sz w:val="28"/>
              <w:szCs w:val="28"/>
              <w:lang w:eastAsia="ru-RU"/>
            </w:rPr>
          </w:rPrChange>
        </w:rPr>
        <w:t xml:space="preserve"> залежить від стану об'єкта в попередньому кадрі</w:t>
      </w:r>
      <w:r w:rsidR="0062721E" w:rsidRPr="00891248">
        <w:rPr>
          <w:color w:val="auto"/>
          <w:sz w:val="28"/>
          <w:szCs w:val="28"/>
          <w:lang w:eastAsia="ru-RU"/>
          <w:rPrChange w:id="1327" w:author="ASD" w:date="2016-06-09T16:59:00Z">
            <w:rPr>
              <w:color w:val="auto"/>
              <w:sz w:val="28"/>
              <w:szCs w:val="28"/>
              <w:lang w:eastAsia="ru-RU"/>
            </w:rPr>
          </w:rPrChange>
        </w:rPr>
        <w:t xml:space="preserve"> та</w:t>
      </w:r>
      <w:r w:rsidR="00180694" w:rsidRPr="00891248">
        <w:rPr>
          <w:color w:val="auto"/>
          <w:sz w:val="28"/>
          <w:szCs w:val="28"/>
          <w:lang w:eastAsia="ru-RU"/>
          <w:rPrChange w:id="1328" w:author="ASD" w:date="2016-06-09T16:59:00Z">
            <w:rPr>
              <w:color w:val="auto"/>
              <w:sz w:val="28"/>
              <w:szCs w:val="28"/>
              <w:lang w:eastAsia="ru-RU"/>
            </w:rPr>
          </w:rPrChange>
        </w:rPr>
        <w:t xml:space="preserve"> схильн</w:t>
      </w:r>
      <w:r w:rsidR="0062721E" w:rsidRPr="00891248">
        <w:rPr>
          <w:color w:val="auto"/>
          <w:sz w:val="28"/>
          <w:szCs w:val="28"/>
          <w:lang w:eastAsia="ru-RU"/>
          <w:rPrChange w:id="1329" w:author="ASD" w:date="2016-06-09T16:59:00Z">
            <w:rPr>
              <w:color w:val="auto"/>
              <w:sz w:val="28"/>
              <w:szCs w:val="28"/>
              <w:lang w:eastAsia="ru-RU"/>
            </w:rPr>
          </w:rPrChange>
        </w:rPr>
        <w:t>ості</w:t>
      </w:r>
      <w:r w:rsidR="00180694" w:rsidRPr="00891248">
        <w:rPr>
          <w:color w:val="auto"/>
          <w:sz w:val="28"/>
          <w:szCs w:val="28"/>
          <w:lang w:eastAsia="ru-RU"/>
          <w:rPrChange w:id="1330" w:author="ASD" w:date="2016-06-09T16:59:00Z">
            <w:rPr>
              <w:color w:val="auto"/>
              <w:sz w:val="28"/>
              <w:szCs w:val="28"/>
              <w:lang w:eastAsia="ru-RU"/>
            </w:rPr>
          </w:rPrChange>
        </w:rPr>
        <w:t xml:space="preserve"> до накопичення</w:t>
      </w:r>
      <w:r w:rsidR="0062721E" w:rsidRPr="00891248">
        <w:rPr>
          <w:color w:val="auto"/>
          <w:sz w:val="28"/>
          <w:szCs w:val="28"/>
          <w:lang w:eastAsia="ru-RU"/>
          <w:rPrChange w:id="1331" w:author="ASD" w:date="2016-06-09T16:59:00Z">
            <w:rPr>
              <w:color w:val="auto"/>
              <w:sz w:val="28"/>
              <w:szCs w:val="28"/>
              <w:lang w:eastAsia="ru-RU"/>
            </w:rPr>
          </w:rPrChange>
        </w:rPr>
        <w:t xml:space="preserve"> помилок</w:t>
      </w:r>
      <w:r w:rsidR="00180694" w:rsidRPr="00891248">
        <w:rPr>
          <w:color w:val="auto"/>
          <w:sz w:val="28"/>
          <w:szCs w:val="28"/>
          <w:lang w:eastAsia="ru-RU"/>
          <w:rPrChange w:id="1332" w:author="ASD" w:date="2016-06-09T16:59:00Z">
            <w:rPr>
              <w:color w:val="auto"/>
              <w:sz w:val="28"/>
              <w:szCs w:val="28"/>
              <w:lang w:eastAsia="ru-RU"/>
            </w:rPr>
          </w:rPrChange>
        </w:rPr>
        <w:t xml:space="preserve"> [30]. Наприклад, Лукас і </w:t>
      </w:r>
      <w:r w:rsidR="0062721E" w:rsidRPr="00891248">
        <w:rPr>
          <w:color w:val="auto"/>
          <w:sz w:val="28"/>
          <w:szCs w:val="28"/>
          <w:lang w:eastAsia="ru-RU"/>
          <w:rPrChange w:id="1333" w:author="ASD" w:date="2016-06-09T16:59:00Z">
            <w:rPr>
              <w:color w:val="auto"/>
              <w:sz w:val="28"/>
              <w:szCs w:val="28"/>
              <w:lang w:eastAsia="ru-RU"/>
            </w:rPr>
          </w:rPrChange>
        </w:rPr>
        <w:t>Канаде</w:t>
      </w:r>
      <w:r w:rsidR="00180694" w:rsidRPr="00891248">
        <w:rPr>
          <w:color w:val="auto"/>
          <w:sz w:val="28"/>
          <w:szCs w:val="28"/>
          <w:lang w:eastAsia="ru-RU"/>
          <w:rPrChange w:id="1334" w:author="ASD" w:date="2016-06-09T16:59:00Z">
            <w:rPr>
              <w:color w:val="auto"/>
              <w:sz w:val="28"/>
              <w:szCs w:val="28"/>
              <w:lang w:eastAsia="ru-RU"/>
            </w:rPr>
          </w:rPrChange>
        </w:rPr>
        <w:t xml:space="preserve"> [33] </w:t>
      </w:r>
      <w:r w:rsidR="0062721E" w:rsidRPr="00891248">
        <w:rPr>
          <w:color w:val="auto"/>
          <w:sz w:val="28"/>
          <w:szCs w:val="28"/>
          <w:lang w:eastAsia="ru-RU"/>
          <w:rPrChange w:id="1335" w:author="ASD" w:date="2016-06-09T16:59:00Z">
            <w:rPr>
              <w:color w:val="auto"/>
              <w:sz w:val="28"/>
              <w:szCs w:val="28"/>
              <w:lang w:eastAsia="ru-RU"/>
            </w:rPr>
          </w:rPrChange>
        </w:rPr>
        <w:t>запропонували метод для оцінки</w:t>
      </w:r>
      <w:r w:rsidR="0049617D" w:rsidRPr="00891248">
        <w:rPr>
          <w:color w:val="auto"/>
          <w:sz w:val="28"/>
          <w:szCs w:val="28"/>
          <w:lang w:eastAsia="ru-RU"/>
          <w:rPrChange w:id="1336" w:author="ASD" w:date="2016-06-09T16:59:00Z">
            <w:rPr>
              <w:color w:val="auto"/>
              <w:sz w:val="28"/>
              <w:szCs w:val="28"/>
              <w:lang w:eastAsia="ru-RU"/>
            </w:rPr>
          </w:rPrChange>
        </w:rPr>
        <w:t xml:space="preserve"> оптичного потоку об’єкта цікавості.</w:t>
      </w:r>
    </w:p>
    <w:p w:rsidR="00275D4A"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337" w:author="ASD" w:date="2016-06-09T16:59:00Z">
            <w:rPr>
              <w:color w:val="auto"/>
              <w:sz w:val="28"/>
              <w:szCs w:val="28"/>
              <w:lang w:eastAsia="ru-RU"/>
            </w:rPr>
          </w:rPrChange>
        </w:rPr>
      </w:pPr>
      <w:r w:rsidRPr="00891248">
        <w:rPr>
          <w:noProof/>
          <w:sz w:val="28"/>
          <w:szCs w:val="28"/>
          <w:lang w:eastAsia="ru-RU"/>
          <w:rPrChange w:id="1338" w:author="ASD" w:date="2016-06-09T16:59:00Z">
            <w:rPr>
              <w:noProof/>
              <w:lang w:val="ru-RU" w:eastAsia="ru-RU"/>
            </w:rPr>
          </w:rPrChange>
        </w:rPr>
        <w:lastRenderedPageBreak/>
        <w:drawing>
          <wp:anchor distT="0" distB="0" distL="114300" distR="114300" simplePos="0" relativeHeight="251659264" behindDoc="0" locked="0" layoutInCell="1" allowOverlap="1" wp14:anchorId="45D32023" wp14:editId="4F84AA8B">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sidRPr="00891248">
        <w:rPr>
          <w:color w:val="auto"/>
          <w:sz w:val="28"/>
          <w:szCs w:val="28"/>
          <w:lang w:eastAsia="ru-RU"/>
        </w:rPr>
        <w:t>Рис. 3</w:t>
      </w:r>
      <w:r w:rsidRPr="00891248">
        <w:rPr>
          <w:color w:val="auto"/>
          <w:sz w:val="28"/>
          <w:szCs w:val="28"/>
          <w:lang w:eastAsia="ru-RU"/>
          <w:rPrChange w:id="1339" w:author="ASD" w:date="2016-06-09T16:59:00Z">
            <w:rPr>
              <w:color w:val="auto"/>
              <w:sz w:val="28"/>
              <w:szCs w:val="28"/>
              <w:lang w:eastAsia="ru-RU"/>
            </w:rPr>
          </w:rPrChange>
        </w:rPr>
        <w:t xml:space="preserve">.2 </w:t>
      </w:r>
      <w:r w:rsidR="0049617D" w:rsidRPr="00891248">
        <w:rPr>
          <w:color w:val="auto"/>
          <w:sz w:val="28"/>
          <w:szCs w:val="28"/>
          <w:lang w:eastAsia="ru-RU"/>
          <w:rPrChange w:id="1340" w:author="ASD" w:date="2016-06-09T16:59:00Z">
            <w:rPr>
              <w:color w:val="auto"/>
              <w:sz w:val="28"/>
              <w:szCs w:val="28"/>
              <w:lang w:eastAsia="ru-RU"/>
            </w:rPr>
          </w:rPrChange>
        </w:rPr>
        <w:t xml:space="preserve">Справжнє випробування для системи – це </w:t>
      </w:r>
      <w:r w:rsidR="00EA622F" w:rsidRPr="00891248">
        <w:rPr>
          <w:color w:val="auto"/>
          <w:sz w:val="28"/>
          <w:szCs w:val="28"/>
          <w:lang w:eastAsia="ru-RU"/>
          <w:rPrChange w:id="1341" w:author="ASD" w:date="2016-06-09T16:59:00Z">
            <w:rPr>
              <w:color w:val="auto"/>
              <w:sz w:val="28"/>
              <w:szCs w:val="28"/>
              <w:lang w:eastAsia="ru-RU"/>
            </w:rPr>
          </w:rPrChange>
        </w:rPr>
        <w:t>відділити</w:t>
      </w:r>
      <w:r w:rsidR="0049617D" w:rsidRPr="00891248">
        <w:rPr>
          <w:color w:val="auto"/>
          <w:sz w:val="28"/>
          <w:szCs w:val="28"/>
          <w:lang w:eastAsia="ru-RU"/>
          <w:rPrChange w:id="1342" w:author="ASD" w:date="2016-06-09T16:59:00Z">
            <w:rPr>
              <w:color w:val="auto"/>
              <w:sz w:val="28"/>
              <w:szCs w:val="28"/>
              <w:lang w:eastAsia="ru-RU"/>
            </w:rPr>
          </w:rPrChange>
        </w:rPr>
        <w:t xml:space="preserve"> об’єкт цікавості (Обведений зеленим) від схожих об’єктів (Обведені червоним)</w:t>
      </w:r>
    </w:p>
    <w:p w:rsidR="00180694" w:rsidRPr="00891248" w:rsidRDefault="0049617D" w:rsidP="00891248">
      <w:pPr>
        <w:pStyle w:val="a9"/>
        <w:shd w:val="clear" w:color="auto" w:fill="FFFFFF"/>
        <w:spacing w:before="0" w:beforeAutospacing="0" w:after="0" w:afterAutospacing="0" w:line="360" w:lineRule="auto"/>
        <w:ind w:firstLine="630"/>
        <w:rPr>
          <w:color w:val="auto"/>
          <w:sz w:val="28"/>
          <w:szCs w:val="28"/>
          <w:lang w:eastAsia="ru-RU"/>
          <w:rPrChange w:id="1343" w:author="ASD" w:date="2016-06-09T16:59:00Z">
            <w:rPr>
              <w:color w:val="auto"/>
              <w:sz w:val="28"/>
              <w:szCs w:val="28"/>
              <w:lang w:eastAsia="ru-RU"/>
            </w:rPr>
          </w:rPrChange>
        </w:rPr>
      </w:pPr>
      <w:r w:rsidRPr="00891248">
        <w:rPr>
          <w:color w:val="auto"/>
          <w:sz w:val="28"/>
          <w:szCs w:val="28"/>
          <w:lang w:eastAsia="ru-RU"/>
          <w:rPrChange w:id="1344" w:author="ASD" w:date="2016-06-09T16:59:00Z">
            <w:rPr>
              <w:color w:val="auto"/>
              <w:sz w:val="28"/>
              <w:szCs w:val="28"/>
              <w:lang w:eastAsia="ru-RU"/>
            </w:rPr>
          </w:rPrChange>
        </w:rPr>
        <w:t>Оптичний</w:t>
      </w:r>
      <w:r w:rsidR="00180694" w:rsidRPr="00891248">
        <w:rPr>
          <w:color w:val="auto"/>
          <w:sz w:val="28"/>
          <w:szCs w:val="28"/>
          <w:lang w:eastAsia="ru-RU"/>
          <w:rPrChange w:id="1345" w:author="ASD" w:date="2016-06-09T16:59:00Z">
            <w:rPr>
              <w:color w:val="auto"/>
              <w:sz w:val="28"/>
              <w:szCs w:val="28"/>
              <w:lang w:eastAsia="ru-RU"/>
            </w:rPr>
          </w:rPrChange>
        </w:rPr>
        <w:t xml:space="preserve"> потік </w:t>
      </w:r>
      <w:r w:rsidRPr="00891248">
        <w:rPr>
          <w:color w:val="auto"/>
          <w:sz w:val="28"/>
          <w:szCs w:val="28"/>
          <w:lang w:eastAsia="ru-RU"/>
          <w:rPrChange w:id="1346" w:author="ASD" w:date="2016-06-09T16:59:00Z">
            <w:rPr>
              <w:color w:val="auto"/>
              <w:sz w:val="28"/>
              <w:szCs w:val="28"/>
              <w:lang w:eastAsia="ru-RU"/>
            </w:rPr>
          </w:rPrChange>
        </w:rPr>
        <w:t>використовується для передбачення нової позиції об’єкта цікавості</w:t>
      </w:r>
      <w:r w:rsidR="00180694" w:rsidRPr="00891248">
        <w:rPr>
          <w:color w:val="auto"/>
          <w:sz w:val="28"/>
          <w:szCs w:val="28"/>
          <w:lang w:eastAsia="ru-RU"/>
          <w:rPrChange w:id="1347" w:author="ASD" w:date="2016-06-09T16:59:00Z">
            <w:rPr>
              <w:color w:val="auto"/>
              <w:sz w:val="28"/>
              <w:szCs w:val="28"/>
              <w:lang w:eastAsia="ru-RU"/>
            </w:rPr>
          </w:rPrChange>
        </w:rPr>
        <w:t>. У нашій роботі ми використовуємо метод Лукаса і</w:t>
      </w:r>
      <w:r w:rsidR="00275D4A" w:rsidRPr="00891248">
        <w:rPr>
          <w:color w:val="auto"/>
          <w:sz w:val="28"/>
          <w:szCs w:val="28"/>
          <w:lang w:eastAsia="ru-RU"/>
          <w:rPrChange w:id="1348" w:author="ASD" w:date="2016-06-09T16:59:00Z">
            <w:rPr>
              <w:color w:val="auto"/>
              <w:sz w:val="28"/>
              <w:szCs w:val="28"/>
              <w:lang w:eastAsia="ru-RU"/>
            </w:rPr>
          </w:rPrChange>
        </w:rPr>
        <w:t xml:space="preserve"> </w:t>
      </w:r>
      <w:r w:rsidRPr="00891248">
        <w:rPr>
          <w:color w:val="auto"/>
          <w:sz w:val="28"/>
          <w:szCs w:val="28"/>
          <w:lang w:eastAsia="ru-RU"/>
          <w:rPrChange w:id="1349" w:author="ASD" w:date="2016-06-09T16:59:00Z">
            <w:rPr>
              <w:color w:val="auto"/>
              <w:sz w:val="28"/>
              <w:szCs w:val="28"/>
              <w:lang w:eastAsia="ru-RU"/>
            </w:rPr>
          </w:rPrChange>
        </w:rPr>
        <w:t>Канаде</w:t>
      </w:r>
      <w:r w:rsidR="00180694" w:rsidRPr="00891248">
        <w:rPr>
          <w:color w:val="auto"/>
          <w:sz w:val="28"/>
          <w:szCs w:val="28"/>
          <w:lang w:eastAsia="ru-RU"/>
          <w:rPrChange w:id="1350" w:author="ASD" w:date="2016-06-09T16:59:00Z">
            <w:rPr>
              <w:color w:val="auto"/>
              <w:sz w:val="28"/>
              <w:szCs w:val="28"/>
              <w:lang w:eastAsia="ru-RU"/>
            </w:rPr>
          </w:rPrChange>
        </w:rPr>
        <w:t xml:space="preserve"> для відстеження об'єкта </w:t>
      </w:r>
      <w:r w:rsidR="000F32AB" w:rsidRPr="00891248">
        <w:rPr>
          <w:color w:val="auto"/>
          <w:sz w:val="28"/>
          <w:szCs w:val="28"/>
          <w:lang w:eastAsia="ru-RU"/>
          <w:rPrChange w:id="1351" w:author="ASD" w:date="2016-06-09T16:59:00Z">
            <w:rPr>
              <w:color w:val="auto"/>
              <w:sz w:val="28"/>
              <w:szCs w:val="28"/>
              <w:lang w:eastAsia="ru-RU"/>
            </w:rPr>
          </w:rPrChange>
        </w:rPr>
        <w:t>цікавості на послідовних кадрах</w:t>
      </w:r>
      <w:r w:rsidR="00180694" w:rsidRPr="00891248">
        <w:rPr>
          <w:color w:val="auto"/>
          <w:sz w:val="28"/>
          <w:szCs w:val="28"/>
          <w:lang w:eastAsia="ru-RU"/>
          <w:rPrChange w:id="1352" w:author="ASD" w:date="2016-06-09T16:59:00Z">
            <w:rPr>
              <w:color w:val="auto"/>
              <w:sz w:val="28"/>
              <w:szCs w:val="28"/>
              <w:lang w:eastAsia="ru-RU"/>
            </w:rPr>
          </w:rPrChange>
        </w:rPr>
        <w:t xml:space="preserve">. </w:t>
      </w:r>
      <w:r w:rsidR="00EA622F" w:rsidRPr="00891248">
        <w:rPr>
          <w:color w:val="auto"/>
          <w:sz w:val="28"/>
          <w:szCs w:val="28"/>
          <w:lang w:eastAsia="ru-RU"/>
        </w:rPr>
        <w:t>Коменсіо</w:t>
      </w:r>
      <w:r w:rsidR="003463CC" w:rsidRPr="00891248">
        <w:rPr>
          <w:color w:val="auto"/>
          <w:sz w:val="28"/>
          <w:szCs w:val="28"/>
          <w:lang w:eastAsia="ru-RU"/>
          <w:rPrChange w:id="1353" w:author="ASD" w:date="2016-06-09T16:59:00Z">
            <w:rPr>
              <w:color w:val="auto"/>
              <w:sz w:val="28"/>
              <w:szCs w:val="28"/>
              <w:lang w:eastAsia="ru-RU"/>
            </w:rPr>
          </w:rPrChange>
        </w:rPr>
        <w:t xml:space="preserve"> </w:t>
      </w:r>
      <w:r w:rsidR="00180694" w:rsidRPr="00891248">
        <w:rPr>
          <w:color w:val="auto"/>
          <w:sz w:val="28"/>
          <w:szCs w:val="28"/>
          <w:lang w:eastAsia="ru-RU"/>
          <w:rPrChange w:id="1354" w:author="ASD" w:date="2016-06-09T16:59:00Z">
            <w:rPr>
              <w:color w:val="auto"/>
              <w:sz w:val="28"/>
              <w:szCs w:val="28"/>
              <w:lang w:eastAsia="ru-RU"/>
            </w:rPr>
          </w:rPrChange>
        </w:rPr>
        <w:t xml:space="preserve">[15] </w:t>
      </w:r>
      <w:r w:rsidR="003463CC" w:rsidRPr="00891248">
        <w:rPr>
          <w:color w:val="auto"/>
          <w:sz w:val="28"/>
          <w:szCs w:val="28"/>
          <w:lang w:eastAsia="ru-RU"/>
          <w:rPrChange w:id="1355" w:author="ASD" w:date="2016-06-09T16:59:00Z">
            <w:rPr>
              <w:color w:val="auto"/>
              <w:sz w:val="28"/>
              <w:szCs w:val="28"/>
              <w:lang w:eastAsia="ru-RU"/>
            </w:rPr>
          </w:rPrChange>
        </w:rPr>
        <w:t>запропонував</w:t>
      </w:r>
      <w:r w:rsidR="00275D4A" w:rsidRPr="00891248">
        <w:rPr>
          <w:color w:val="auto"/>
          <w:sz w:val="28"/>
          <w:szCs w:val="28"/>
          <w:lang w:eastAsia="ru-RU"/>
          <w:rPrChange w:id="1356" w:author="ASD" w:date="2016-06-09T16:59:00Z">
            <w:rPr>
              <w:color w:val="auto"/>
              <w:sz w:val="28"/>
              <w:szCs w:val="28"/>
              <w:lang w:eastAsia="ru-RU"/>
            </w:rPr>
          </w:rPrChange>
        </w:rPr>
        <w:t xml:space="preserve"> </w:t>
      </w:r>
      <w:r w:rsidR="00391B11" w:rsidRPr="00891248">
        <w:rPr>
          <w:color w:val="auto"/>
          <w:sz w:val="28"/>
          <w:szCs w:val="28"/>
          <w:lang w:eastAsia="ru-RU"/>
          <w:rPrChange w:id="1357" w:author="ASD" w:date="2016-06-09T16:59:00Z">
            <w:rPr>
              <w:color w:val="auto"/>
              <w:sz w:val="28"/>
              <w:szCs w:val="28"/>
              <w:lang w:eastAsia="ru-RU"/>
            </w:rPr>
          </w:rPrChange>
        </w:rPr>
        <w:t>процес відстеження</w:t>
      </w:r>
      <w:r w:rsidR="00180694" w:rsidRPr="00891248">
        <w:rPr>
          <w:color w:val="auto"/>
          <w:sz w:val="28"/>
          <w:szCs w:val="28"/>
          <w:lang w:eastAsia="ru-RU"/>
          <w:rPrChange w:id="1358" w:author="ASD" w:date="2016-06-09T16:59:00Z">
            <w:rPr>
              <w:color w:val="auto"/>
              <w:sz w:val="28"/>
              <w:szCs w:val="28"/>
              <w:lang w:eastAsia="ru-RU"/>
            </w:rPr>
          </w:rPrChange>
        </w:rPr>
        <w:t xml:space="preserve"> на основі середнього зсуву. Перетворення стану об'єкта шляхом знаходження</w:t>
      </w:r>
      <w:r w:rsidR="00275D4A" w:rsidRPr="00891248">
        <w:rPr>
          <w:color w:val="auto"/>
          <w:sz w:val="28"/>
          <w:szCs w:val="28"/>
          <w:lang w:eastAsia="ru-RU"/>
          <w:rPrChange w:id="1359" w:author="ASD" w:date="2016-06-09T16:59:00Z">
            <w:rPr>
              <w:color w:val="auto"/>
              <w:sz w:val="28"/>
              <w:szCs w:val="28"/>
              <w:lang w:eastAsia="ru-RU"/>
            </w:rPr>
          </w:rPrChange>
        </w:rPr>
        <w:t xml:space="preserve"> </w:t>
      </w:r>
      <w:r w:rsidR="00180694" w:rsidRPr="00891248">
        <w:rPr>
          <w:color w:val="auto"/>
          <w:sz w:val="28"/>
          <w:szCs w:val="28"/>
          <w:lang w:eastAsia="ru-RU"/>
          <w:rPrChange w:id="1360" w:author="ASD" w:date="2016-06-09T16:59:00Z">
            <w:rPr>
              <w:color w:val="auto"/>
              <w:sz w:val="28"/>
              <w:szCs w:val="28"/>
              <w:lang w:eastAsia="ru-RU"/>
            </w:rPr>
          </w:rPrChange>
        </w:rPr>
        <w:t>максимум</w:t>
      </w:r>
      <w:r w:rsidR="003463CC" w:rsidRPr="00891248">
        <w:rPr>
          <w:color w:val="auto"/>
          <w:sz w:val="28"/>
          <w:szCs w:val="28"/>
          <w:lang w:eastAsia="ru-RU"/>
          <w:rPrChange w:id="1361" w:author="ASD" w:date="2016-06-09T16:59:00Z">
            <w:rPr>
              <w:color w:val="auto"/>
              <w:sz w:val="28"/>
              <w:szCs w:val="28"/>
              <w:lang w:eastAsia="ru-RU"/>
            </w:rPr>
          </w:rPrChange>
        </w:rPr>
        <w:t>у</w:t>
      </w:r>
      <w:r w:rsidR="00180694" w:rsidRPr="00891248">
        <w:rPr>
          <w:color w:val="auto"/>
          <w:sz w:val="28"/>
          <w:szCs w:val="28"/>
          <w:lang w:eastAsia="ru-RU"/>
          <w:rPrChange w:id="1362" w:author="ASD" w:date="2016-06-09T16:59:00Z">
            <w:rPr>
              <w:color w:val="auto"/>
              <w:sz w:val="28"/>
              <w:szCs w:val="28"/>
              <w:lang w:eastAsia="ru-RU"/>
            </w:rPr>
          </w:rPrChange>
        </w:rPr>
        <w:t xml:space="preserve"> функції подібності на основі колірних гістограм. На противагу цьому, </w:t>
      </w:r>
      <w:r w:rsidR="003463CC" w:rsidRPr="00891248">
        <w:rPr>
          <w:color w:val="auto"/>
          <w:sz w:val="28"/>
          <w:szCs w:val="28"/>
          <w:lang w:eastAsia="ru-RU"/>
          <w:rPrChange w:id="1363" w:author="ASD" w:date="2016-06-09T16:59:00Z">
            <w:rPr>
              <w:color w:val="auto"/>
              <w:sz w:val="28"/>
              <w:szCs w:val="28"/>
              <w:lang w:eastAsia="ru-RU"/>
            </w:rPr>
          </w:rPrChange>
        </w:rPr>
        <w:t>методи відстеження та знаходження</w:t>
      </w:r>
      <w:r w:rsidR="00180694" w:rsidRPr="00891248">
        <w:rPr>
          <w:color w:val="auto"/>
          <w:sz w:val="28"/>
          <w:szCs w:val="28"/>
          <w:lang w:eastAsia="ru-RU"/>
          <w:rPrChange w:id="1364" w:author="ASD" w:date="2016-06-09T16:59:00Z">
            <w:rPr>
              <w:color w:val="auto"/>
              <w:sz w:val="28"/>
              <w:szCs w:val="28"/>
              <w:lang w:eastAsia="ru-RU"/>
            </w:rPr>
          </w:rPrChange>
        </w:rPr>
        <w:t xml:space="preserve"> оцін</w:t>
      </w:r>
      <w:r w:rsidR="003463CC" w:rsidRPr="00891248">
        <w:rPr>
          <w:color w:val="auto"/>
          <w:sz w:val="28"/>
          <w:szCs w:val="28"/>
          <w:lang w:eastAsia="ru-RU"/>
          <w:rPrChange w:id="1365" w:author="ASD" w:date="2016-06-09T16:59:00Z">
            <w:rPr>
              <w:color w:val="auto"/>
              <w:sz w:val="28"/>
              <w:szCs w:val="28"/>
              <w:lang w:eastAsia="ru-RU"/>
            </w:rPr>
          </w:rPrChange>
        </w:rPr>
        <w:t>юють</w:t>
      </w:r>
      <w:r w:rsidR="00180694" w:rsidRPr="00891248">
        <w:rPr>
          <w:color w:val="auto"/>
          <w:sz w:val="28"/>
          <w:szCs w:val="28"/>
          <w:lang w:eastAsia="ru-RU"/>
          <w:rPrChange w:id="1366" w:author="ASD" w:date="2016-06-09T16:59:00Z">
            <w:rPr>
              <w:color w:val="auto"/>
              <w:sz w:val="28"/>
              <w:szCs w:val="28"/>
              <w:lang w:eastAsia="ru-RU"/>
            </w:rPr>
          </w:rPrChange>
        </w:rPr>
        <w:t xml:space="preserve"> стан об'єкта виключно за допомогою вимірювань, прийнятих в поточному зображенні.</w:t>
      </w:r>
      <w:r w:rsidR="00275D4A" w:rsidRPr="00891248">
        <w:rPr>
          <w:color w:val="auto"/>
          <w:sz w:val="28"/>
          <w:szCs w:val="28"/>
          <w:lang w:eastAsia="ru-RU"/>
          <w:rPrChange w:id="1367" w:author="ASD" w:date="2016-06-09T16:59:00Z">
            <w:rPr>
              <w:color w:val="auto"/>
              <w:sz w:val="28"/>
              <w:szCs w:val="28"/>
              <w:lang w:eastAsia="ru-RU"/>
            </w:rPr>
          </w:rPrChange>
        </w:rPr>
        <w:t xml:space="preserve"> </w:t>
      </w:r>
      <w:r w:rsidR="00180694" w:rsidRPr="00891248">
        <w:rPr>
          <w:color w:val="auto"/>
          <w:sz w:val="28"/>
          <w:szCs w:val="28"/>
          <w:lang w:eastAsia="ru-RU"/>
          <w:rPrChange w:id="1368" w:author="ASD" w:date="2016-06-09T16:59:00Z">
            <w:rPr>
              <w:color w:val="auto"/>
              <w:sz w:val="28"/>
              <w:szCs w:val="28"/>
              <w:lang w:eastAsia="ru-RU"/>
            </w:rPr>
          </w:rPrChange>
        </w:rPr>
        <w:t xml:space="preserve">Цей принцип </w:t>
      </w:r>
      <w:r w:rsidR="003463CC" w:rsidRPr="00891248">
        <w:rPr>
          <w:color w:val="auto"/>
          <w:sz w:val="28"/>
          <w:szCs w:val="28"/>
          <w:lang w:eastAsia="ru-RU"/>
          <w:rPrChange w:id="1369" w:author="ASD" w:date="2016-06-09T16:59:00Z">
            <w:rPr>
              <w:color w:val="auto"/>
              <w:sz w:val="28"/>
              <w:szCs w:val="28"/>
              <w:lang w:eastAsia="ru-RU"/>
            </w:rPr>
          </w:rPrChange>
        </w:rPr>
        <w:t>усуває</w:t>
      </w:r>
      <w:r w:rsidR="00180694" w:rsidRPr="00891248">
        <w:rPr>
          <w:color w:val="auto"/>
          <w:sz w:val="28"/>
          <w:szCs w:val="28"/>
          <w:lang w:eastAsia="ru-RU"/>
          <w:rPrChange w:id="1370" w:author="ASD" w:date="2016-06-09T16:59:00Z">
            <w:rPr>
              <w:color w:val="auto"/>
              <w:sz w:val="28"/>
              <w:szCs w:val="28"/>
              <w:lang w:eastAsia="ru-RU"/>
            </w:rPr>
          </w:rPrChange>
        </w:rPr>
        <w:t xml:space="preserve"> ефект накопичення помилок. Проте, детектори об'єктів мають</w:t>
      </w:r>
      <w:r w:rsidR="003463CC" w:rsidRPr="00891248">
        <w:rPr>
          <w:color w:val="auto"/>
          <w:sz w:val="28"/>
          <w:szCs w:val="28"/>
          <w:lang w:eastAsia="ru-RU"/>
          <w:rPrChange w:id="1371" w:author="ASD" w:date="2016-06-09T16:59:00Z">
            <w:rPr>
              <w:color w:val="auto"/>
              <w:sz w:val="28"/>
              <w:szCs w:val="28"/>
              <w:lang w:eastAsia="ru-RU"/>
            </w:rPr>
          </w:rPrChange>
        </w:rPr>
        <w:t xml:space="preserve"> бути навчені</w:t>
      </w:r>
      <w:r w:rsidR="00180694" w:rsidRPr="00891248">
        <w:rPr>
          <w:color w:val="auto"/>
          <w:sz w:val="28"/>
          <w:szCs w:val="28"/>
          <w:lang w:eastAsia="ru-RU"/>
          <w:rPrChange w:id="1372" w:author="ASD" w:date="2016-06-09T16:59:00Z">
            <w:rPr>
              <w:color w:val="auto"/>
              <w:sz w:val="28"/>
              <w:szCs w:val="28"/>
              <w:lang w:eastAsia="ru-RU"/>
            </w:rPr>
          </w:rPrChange>
        </w:rPr>
        <w:t xml:space="preserve"> заздалегідь.</w:t>
      </w:r>
      <w:r w:rsidR="003463CC" w:rsidRPr="00891248">
        <w:rPr>
          <w:color w:val="auto"/>
          <w:sz w:val="28"/>
          <w:szCs w:val="28"/>
          <w:lang w:eastAsia="ru-RU"/>
          <w:rPrChange w:id="1373" w:author="ASD" w:date="2016-06-09T16:59:00Z">
            <w:rPr>
              <w:color w:val="auto"/>
              <w:sz w:val="28"/>
              <w:szCs w:val="28"/>
              <w:lang w:eastAsia="ru-RU"/>
            </w:rPr>
          </w:rPrChange>
        </w:rPr>
        <w:t xml:space="preserve"> </w:t>
      </w:r>
      <w:r w:rsidR="001E1978" w:rsidRPr="00891248">
        <w:rPr>
          <w:color w:val="auto"/>
          <w:sz w:val="28"/>
          <w:szCs w:val="28"/>
          <w:lang w:eastAsia="ru-RU"/>
        </w:rPr>
        <w:t>Озуал</w:t>
      </w:r>
      <w:r w:rsidR="00180694" w:rsidRPr="00891248">
        <w:rPr>
          <w:color w:val="auto"/>
          <w:sz w:val="28"/>
          <w:szCs w:val="28"/>
          <w:lang w:eastAsia="ru-RU"/>
          <w:rPrChange w:id="1374" w:author="ASD" w:date="2016-06-09T16:59:00Z">
            <w:rPr>
              <w:color w:val="auto"/>
              <w:sz w:val="28"/>
              <w:szCs w:val="28"/>
              <w:lang w:eastAsia="ru-RU"/>
            </w:rPr>
          </w:rPrChange>
        </w:rPr>
        <w:t xml:space="preserve"> [38] </w:t>
      </w:r>
      <w:r w:rsidR="003463CC" w:rsidRPr="00891248">
        <w:rPr>
          <w:color w:val="auto"/>
          <w:sz w:val="28"/>
          <w:szCs w:val="28"/>
          <w:lang w:eastAsia="ru-RU"/>
          <w:rPrChange w:id="1375" w:author="ASD" w:date="2016-06-09T16:59:00Z">
            <w:rPr>
              <w:color w:val="auto"/>
              <w:sz w:val="28"/>
              <w:szCs w:val="28"/>
              <w:lang w:eastAsia="ru-RU"/>
            </w:rPr>
          </w:rPrChange>
        </w:rPr>
        <w:t>створює</w:t>
      </w:r>
      <w:r w:rsidR="00180694" w:rsidRPr="00891248">
        <w:rPr>
          <w:color w:val="auto"/>
          <w:sz w:val="28"/>
          <w:szCs w:val="28"/>
          <w:lang w:eastAsia="ru-RU"/>
          <w:rPrChange w:id="1376" w:author="ASD" w:date="2016-06-09T16:59:00Z">
            <w:rPr>
              <w:color w:val="auto"/>
              <w:sz w:val="28"/>
              <w:szCs w:val="28"/>
              <w:lang w:eastAsia="ru-RU"/>
            </w:rPr>
          </w:rPrChange>
        </w:rPr>
        <w:t xml:space="preserve"> синтетичн</w:t>
      </w:r>
      <w:r w:rsidR="003463CC" w:rsidRPr="00891248">
        <w:rPr>
          <w:color w:val="auto"/>
          <w:sz w:val="28"/>
          <w:szCs w:val="28"/>
          <w:lang w:eastAsia="ru-RU"/>
          <w:rPrChange w:id="1377" w:author="ASD" w:date="2016-06-09T16:59:00Z">
            <w:rPr>
              <w:color w:val="auto"/>
              <w:sz w:val="28"/>
              <w:szCs w:val="28"/>
              <w:lang w:eastAsia="ru-RU"/>
            </w:rPr>
          </w:rPrChange>
        </w:rPr>
        <w:t xml:space="preserve">ий </w:t>
      </w:r>
      <w:r w:rsidR="00180694" w:rsidRPr="00891248">
        <w:rPr>
          <w:color w:val="auto"/>
          <w:sz w:val="28"/>
          <w:szCs w:val="28"/>
          <w:lang w:eastAsia="ru-RU"/>
          <w:rPrChange w:id="1378" w:author="ASD" w:date="2016-06-09T16:59:00Z">
            <w:rPr>
              <w:color w:val="auto"/>
              <w:sz w:val="28"/>
              <w:szCs w:val="28"/>
              <w:lang w:eastAsia="ru-RU"/>
            </w:rPr>
          </w:rPrChange>
        </w:rPr>
        <w:t>вид об'єкта шляхом застосування</w:t>
      </w:r>
      <w:r w:rsidR="00275D4A" w:rsidRPr="00891248">
        <w:rPr>
          <w:color w:val="auto"/>
          <w:sz w:val="28"/>
          <w:szCs w:val="28"/>
          <w:lang w:eastAsia="ru-RU"/>
          <w:rPrChange w:id="1379" w:author="ASD" w:date="2016-06-09T16:59:00Z">
            <w:rPr>
              <w:color w:val="auto"/>
              <w:sz w:val="28"/>
              <w:szCs w:val="28"/>
              <w:lang w:eastAsia="ru-RU"/>
            </w:rPr>
          </w:rPrChange>
        </w:rPr>
        <w:t xml:space="preserve"> </w:t>
      </w:r>
      <w:r w:rsidR="001E1978" w:rsidRPr="00891248">
        <w:rPr>
          <w:color w:val="auto"/>
          <w:sz w:val="28"/>
          <w:szCs w:val="28"/>
          <w:lang w:eastAsia="ru-RU"/>
          <w:rPrChange w:id="1380" w:author="ASD" w:date="2016-06-09T16:59:00Z">
            <w:rPr>
              <w:color w:val="auto"/>
              <w:sz w:val="28"/>
              <w:szCs w:val="28"/>
              <w:lang w:eastAsia="ru-RU"/>
            </w:rPr>
          </w:rPrChange>
        </w:rPr>
        <w:t>афінного</w:t>
      </w:r>
      <w:r w:rsidR="00180694" w:rsidRPr="00891248">
        <w:rPr>
          <w:color w:val="auto"/>
          <w:sz w:val="28"/>
          <w:szCs w:val="28"/>
          <w:lang w:eastAsia="ru-RU"/>
          <w:rPrChange w:id="1381" w:author="ASD" w:date="2016-06-09T16:59:00Z">
            <w:rPr>
              <w:color w:val="auto"/>
              <w:sz w:val="28"/>
              <w:szCs w:val="28"/>
              <w:lang w:eastAsia="ru-RU"/>
            </w:rPr>
          </w:rPrChange>
        </w:rPr>
        <w:t xml:space="preserve"> </w:t>
      </w:r>
      <w:r w:rsidR="003463CC" w:rsidRPr="00891248">
        <w:rPr>
          <w:color w:val="auto"/>
          <w:sz w:val="28"/>
          <w:szCs w:val="28"/>
          <w:lang w:eastAsia="ru-RU"/>
          <w:rPrChange w:id="1382" w:author="ASD" w:date="2016-06-09T16:59:00Z">
            <w:rPr>
              <w:color w:val="auto"/>
              <w:sz w:val="28"/>
              <w:szCs w:val="28"/>
              <w:lang w:eastAsia="ru-RU"/>
            </w:rPr>
          </w:rPrChange>
        </w:rPr>
        <w:t>перетворення</w:t>
      </w:r>
      <w:r w:rsidR="00180694" w:rsidRPr="00891248">
        <w:rPr>
          <w:color w:val="auto"/>
          <w:sz w:val="28"/>
          <w:szCs w:val="28"/>
          <w:lang w:eastAsia="ru-RU"/>
          <w:rPrChange w:id="1383" w:author="ASD" w:date="2016-06-09T16:59:00Z">
            <w:rPr>
              <w:color w:val="auto"/>
              <w:sz w:val="28"/>
              <w:szCs w:val="28"/>
              <w:lang w:eastAsia="ru-RU"/>
            </w:rPr>
          </w:rPrChange>
        </w:rPr>
        <w:t xml:space="preserve"> шаблону і навч</w:t>
      </w:r>
      <w:r w:rsidR="003463CC" w:rsidRPr="00891248">
        <w:rPr>
          <w:color w:val="auto"/>
          <w:sz w:val="28"/>
          <w:szCs w:val="28"/>
          <w:lang w:eastAsia="ru-RU"/>
          <w:rPrChange w:id="1384" w:author="ASD" w:date="2016-06-09T16:59:00Z">
            <w:rPr>
              <w:color w:val="auto"/>
              <w:sz w:val="28"/>
              <w:szCs w:val="28"/>
              <w:lang w:eastAsia="ru-RU"/>
            </w:rPr>
          </w:rPrChange>
        </w:rPr>
        <w:t>ання</w:t>
      </w:r>
      <w:r w:rsidR="00180694" w:rsidRPr="00891248">
        <w:rPr>
          <w:color w:val="auto"/>
          <w:sz w:val="28"/>
          <w:szCs w:val="28"/>
          <w:lang w:eastAsia="ru-RU"/>
          <w:rPrChange w:id="1385" w:author="ASD" w:date="2016-06-09T16:59:00Z">
            <w:rPr>
              <w:color w:val="auto"/>
              <w:sz w:val="28"/>
              <w:szCs w:val="28"/>
              <w:lang w:eastAsia="ru-RU"/>
            </w:rPr>
          </w:rPrChange>
        </w:rPr>
        <w:t xml:space="preserve"> детектор</w:t>
      </w:r>
      <w:r w:rsidR="003463CC" w:rsidRPr="00891248">
        <w:rPr>
          <w:color w:val="auto"/>
          <w:sz w:val="28"/>
          <w:szCs w:val="28"/>
          <w:lang w:eastAsia="ru-RU"/>
          <w:rPrChange w:id="1386" w:author="ASD" w:date="2016-06-09T16:59:00Z">
            <w:rPr>
              <w:color w:val="auto"/>
              <w:sz w:val="28"/>
              <w:szCs w:val="28"/>
              <w:lang w:eastAsia="ru-RU"/>
            </w:rPr>
          </w:rPrChange>
        </w:rPr>
        <w:t>а</w:t>
      </w:r>
      <w:r w:rsidR="00180694" w:rsidRPr="00891248">
        <w:rPr>
          <w:color w:val="auto"/>
          <w:sz w:val="28"/>
          <w:szCs w:val="28"/>
          <w:lang w:eastAsia="ru-RU"/>
          <w:rPrChange w:id="1387" w:author="ASD" w:date="2016-06-09T16:59:00Z">
            <w:rPr>
              <w:color w:val="auto"/>
              <w:sz w:val="28"/>
              <w:szCs w:val="28"/>
              <w:lang w:eastAsia="ru-RU"/>
            </w:rPr>
          </w:rPrChange>
        </w:rPr>
        <w:t xml:space="preserve"> об'єкта на викривлених зображеннях</w:t>
      </w:r>
      <w:r w:rsidR="005E1AE2" w:rsidRPr="00891248">
        <w:rPr>
          <w:color w:val="auto"/>
          <w:sz w:val="28"/>
          <w:szCs w:val="28"/>
          <w:lang w:eastAsia="ru-RU"/>
          <w:rPrChange w:id="1388" w:author="ASD" w:date="2016-06-09T16:59:00Z">
            <w:rPr>
              <w:color w:val="auto"/>
              <w:sz w:val="28"/>
              <w:szCs w:val="28"/>
              <w:lang w:eastAsia="ru-RU"/>
            </w:rPr>
          </w:rPrChange>
        </w:rPr>
        <w:t xml:space="preserve"> цього об’єкта </w:t>
      </w:r>
      <w:r w:rsidR="001E1978" w:rsidRPr="00891248">
        <w:rPr>
          <w:color w:val="auto"/>
          <w:sz w:val="28"/>
          <w:szCs w:val="28"/>
          <w:lang w:eastAsia="ru-RU"/>
          <w:rPrChange w:id="1389" w:author="ASD" w:date="2016-06-09T16:59:00Z">
            <w:rPr>
              <w:color w:val="auto"/>
              <w:sz w:val="28"/>
              <w:szCs w:val="28"/>
              <w:lang w:eastAsia="ru-RU"/>
            </w:rPr>
          </w:rPrChange>
        </w:rPr>
        <w:t>цікавості</w:t>
      </w:r>
      <w:r w:rsidR="00180694" w:rsidRPr="00891248">
        <w:rPr>
          <w:color w:val="auto"/>
          <w:sz w:val="28"/>
          <w:szCs w:val="28"/>
          <w:lang w:eastAsia="ru-RU"/>
          <w:rPrChange w:id="1390" w:author="ASD" w:date="2016-06-09T16:59:00Z">
            <w:rPr>
              <w:color w:val="auto"/>
              <w:sz w:val="28"/>
              <w:szCs w:val="28"/>
              <w:lang w:eastAsia="ru-RU"/>
            </w:rPr>
          </w:rPrChange>
        </w:rPr>
        <w:t>.</w:t>
      </w:r>
      <w:r w:rsidR="00275D4A" w:rsidRPr="00891248">
        <w:rPr>
          <w:color w:val="auto"/>
          <w:sz w:val="28"/>
          <w:szCs w:val="28"/>
          <w:lang w:eastAsia="ru-RU"/>
          <w:rPrChange w:id="1391" w:author="ASD" w:date="2016-06-09T16:59:00Z">
            <w:rPr>
              <w:color w:val="auto"/>
              <w:sz w:val="28"/>
              <w:szCs w:val="28"/>
              <w:lang w:eastAsia="ru-RU"/>
            </w:rPr>
          </w:rPrChange>
        </w:rPr>
        <w:t xml:space="preserve"> </w:t>
      </w:r>
      <w:r w:rsidR="005E1AE2" w:rsidRPr="00891248">
        <w:rPr>
          <w:color w:val="auto"/>
          <w:sz w:val="28"/>
          <w:szCs w:val="28"/>
          <w:lang w:eastAsia="ru-RU"/>
          <w:rPrChange w:id="1392" w:author="ASD" w:date="2016-06-09T16:59:00Z">
            <w:rPr>
              <w:color w:val="auto"/>
              <w:sz w:val="28"/>
              <w:szCs w:val="28"/>
              <w:lang w:eastAsia="ru-RU"/>
            </w:rPr>
          </w:rPrChange>
        </w:rPr>
        <w:t>Шаблон</w:t>
      </w:r>
      <w:r w:rsidR="00275D4A" w:rsidRPr="00891248">
        <w:rPr>
          <w:color w:val="auto"/>
          <w:sz w:val="28"/>
          <w:szCs w:val="28"/>
          <w:lang w:eastAsia="ru-RU"/>
          <w:rPrChange w:id="1393" w:author="ASD" w:date="2016-06-09T16:59:00Z">
            <w:rPr>
              <w:color w:val="auto"/>
              <w:sz w:val="28"/>
              <w:szCs w:val="28"/>
              <w:lang w:eastAsia="ru-RU"/>
            </w:rPr>
          </w:rPrChange>
        </w:rPr>
        <w:t xml:space="preserve"> </w:t>
      </w:r>
      <w:r w:rsidR="005E1AE2" w:rsidRPr="00891248">
        <w:rPr>
          <w:color w:val="auto"/>
          <w:sz w:val="28"/>
          <w:szCs w:val="28"/>
          <w:lang w:eastAsia="ru-RU"/>
          <w:rPrChange w:id="1394" w:author="ASD" w:date="2016-06-09T16:59:00Z">
            <w:rPr>
              <w:color w:val="auto"/>
              <w:sz w:val="28"/>
              <w:szCs w:val="28"/>
              <w:lang w:eastAsia="ru-RU"/>
            </w:rPr>
          </w:rPrChange>
        </w:rPr>
        <w:t>в</w:t>
      </w:r>
      <w:r w:rsidR="00180694" w:rsidRPr="00891248">
        <w:rPr>
          <w:color w:val="auto"/>
          <w:sz w:val="28"/>
          <w:szCs w:val="28"/>
          <w:lang w:eastAsia="ru-RU"/>
          <w:rPrChange w:id="1395" w:author="ASD" w:date="2016-06-09T16:59:00Z">
            <w:rPr>
              <w:color w:val="auto"/>
              <w:sz w:val="28"/>
              <w:szCs w:val="28"/>
              <w:lang w:eastAsia="ru-RU"/>
            </w:rPr>
          </w:rPrChange>
        </w:rPr>
        <w:t xml:space="preserve">иявлення потім </w:t>
      </w:r>
      <w:r w:rsidR="005E1AE2" w:rsidRPr="00891248">
        <w:rPr>
          <w:color w:val="auto"/>
          <w:sz w:val="28"/>
          <w:szCs w:val="28"/>
          <w:lang w:eastAsia="ru-RU"/>
          <w:rPrChange w:id="1396" w:author="ASD" w:date="2016-06-09T16:59:00Z">
            <w:rPr>
              <w:color w:val="auto"/>
              <w:sz w:val="28"/>
              <w:szCs w:val="28"/>
              <w:lang w:eastAsia="ru-RU"/>
            </w:rPr>
          </w:rPrChange>
        </w:rPr>
        <w:t>використовується</w:t>
      </w:r>
      <w:r w:rsidR="00180694" w:rsidRPr="00891248">
        <w:rPr>
          <w:color w:val="auto"/>
          <w:sz w:val="28"/>
          <w:szCs w:val="28"/>
          <w:lang w:eastAsia="ru-RU"/>
          <w:rPrChange w:id="1397" w:author="ASD" w:date="2016-06-09T16:59:00Z">
            <w:rPr>
              <w:color w:val="auto"/>
              <w:sz w:val="28"/>
              <w:szCs w:val="28"/>
              <w:lang w:eastAsia="ru-RU"/>
            </w:rPr>
          </w:rPrChange>
        </w:rPr>
        <w:t xml:space="preserve"> в кожному кадрі, щоб відслідковувати об'єкт. </w:t>
      </w:r>
    </w:p>
    <w:p w:rsidR="00180694" w:rsidRPr="00891248" w:rsidRDefault="001E1978" w:rsidP="00891248">
      <w:pPr>
        <w:pStyle w:val="a9"/>
        <w:shd w:val="clear" w:color="auto" w:fill="FFFFFF"/>
        <w:spacing w:before="0" w:beforeAutospacing="0" w:after="0" w:afterAutospacing="0" w:line="360" w:lineRule="auto"/>
        <w:ind w:firstLine="630"/>
        <w:rPr>
          <w:color w:val="auto"/>
          <w:sz w:val="28"/>
          <w:szCs w:val="28"/>
          <w:lang w:eastAsia="ru-RU"/>
          <w:rPrChange w:id="1398" w:author="ASD" w:date="2016-06-09T16:59:00Z">
            <w:rPr>
              <w:color w:val="auto"/>
              <w:sz w:val="28"/>
              <w:szCs w:val="28"/>
              <w:lang w:eastAsia="ru-RU"/>
            </w:rPr>
          </w:rPrChange>
        </w:rPr>
      </w:pPr>
      <w:r w:rsidRPr="00891248">
        <w:rPr>
          <w:color w:val="auto"/>
          <w:sz w:val="28"/>
          <w:szCs w:val="28"/>
          <w:lang w:eastAsia="ru-RU"/>
        </w:rPr>
        <w:t>Авідан</w:t>
      </w:r>
      <w:r w:rsidR="00180694" w:rsidRPr="00891248">
        <w:rPr>
          <w:color w:val="auto"/>
          <w:sz w:val="28"/>
          <w:szCs w:val="28"/>
          <w:lang w:eastAsia="ru-RU"/>
          <w:rPrChange w:id="1399" w:author="ASD" w:date="2016-06-09T16:59:00Z">
            <w:rPr>
              <w:color w:val="auto"/>
              <w:sz w:val="28"/>
              <w:szCs w:val="28"/>
              <w:lang w:eastAsia="ru-RU"/>
            </w:rPr>
          </w:rPrChange>
        </w:rPr>
        <w:t xml:space="preserve"> [4] інтегрує </w:t>
      </w:r>
      <w:r w:rsidR="005E1AE2" w:rsidRPr="00891248">
        <w:rPr>
          <w:color w:val="auto"/>
          <w:sz w:val="28"/>
          <w:szCs w:val="28"/>
          <w:lang w:eastAsia="ru-RU"/>
          <w:rPrChange w:id="1400" w:author="ASD" w:date="2016-06-09T16:59:00Z">
            <w:rPr>
              <w:color w:val="auto"/>
              <w:sz w:val="28"/>
              <w:szCs w:val="28"/>
              <w:lang w:eastAsia="ru-RU"/>
            </w:rPr>
          </w:rPrChange>
        </w:rPr>
        <w:t xml:space="preserve">вектор підтримки </w:t>
      </w:r>
      <w:r w:rsidRPr="00891248">
        <w:rPr>
          <w:color w:val="auto"/>
          <w:sz w:val="28"/>
          <w:szCs w:val="28"/>
          <w:lang w:eastAsia="ru-RU"/>
          <w:rPrChange w:id="1401" w:author="ASD" w:date="2016-06-09T16:59:00Z">
            <w:rPr>
              <w:color w:val="auto"/>
              <w:sz w:val="28"/>
              <w:szCs w:val="28"/>
              <w:lang w:eastAsia="ru-RU"/>
            </w:rPr>
          </w:rPrChange>
        </w:rPr>
        <w:t>машинної</w:t>
      </w:r>
      <w:r w:rsidR="005E1AE2" w:rsidRPr="00891248">
        <w:rPr>
          <w:color w:val="auto"/>
          <w:sz w:val="28"/>
          <w:szCs w:val="28"/>
          <w:lang w:eastAsia="ru-RU"/>
          <w:rPrChange w:id="1402" w:author="ASD" w:date="2016-06-09T16:59:00Z">
            <w:rPr>
              <w:color w:val="auto"/>
              <w:sz w:val="28"/>
              <w:szCs w:val="28"/>
              <w:lang w:eastAsia="ru-RU"/>
            </w:rPr>
          </w:rPrChange>
        </w:rPr>
        <w:t xml:space="preserve"> класифікації в </w:t>
      </w:r>
      <w:r w:rsidR="00180694" w:rsidRPr="00891248">
        <w:rPr>
          <w:color w:val="auto"/>
          <w:sz w:val="28"/>
          <w:szCs w:val="28"/>
          <w:lang w:eastAsia="ru-RU"/>
          <w:rPrChange w:id="1403" w:author="ASD" w:date="2016-06-09T16:59:00Z">
            <w:rPr>
              <w:color w:val="auto"/>
              <w:sz w:val="28"/>
              <w:szCs w:val="28"/>
              <w:lang w:eastAsia="ru-RU"/>
            </w:rPr>
          </w:rPrChange>
        </w:rPr>
        <w:t xml:space="preserve">оптичний потік на базі </w:t>
      </w:r>
      <w:r w:rsidR="00391B11" w:rsidRPr="00891248">
        <w:rPr>
          <w:color w:val="auto"/>
          <w:sz w:val="28"/>
          <w:szCs w:val="28"/>
          <w:lang w:eastAsia="ru-RU"/>
          <w:rPrChange w:id="1404" w:author="ASD" w:date="2016-06-09T16:59:00Z">
            <w:rPr>
              <w:color w:val="auto"/>
              <w:sz w:val="28"/>
              <w:szCs w:val="28"/>
              <w:lang w:eastAsia="ru-RU"/>
            </w:rPr>
          </w:rPrChange>
        </w:rPr>
        <w:t xml:space="preserve">процес </w:t>
      </w:r>
      <w:r w:rsidRPr="00891248">
        <w:rPr>
          <w:color w:val="auto"/>
          <w:sz w:val="28"/>
          <w:szCs w:val="28"/>
          <w:lang w:eastAsia="ru-RU"/>
          <w:rPrChange w:id="1405" w:author="ASD" w:date="2016-06-09T16:59:00Z">
            <w:rPr>
              <w:color w:val="auto"/>
              <w:sz w:val="28"/>
              <w:szCs w:val="28"/>
              <w:lang w:eastAsia="ru-RU"/>
            </w:rPr>
          </w:rPrChange>
        </w:rPr>
        <w:t>відстеження</w:t>
      </w:r>
      <w:r w:rsidR="00180694" w:rsidRPr="00891248">
        <w:rPr>
          <w:color w:val="auto"/>
          <w:sz w:val="28"/>
          <w:szCs w:val="28"/>
          <w:lang w:eastAsia="ru-RU"/>
          <w:rPrChange w:id="1406" w:author="ASD" w:date="2016-06-09T16:59:00Z">
            <w:rPr>
              <w:color w:val="auto"/>
              <w:sz w:val="28"/>
              <w:szCs w:val="28"/>
              <w:lang w:eastAsia="ru-RU"/>
            </w:rPr>
          </w:rPrChange>
        </w:rPr>
        <w:t>. Замість того, щоб звести до мінімуму різ</w:t>
      </w:r>
      <w:r w:rsidR="00180694" w:rsidRPr="00891248">
        <w:rPr>
          <w:color w:val="auto"/>
          <w:sz w:val="28"/>
          <w:szCs w:val="28"/>
          <w:lang w:eastAsia="ru-RU"/>
          <w:rPrChange w:id="1407" w:author="ASD" w:date="2016-06-09T16:59:00Z">
            <w:rPr>
              <w:color w:val="auto"/>
              <w:sz w:val="28"/>
              <w:szCs w:val="28"/>
              <w:lang w:eastAsia="ru-RU"/>
            </w:rPr>
          </w:rPrChange>
        </w:rPr>
        <w:lastRenderedPageBreak/>
        <w:t>ницю інтенсивності функції між</w:t>
      </w:r>
      <w:r w:rsidR="00275D4A" w:rsidRPr="00891248">
        <w:rPr>
          <w:color w:val="auto"/>
          <w:sz w:val="28"/>
          <w:szCs w:val="28"/>
          <w:lang w:eastAsia="ru-RU"/>
          <w:rPrChange w:id="1408" w:author="ASD" w:date="2016-06-09T16:59:00Z">
            <w:rPr>
              <w:color w:val="auto"/>
              <w:sz w:val="28"/>
              <w:szCs w:val="28"/>
              <w:lang w:eastAsia="ru-RU"/>
            </w:rPr>
          </w:rPrChange>
        </w:rPr>
        <w:t xml:space="preserve"> </w:t>
      </w:r>
      <w:r w:rsidR="005E1AE2" w:rsidRPr="00891248">
        <w:rPr>
          <w:color w:val="auto"/>
          <w:sz w:val="28"/>
          <w:szCs w:val="28"/>
          <w:lang w:eastAsia="ru-RU"/>
          <w:rPrChange w:id="1409" w:author="ASD" w:date="2016-06-09T16:59:00Z">
            <w:rPr>
              <w:color w:val="auto"/>
              <w:sz w:val="28"/>
              <w:szCs w:val="28"/>
              <w:lang w:eastAsia="ru-RU"/>
            </w:rPr>
          </w:rPrChange>
        </w:rPr>
        <w:t>послідовними кадрами</w:t>
      </w:r>
      <w:r w:rsidR="00180694" w:rsidRPr="00891248">
        <w:rPr>
          <w:color w:val="auto"/>
          <w:sz w:val="28"/>
          <w:szCs w:val="28"/>
          <w:lang w:eastAsia="ru-RU"/>
          <w:rPrChange w:id="1410" w:author="ASD" w:date="2016-06-09T16:59:00Z">
            <w:rPr>
              <w:color w:val="auto"/>
              <w:sz w:val="28"/>
              <w:szCs w:val="28"/>
              <w:lang w:eastAsia="ru-RU"/>
            </w:rPr>
          </w:rPrChange>
        </w:rPr>
        <w:t>, він максимізує рахунок класифікатор</w:t>
      </w:r>
      <w:r w:rsidR="005E1AE2" w:rsidRPr="00891248">
        <w:rPr>
          <w:color w:val="auto"/>
          <w:sz w:val="28"/>
          <w:szCs w:val="28"/>
          <w:lang w:eastAsia="ru-RU"/>
          <w:rPrChange w:id="1411" w:author="ASD" w:date="2016-06-09T16:59:00Z">
            <w:rPr>
              <w:color w:val="auto"/>
              <w:sz w:val="28"/>
              <w:szCs w:val="28"/>
              <w:lang w:eastAsia="ru-RU"/>
            </w:rPr>
          </w:rPrChange>
        </w:rPr>
        <w:t>а. Опорний</w:t>
      </w:r>
      <w:r w:rsidR="00180694" w:rsidRPr="00891248">
        <w:rPr>
          <w:color w:val="auto"/>
          <w:sz w:val="28"/>
          <w:szCs w:val="28"/>
          <w:lang w:eastAsia="ru-RU"/>
          <w:rPrChange w:id="1412" w:author="ASD" w:date="2016-06-09T16:59:00Z">
            <w:rPr>
              <w:color w:val="auto"/>
              <w:sz w:val="28"/>
              <w:szCs w:val="28"/>
              <w:lang w:eastAsia="ru-RU"/>
            </w:rPr>
          </w:rPrChange>
        </w:rPr>
        <w:t xml:space="preserve"> вект</w:t>
      </w:r>
      <w:r w:rsidR="005E1AE2" w:rsidRPr="00891248">
        <w:rPr>
          <w:color w:val="auto"/>
          <w:sz w:val="28"/>
          <w:szCs w:val="28"/>
          <w:lang w:eastAsia="ru-RU"/>
          <w:rPrChange w:id="1413" w:author="ASD" w:date="2016-06-09T16:59:00Z">
            <w:rPr>
              <w:color w:val="auto"/>
              <w:sz w:val="28"/>
              <w:szCs w:val="28"/>
              <w:lang w:eastAsia="ru-RU"/>
            </w:rPr>
          </w:rPrChange>
        </w:rPr>
        <w:t>ор</w:t>
      </w:r>
      <w:r w:rsidR="00180694" w:rsidRPr="00891248">
        <w:rPr>
          <w:color w:val="auto"/>
          <w:sz w:val="28"/>
          <w:szCs w:val="28"/>
          <w:lang w:eastAsia="ru-RU"/>
          <w:rPrChange w:id="1414" w:author="ASD" w:date="2016-06-09T16:59:00Z">
            <w:rPr>
              <w:color w:val="auto"/>
              <w:sz w:val="28"/>
              <w:szCs w:val="28"/>
              <w:lang w:eastAsia="ru-RU"/>
            </w:rPr>
          </w:rPrChange>
        </w:rPr>
        <w:t xml:space="preserve"> навчений</w:t>
      </w:r>
      <w:r w:rsidR="00275D4A" w:rsidRPr="00891248">
        <w:rPr>
          <w:color w:val="auto"/>
          <w:sz w:val="28"/>
          <w:szCs w:val="28"/>
          <w:lang w:eastAsia="ru-RU"/>
          <w:rPrChange w:id="1415" w:author="ASD" w:date="2016-06-09T16:59:00Z">
            <w:rPr>
              <w:color w:val="auto"/>
              <w:sz w:val="28"/>
              <w:szCs w:val="28"/>
              <w:lang w:eastAsia="ru-RU"/>
            </w:rPr>
          </w:rPrChange>
        </w:rPr>
        <w:t xml:space="preserve"> </w:t>
      </w:r>
      <w:r w:rsidR="00180694" w:rsidRPr="00891248">
        <w:rPr>
          <w:color w:val="auto"/>
          <w:sz w:val="28"/>
          <w:szCs w:val="28"/>
          <w:lang w:eastAsia="ru-RU"/>
          <w:rPrChange w:id="1416" w:author="ASD" w:date="2016-06-09T16:59:00Z">
            <w:rPr>
              <w:color w:val="auto"/>
              <w:sz w:val="28"/>
              <w:szCs w:val="28"/>
              <w:lang w:eastAsia="ru-RU"/>
            </w:rPr>
          </w:rPrChange>
        </w:rPr>
        <w:t xml:space="preserve">заздалегідь і не </w:t>
      </w:r>
      <w:r w:rsidR="005E1AE2" w:rsidRPr="00891248">
        <w:rPr>
          <w:color w:val="auto"/>
          <w:sz w:val="28"/>
          <w:szCs w:val="28"/>
          <w:lang w:eastAsia="ru-RU"/>
          <w:rPrChange w:id="1417" w:author="ASD" w:date="2016-06-09T16:59:00Z">
            <w:rPr>
              <w:color w:val="auto"/>
              <w:sz w:val="28"/>
              <w:szCs w:val="28"/>
              <w:lang w:eastAsia="ru-RU"/>
            </w:rPr>
          </w:rPrChange>
        </w:rPr>
        <w:t>може бути</w:t>
      </w:r>
      <w:r w:rsidR="00180694" w:rsidRPr="00891248">
        <w:rPr>
          <w:color w:val="auto"/>
          <w:sz w:val="28"/>
          <w:szCs w:val="28"/>
          <w:lang w:eastAsia="ru-RU"/>
          <w:rPrChange w:id="1418" w:author="ASD" w:date="2016-06-09T16:59:00Z">
            <w:rPr>
              <w:color w:val="auto"/>
              <w:sz w:val="28"/>
              <w:szCs w:val="28"/>
              <w:lang w:eastAsia="ru-RU"/>
            </w:rPr>
          </w:rPrChange>
        </w:rPr>
        <w:t xml:space="preserve"> </w:t>
      </w:r>
      <w:r w:rsidRPr="00891248">
        <w:rPr>
          <w:color w:val="auto"/>
          <w:sz w:val="28"/>
          <w:szCs w:val="28"/>
          <w:lang w:eastAsia="ru-RU"/>
          <w:rPrChange w:id="1419" w:author="ASD" w:date="2016-06-09T16:59:00Z">
            <w:rPr>
              <w:color w:val="auto"/>
              <w:sz w:val="28"/>
              <w:szCs w:val="28"/>
              <w:lang w:eastAsia="ru-RU"/>
            </w:rPr>
          </w:rPrChange>
        </w:rPr>
        <w:t>адаптованим</w:t>
      </w:r>
      <w:r w:rsidR="00180694" w:rsidRPr="00891248">
        <w:rPr>
          <w:color w:val="auto"/>
          <w:sz w:val="28"/>
          <w:szCs w:val="28"/>
          <w:lang w:eastAsia="ru-RU"/>
          <w:rPrChange w:id="1420" w:author="ASD" w:date="2016-06-09T16:59:00Z">
            <w:rPr>
              <w:color w:val="auto"/>
              <w:sz w:val="28"/>
              <w:szCs w:val="28"/>
              <w:lang w:eastAsia="ru-RU"/>
            </w:rPr>
          </w:rPrChange>
        </w:rPr>
        <w:t xml:space="preserve">. </w:t>
      </w:r>
      <w:r w:rsidRPr="00891248">
        <w:rPr>
          <w:color w:val="auto"/>
          <w:sz w:val="28"/>
          <w:szCs w:val="28"/>
          <w:lang w:eastAsia="ru-RU"/>
        </w:rPr>
        <w:t>Коллінс</w:t>
      </w:r>
      <w:r w:rsidR="005E1AE2" w:rsidRPr="00891248">
        <w:rPr>
          <w:color w:val="auto"/>
          <w:sz w:val="28"/>
          <w:szCs w:val="28"/>
          <w:lang w:eastAsia="ru-RU"/>
          <w:rPrChange w:id="1421" w:author="ASD" w:date="2016-06-09T16:59:00Z">
            <w:rPr>
              <w:color w:val="auto"/>
              <w:sz w:val="28"/>
              <w:szCs w:val="28"/>
              <w:lang w:eastAsia="ru-RU"/>
            </w:rPr>
          </w:rPrChange>
        </w:rPr>
        <w:t xml:space="preserve"> </w:t>
      </w:r>
      <w:r w:rsidR="00180694" w:rsidRPr="00891248">
        <w:rPr>
          <w:color w:val="auto"/>
          <w:sz w:val="28"/>
          <w:szCs w:val="28"/>
          <w:lang w:eastAsia="ru-RU"/>
          <w:rPrChange w:id="1422" w:author="ASD" w:date="2016-06-09T16:59:00Z">
            <w:rPr>
              <w:color w:val="auto"/>
              <w:sz w:val="28"/>
              <w:szCs w:val="28"/>
              <w:lang w:eastAsia="ru-RU"/>
            </w:rPr>
          </w:rPrChange>
        </w:rPr>
        <w:t xml:space="preserve">[14] були першими, </w:t>
      </w:r>
      <w:r w:rsidR="005E1AE2" w:rsidRPr="00891248">
        <w:rPr>
          <w:color w:val="auto"/>
          <w:sz w:val="28"/>
          <w:szCs w:val="28"/>
          <w:lang w:eastAsia="ru-RU"/>
          <w:rPrChange w:id="1423" w:author="ASD" w:date="2016-06-09T16:59:00Z">
            <w:rPr>
              <w:color w:val="auto"/>
              <w:sz w:val="28"/>
              <w:szCs w:val="28"/>
              <w:lang w:eastAsia="ru-RU"/>
            </w:rPr>
          </w:rPrChange>
        </w:rPr>
        <w:t xml:space="preserve">хто розглядали </w:t>
      </w:r>
      <w:r w:rsidR="00180694" w:rsidRPr="00891248">
        <w:rPr>
          <w:color w:val="auto"/>
          <w:sz w:val="28"/>
          <w:szCs w:val="28"/>
          <w:lang w:eastAsia="ru-RU"/>
          <w:rPrChange w:id="1424" w:author="ASD" w:date="2016-06-09T16:59:00Z">
            <w:rPr>
              <w:color w:val="auto"/>
              <w:sz w:val="28"/>
              <w:szCs w:val="28"/>
              <w:lang w:eastAsia="ru-RU"/>
            </w:rPr>
          </w:rPrChange>
        </w:rPr>
        <w:t xml:space="preserve"> відстеження</w:t>
      </w:r>
      <w:r w:rsidR="005E1AE2" w:rsidRPr="00891248">
        <w:rPr>
          <w:color w:val="auto"/>
          <w:sz w:val="28"/>
          <w:szCs w:val="28"/>
          <w:lang w:eastAsia="ru-RU"/>
          <w:rPrChange w:id="1425" w:author="ASD" w:date="2016-06-09T16:59:00Z">
            <w:rPr>
              <w:color w:val="auto"/>
              <w:sz w:val="28"/>
              <w:szCs w:val="28"/>
              <w:lang w:eastAsia="ru-RU"/>
            </w:rPr>
          </w:rPrChange>
        </w:rPr>
        <w:t>, як</w:t>
      </w:r>
      <w:r w:rsidR="00180694" w:rsidRPr="00891248">
        <w:rPr>
          <w:color w:val="auto"/>
          <w:sz w:val="28"/>
          <w:szCs w:val="28"/>
          <w:lang w:eastAsia="ru-RU"/>
          <w:rPrChange w:id="1426" w:author="ASD" w:date="2016-06-09T16:59:00Z">
            <w:rPr>
              <w:color w:val="auto"/>
              <w:sz w:val="28"/>
              <w:szCs w:val="28"/>
              <w:lang w:eastAsia="ru-RU"/>
            </w:rPr>
          </w:rPrChange>
        </w:rPr>
        <w:t xml:space="preserve"> </w:t>
      </w:r>
      <w:r w:rsidR="005E1AE2" w:rsidRPr="00891248">
        <w:rPr>
          <w:color w:val="auto"/>
          <w:sz w:val="28"/>
          <w:szCs w:val="28"/>
          <w:lang w:eastAsia="ru-RU"/>
          <w:rPrChange w:id="1427" w:author="ASD" w:date="2016-06-09T16:59:00Z">
            <w:rPr>
              <w:color w:val="auto"/>
              <w:sz w:val="28"/>
              <w:szCs w:val="28"/>
              <w:lang w:eastAsia="ru-RU"/>
            </w:rPr>
          </w:rPrChange>
        </w:rPr>
        <w:t>бінарну проблему</w:t>
      </w:r>
      <w:r w:rsidR="00275D4A" w:rsidRPr="00891248">
        <w:rPr>
          <w:color w:val="auto"/>
          <w:sz w:val="28"/>
          <w:szCs w:val="28"/>
          <w:lang w:eastAsia="ru-RU"/>
          <w:rPrChange w:id="1428" w:author="ASD" w:date="2016-06-09T16:59:00Z">
            <w:rPr>
              <w:color w:val="auto"/>
              <w:sz w:val="28"/>
              <w:szCs w:val="28"/>
              <w:lang w:eastAsia="ru-RU"/>
            </w:rPr>
          </w:rPrChange>
        </w:rPr>
        <w:t xml:space="preserve"> </w:t>
      </w:r>
      <w:r w:rsidR="00180694" w:rsidRPr="00891248">
        <w:rPr>
          <w:color w:val="auto"/>
          <w:sz w:val="28"/>
          <w:szCs w:val="28"/>
          <w:lang w:eastAsia="ru-RU"/>
          <w:rPrChange w:id="1429" w:author="ASD" w:date="2016-06-09T16:59:00Z">
            <w:rPr>
              <w:color w:val="auto"/>
              <w:sz w:val="28"/>
              <w:szCs w:val="28"/>
              <w:lang w:eastAsia="ru-RU"/>
            </w:rPr>
          </w:rPrChange>
        </w:rPr>
        <w:t xml:space="preserve">класифікації, </w:t>
      </w:r>
      <w:r w:rsidR="005E1AE2" w:rsidRPr="00891248">
        <w:rPr>
          <w:color w:val="auto"/>
          <w:sz w:val="28"/>
          <w:szCs w:val="28"/>
          <w:lang w:eastAsia="ru-RU"/>
          <w:rPrChange w:id="1430" w:author="ASD" w:date="2016-06-09T16:59:00Z">
            <w:rPr>
              <w:color w:val="auto"/>
              <w:sz w:val="28"/>
              <w:szCs w:val="28"/>
              <w:lang w:eastAsia="ru-RU"/>
            </w:rPr>
          </w:rPrChange>
        </w:rPr>
        <w:t xml:space="preserve">вони виділили </w:t>
      </w:r>
      <w:r w:rsidR="00180694" w:rsidRPr="00891248">
        <w:rPr>
          <w:color w:val="auto"/>
          <w:sz w:val="28"/>
          <w:szCs w:val="28"/>
          <w:lang w:eastAsia="ru-RU"/>
          <w:rPrChange w:id="1431" w:author="ASD" w:date="2016-06-09T16:59:00Z">
            <w:rPr>
              <w:color w:val="auto"/>
              <w:sz w:val="28"/>
              <w:szCs w:val="28"/>
              <w:lang w:eastAsia="ru-RU"/>
            </w:rPr>
          </w:rPrChange>
        </w:rPr>
        <w:t xml:space="preserve">два класи, </w:t>
      </w:r>
      <w:r w:rsidR="005E1AE2" w:rsidRPr="00891248">
        <w:rPr>
          <w:color w:val="auto"/>
          <w:sz w:val="28"/>
          <w:szCs w:val="28"/>
          <w:lang w:eastAsia="ru-RU"/>
          <w:rPrChange w:id="1432" w:author="ASD" w:date="2016-06-09T16:59:00Z">
            <w:rPr>
              <w:color w:val="auto"/>
              <w:sz w:val="28"/>
              <w:szCs w:val="28"/>
              <w:lang w:eastAsia="ru-RU"/>
            </w:rPr>
          </w:rPrChange>
        </w:rPr>
        <w:t>перший є об'єктом цікавості, другий є</w:t>
      </w:r>
      <w:r w:rsidR="00180694" w:rsidRPr="00891248">
        <w:rPr>
          <w:color w:val="auto"/>
          <w:sz w:val="28"/>
          <w:szCs w:val="28"/>
          <w:lang w:eastAsia="ru-RU"/>
          <w:rPrChange w:id="1433" w:author="ASD" w:date="2016-06-09T16:59:00Z">
            <w:rPr>
              <w:color w:val="auto"/>
              <w:sz w:val="28"/>
              <w:szCs w:val="28"/>
              <w:lang w:eastAsia="ru-RU"/>
            </w:rPr>
          </w:rPrChange>
        </w:rPr>
        <w:t xml:space="preserve"> фон</w:t>
      </w:r>
      <w:r w:rsidR="005E1AE2" w:rsidRPr="00891248">
        <w:rPr>
          <w:color w:val="auto"/>
          <w:sz w:val="28"/>
          <w:szCs w:val="28"/>
          <w:lang w:eastAsia="ru-RU"/>
          <w:rPrChange w:id="1434" w:author="ASD" w:date="2016-06-09T16:59:00Z">
            <w:rPr>
              <w:color w:val="auto"/>
              <w:sz w:val="28"/>
              <w:szCs w:val="28"/>
              <w:lang w:eastAsia="ru-RU"/>
            </w:rPr>
          </w:rPrChange>
        </w:rPr>
        <w:t>. В</w:t>
      </w:r>
      <w:r w:rsidR="00180694" w:rsidRPr="00891248">
        <w:rPr>
          <w:color w:val="auto"/>
          <w:sz w:val="28"/>
          <w:szCs w:val="28"/>
          <w:lang w:eastAsia="ru-RU"/>
          <w:rPrChange w:id="1435" w:author="ASD" w:date="2016-06-09T16:59:00Z">
            <w:rPr>
              <w:color w:val="auto"/>
              <w:sz w:val="28"/>
              <w:szCs w:val="28"/>
              <w:lang w:eastAsia="ru-RU"/>
            </w:rPr>
          </w:rPrChange>
        </w:rPr>
        <w:t>они використову</w:t>
      </w:r>
      <w:r w:rsidR="005E1AE2" w:rsidRPr="00891248">
        <w:rPr>
          <w:color w:val="auto"/>
          <w:sz w:val="28"/>
          <w:szCs w:val="28"/>
          <w:lang w:eastAsia="ru-RU"/>
          <w:rPrChange w:id="1436" w:author="ASD" w:date="2016-06-09T16:59:00Z">
            <w:rPr>
              <w:color w:val="auto"/>
              <w:sz w:val="28"/>
              <w:szCs w:val="28"/>
              <w:lang w:eastAsia="ru-RU"/>
            </w:rPr>
          </w:rPrChange>
        </w:rPr>
        <w:t>вали</w:t>
      </w:r>
      <w:r w:rsidR="00275D4A" w:rsidRPr="00891248">
        <w:rPr>
          <w:color w:val="auto"/>
          <w:sz w:val="28"/>
          <w:szCs w:val="28"/>
          <w:lang w:eastAsia="ru-RU"/>
          <w:rPrChange w:id="1437" w:author="ASD" w:date="2016-06-09T16:59:00Z">
            <w:rPr>
              <w:color w:val="auto"/>
              <w:sz w:val="28"/>
              <w:szCs w:val="28"/>
              <w:lang w:eastAsia="ru-RU"/>
            </w:rPr>
          </w:rPrChange>
        </w:rPr>
        <w:t xml:space="preserve"> </w:t>
      </w:r>
      <w:r w:rsidR="000874B3" w:rsidRPr="00891248">
        <w:rPr>
          <w:color w:val="auto"/>
          <w:sz w:val="28"/>
          <w:szCs w:val="28"/>
          <w:lang w:eastAsia="ru-RU"/>
          <w:rPrChange w:id="1438" w:author="ASD" w:date="2016-06-09T16:59:00Z">
            <w:rPr>
              <w:color w:val="auto"/>
              <w:sz w:val="28"/>
              <w:szCs w:val="28"/>
              <w:lang w:eastAsia="ru-RU"/>
            </w:rPr>
          </w:rPrChange>
        </w:rPr>
        <w:t>само навчальний алгоритм на навчальних прикладах.</w:t>
      </w:r>
    </w:p>
    <w:p w:rsidR="00D82B9A" w:rsidRPr="00891248" w:rsidRDefault="00E35ABB" w:rsidP="00891248">
      <w:pPr>
        <w:pStyle w:val="a9"/>
        <w:shd w:val="clear" w:color="auto" w:fill="FFFFFF"/>
        <w:spacing w:before="0" w:beforeAutospacing="0" w:after="0" w:afterAutospacing="0" w:line="360" w:lineRule="auto"/>
        <w:ind w:firstLine="630"/>
        <w:rPr>
          <w:color w:val="auto"/>
          <w:sz w:val="28"/>
          <w:szCs w:val="28"/>
          <w:lang w:eastAsia="ru-RU"/>
          <w:rPrChange w:id="1439" w:author="ASD" w:date="2016-06-09T16:59:00Z">
            <w:rPr>
              <w:color w:val="auto"/>
              <w:sz w:val="28"/>
              <w:szCs w:val="28"/>
              <w:lang w:eastAsia="ru-RU"/>
            </w:rPr>
          </w:rPrChange>
        </w:rPr>
      </w:pPr>
      <w:r w:rsidRPr="00891248">
        <w:rPr>
          <w:color w:val="auto"/>
          <w:sz w:val="28"/>
          <w:szCs w:val="28"/>
          <w:lang w:eastAsia="ru-RU"/>
          <w:rPrChange w:id="1440" w:author="ASD" w:date="2016-06-09T16:59:00Z">
            <w:rPr>
              <w:color w:val="auto"/>
              <w:sz w:val="28"/>
              <w:szCs w:val="28"/>
              <w:lang w:eastAsia="ru-RU"/>
            </w:rPr>
          </w:rPrChange>
        </w:rPr>
        <w:t>У с</w:t>
      </w:r>
      <w:r w:rsidR="00180694" w:rsidRPr="00891248">
        <w:rPr>
          <w:color w:val="auto"/>
          <w:sz w:val="28"/>
          <w:szCs w:val="28"/>
          <w:lang w:eastAsia="ru-RU"/>
          <w:rPrChange w:id="1441" w:author="ASD" w:date="2016-06-09T16:59:00Z">
            <w:rPr>
              <w:color w:val="auto"/>
              <w:sz w:val="28"/>
              <w:szCs w:val="28"/>
              <w:lang w:eastAsia="ru-RU"/>
            </w:rPr>
          </w:rPrChange>
        </w:rPr>
        <w:t>амонавчальн</w:t>
      </w:r>
      <w:r w:rsidRPr="00891248">
        <w:rPr>
          <w:color w:val="auto"/>
          <w:sz w:val="28"/>
          <w:szCs w:val="28"/>
          <w:lang w:eastAsia="ru-RU"/>
          <w:rPrChange w:id="1442" w:author="ASD" w:date="2016-06-09T16:59:00Z">
            <w:rPr>
              <w:color w:val="auto"/>
              <w:sz w:val="28"/>
              <w:szCs w:val="28"/>
              <w:lang w:eastAsia="ru-RU"/>
            </w:rPr>
          </w:rPrChange>
        </w:rPr>
        <w:t>их</w:t>
      </w:r>
      <w:r w:rsidR="00180694" w:rsidRPr="00891248">
        <w:rPr>
          <w:color w:val="auto"/>
          <w:sz w:val="28"/>
          <w:szCs w:val="28"/>
          <w:lang w:eastAsia="ru-RU"/>
          <w:rPrChange w:id="1443" w:author="ASD" w:date="2016-06-09T16:59:00Z">
            <w:rPr>
              <w:color w:val="auto"/>
              <w:sz w:val="28"/>
              <w:szCs w:val="28"/>
              <w:lang w:eastAsia="ru-RU"/>
            </w:rPr>
          </w:rPrChange>
        </w:rPr>
        <w:t xml:space="preserve"> метод</w:t>
      </w:r>
      <w:r w:rsidRPr="00891248">
        <w:rPr>
          <w:color w:val="auto"/>
          <w:sz w:val="28"/>
          <w:szCs w:val="28"/>
          <w:lang w:eastAsia="ru-RU"/>
          <w:rPrChange w:id="1444" w:author="ASD" w:date="2016-06-09T16:59:00Z">
            <w:rPr>
              <w:color w:val="auto"/>
              <w:sz w:val="28"/>
              <w:szCs w:val="28"/>
              <w:lang w:eastAsia="ru-RU"/>
            </w:rPr>
          </w:rPrChange>
        </w:rPr>
        <w:t>ах присутній процес</w:t>
      </w:r>
      <w:r w:rsidR="00180694" w:rsidRPr="00891248">
        <w:rPr>
          <w:color w:val="auto"/>
          <w:sz w:val="28"/>
          <w:szCs w:val="28"/>
          <w:lang w:eastAsia="ru-RU"/>
          <w:rPrChange w:id="1445" w:author="ASD" w:date="2016-06-09T16:59:00Z">
            <w:rPr>
              <w:color w:val="auto"/>
              <w:sz w:val="28"/>
              <w:szCs w:val="28"/>
              <w:lang w:eastAsia="ru-RU"/>
            </w:rPr>
          </w:rPrChange>
        </w:rPr>
        <w:t xml:space="preserve"> </w:t>
      </w:r>
      <w:r w:rsidRPr="00891248">
        <w:rPr>
          <w:color w:val="auto"/>
          <w:sz w:val="28"/>
          <w:szCs w:val="28"/>
          <w:lang w:eastAsia="ru-RU"/>
          <w:rPrChange w:id="1446" w:author="ASD" w:date="2016-06-09T16:59:00Z">
            <w:rPr>
              <w:color w:val="auto"/>
              <w:sz w:val="28"/>
              <w:szCs w:val="28"/>
              <w:lang w:eastAsia="ru-RU"/>
            </w:rPr>
          </w:rPrChange>
        </w:rPr>
        <w:t>перенавчання</w:t>
      </w:r>
      <w:r w:rsidR="00180694" w:rsidRPr="00891248">
        <w:rPr>
          <w:color w:val="auto"/>
          <w:sz w:val="28"/>
          <w:szCs w:val="28"/>
          <w:lang w:eastAsia="ru-RU"/>
          <w:rPrChange w:id="1447" w:author="ASD" w:date="2016-06-09T16:59:00Z">
            <w:rPr>
              <w:color w:val="auto"/>
              <w:sz w:val="28"/>
              <w:szCs w:val="28"/>
              <w:lang w:eastAsia="ru-RU"/>
            </w:rPr>
          </w:rPrChange>
        </w:rPr>
        <w:t xml:space="preserve">, </w:t>
      </w:r>
      <w:r w:rsidRPr="00891248">
        <w:rPr>
          <w:color w:val="auto"/>
          <w:sz w:val="28"/>
          <w:szCs w:val="28"/>
          <w:lang w:eastAsia="ru-RU"/>
          <w:rPrChange w:id="1448" w:author="ASD" w:date="2016-06-09T16:59:00Z">
            <w:rPr>
              <w:color w:val="auto"/>
              <w:sz w:val="28"/>
              <w:szCs w:val="28"/>
              <w:lang w:eastAsia="ru-RU"/>
            </w:rPr>
          </w:rPrChange>
        </w:rPr>
        <w:t>який використовується, як додатковий параметр для оцінки</w:t>
      </w:r>
      <w:r w:rsidR="00180694" w:rsidRPr="00891248">
        <w:rPr>
          <w:color w:val="auto"/>
          <w:sz w:val="28"/>
          <w:szCs w:val="28"/>
          <w:lang w:eastAsia="ru-RU"/>
          <w:rPrChange w:id="1449" w:author="ASD" w:date="2016-06-09T16:59:00Z">
            <w:rPr>
              <w:color w:val="auto"/>
              <w:sz w:val="28"/>
              <w:szCs w:val="28"/>
              <w:lang w:eastAsia="ru-RU"/>
            </w:rPr>
          </w:rPrChange>
        </w:rPr>
        <w:t xml:space="preserve">. Цей параметр є </w:t>
      </w:r>
      <w:r w:rsidRPr="00891248">
        <w:rPr>
          <w:color w:val="auto"/>
          <w:sz w:val="28"/>
          <w:szCs w:val="28"/>
          <w:lang w:eastAsia="ru-RU"/>
          <w:rPrChange w:id="1450" w:author="ASD" w:date="2016-06-09T16:59:00Z">
            <w:rPr>
              <w:color w:val="auto"/>
              <w:sz w:val="28"/>
              <w:szCs w:val="28"/>
              <w:lang w:eastAsia="ru-RU"/>
            </w:rPr>
          </w:rPrChange>
        </w:rPr>
        <w:t>плаваючим</w:t>
      </w:r>
      <w:r w:rsidR="00180694" w:rsidRPr="00891248">
        <w:rPr>
          <w:color w:val="auto"/>
          <w:sz w:val="28"/>
          <w:szCs w:val="28"/>
          <w:lang w:eastAsia="ru-RU"/>
          <w:rPrChange w:id="1451" w:author="ASD" w:date="2016-06-09T16:59:00Z">
            <w:rPr>
              <w:color w:val="auto"/>
              <w:sz w:val="28"/>
              <w:szCs w:val="28"/>
              <w:lang w:eastAsia="ru-RU"/>
            </w:rPr>
          </w:rPrChange>
        </w:rPr>
        <w:t xml:space="preserve"> [12]. </w:t>
      </w:r>
      <w:r w:rsidR="001E1978" w:rsidRPr="00891248">
        <w:rPr>
          <w:color w:val="auto"/>
          <w:sz w:val="28"/>
          <w:szCs w:val="28"/>
          <w:lang w:eastAsia="ru-RU"/>
        </w:rPr>
        <w:t>Жавед</w:t>
      </w:r>
      <w:r w:rsidR="00180694" w:rsidRPr="00891248">
        <w:rPr>
          <w:color w:val="auto"/>
          <w:sz w:val="28"/>
          <w:szCs w:val="28"/>
          <w:lang w:eastAsia="ru-RU"/>
          <w:rPrChange w:id="1452" w:author="ASD" w:date="2016-06-09T16:59:00Z">
            <w:rPr>
              <w:color w:val="auto"/>
              <w:sz w:val="28"/>
              <w:szCs w:val="28"/>
              <w:lang w:eastAsia="ru-RU"/>
            </w:rPr>
          </w:rPrChange>
        </w:rPr>
        <w:t xml:space="preserve"> [25] використову</w:t>
      </w:r>
      <w:r w:rsidRPr="00891248">
        <w:rPr>
          <w:color w:val="auto"/>
          <w:sz w:val="28"/>
          <w:szCs w:val="28"/>
          <w:lang w:eastAsia="ru-RU"/>
          <w:rPrChange w:id="1453" w:author="ASD" w:date="2016-06-09T16:59:00Z">
            <w:rPr>
              <w:color w:val="auto"/>
              <w:sz w:val="28"/>
              <w:szCs w:val="28"/>
              <w:lang w:eastAsia="ru-RU"/>
            </w:rPr>
          </w:rPrChange>
        </w:rPr>
        <w:t>є</w:t>
      </w:r>
      <w:r w:rsidR="00180694" w:rsidRPr="00891248">
        <w:rPr>
          <w:color w:val="auto"/>
          <w:sz w:val="28"/>
          <w:szCs w:val="28"/>
          <w:lang w:eastAsia="ru-RU"/>
          <w:rPrChange w:id="1454" w:author="ASD" w:date="2016-06-09T16:59:00Z">
            <w:rPr>
              <w:color w:val="auto"/>
              <w:sz w:val="28"/>
              <w:szCs w:val="28"/>
              <w:lang w:eastAsia="ru-RU"/>
            </w:rPr>
          </w:rPrChange>
        </w:rPr>
        <w:t xml:space="preserve"> спільне навчання для того, щоб</w:t>
      </w:r>
      <w:r w:rsidR="00275D4A" w:rsidRPr="00891248">
        <w:rPr>
          <w:color w:val="auto"/>
          <w:sz w:val="28"/>
          <w:szCs w:val="28"/>
          <w:lang w:eastAsia="ru-RU"/>
          <w:rPrChange w:id="1455" w:author="ASD" w:date="2016-06-09T16:59:00Z">
            <w:rPr>
              <w:color w:val="auto"/>
              <w:sz w:val="28"/>
              <w:szCs w:val="28"/>
              <w:lang w:eastAsia="ru-RU"/>
            </w:rPr>
          </w:rPrChange>
        </w:rPr>
        <w:t xml:space="preserve"> </w:t>
      </w:r>
      <w:r w:rsidR="001E1978" w:rsidRPr="00891248">
        <w:rPr>
          <w:color w:val="auto"/>
          <w:sz w:val="28"/>
          <w:szCs w:val="28"/>
          <w:lang w:eastAsia="ru-RU"/>
          <w:rPrChange w:id="1456" w:author="ASD" w:date="2016-06-09T16:59:00Z">
            <w:rPr>
              <w:color w:val="auto"/>
              <w:sz w:val="28"/>
              <w:szCs w:val="28"/>
              <w:lang w:eastAsia="ru-RU"/>
            </w:rPr>
          </w:rPrChange>
        </w:rPr>
        <w:t>покращити процес</w:t>
      </w:r>
      <w:r w:rsidRPr="00891248">
        <w:rPr>
          <w:color w:val="auto"/>
          <w:sz w:val="28"/>
          <w:szCs w:val="28"/>
          <w:lang w:eastAsia="ru-RU"/>
          <w:rPrChange w:id="1457" w:author="ASD" w:date="2016-06-09T16:59:00Z">
            <w:rPr>
              <w:color w:val="auto"/>
              <w:sz w:val="28"/>
              <w:szCs w:val="28"/>
              <w:lang w:eastAsia="ru-RU"/>
            </w:rPr>
          </w:rPrChange>
        </w:rPr>
        <w:t xml:space="preserve"> навчання на прикладах</w:t>
      </w:r>
      <w:r w:rsidR="00180694" w:rsidRPr="00891248">
        <w:rPr>
          <w:color w:val="auto"/>
          <w:sz w:val="28"/>
          <w:szCs w:val="28"/>
          <w:lang w:eastAsia="ru-RU"/>
          <w:rPrChange w:id="1458" w:author="ASD" w:date="2016-06-09T16:59:00Z">
            <w:rPr>
              <w:color w:val="auto"/>
              <w:sz w:val="28"/>
              <w:szCs w:val="28"/>
              <w:lang w:eastAsia="ru-RU"/>
            </w:rPr>
          </w:rPrChange>
        </w:rPr>
        <w:t xml:space="preserve"> в автономному </w:t>
      </w:r>
      <w:r w:rsidRPr="00891248">
        <w:rPr>
          <w:color w:val="auto"/>
          <w:sz w:val="28"/>
          <w:szCs w:val="28"/>
          <w:lang w:eastAsia="ru-RU"/>
          <w:rPrChange w:id="1459" w:author="ASD" w:date="2016-06-09T16:59:00Z">
            <w:rPr>
              <w:color w:val="auto"/>
              <w:sz w:val="28"/>
              <w:szCs w:val="28"/>
              <w:lang w:eastAsia="ru-RU"/>
            </w:rPr>
          </w:rPrChange>
        </w:rPr>
        <w:t>режимі</w:t>
      </w:r>
      <w:r w:rsidR="00180694" w:rsidRPr="00891248">
        <w:rPr>
          <w:color w:val="auto"/>
          <w:sz w:val="28"/>
          <w:szCs w:val="28"/>
          <w:lang w:eastAsia="ru-RU"/>
          <w:rPrChange w:id="1460" w:author="ASD" w:date="2016-06-09T16:59:00Z">
            <w:rPr>
              <w:color w:val="auto"/>
              <w:sz w:val="28"/>
              <w:szCs w:val="28"/>
              <w:lang w:eastAsia="ru-RU"/>
            </w:rPr>
          </w:rPrChange>
        </w:rPr>
        <w:t xml:space="preserve">. </w:t>
      </w:r>
      <w:r w:rsidRPr="00891248">
        <w:rPr>
          <w:color w:val="auto"/>
          <w:sz w:val="28"/>
          <w:szCs w:val="28"/>
          <w:lang w:eastAsia="ru-RU"/>
          <w:rPrChange w:id="1461" w:author="ASD" w:date="2016-06-09T16:59:00Z">
            <w:rPr>
              <w:color w:val="auto"/>
              <w:sz w:val="28"/>
              <w:szCs w:val="28"/>
              <w:lang w:eastAsia="ru-RU"/>
            </w:rPr>
          </w:rPrChange>
        </w:rPr>
        <w:t>Він стверджував, що</w:t>
      </w:r>
      <w:r w:rsidR="00180694" w:rsidRPr="00891248">
        <w:rPr>
          <w:color w:val="auto"/>
          <w:sz w:val="28"/>
          <w:szCs w:val="28"/>
          <w:lang w:eastAsia="ru-RU"/>
          <w:rPrChange w:id="1462" w:author="ASD" w:date="2016-06-09T16:59:00Z">
            <w:rPr>
              <w:color w:val="auto"/>
              <w:sz w:val="28"/>
              <w:szCs w:val="28"/>
              <w:lang w:eastAsia="ru-RU"/>
            </w:rPr>
          </w:rPrChange>
        </w:rPr>
        <w:t xml:space="preserve"> в </w:t>
      </w:r>
      <w:r w:rsidRPr="00891248">
        <w:rPr>
          <w:color w:val="auto"/>
          <w:sz w:val="28"/>
          <w:szCs w:val="28"/>
          <w:lang w:eastAsia="ru-RU"/>
          <w:rPrChange w:id="1463" w:author="ASD" w:date="2016-06-09T16:59:00Z">
            <w:rPr>
              <w:color w:val="auto"/>
              <w:sz w:val="28"/>
              <w:szCs w:val="28"/>
              <w:lang w:eastAsia="ru-RU"/>
            </w:rPr>
          </w:rPrChange>
        </w:rPr>
        <w:t xml:space="preserve">процесі </w:t>
      </w:r>
      <w:r w:rsidR="00180694" w:rsidRPr="00891248">
        <w:rPr>
          <w:color w:val="auto"/>
          <w:sz w:val="28"/>
          <w:szCs w:val="28"/>
          <w:lang w:eastAsia="ru-RU"/>
          <w:rPrChange w:id="1464" w:author="ASD" w:date="2016-06-09T16:59:00Z">
            <w:rPr>
              <w:color w:val="auto"/>
              <w:sz w:val="28"/>
              <w:szCs w:val="28"/>
              <w:lang w:eastAsia="ru-RU"/>
            </w:rPr>
          </w:rPrChange>
        </w:rPr>
        <w:t>відстеження</w:t>
      </w:r>
      <w:r w:rsidRPr="00891248">
        <w:rPr>
          <w:color w:val="auto"/>
          <w:sz w:val="28"/>
          <w:szCs w:val="28"/>
          <w:lang w:eastAsia="ru-RU"/>
          <w:rPrChange w:id="1465" w:author="ASD" w:date="2016-06-09T16:59:00Z">
            <w:rPr>
              <w:color w:val="auto"/>
              <w:sz w:val="28"/>
              <w:szCs w:val="28"/>
              <w:lang w:eastAsia="ru-RU"/>
            </w:rPr>
          </w:rPrChange>
        </w:rPr>
        <w:t xml:space="preserve"> </w:t>
      </w:r>
      <w:r w:rsidR="00F90AA9" w:rsidRPr="00891248">
        <w:rPr>
          <w:color w:val="auto"/>
          <w:sz w:val="28"/>
          <w:szCs w:val="28"/>
          <w:lang w:eastAsia="ru-RU"/>
          <w:rPrChange w:id="1466" w:author="ASD" w:date="2016-06-09T16:59:00Z">
            <w:rPr>
              <w:color w:val="auto"/>
              <w:sz w:val="28"/>
              <w:szCs w:val="28"/>
              <w:lang w:eastAsia="ru-RU"/>
            </w:rPr>
          </w:rPrChange>
        </w:rPr>
        <w:t xml:space="preserve">об'єкту цікавості за допомогою спільного навчання </w:t>
      </w:r>
      <w:r w:rsidR="00180694" w:rsidRPr="00891248">
        <w:rPr>
          <w:color w:val="auto"/>
          <w:sz w:val="28"/>
          <w:szCs w:val="28"/>
          <w:lang w:eastAsia="ru-RU"/>
          <w:rPrChange w:id="1467" w:author="ASD" w:date="2016-06-09T16:59:00Z">
            <w:rPr>
              <w:color w:val="auto"/>
              <w:sz w:val="28"/>
              <w:szCs w:val="28"/>
              <w:lang w:eastAsia="ru-RU"/>
            </w:rPr>
          </w:rPrChange>
        </w:rPr>
        <w:t>лежить припущення, що два умовно</w:t>
      </w:r>
      <w:r w:rsidR="00275D4A" w:rsidRPr="00891248">
        <w:rPr>
          <w:color w:val="auto"/>
          <w:sz w:val="28"/>
          <w:szCs w:val="28"/>
          <w:lang w:eastAsia="ru-RU"/>
          <w:rPrChange w:id="1468" w:author="ASD" w:date="2016-06-09T16:59:00Z">
            <w:rPr>
              <w:color w:val="auto"/>
              <w:sz w:val="28"/>
              <w:szCs w:val="28"/>
              <w:lang w:eastAsia="ru-RU"/>
            </w:rPr>
          </w:rPrChange>
        </w:rPr>
        <w:t xml:space="preserve"> </w:t>
      </w:r>
      <w:r w:rsidR="00180694" w:rsidRPr="00891248">
        <w:rPr>
          <w:color w:val="auto"/>
          <w:sz w:val="28"/>
          <w:szCs w:val="28"/>
          <w:lang w:eastAsia="ru-RU"/>
          <w:rPrChange w:id="1469" w:author="ASD" w:date="2016-06-09T16:59:00Z">
            <w:rPr>
              <w:color w:val="auto"/>
              <w:sz w:val="28"/>
              <w:szCs w:val="28"/>
              <w:lang w:eastAsia="ru-RU"/>
            </w:rPr>
          </w:rPrChange>
        </w:rPr>
        <w:t xml:space="preserve">незалежні </w:t>
      </w:r>
      <w:r w:rsidR="00F90AA9" w:rsidRPr="00891248">
        <w:rPr>
          <w:color w:val="auto"/>
          <w:sz w:val="28"/>
          <w:szCs w:val="28"/>
          <w:lang w:eastAsia="ru-RU"/>
          <w:rPrChange w:id="1470" w:author="ASD" w:date="2016-06-09T16:59:00Z">
            <w:rPr>
              <w:color w:val="auto"/>
              <w:sz w:val="28"/>
              <w:szCs w:val="28"/>
              <w:lang w:eastAsia="ru-RU"/>
            </w:rPr>
          </w:rPrChange>
        </w:rPr>
        <w:t>зображення одного об’єкта</w:t>
      </w:r>
      <w:r w:rsidR="00180694" w:rsidRPr="00891248">
        <w:rPr>
          <w:color w:val="auto"/>
          <w:sz w:val="28"/>
          <w:szCs w:val="28"/>
          <w:lang w:eastAsia="ru-RU"/>
          <w:rPrChange w:id="1471" w:author="ASD" w:date="2016-06-09T16:59:00Z">
            <w:rPr>
              <w:color w:val="auto"/>
              <w:sz w:val="28"/>
              <w:szCs w:val="28"/>
              <w:lang w:eastAsia="ru-RU"/>
            </w:rPr>
          </w:rPrChange>
        </w:rPr>
        <w:t xml:space="preserve"> </w:t>
      </w:r>
      <w:r w:rsidR="00F90AA9" w:rsidRPr="00891248">
        <w:rPr>
          <w:color w:val="auto"/>
          <w:sz w:val="28"/>
          <w:szCs w:val="28"/>
          <w:lang w:eastAsia="ru-RU"/>
          <w:rPrChange w:id="1472" w:author="ASD" w:date="2016-06-09T16:59:00Z">
            <w:rPr>
              <w:color w:val="auto"/>
              <w:sz w:val="28"/>
              <w:szCs w:val="28"/>
              <w:lang w:eastAsia="ru-RU"/>
            </w:rPr>
          </w:rPrChange>
        </w:rPr>
        <w:t xml:space="preserve">дають </w:t>
      </w:r>
      <w:r w:rsidR="001E1978" w:rsidRPr="00891248">
        <w:rPr>
          <w:color w:val="auto"/>
          <w:sz w:val="28"/>
          <w:szCs w:val="28"/>
          <w:lang w:eastAsia="ru-RU"/>
          <w:rPrChange w:id="1473" w:author="ASD" w:date="2016-06-09T16:59:00Z">
            <w:rPr>
              <w:color w:val="auto"/>
              <w:sz w:val="28"/>
              <w:szCs w:val="28"/>
              <w:lang w:eastAsia="ru-RU"/>
            </w:rPr>
          </w:rPrChange>
        </w:rPr>
        <w:t>різний</w:t>
      </w:r>
      <w:r w:rsidR="00F90AA9" w:rsidRPr="00891248">
        <w:rPr>
          <w:color w:val="auto"/>
          <w:sz w:val="28"/>
          <w:szCs w:val="28"/>
          <w:lang w:eastAsia="ru-RU"/>
          <w:rPrChange w:id="1474" w:author="ASD" w:date="2016-06-09T16:59:00Z">
            <w:rPr>
              <w:color w:val="auto"/>
              <w:sz w:val="28"/>
              <w:szCs w:val="28"/>
              <w:lang w:eastAsia="ru-RU"/>
            </w:rPr>
          </w:rPrChange>
        </w:rPr>
        <w:t xml:space="preserve"> результат навчання, так як</w:t>
      </w:r>
      <w:r w:rsidR="00180694" w:rsidRPr="00891248">
        <w:rPr>
          <w:color w:val="auto"/>
          <w:sz w:val="28"/>
          <w:szCs w:val="28"/>
          <w:lang w:eastAsia="ru-RU"/>
          <w:rPrChange w:id="1475" w:author="ASD" w:date="2016-06-09T16:59:00Z">
            <w:rPr>
              <w:color w:val="auto"/>
              <w:sz w:val="28"/>
              <w:szCs w:val="28"/>
              <w:lang w:eastAsia="ru-RU"/>
            </w:rPr>
          </w:rPrChange>
        </w:rPr>
        <w:t xml:space="preserve"> об'єкт</w:t>
      </w:r>
      <w:r w:rsidR="00F90AA9" w:rsidRPr="00891248">
        <w:rPr>
          <w:color w:val="auto"/>
          <w:sz w:val="28"/>
          <w:szCs w:val="28"/>
          <w:lang w:eastAsia="ru-RU"/>
          <w:rPrChange w:id="1476" w:author="ASD" w:date="2016-06-09T16:59:00Z">
            <w:rPr>
              <w:color w:val="auto"/>
              <w:sz w:val="28"/>
              <w:szCs w:val="28"/>
              <w:lang w:eastAsia="ru-RU"/>
            </w:rPr>
          </w:rPrChange>
        </w:rPr>
        <w:t>и</w:t>
      </w:r>
      <w:r w:rsidR="00180694" w:rsidRPr="00891248">
        <w:rPr>
          <w:color w:val="auto"/>
          <w:sz w:val="28"/>
          <w:szCs w:val="28"/>
          <w:lang w:eastAsia="ru-RU"/>
          <w:rPrChange w:id="1477" w:author="ASD" w:date="2016-06-09T16:59:00Z">
            <w:rPr>
              <w:color w:val="auto"/>
              <w:sz w:val="28"/>
              <w:szCs w:val="28"/>
              <w:lang w:eastAsia="ru-RU"/>
            </w:rPr>
          </w:rPrChange>
        </w:rPr>
        <w:t xml:space="preserve"> навчання відстеження</w:t>
      </w:r>
      <w:r w:rsidR="00F90AA9" w:rsidRPr="00891248">
        <w:rPr>
          <w:color w:val="auto"/>
          <w:sz w:val="28"/>
          <w:szCs w:val="28"/>
          <w:lang w:eastAsia="ru-RU"/>
          <w:rPrChange w:id="1478" w:author="ASD" w:date="2016-06-09T16:59:00Z">
            <w:rPr>
              <w:color w:val="auto"/>
              <w:sz w:val="28"/>
              <w:szCs w:val="28"/>
              <w:lang w:eastAsia="ru-RU"/>
            </w:rPr>
          </w:rPrChange>
        </w:rPr>
        <w:t xml:space="preserve"> </w:t>
      </w:r>
      <w:r w:rsidR="00180694" w:rsidRPr="00891248">
        <w:rPr>
          <w:color w:val="auto"/>
          <w:sz w:val="28"/>
          <w:szCs w:val="28"/>
          <w:lang w:eastAsia="ru-RU"/>
          <w:rPrChange w:id="1479" w:author="ASD" w:date="2016-06-09T16:59:00Z">
            <w:rPr>
              <w:color w:val="auto"/>
              <w:sz w:val="28"/>
              <w:szCs w:val="28"/>
              <w:lang w:eastAsia="ru-RU"/>
            </w:rPr>
          </w:rPrChange>
        </w:rPr>
        <w:t xml:space="preserve">відбираються з </w:t>
      </w:r>
      <w:r w:rsidR="00F90AA9" w:rsidRPr="00891248">
        <w:rPr>
          <w:color w:val="auto"/>
          <w:sz w:val="28"/>
          <w:szCs w:val="28"/>
          <w:lang w:eastAsia="ru-RU"/>
          <w:rPrChange w:id="1480" w:author="ASD" w:date="2016-06-09T16:59:00Z">
            <w:rPr>
              <w:color w:val="auto"/>
              <w:sz w:val="28"/>
              <w:szCs w:val="28"/>
              <w:lang w:eastAsia="ru-RU"/>
            </w:rPr>
          </w:rPrChange>
        </w:rPr>
        <w:t>однією</w:t>
      </w:r>
      <w:r w:rsidR="00180694" w:rsidRPr="00891248">
        <w:rPr>
          <w:color w:val="auto"/>
          <w:sz w:val="28"/>
          <w:szCs w:val="28"/>
          <w:lang w:eastAsia="ru-RU"/>
          <w:rPrChange w:id="1481" w:author="ASD" w:date="2016-06-09T16:59:00Z">
            <w:rPr>
              <w:color w:val="auto"/>
              <w:sz w:val="28"/>
              <w:szCs w:val="28"/>
              <w:lang w:eastAsia="ru-RU"/>
            </w:rPr>
          </w:rPrChange>
        </w:rPr>
        <w:t xml:space="preserve"> модальності [27]. </w:t>
      </w:r>
      <w:r w:rsidR="001E1978" w:rsidRPr="00891248">
        <w:rPr>
          <w:color w:val="auto"/>
          <w:sz w:val="28"/>
          <w:szCs w:val="28"/>
          <w:lang w:eastAsia="ru-RU"/>
        </w:rPr>
        <w:t>Адам</w:t>
      </w:r>
      <w:r w:rsidR="00F90AA9" w:rsidRPr="00891248">
        <w:rPr>
          <w:color w:val="auto"/>
          <w:sz w:val="28"/>
          <w:szCs w:val="28"/>
          <w:lang w:eastAsia="ru-RU"/>
          <w:rPrChange w:id="1482" w:author="ASD" w:date="2016-06-09T16:59:00Z">
            <w:rPr>
              <w:color w:val="auto"/>
              <w:sz w:val="28"/>
              <w:szCs w:val="28"/>
              <w:lang w:eastAsia="ru-RU"/>
            </w:rPr>
          </w:rPrChange>
        </w:rPr>
        <w:t xml:space="preserve"> </w:t>
      </w:r>
      <w:r w:rsidR="00180694" w:rsidRPr="00891248">
        <w:rPr>
          <w:color w:val="auto"/>
          <w:sz w:val="28"/>
          <w:szCs w:val="28"/>
          <w:lang w:eastAsia="ru-RU"/>
          <w:rPrChange w:id="1483" w:author="ASD" w:date="2016-06-09T16:59:00Z">
            <w:rPr>
              <w:color w:val="auto"/>
              <w:sz w:val="28"/>
              <w:szCs w:val="28"/>
              <w:lang w:eastAsia="ru-RU"/>
            </w:rPr>
          </w:rPrChange>
        </w:rPr>
        <w:t>[2] запропон</w:t>
      </w:r>
      <w:r w:rsidR="00F90AA9" w:rsidRPr="00891248">
        <w:rPr>
          <w:color w:val="auto"/>
          <w:sz w:val="28"/>
          <w:szCs w:val="28"/>
          <w:lang w:eastAsia="ru-RU"/>
          <w:rPrChange w:id="1484" w:author="ASD" w:date="2016-06-09T16:59:00Z">
            <w:rPr>
              <w:color w:val="auto"/>
              <w:sz w:val="28"/>
              <w:szCs w:val="28"/>
              <w:lang w:eastAsia="ru-RU"/>
            </w:rPr>
          </w:rPrChange>
        </w:rPr>
        <w:t>ував</w:t>
      </w:r>
      <w:r w:rsidR="00180694" w:rsidRPr="00891248">
        <w:rPr>
          <w:color w:val="auto"/>
          <w:sz w:val="28"/>
          <w:szCs w:val="28"/>
          <w:lang w:eastAsia="ru-RU"/>
          <w:rPrChange w:id="1485" w:author="ASD" w:date="2016-06-09T16:59:00Z">
            <w:rPr>
              <w:color w:val="auto"/>
              <w:sz w:val="28"/>
              <w:szCs w:val="28"/>
              <w:lang w:eastAsia="ru-RU"/>
            </w:rPr>
          </w:rPrChange>
        </w:rPr>
        <w:t xml:space="preserve"> підхід, </w:t>
      </w:r>
      <w:r w:rsidR="001E1978" w:rsidRPr="00891248">
        <w:rPr>
          <w:color w:val="auto"/>
          <w:sz w:val="28"/>
          <w:szCs w:val="28"/>
          <w:lang w:eastAsia="ru-RU"/>
        </w:rPr>
        <w:t>яки</w:t>
      </w:r>
      <w:r w:rsidR="00F90AA9" w:rsidRPr="00891248">
        <w:rPr>
          <w:color w:val="auto"/>
          <w:sz w:val="28"/>
          <w:szCs w:val="28"/>
          <w:lang w:eastAsia="ru-RU"/>
          <w:rPrChange w:id="1486" w:author="ASD" w:date="2016-06-09T16:59:00Z">
            <w:rPr>
              <w:color w:val="auto"/>
              <w:sz w:val="28"/>
              <w:szCs w:val="28"/>
              <w:lang w:eastAsia="ru-RU"/>
            </w:rPr>
          </w:rPrChange>
        </w:rPr>
        <w:t xml:space="preserve">й </w:t>
      </w:r>
      <w:r w:rsidR="001E1978" w:rsidRPr="00891248">
        <w:rPr>
          <w:color w:val="auto"/>
          <w:sz w:val="28"/>
          <w:szCs w:val="28"/>
          <w:lang w:eastAsia="ru-RU"/>
          <w:rPrChange w:id="1487" w:author="ASD" w:date="2016-06-09T16:59:00Z">
            <w:rPr>
              <w:color w:val="auto"/>
              <w:sz w:val="28"/>
              <w:szCs w:val="28"/>
              <w:lang w:eastAsia="ru-RU"/>
            </w:rPr>
          </w:rPrChange>
        </w:rPr>
        <w:t>називається</w:t>
      </w:r>
      <w:r w:rsidR="00180694" w:rsidRPr="00891248">
        <w:rPr>
          <w:color w:val="auto"/>
          <w:sz w:val="28"/>
          <w:szCs w:val="28"/>
          <w:lang w:eastAsia="ru-RU"/>
          <w:rPrChange w:id="1488" w:author="ASD" w:date="2016-06-09T16:59:00Z">
            <w:rPr>
              <w:color w:val="auto"/>
              <w:sz w:val="28"/>
              <w:szCs w:val="28"/>
              <w:lang w:eastAsia="ru-RU"/>
            </w:rPr>
          </w:rPrChange>
        </w:rPr>
        <w:t xml:space="preserve"> FragTrack, </w:t>
      </w:r>
      <w:r w:rsidR="00F90AA9" w:rsidRPr="00891248">
        <w:rPr>
          <w:color w:val="auto"/>
          <w:sz w:val="28"/>
          <w:szCs w:val="28"/>
          <w:lang w:eastAsia="ru-RU"/>
          <w:rPrChange w:id="1489" w:author="ASD" w:date="2016-06-09T16:59:00Z">
            <w:rPr>
              <w:color w:val="auto"/>
              <w:sz w:val="28"/>
              <w:szCs w:val="28"/>
              <w:lang w:eastAsia="ru-RU"/>
            </w:rPr>
          </w:rPrChange>
        </w:rPr>
        <w:t>він</w:t>
      </w:r>
      <w:r w:rsidR="00180694" w:rsidRPr="00891248">
        <w:rPr>
          <w:color w:val="auto"/>
          <w:sz w:val="28"/>
          <w:szCs w:val="28"/>
          <w:lang w:eastAsia="ru-RU"/>
          <w:rPrChange w:id="1490" w:author="ASD" w:date="2016-06-09T16:59:00Z">
            <w:rPr>
              <w:color w:val="auto"/>
              <w:sz w:val="28"/>
              <w:szCs w:val="28"/>
              <w:lang w:eastAsia="ru-RU"/>
            </w:rPr>
          </w:rPrChange>
        </w:rPr>
        <w:t xml:space="preserve"> використовує статичну частину на основі</w:t>
      </w:r>
      <w:r w:rsidR="00275D4A" w:rsidRPr="00891248">
        <w:rPr>
          <w:color w:val="auto"/>
          <w:sz w:val="28"/>
          <w:szCs w:val="28"/>
          <w:lang w:eastAsia="ru-RU"/>
          <w:rPrChange w:id="1491" w:author="ASD" w:date="2016-06-09T16:59:00Z">
            <w:rPr>
              <w:color w:val="auto"/>
              <w:sz w:val="28"/>
              <w:szCs w:val="28"/>
              <w:lang w:eastAsia="ru-RU"/>
            </w:rPr>
          </w:rPrChange>
        </w:rPr>
        <w:t xml:space="preserve"> </w:t>
      </w:r>
      <w:r w:rsidR="00F90AA9" w:rsidRPr="00891248">
        <w:rPr>
          <w:color w:val="auto"/>
          <w:sz w:val="28"/>
          <w:szCs w:val="28"/>
          <w:lang w:eastAsia="ru-RU"/>
          <w:rPrChange w:id="1492" w:author="ASD" w:date="2016-06-09T16:59:00Z">
            <w:rPr>
              <w:color w:val="auto"/>
              <w:sz w:val="28"/>
              <w:szCs w:val="28"/>
              <w:lang w:eastAsia="ru-RU"/>
            </w:rPr>
          </w:rPrChange>
        </w:rPr>
        <w:t>зовнішнього</w:t>
      </w:r>
      <w:r w:rsidR="00180694" w:rsidRPr="00891248">
        <w:rPr>
          <w:color w:val="auto"/>
          <w:sz w:val="28"/>
          <w:szCs w:val="28"/>
          <w:lang w:eastAsia="ru-RU"/>
          <w:rPrChange w:id="1493" w:author="ASD" w:date="2016-06-09T16:59:00Z">
            <w:rPr>
              <w:color w:val="auto"/>
              <w:sz w:val="28"/>
              <w:szCs w:val="28"/>
              <w:lang w:eastAsia="ru-RU"/>
            </w:rPr>
          </w:rPrChange>
        </w:rPr>
        <w:t xml:space="preserve"> вигляд</w:t>
      </w:r>
      <w:r w:rsidR="00F90AA9" w:rsidRPr="00891248">
        <w:rPr>
          <w:color w:val="auto"/>
          <w:sz w:val="28"/>
          <w:szCs w:val="28"/>
          <w:lang w:eastAsia="ru-RU"/>
          <w:rPrChange w:id="1494" w:author="ASD" w:date="2016-06-09T16:59:00Z">
            <w:rPr>
              <w:color w:val="auto"/>
              <w:sz w:val="28"/>
              <w:szCs w:val="28"/>
              <w:lang w:eastAsia="ru-RU"/>
            </w:rPr>
          </w:rPrChange>
        </w:rPr>
        <w:t>у</w:t>
      </w:r>
      <w:r w:rsidR="00180694" w:rsidRPr="00891248">
        <w:rPr>
          <w:color w:val="auto"/>
          <w:sz w:val="28"/>
          <w:szCs w:val="28"/>
          <w:lang w:eastAsia="ru-RU"/>
          <w:rPrChange w:id="1495" w:author="ASD" w:date="2016-06-09T16:59:00Z">
            <w:rPr>
              <w:color w:val="auto"/>
              <w:sz w:val="28"/>
              <w:szCs w:val="28"/>
              <w:lang w:eastAsia="ru-RU"/>
            </w:rPr>
          </w:rPrChange>
        </w:rPr>
        <w:t xml:space="preserve"> моделі, заснованої на інтегральних гістограм. </w:t>
      </w:r>
      <w:r w:rsidR="001E1978" w:rsidRPr="00891248">
        <w:rPr>
          <w:color w:val="auto"/>
          <w:sz w:val="28"/>
          <w:szCs w:val="28"/>
          <w:lang w:eastAsia="ru-RU"/>
        </w:rPr>
        <w:t>Авідан</w:t>
      </w:r>
      <w:r w:rsidR="00180694" w:rsidRPr="00891248">
        <w:rPr>
          <w:color w:val="auto"/>
          <w:sz w:val="28"/>
          <w:szCs w:val="28"/>
          <w:lang w:eastAsia="ru-RU"/>
          <w:rPrChange w:id="1496" w:author="ASD" w:date="2016-06-09T16:59:00Z">
            <w:rPr>
              <w:color w:val="auto"/>
              <w:sz w:val="28"/>
              <w:szCs w:val="28"/>
              <w:lang w:eastAsia="ru-RU"/>
            </w:rPr>
          </w:rPrChange>
        </w:rPr>
        <w:t xml:space="preserve"> [5] використовує самонавчання для </w:t>
      </w:r>
      <w:r w:rsidR="00F90AA9" w:rsidRPr="00891248">
        <w:rPr>
          <w:color w:val="auto"/>
          <w:sz w:val="28"/>
          <w:szCs w:val="28"/>
          <w:lang w:eastAsia="ru-RU"/>
          <w:rPrChange w:id="1497" w:author="ASD" w:date="2016-06-09T16:59:00Z">
            <w:rPr>
              <w:color w:val="auto"/>
              <w:sz w:val="28"/>
              <w:szCs w:val="28"/>
              <w:lang w:eastAsia="ru-RU"/>
            </w:rPr>
          </w:rPrChange>
        </w:rPr>
        <w:t>прискорення</w:t>
      </w:r>
      <w:r w:rsidR="00180694" w:rsidRPr="00891248">
        <w:rPr>
          <w:color w:val="auto"/>
          <w:sz w:val="28"/>
          <w:szCs w:val="28"/>
          <w:lang w:eastAsia="ru-RU"/>
          <w:rPrChange w:id="1498" w:author="ASD" w:date="2016-06-09T16:59:00Z">
            <w:rPr>
              <w:color w:val="auto"/>
              <w:sz w:val="28"/>
              <w:szCs w:val="28"/>
              <w:lang w:eastAsia="ru-RU"/>
            </w:rPr>
          </w:rPrChange>
        </w:rPr>
        <w:t xml:space="preserve"> онов</w:t>
      </w:r>
      <w:r w:rsidR="00F90AA9" w:rsidRPr="00891248">
        <w:rPr>
          <w:color w:val="auto"/>
          <w:sz w:val="28"/>
          <w:szCs w:val="28"/>
          <w:lang w:eastAsia="ru-RU"/>
          <w:rPrChange w:id="1499" w:author="ASD" w:date="2016-06-09T16:59:00Z">
            <w:rPr>
              <w:color w:val="auto"/>
              <w:sz w:val="28"/>
              <w:szCs w:val="28"/>
              <w:lang w:eastAsia="ru-RU"/>
            </w:rPr>
          </w:rPrChange>
        </w:rPr>
        <w:t>лення</w:t>
      </w:r>
      <w:r w:rsidR="00180694" w:rsidRPr="00891248">
        <w:rPr>
          <w:color w:val="auto"/>
          <w:sz w:val="28"/>
          <w:szCs w:val="28"/>
          <w:lang w:eastAsia="ru-RU"/>
          <w:rPrChange w:id="1500" w:author="ASD" w:date="2016-06-09T16:59:00Z">
            <w:rPr>
              <w:color w:val="auto"/>
              <w:sz w:val="28"/>
              <w:szCs w:val="28"/>
              <w:lang w:eastAsia="ru-RU"/>
            </w:rPr>
          </w:rPrChange>
        </w:rPr>
        <w:t xml:space="preserve"> </w:t>
      </w:r>
      <w:r w:rsidR="001E1978" w:rsidRPr="00891248">
        <w:rPr>
          <w:color w:val="auto"/>
          <w:sz w:val="28"/>
          <w:szCs w:val="28"/>
          <w:lang w:eastAsia="ru-RU"/>
          <w:rPrChange w:id="1501" w:author="ASD" w:date="2016-06-09T16:59:00Z">
            <w:rPr>
              <w:color w:val="auto"/>
              <w:sz w:val="28"/>
              <w:szCs w:val="28"/>
              <w:lang w:eastAsia="ru-RU"/>
            </w:rPr>
          </w:rPrChange>
        </w:rPr>
        <w:t>груп</w:t>
      </w:r>
      <w:r w:rsidR="00180694" w:rsidRPr="00891248">
        <w:rPr>
          <w:color w:val="auto"/>
          <w:sz w:val="28"/>
          <w:szCs w:val="28"/>
          <w:lang w:eastAsia="ru-RU"/>
          <w:rPrChange w:id="1502" w:author="ASD" w:date="2016-06-09T16:59:00Z">
            <w:rPr>
              <w:color w:val="auto"/>
              <w:sz w:val="28"/>
              <w:szCs w:val="28"/>
              <w:lang w:eastAsia="ru-RU"/>
            </w:rPr>
          </w:rPrChange>
        </w:rPr>
        <w:t xml:space="preserve"> класифікатор</w:t>
      </w:r>
      <w:r w:rsidR="00F90AA9" w:rsidRPr="00891248">
        <w:rPr>
          <w:color w:val="auto"/>
          <w:sz w:val="28"/>
          <w:szCs w:val="28"/>
          <w:lang w:eastAsia="ru-RU"/>
          <w:rPrChange w:id="1503" w:author="ASD" w:date="2016-06-09T16:59:00Z">
            <w:rPr>
              <w:color w:val="auto"/>
              <w:sz w:val="28"/>
              <w:szCs w:val="28"/>
              <w:lang w:eastAsia="ru-RU"/>
            </w:rPr>
          </w:rPrChange>
        </w:rPr>
        <w:t>ів</w:t>
      </w:r>
      <w:r w:rsidR="00180694" w:rsidRPr="00891248">
        <w:rPr>
          <w:color w:val="auto"/>
          <w:sz w:val="28"/>
          <w:szCs w:val="28"/>
          <w:lang w:eastAsia="ru-RU"/>
          <w:rPrChange w:id="1504" w:author="ASD" w:date="2016-06-09T16:59:00Z">
            <w:rPr>
              <w:color w:val="auto"/>
              <w:sz w:val="28"/>
              <w:szCs w:val="28"/>
              <w:lang w:eastAsia="ru-RU"/>
            </w:rPr>
          </w:rPrChange>
        </w:rPr>
        <w:t xml:space="preserve">. </w:t>
      </w:r>
      <w:r w:rsidR="001E1978" w:rsidRPr="00891248">
        <w:rPr>
          <w:color w:val="auto"/>
          <w:sz w:val="28"/>
          <w:szCs w:val="28"/>
          <w:lang w:eastAsia="ru-RU"/>
        </w:rPr>
        <w:t>Нрабнет</w:t>
      </w:r>
      <w:r w:rsidR="00F90AA9" w:rsidRPr="00891248">
        <w:rPr>
          <w:color w:val="auto"/>
          <w:sz w:val="28"/>
          <w:szCs w:val="28"/>
          <w:lang w:eastAsia="ru-RU"/>
          <w:rPrChange w:id="1505" w:author="ASD" w:date="2016-06-09T16:59:00Z">
            <w:rPr>
              <w:color w:val="auto"/>
              <w:sz w:val="28"/>
              <w:szCs w:val="28"/>
              <w:lang w:eastAsia="ru-RU"/>
            </w:rPr>
          </w:rPrChange>
        </w:rPr>
        <w:t xml:space="preserve"> </w:t>
      </w:r>
      <w:r w:rsidR="00180694" w:rsidRPr="00891248">
        <w:rPr>
          <w:color w:val="auto"/>
          <w:sz w:val="28"/>
          <w:szCs w:val="28"/>
          <w:lang w:eastAsia="ru-RU"/>
          <w:rPrChange w:id="1506" w:author="ASD" w:date="2016-06-09T16:59:00Z">
            <w:rPr>
              <w:color w:val="auto"/>
              <w:sz w:val="28"/>
              <w:szCs w:val="28"/>
              <w:lang w:eastAsia="ru-RU"/>
            </w:rPr>
          </w:rPrChange>
        </w:rPr>
        <w:t>[21] використову</w:t>
      </w:r>
      <w:r w:rsidR="00F90AA9" w:rsidRPr="00891248">
        <w:rPr>
          <w:color w:val="auto"/>
          <w:sz w:val="28"/>
          <w:szCs w:val="28"/>
          <w:lang w:eastAsia="ru-RU"/>
          <w:rPrChange w:id="1507" w:author="ASD" w:date="2016-06-09T16:59:00Z">
            <w:rPr>
              <w:color w:val="auto"/>
              <w:sz w:val="28"/>
              <w:szCs w:val="28"/>
              <w:lang w:eastAsia="ru-RU"/>
            </w:rPr>
          </w:rPrChange>
        </w:rPr>
        <w:t>є</w:t>
      </w:r>
      <w:r w:rsidR="00180694" w:rsidRPr="00891248">
        <w:rPr>
          <w:color w:val="auto"/>
          <w:sz w:val="28"/>
          <w:szCs w:val="28"/>
          <w:lang w:eastAsia="ru-RU"/>
          <w:rPrChange w:id="1508" w:author="ASD" w:date="2016-06-09T16:59:00Z">
            <w:rPr>
              <w:color w:val="auto"/>
              <w:sz w:val="28"/>
              <w:szCs w:val="28"/>
              <w:lang w:eastAsia="ru-RU"/>
            </w:rPr>
          </w:rPrChange>
        </w:rPr>
        <w:t xml:space="preserve"> </w:t>
      </w:r>
      <w:r w:rsidR="00F90AA9" w:rsidRPr="00891248">
        <w:rPr>
          <w:color w:val="auto"/>
          <w:sz w:val="28"/>
          <w:szCs w:val="28"/>
          <w:lang w:eastAsia="ru-RU"/>
          <w:rPrChange w:id="1509" w:author="ASD" w:date="2016-06-09T16:59:00Z">
            <w:rPr>
              <w:color w:val="auto"/>
              <w:sz w:val="28"/>
              <w:szCs w:val="28"/>
              <w:lang w:eastAsia="ru-RU"/>
            </w:rPr>
          </w:rPrChange>
        </w:rPr>
        <w:t>напів самонавчальний</w:t>
      </w:r>
      <w:r w:rsidR="00180694" w:rsidRPr="00891248">
        <w:rPr>
          <w:color w:val="auto"/>
          <w:sz w:val="28"/>
          <w:szCs w:val="28"/>
          <w:lang w:eastAsia="ru-RU"/>
          <w:rPrChange w:id="1510" w:author="ASD" w:date="2016-06-09T16:59:00Z">
            <w:rPr>
              <w:color w:val="auto"/>
              <w:sz w:val="28"/>
              <w:szCs w:val="28"/>
              <w:lang w:eastAsia="ru-RU"/>
            </w:rPr>
          </w:rPrChange>
        </w:rPr>
        <w:t xml:space="preserve"> підхід</w:t>
      </w:r>
      <w:r w:rsidR="00F90AA9" w:rsidRPr="00891248">
        <w:rPr>
          <w:color w:val="auto"/>
          <w:sz w:val="28"/>
          <w:szCs w:val="28"/>
          <w:lang w:eastAsia="ru-RU"/>
          <w:rPrChange w:id="1511" w:author="ASD" w:date="2016-06-09T16:59:00Z">
            <w:rPr>
              <w:color w:val="auto"/>
              <w:sz w:val="28"/>
              <w:szCs w:val="28"/>
              <w:lang w:eastAsia="ru-RU"/>
            </w:rPr>
          </w:rPrChange>
        </w:rPr>
        <w:t>, що</w:t>
      </w:r>
      <w:r w:rsidR="00180694" w:rsidRPr="00891248">
        <w:rPr>
          <w:color w:val="auto"/>
          <w:sz w:val="28"/>
          <w:szCs w:val="28"/>
          <w:lang w:eastAsia="ru-RU"/>
          <w:rPrChange w:id="1512" w:author="ASD" w:date="2016-06-09T16:59:00Z">
            <w:rPr>
              <w:color w:val="auto"/>
              <w:sz w:val="28"/>
              <w:szCs w:val="28"/>
              <w:lang w:eastAsia="ru-RU"/>
            </w:rPr>
          </w:rPrChange>
        </w:rPr>
        <w:t xml:space="preserve"> забезпечує дотрим</w:t>
      </w:r>
      <w:r w:rsidR="00F90AA9" w:rsidRPr="00891248">
        <w:rPr>
          <w:color w:val="auto"/>
          <w:sz w:val="28"/>
          <w:szCs w:val="28"/>
          <w:lang w:eastAsia="ru-RU"/>
          <w:rPrChange w:id="1513" w:author="ASD" w:date="2016-06-09T16:59:00Z">
            <w:rPr>
              <w:color w:val="auto"/>
              <w:sz w:val="28"/>
              <w:szCs w:val="28"/>
              <w:lang w:eastAsia="ru-RU"/>
            </w:rPr>
          </w:rPrChange>
        </w:rPr>
        <w:t>ання попереднього рівня на першому оновлені.</w:t>
      </w:r>
      <w:r w:rsidR="00917FBB" w:rsidRPr="00891248">
        <w:rPr>
          <w:color w:val="auto"/>
          <w:sz w:val="28"/>
          <w:szCs w:val="28"/>
          <w:lang w:eastAsia="ru-RU"/>
          <w:rPrChange w:id="1514" w:author="ASD" w:date="2016-06-09T16:59:00Z">
            <w:rPr>
              <w:color w:val="auto"/>
              <w:sz w:val="28"/>
              <w:szCs w:val="28"/>
              <w:lang w:eastAsia="ru-RU"/>
            </w:rPr>
          </w:rPrChange>
        </w:rPr>
        <w:t xml:space="preserve"> </w:t>
      </w:r>
      <w:r w:rsidR="00180694" w:rsidRPr="00891248">
        <w:rPr>
          <w:color w:val="auto"/>
          <w:sz w:val="28"/>
          <w:szCs w:val="28"/>
          <w:lang w:eastAsia="ru-RU"/>
          <w:rPrChange w:id="1515" w:author="ASD" w:date="2016-06-09T16:59:00Z">
            <w:rPr>
              <w:color w:val="auto"/>
              <w:sz w:val="28"/>
              <w:szCs w:val="28"/>
              <w:lang w:eastAsia="ru-RU"/>
            </w:rPr>
          </w:rPrChange>
        </w:rPr>
        <w:t xml:space="preserve">Проте, якщо </w:t>
      </w:r>
      <w:r w:rsidR="001E1978" w:rsidRPr="00891248">
        <w:rPr>
          <w:color w:val="auto"/>
          <w:sz w:val="28"/>
          <w:szCs w:val="28"/>
          <w:lang w:eastAsia="ru-RU"/>
          <w:rPrChange w:id="1516" w:author="ASD" w:date="2016-06-09T16:59:00Z">
            <w:rPr>
              <w:color w:val="auto"/>
              <w:sz w:val="28"/>
              <w:szCs w:val="28"/>
              <w:lang w:eastAsia="ru-RU"/>
            </w:rPr>
          </w:rPrChange>
        </w:rPr>
        <w:t>зміни</w:t>
      </w:r>
      <w:r w:rsidR="00917FBB" w:rsidRPr="00891248">
        <w:rPr>
          <w:color w:val="auto"/>
          <w:sz w:val="28"/>
          <w:szCs w:val="28"/>
          <w:lang w:eastAsia="ru-RU"/>
          <w:rPrChange w:id="1517" w:author="ASD" w:date="2016-06-09T16:59:00Z">
            <w:rPr>
              <w:color w:val="auto"/>
              <w:sz w:val="28"/>
              <w:szCs w:val="28"/>
              <w:lang w:eastAsia="ru-RU"/>
            </w:rPr>
          </w:rPrChange>
        </w:rPr>
        <w:t xml:space="preserve"> значні</w:t>
      </w:r>
      <w:r w:rsidR="00180694" w:rsidRPr="00891248">
        <w:rPr>
          <w:color w:val="auto"/>
          <w:sz w:val="28"/>
          <w:szCs w:val="28"/>
          <w:lang w:eastAsia="ru-RU"/>
          <w:rPrChange w:id="1518" w:author="ASD" w:date="2016-06-09T16:59:00Z">
            <w:rPr>
              <w:color w:val="auto"/>
              <w:sz w:val="28"/>
              <w:szCs w:val="28"/>
              <w:lang w:eastAsia="ru-RU"/>
            </w:rPr>
          </w:rPrChange>
        </w:rPr>
        <w:t xml:space="preserve">, то об'єкт, швидше за все, не буде знайдений знову. Якщо </w:t>
      </w:r>
      <w:r w:rsidR="00917FBB" w:rsidRPr="00891248">
        <w:rPr>
          <w:color w:val="auto"/>
          <w:sz w:val="28"/>
          <w:szCs w:val="28"/>
          <w:lang w:eastAsia="ru-RU"/>
          <w:rPrChange w:id="1519" w:author="ASD" w:date="2016-06-09T16:59:00Z">
            <w:rPr>
              <w:color w:val="auto"/>
              <w:sz w:val="28"/>
              <w:szCs w:val="28"/>
              <w:lang w:eastAsia="ru-RU"/>
            </w:rPr>
          </w:rPrChange>
        </w:rPr>
        <w:t xml:space="preserve">зміни </w:t>
      </w:r>
      <w:r w:rsidR="00180694" w:rsidRPr="00891248">
        <w:rPr>
          <w:color w:val="auto"/>
          <w:sz w:val="28"/>
          <w:szCs w:val="28"/>
          <w:lang w:eastAsia="ru-RU"/>
          <w:rPrChange w:id="1520" w:author="ASD" w:date="2016-06-09T16:59:00Z">
            <w:rPr>
              <w:color w:val="auto"/>
              <w:sz w:val="28"/>
              <w:szCs w:val="28"/>
              <w:lang w:eastAsia="ru-RU"/>
            </w:rPr>
          </w:rPrChange>
        </w:rPr>
        <w:t>занадто слабк</w:t>
      </w:r>
      <w:r w:rsidR="00917FBB" w:rsidRPr="00891248">
        <w:rPr>
          <w:color w:val="auto"/>
          <w:sz w:val="28"/>
          <w:szCs w:val="28"/>
          <w:lang w:eastAsia="ru-RU"/>
          <w:rPrChange w:id="1521" w:author="ASD" w:date="2016-06-09T16:59:00Z">
            <w:rPr>
              <w:color w:val="auto"/>
              <w:sz w:val="28"/>
              <w:szCs w:val="28"/>
              <w:lang w:eastAsia="ru-RU"/>
            </w:rPr>
          </w:rPrChange>
        </w:rPr>
        <w:t>і</w:t>
      </w:r>
      <w:r w:rsidR="00180694" w:rsidRPr="00891248">
        <w:rPr>
          <w:color w:val="auto"/>
          <w:sz w:val="28"/>
          <w:szCs w:val="28"/>
          <w:lang w:eastAsia="ru-RU"/>
          <w:rPrChange w:id="1522" w:author="ASD" w:date="2016-06-09T16:59:00Z">
            <w:rPr>
              <w:color w:val="auto"/>
              <w:sz w:val="28"/>
              <w:szCs w:val="28"/>
              <w:lang w:eastAsia="ru-RU"/>
            </w:rPr>
          </w:rPrChange>
        </w:rPr>
        <w:t>,</w:t>
      </w:r>
      <w:r w:rsidR="00275D4A" w:rsidRPr="00891248">
        <w:rPr>
          <w:color w:val="auto"/>
          <w:sz w:val="28"/>
          <w:szCs w:val="28"/>
          <w:lang w:eastAsia="ru-RU"/>
          <w:rPrChange w:id="1523" w:author="ASD" w:date="2016-06-09T16:59:00Z">
            <w:rPr>
              <w:color w:val="auto"/>
              <w:sz w:val="28"/>
              <w:szCs w:val="28"/>
              <w:lang w:eastAsia="ru-RU"/>
            </w:rPr>
          </w:rPrChange>
        </w:rPr>
        <w:t xml:space="preserve"> </w:t>
      </w:r>
      <w:r w:rsidR="00180694" w:rsidRPr="00891248">
        <w:rPr>
          <w:color w:val="auto"/>
          <w:sz w:val="28"/>
          <w:szCs w:val="28"/>
          <w:lang w:eastAsia="ru-RU"/>
          <w:rPrChange w:id="1524" w:author="ASD" w:date="2016-06-09T16:59:00Z">
            <w:rPr>
              <w:color w:val="auto"/>
              <w:sz w:val="28"/>
              <w:szCs w:val="28"/>
              <w:lang w:eastAsia="ru-RU"/>
            </w:rPr>
          </w:rPrChange>
        </w:rPr>
        <w:t xml:space="preserve">то він не </w:t>
      </w:r>
      <w:r w:rsidR="00917FBB" w:rsidRPr="00891248">
        <w:rPr>
          <w:color w:val="auto"/>
          <w:sz w:val="28"/>
          <w:szCs w:val="28"/>
          <w:lang w:eastAsia="ru-RU"/>
          <w:rPrChange w:id="1525" w:author="ASD" w:date="2016-06-09T16:59:00Z">
            <w:rPr>
              <w:color w:val="auto"/>
              <w:sz w:val="28"/>
              <w:szCs w:val="28"/>
              <w:lang w:eastAsia="ru-RU"/>
            </w:rPr>
          </w:rPrChange>
        </w:rPr>
        <w:t>усуне</w:t>
      </w:r>
      <w:r w:rsidR="00180694" w:rsidRPr="00891248">
        <w:rPr>
          <w:color w:val="auto"/>
          <w:sz w:val="28"/>
          <w:szCs w:val="28"/>
          <w:lang w:eastAsia="ru-RU"/>
          <w:rPrChange w:id="1526" w:author="ASD" w:date="2016-06-09T16:59:00Z">
            <w:rPr>
              <w:color w:val="auto"/>
              <w:sz w:val="28"/>
              <w:szCs w:val="28"/>
              <w:lang w:eastAsia="ru-RU"/>
            </w:rPr>
          </w:rPrChange>
        </w:rPr>
        <w:t xml:space="preserve"> перешкод. </w:t>
      </w:r>
    </w:p>
    <w:p w:rsidR="00180694" w:rsidRPr="00891248" w:rsidRDefault="001E1978" w:rsidP="00891248">
      <w:pPr>
        <w:pStyle w:val="a9"/>
        <w:shd w:val="clear" w:color="auto" w:fill="FFFFFF"/>
        <w:spacing w:before="0" w:beforeAutospacing="0" w:after="0" w:afterAutospacing="0" w:line="360" w:lineRule="auto"/>
        <w:ind w:firstLine="630"/>
        <w:rPr>
          <w:color w:val="auto"/>
          <w:sz w:val="28"/>
          <w:szCs w:val="28"/>
          <w:lang w:eastAsia="ru-RU"/>
          <w:rPrChange w:id="1527" w:author="ASD" w:date="2016-06-09T16:59:00Z">
            <w:rPr>
              <w:color w:val="auto"/>
              <w:sz w:val="28"/>
              <w:szCs w:val="28"/>
              <w:lang w:eastAsia="ru-RU"/>
            </w:rPr>
          </w:rPrChange>
        </w:rPr>
      </w:pPr>
      <w:r w:rsidRPr="00891248">
        <w:rPr>
          <w:color w:val="auto"/>
          <w:sz w:val="28"/>
          <w:szCs w:val="28"/>
          <w:lang w:eastAsia="ru-RU"/>
        </w:rPr>
        <w:t>Калал</w:t>
      </w:r>
      <w:r w:rsidR="00EF7376" w:rsidRPr="00891248">
        <w:rPr>
          <w:color w:val="auto"/>
          <w:sz w:val="28"/>
          <w:szCs w:val="28"/>
          <w:lang w:eastAsia="ru-RU"/>
          <w:rPrChange w:id="1528" w:author="ASD" w:date="2016-06-09T16:59:00Z">
            <w:rPr>
              <w:color w:val="auto"/>
              <w:sz w:val="28"/>
              <w:szCs w:val="28"/>
              <w:lang w:eastAsia="ru-RU"/>
            </w:rPr>
          </w:rPrChange>
        </w:rPr>
        <w:t xml:space="preserve"> </w:t>
      </w:r>
      <w:r w:rsidR="00180694" w:rsidRPr="00891248">
        <w:rPr>
          <w:color w:val="auto"/>
          <w:sz w:val="28"/>
          <w:szCs w:val="28"/>
          <w:lang w:eastAsia="ru-RU"/>
          <w:rPrChange w:id="1529" w:author="ASD" w:date="2016-06-09T16:59:00Z">
            <w:rPr>
              <w:color w:val="auto"/>
              <w:sz w:val="28"/>
              <w:szCs w:val="28"/>
              <w:lang w:eastAsia="ru-RU"/>
            </w:rPr>
          </w:rPrChange>
        </w:rPr>
        <w:t>[27] запропон</w:t>
      </w:r>
      <w:r w:rsidR="00EF7376" w:rsidRPr="00891248">
        <w:rPr>
          <w:color w:val="auto"/>
          <w:sz w:val="28"/>
          <w:szCs w:val="28"/>
          <w:lang w:eastAsia="ru-RU"/>
          <w:rPrChange w:id="1530" w:author="ASD" w:date="2016-06-09T16:59:00Z">
            <w:rPr>
              <w:color w:val="auto"/>
              <w:sz w:val="28"/>
              <w:szCs w:val="28"/>
              <w:lang w:eastAsia="ru-RU"/>
            </w:rPr>
          </w:rPrChange>
        </w:rPr>
        <w:t>ував</w:t>
      </w:r>
      <w:r w:rsidR="00180694" w:rsidRPr="00891248">
        <w:rPr>
          <w:color w:val="auto"/>
          <w:sz w:val="28"/>
          <w:szCs w:val="28"/>
          <w:lang w:eastAsia="ru-RU"/>
          <w:rPrChange w:id="1531" w:author="ASD" w:date="2016-06-09T16:59:00Z">
            <w:rPr>
              <w:color w:val="auto"/>
              <w:sz w:val="28"/>
              <w:szCs w:val="28"/>
              <w:lang w:eastAsia="ru-RU"/>
            </w:rPr>
          </w:rPrChange>
        </w:rPr>
        <w:t xml:space="preserve"> метод TLD (Tracking-Learning-Detection), який використовує</w:t>
      </w:r>
      <w:r w:rsidR="00275D4A" w:rsidRPr="00891248">
        <w:rPr>
          <w:color w:val="auto"/>
          <w:sz w:val="28"/>
          <w:szCs w:val="28"/>
          <w:lang w:eastAsia="ru-RU"/>
          <w:rPrChange w:id="1532" w:author="ASD" w:date="2016-06-09T16:59:00Z">
            <w:rPr>
              <w:color w:val="auto"/>
              <w:sz w:val="28"/>
              <w:szCs w:val="28"/>
              <w:lang w:eastAsia="ru-RU"/>
            </w:rPr>
          </w:rPrChange>
        </w:rPr>
        <w:t xml:space="preserve"> </w:t>
      </w:r>
      <w:r w:rsidR="00EF7376" w:rsidRPr="00891248">
        <w:rPr>
          <w:color w:val="auto"/>
          <w:sz w:val="28"/>
          <w:szCs w:val="28"/>
          <w:lang w:eastAsia="ru-RU"/>
          <w:rPrChange w:id="1533" w:author="ASD" w:date="2016-06-09T16:59:00Z">
            <w:rPr>
              <w:color w:val="auto"/>
              <w:sz w:val="28"/>
              <w:szCs w:val="28"/>
              <w:lang w:eastAsia="ru-RU"/>
            </w:rPr>
          </w:rPrChange>
        </w:rPr>
        <w:t xml:space="preserve">зміни знайдені на </w:t>
      </w:r>
      <w:r w:rsidRPr="00891248">
        <w:rPr>
          <w:color w:val="auto"/>
          <w:sz w:val="28"/>
          <w:szCs w:val="28"/>
          <w:lang w:eastAsia="ru-RU"/>
          <w:rPrChange w:id="1534" w:author="ASD" w:date="2016-06-09T16:59:00Z">
            <w:rPr>
              <w:color w:val="auto"/>
              <w:sz w:val="28"/>
              <w:szCs w:val="28"/>
              <w:lang w:eastAsia="ru-RU"/>
            </w:rPr>
          </w:rPrChange>
        </w:rPr>
        <w:t>траєкторії</w:t>
      </w:r>
      <w:r w:rsidR="00EF7376" w:rsidRPr="00891248">
        <w:rPr>
          <w:color w:val="auto"/>
          <w:sz w:val="28"/>
          <w:szCs w:val="28"/>
          <w:lang w:eastAsia="ru-RU"/>
          <w:rPrChange w:id="1535" w:author="ASD" w:date="2016-06-09T16:59:00Z">
            <w:rPr>
              <w:color w:val="auto"/>
              <w:sz w:val="28"/>
              <w:szCs w:val="28"/>
              <w:lang w:eastAsia="ru-RU"/>
            </w:rPr>
          </w:rPrChange>
        </w:rPr>
        <w:t xml:space="preserve"> оптичного потоку</w:t>
      </w:r>
      <w:r w:rsidR="00180694" w:rsidRPr="00891248">
        <w:rPr>
          <w:color w:val="auto"/>
          <w:sz w:val="28"/>
          <w:szCs w:val="28"/>
          <w:lang w:eastAsia="ru-RU"/>
          <w:rPrChange w:id="1536" w:author="ASD" w:date="2016-06-09T16:59:00Z">
            <w:rPr>
              <w:color w:val="auto"/>
              <w:sz w:val="28"/>
              <w:szCs w:val="28"/>
              <w:lang w:eastAsia="ru-RU"/>
            </w:rPr>
          </w:rPrChange>
        </w:rPr>
        <w:t xml:space="preserve"> для того, щоб навчити детектор об'єкта.</w:t>
      </w:r>
      <w:r w:rsidR="00275D4A" w:rsidRPr="00891248">
        <w:rPr>
          <w:color w:val="auto"/>
          <w:sz w:val="28"/>
          <w:szCs w:val="28"/>
          <w:lang w:eastAsia="ru-RU"/>
          <w:rPrChange w:id="1537" w:author="ASD" w:date="2016-06-09T16:59:00Z">
            <w:rPr>
              <w:color w:val="auto"/>
              <w:sz w:val="28"/>
              <w:szCs w:val="28"/>
              <w:lang w:eastAsia="ru-RU"/>
            </w:rPr>
          </w:rPrChange>
        </w:rPr>
        <w:t xml:space="preserve"> </w:t>
      </w:r>
      <w:r w:rsidR="00180694" w:rsidRPr="00891248">
        <w:rPr>
          <w:color w:val="auto"/>
          <w:sz w:val="28"/>
          <w:szCs w:val="28"/>
          <w:lang w:eastAsia="ru-RU"/>
          <w:rPrChange w:id="1538" w:author="ASD" w:date="2016-06-09T16:59:00Z">
            <w:rPr>
              <w:color w:val="auto"/>
              <w:sz w:val="28"/>
              <w:szCs w:val="28"/>
              <w:lang w:eastAsia="ru-RU"/>
            </w:rPr>
          </w:rPrChange>
        </w:rPr>
        <w:t>Оновлення викону</w:t>
      </w:r>
      <w:r w:rsidR="00EF7376" w:rsidRPr="00891248">
        <w:rPr>
          <w:color w:val="auto"/>
          <w:sz w:val="28"/>
          <w:szCs w:val="28"/>
          <w:lang w:eastAsia="ru-RU"/>
          <w:rPrChange w:id="1539" w:author="ASD" w:date="2016-06-09T16:59:00Z">
            <w:rPr>
              <w:color w:val="auto"/>
              <w:sz w:val="28"/>
              <w:szCs w:val="28"/>
              <w:lang w:eastAsia="ru-RU"/>
            </w:rPr>
          </w:rPrChange>
        </w:rPr>
        <w:t>ються</w:t>
      </w:r>
      <w:r w:rsidR="00180694" w:rsidRPr="00891248">
        <w:rPr>
          <w:color w:val="auto"/>
          <w:sz w:val="28"/>
          <w:szCs w:val="28"/>
          <w:lang w:eastAsia="ru-RU"/>
          <w:rPrChange w:id="1540" w:author="ASD" w:date="2016-06-09T16:59:00Z">
            <w:rPr>
              <w:color w:val="auto"/>
              <w:sz w:val="28"/>
              <w:szCs w:val="28"/>
              <w:lang w:eastAsia="ru-RU"/>
            </w:rPr>
          </w:rPrChange>
        </w:rPr>
        <w:t xml:space="preserve"> лише тоді, коли виявл</w:t>
      </w:r>
      <w:r w:rsidR="00EF7376" w:rsidRPr="00891248">
        <w:rPr>
          <w:color w:val="auto"/>
          <w:sz w:val="28"/>
          <w:szCs w:val="28"/>
          <w:lang w:eastAsia="ru-RU"/>
          <w:rPrChange w:id="1541" w:author="ASD" w:date="2016-06-09T16:59:00Z">
            <w:rPr>
              <w:color w:val="auto"/>
              <w:sz w:val="28"/>
              <w:szCs w:val="28"/>
              <w:lang w:eastAsia="ru-RU"/>
            </w:rPr>
          </w:rPrChange>
        </w:rPr>
        <w:t xml:space="preserve">яється, що теперішня модель об’єкта </w:t>
      </w:r>
      <w:r w:rsidRPr="00891248">
        <w:rPr>
          <w:color w:val="auto"/>
          <w:sz w:val="28"/>
          <w:szCs w:val="28"/>
          <w:lang w:eastAsia="ru-RU"/>
          <w:rPrChange w:id="1542" w:author="ASD" w:date="2016-06-09T16:59:00Z">
            <w:rPr>
              <w:color w:val="auto"/>
              <w:sz w:val="28"/>
              <w:szCs w:val="28"/>
              <w:lang w:eastAsia="ru-RU"/>
            </w:rPr>
          </w:rPrChange>
        </w:rPr>
        <w:t>цікавості</w:t>
      </w:r>
      <w:r w:rsidR="00EF7376" w:rsidRPr="00891248">
        <w:rPr>
          <w:color w:val="auto"/>
          <w:sz w:val="28"/>
          <w:szCs w:val="28"/>
          <w:lang w:eastAsia="ru-RU"/>
          <w:rPrChange w:id="1543" w:author="ASD" w:date="2016-06-09T16:59:00Z">
            <w:rPr>
              <w:color w:val="auto"/>
              <w:sz w:val="28"/>
              <w:szCs w:val="28"/>
              <w:lang w:eastAsia="ru-RU"/>
            </w:rPr>
          </w:rPrChange>
        </w:rPr>
        <w:t xml:space="preserve"> схожа</w:t>
      </w:r>
      <w:r w:rsidRPr="00891248">
        <w:rPr>
          <w:color w:val="auto"/>
          <w:sz w:val="28"/>
          <w:szCs w:val="28"/>
          <w:lang w:eastAsia="ru-RU"/>
        </w:rPr>
        <w:t xml:space="preserve"> </w:t>
      </w:r>
      <w:r w:rsidR="00EF7376" w:rsidRPr="00891248">
        <w:rPr>
          <w:color w:val="auto"/>
          <w:sz w:val="28"/>
          <w:szCs w:val="28"/>
          <w:lang w:eastAsia="ru-RU"/>
          <w:rPrChange w:id="1544" w:author="ASD" w:date="2016-06-09T16:59:00Z">
            <w:rPr>
              <w:color w:val="auto"/>
              <w:sz w:val="28"/>
              <w:szCs w:val="28"/>
              <w:lang w:eastAsia="ru-RU"/>
            </w:rPr>
          </w:rPrChange>
        </w:rPr>
        <w:t>на початкову модель - це</w:t>
      </w:r>
      <w:r w:rsidR="00180694" w:rsidRPr="00891248">
        <w:rPr>
          <w:color w:val="auto"/>
          <w:sz w:val="28"/>
          <w:szCs w:val="28"/>
          <w:lang w:eastAsia="ru-RU"/>
          <w:rPrChange w:id="1545" w:author="ASD" w:date="2016-06-09T16:59:00Z">
            <w:rPr>
              <w:color w:val="auto"/>
              <w:sz w:val="28"/>
              <w:szCs w:val="28"/>
              <w:lang w:eastAsia="ru-RU"/>
            </w:rPr>
          </w:rPrChange>
        </w:rPr>
        <w:t xml:space="preserve"> відрізняє</w:t>
      </w:r>
      <w:r w:rsidR="00275D4A" w:rsidRPr="00891248">
        <w:rPr>
          <w:color w:val="auto"/>
          <w:sz w:val="28"/>
          <w:szCs w:val="28"/>
          <w:lang w:eastAsia="ru-RU"/>
          <w:rPrChange w:id="1546" w:author="ASD" w:date="2016-06-09T16:59:00Z">
            <w:rPr>
              <w:color w:val="auto"/>
              <w:sz w:val="28"/>
              <w:szCs w:val="28"/>
              <w:lang w:eastAsia="ru-RU"/>
            </w:rPr>
          </w:rPrChange>
        </w:rPr>
        <w:t xml:space="preserve"> </w:t>
      </w:r>
      <w:r w:rsidR="00180694" w:rsidRPr="00891248">
        <w:rPr>
          <w:color w:val="auto"/>
          <w:sz w:val="28"/>
          <w:szCs w:val="28"/>
          <w:lang w:eastAsia="ru-RU"/>
          <w:rPrChange w:id="1547" w:author="ASD" w:date="2016-06-09T16:59:00Z">
            <w:rPr>
              <w:color w:val="auto"/>
              <w:sz w:val="28"/>
              <w:szCs w:val="28"/>
              <w:lang w:eastAsia="ru-RU"/>
            </w:rPr>
          </w:rPrChange>
        </w:rPr>
        <w:t xml:space="preserve">цей метод </w:t>
      </w:r>
      <w:r w:rsidR="00EF7376" w:rsidRPr="00891248">
        <w:rPr>
          <w:color w:val="auto"/>
          <w:sz w:val="28"/>
          <w:szCs w:val="28"/>
          <w:lang w:eastAsia="ru-RU"/>
          <w:rPrChange w:id="1548" w:author="ASD" w:date="2016-06-09T16:59:00Z">
            <w:rPr>
              <w:color w:val="auto"/>
              <w:sz w:val="28"/>
              <w:szCs w:val="28"/>
              <w:lang w:eastAsia="ru-RU"/>
            </w:rPr>
          </w:rPrChange>
        </w:rPr>
        <w:t>від</w:t>
      </w:r>
      <w:r w:rsidR="00180694" w:rsidRPr="00891248">
        <w:rPr>
          <w:color w:val="auto"/>
          <w:sz w:val="28"/>
          <w:szCs w:val="28"/>
          <w:lang w:eastAsia="ru-RU"/>
          <w:rPrChange w:id="1549" w:author="ASD" w:date="2016-06-09T16:59:00Z">
            <w:rPr>
              <w:color w:val="auto"/>
              <w:sz w:val="28"/>
              <w:szCs w:val="28"/>
              <w:lang w:eastAsia="ru-RU"/>
            </w:rPr>
          </w:rPrChange>
        </w:rPr>
        <w:t xml:space="preserve"> методів адаптивного відстеження</w:t>
      </w:r>
      <w:r w:rsidR="00EF7376" w:rsidRPr="00891248">
        <w:rPr>
          <w:color w:val="auto"/>
          <w:sz w:val="28"/>
          <w:szCs w:val="28"/>
          <w:lang w:eastAsia="ru-RU"/>
          <w:rPrChange w:id="1550" w:author="ASD" w:date="2016-06-09T16:59:00Z">
            <w:rPr>
              <w:color w:val="auto"/>
              <w:sz w:val="28"/>
              <w:szCs w:val="28"/>
              <w:lang w:eastAsia="ru-RU"/>
            </w:rPr>
          </w:rPrChange>
        </w:rPr>
        <w:t xml:space="preserve"> та </w:t>
      </w:r>
      <w:r w:rsidR="00180694" w:rsidRPr="00891248">
        <w:rPr>
          <w:color w:val="auto"/>
          <w:sz w:val="28"/>
          <w:szCs w:val="28"/>
          <w:lang w:eastAsia="ru-RU"/>
          <w:rPrChange w:id="1551" w:author="ASD" w:date="2016-06-09T16:59:00Z">
            <w:rPr>
              <w:color w:val="auto"/>
              <w:sz w:val="28"/>
              <w:szCs w:val="28"/>
              <w:lang w:eastAsia="ru-RU"/>
            </w:rPr>
          </w:rPrChange>
        </w:rPr>
        <w:t>виявлення</w:t>
      </w:r>
      <w:r w:rsidR="00EF7376" w:rsidRPr="00891248">
        <w:rPr>
          <w:color w:val="auto"/>
          <w:sz w:val="28"/>
          <w:szCs w:val="28"/>
          <w:lang w:eastAsia="ru-RU"/>
          <w:rPrChange w:id="1552" w:author="ASD" w:date="2016-06-09T16:59:00Z">
            <w:rPr>
              <w:color w:val="auto"/>
              <w:sz w:val="28"/>
              <w:szCs w:val="28"/>
              <w:lang w:eastAsia="ru-RU"/>
            </w:rPr>
          </w:rPrChange>
        </w:rPr>
        <w:t>. В</w:t>
      </w:r>
      <w:r w:rsidR="00180694" w:rsidRPr="00891248">
        <w:rPr>
          <w:color w:val="auto"/>
          <w:sz w:val="28"/>
          <w:szCs w:val="28"/>
          <w:lang w:eastAsia="ru-RU"/>
          <w:rPrChange w:id="1553" w:author="ASD" w:date="2016-06-09T16:59:00Z">
            <w:rPr>
              <w:color w:val="auto"/>
              <w:sz w:val="28"/>
              <w:szCs w:val="28"/>
              <w:lang w:eastAsia="ru-RU"/>
            </w:rPr>
          </w:rPrChange>
        </w:rPr>
        <w:t>ихідний сигнал детектор</w:t>
      </w:r>
      <w:r w:rsidR="00EF7376" w:rsidRPr="00891248">
        <w:rPr>
          <w:color w:val="auto"/>
          <w:sz w:val="28"/>
          <w:szCs w:val="28"/>
          <w:lang w:eastAsia="ru-RU"/>
          <w:rPrChange w:id="1554" w:author="ASD" w:date="2016-06-09T16:59:00Z">
            <w:rPr>
              <w:color w:val="auto"/>
              <w:sz w:val="28"/>
              <w:szCs w:val="28"/>
              <w:lang w:eastAsia="ru-RU"/>
            </w:rPr>
          </w:rPrChange>
        </w:rPr>
        <w:t>а об'єкта цікавості</w:t>
      </w:r>
      <w:r w:rsidR="00180694" w:rsidRPr="00891248">
        <w:rPr>
          <w:color w:val="auto"/>
          <w:sz w:val="28"/>
          <w:szCs w:val="28"/>
          <w:lang w:eastAsia="ru-RU"/>
          <w:rPrChange w:id="1555" w:author="ASD" w:date="2016-06-09T16:59:00Z">
            <w:rPr>
              <w:color w:val="auto"/>
              <w:sz w:val="28"/>
              <w:szCs w:val="28"/>
              <w:lang w:eastAsia="ru-RU"/>
            </w:rPr>
          </w:rPrChange>
        </w:rPr>
        <w:t xml:space="preserve"> використовується тільки для повторної ініціалізації </w:t>
      </w:r>
      <w:r w:rsidR="00391B11" w:rsidRPr="00891248">
        <w:rPr>
          <w:color w:val="auto"/>
          <w:sz w:val="28"/>
          <w:szCs w:val="28"/>
          <w:lang w:eastAsia="ru-RU"/>
          <w:rPrChange w:id="1556" w:author="ASD" w:date="2016-06-09T16:59:00Z">
            <w:rPr>
              <w:color w:val="auto"/>
              <w:sz w:val="28"/>
              <w:szCs w:val="28"/>
              <w:lang w:eastAsia="ru-RU"/>
            </w:rPr>
          </w:rPrChange>
        </w:rPr>
        <w:t xml:space="preserve">процес </w:t>
      </w:r>
      <w:r w:rsidRPr="00891248">
        <w:rPr>
          <w:color w:val="auto"/>
          <w:sz w:val="28"/>
          <w:szCs w:val="28"/>
          <w:lang w:eastAsia="ru-RU"/>
          <w:rPrChange w:id="1557" w:author="ASD" w:date="2016-06-09T16:59:00Z">
            <w:rPr>
              <w:color w:val="auto"/>
              <w:sz w:val="28"/>
              <w:szCs w:val="28"/>
              <w:lang w:eastAsia="ru-RU"/>
            </w:rPr>
          </w:rPrChange>
        </w:rPr>
        <w:t>відстеження</w:t>
      </w:r>
      <w:r w:rsidR="00180694" w:rsidRPr="00891248">
        <w:rPr>
          <w:color w:val="auto"/>
          <w:sz w:val="28"/>
          <w:szCs w:val="28"/>
          <w:lang w:eastAsia="ru-RU"/>
          <w:rPrChange w:id="1558" w:author="ASD" w:date="2016-06-09T16:59:00Z">
            <w:rPr>
              <w:color w:val="auto"/>
              <w:sz w:val="28"/>
              <w:szCs w:val="28"/>
              <w:lang w:eastAsia="ru-RU"/>
            </w:rPr>
          </w:rPrChange>
        </w:rPr>
        <w:t xml:space="preserve"> </w:t>
      </w:r>
      <w:r w:rsidR="00EF7376" w:rsidRPr="00891248">
        <w:rPr>
          <w:color w:val="auto"/>
          <w:sz w:val="28"/>
          <w:szCs w:val="28"/>
          <w:lang w:eastAsia="ru-RU"/>
          <w:rPrChange w:id="1559" w:author="ASD" w:date="2016-06-09T16:59:00Z">
            <w:rPr>
              <w:color w:val="auto"/>
              <w:sz w:val="28"/>
              <w:szCs w:val="28"/>
              <w:lang w:eastAsia="ru-RU"/>
            </w:rPr>
          </w:rPrChange>
        </w:rPr>
        <w:t xml:space="preserve">оптичного потоку, </w:t>
      </w:r>
      <w:r w:rsidR="00180694" w:rsidRPr="00891248">
        <w:rPr>
          <w:color w:val="auto"/>
          <w:sz w:val="28"/>
          <w:szCs w:val="28"/>
          <w:lang w:eastAsia="ru-RU"/>
          <w:rPrChange w:id="1560" w:author="ASD" w:date="2016-06-09T16:59:00Z">
            <w:rPr>
              <w:color w:val="auto"/>
              <w:sz w:val="28"/>
              <w:szCs w:val="28"/>
              <w:lang w:eastAsia="ru-RU"/>
            </w:rPr>
          </w:rPrChange>
        </w:rPr>
        <w:t>але</w:t>
      </w:r>
      <w:r w:rsidR="00275D4A" w:rsidRPr="00891248">
        <w:rPr>
          <w:color w:val="auto"/>
          <w:sz w:val="28"/>
          <w:szCs w:val="28"/>
          <w:lang w:eastAsia="ru-RU"/>
          <w:rPrChange w:id="1561" w:author="ASD" w:date="2016-06-09T16:59:00Z">
            <w:rPr>
              <w:color w:val="auto"/>
              <w:sz w:val="28"/>
              <w:szCs w:val="28"/>
              <w:lang w:eastAsia="ru-RU"/>
            </w:rPr>
          </w:rPrChange>
        </w:rPr>
        <w:t xml:space="preserve"> </w:t>
      </w:r>
      <w:r w:rsidR="00180694" w:rsidRPr="00891248">
        <w:rPr>
          <w:color w:val="auto"/>
          <w:sz w:val="28"/>
          <w:szCs w:val="28"/>
          <w:lang w:eastAsia="ru-RU"/>
          <w:rPrChange w:id="1562" w:author="ASD" w:date="2016-06-09T16:59:00Z">
            <w:rPr>
              <w:color w:val="auto"/>
              <w:sz w:val="28"/>
              <w:szCs w:val="28"/>
              <w:lang w:eastAsia="ru-RU"/>
            </w:rPr>
          </w:rPrChange>
        </w:rPr>
        <w:t>ніколи не використову</w:t>
      </w:r>
      <w:r w:rsidR="00180694" w:rsidRPr="00891248">
        <w:rPr>
          <w:color w:val="auto"/>
          <w:sz w:val="28"/>
          <w:szCs w:val="28"/>
          <w:lang w:eastAsia="ru-RU"/>
          <w:rPrChange w:id="1563" w:author="ASD" w:date="2016-06-09T16:59:00Z">
            <w:rPr>
              <w:color w:val="auto"/>
              <w:sz w:val="28"/>
              <w:szCs w:val="28"/>
              <w:lang w:eastAsia="ru-RU"/>
            </w:rPr>
          </w:rPrChange>
        </w:rPr>
        <w:lastRenderedPageBreak/>
        <w:t xml:space="preserve">ється для того, щоб оновити сам класифікатор. </w:t>
      </w:r>
      <w:r w:rsidRPr="00891248">
        <w:rPr>
          <w:color w:val="auto"/>
          <w:sz w:val="28"/>
          <w:szCs w:val="28"/>
          <w:lang w:eastAsia="ru-RU"/>
        </w:rPr>
        <w:t>Калал</w:t>
      </w:r>
      <w:r w:rsidR="00EF7376" w:rsidRPr="00891248">
        <w:rPr>
          <w:color w:val="auto"/>
          <w:sz w:val="28"/>
          <w:szCs w:val="28"/>
          <w:lang w:eastAsia="ru-RU"/>
          <w:rPrChange w:id="1564" w:author="ASD" w:date="2016-06-09T16:59:00Z">
            <w:rPr>
              <w:color w:val="auto"/>
              <w:sz w:val="28"/>
              <w:szCs w:val="28"/>
              <w:lang w:eastAsia="ru-RU"/>
            </w:rPr>
          </w:rPrChange>
        </w:rPr>
        <w:t xml:space="preserve"> досяг</w:t>
      </w:r>
      <w:r w:rsidR="00180694" w:rsidRPr="00891248">
        <w:rPr>
          <w:color w:val="auto"/>
          <w:sz w:val="28"/>
          <w:szCs w:val="28"/>
          <w:lang w:eastAsia="ru-RU"/>
          <w:rPrChange w:id="1565" w:author="ASD" w:date="2016-06-09T16:59:00Z">
            <w:rPr>
              <w:color w:val="auto"/>
              <w:sz w:val="28"/>
              <w:szCs w:val="28"/>
              <w:lang w:eastAsia="ru-RU"/>
            </w:rPr>
          </w:rPrChange>
        </w:rPr>
        <w:t xml:space="preserve"> чудових результатів, а також</w:t>
      </w:r>
      <w:r w:rsidR="00275D4A" w:rsidRPr="00891248">
        <w:rPr>
          <w:color w:val="auto"/>
          <w:sz w:val="28"/>
          <w:szCs w:val="28"/>
          <w:lang w:eastAsia="ru-RU"/>
          <w:rPrChange w:id="1566" w:author="ASD" w:date="2016-06-09T16:59:00Z">
            <w:rPr>
              <w:color w:val="auto"/>
              <w:sz w:val="28"/>
              <w:szCs w:val="28"/>
              <w:lang w:eastAsia="ru-RU"/>
            </w:rPr>
          </w:rPrChange>
        </w:rPr>
        <w:t xml:space="preserve"> </w:t>
      </w:r>
      <w:r w:rsidR="00EF7376" w:rsidRPr="00891248">
        <w:rPr>
          <w:color w:val="auto"/>
          <w:sz w:val="28"/>
          <w:szCs w:val="28"/>
          <w:lang w:eastAsia="ru-RU"/>
          <w:rPrChange w:id="1567" w:author="ASD" w:date="2016-06-09T16:59:00Z">
            <w:rPr>
              <w:color w:val="auto"/>
              <w:sz w:val="28"/>
              <w:szCs w:val="28"/>
              <w:lang w:eastAsia="ru-RU"/>
            </w:rPr>
          </w:rPrChange>
        </w:rPr>
        <w:t xml:space="preserve">високої частоти </w:t>
      </w:r>
      <w:r w:rsidRPr="00891248">
        <w:rPr>
          <w:color w:val="auto"/>
          <w:sz w:val="28"/>
          <w:szCs w:val="28"/>
          <w:lang w:eastAsia="ru-RU"/>
          <w:rPrChange w:id="1568" w:author="ASD" w:date="2016-06-09T16:59:00Z">
            <w:rPr>
              <w:color w:val="auto"/>
              <w:sz w:val="28"/>
              <w:szCs w:val="28"/>
              <w:lang w:eastAsia="ru-RU"/>
            </w:rPr>
          </w:rPrChange>
        </w:rPr>
        <w:t>квадрів</w:t>
      </w:r>
      <w:r w:rsidR="00180694" w:rsidRPr="00891248">
        <w:rPr>
          <w:color w:val="auto"/>
          <w:sz w:val="28"/>
          <w:szCs w:val="28"/>
          <w:lang w:eastAsia="ru-RU"/>
          <w:rPrChange w:id="1569" w:author="ASD" w:date="2016-06-09T16:59:00Z">
            <w:rPr>
              <w:color w:val="auto"/>
              <w:sz w:val="28"/>
              <w:szCs w:val="28"/>
              <w:lang w:eastAsia="ru-RU"/>
            </w:rPr>
          </w:rPrChange>
        </w:rPr>
        <w:t xml:space="preserve"> порівнянні з адаптивними методами відстеження</w:t>
      </w:r>
      <w:r w:rsidR="00EF7376" w:rsidRPr="00891248">
        <w:rPr>
          <w:color w:val="auto"/>
          <w:sz w:val="28"/>
          <w:szCs w:val="28"/>
          <w:lang w:eastAsia="ru-RU"/>
          <w:rPrChange w:id="1570" w:author="ASD" w:date="2016-06-09T16:59:00Z">
            <w:rPr>
              <w:color w:val="auto"/>
              <w:sz w:val="28"/>
              <w:szCs w:val="28"/>
              <w:lang w:eastAsia="ru-RU"/>
            </w:rPr>
          </w:rPrChange>
        </w:rPr>
        <w:t xml:space="preserve"> та </w:t>
      </w:r>
      <w:r w:rsidR="00180694" w:rsidRPr="00891248">
        <w:rPr>
          <w:color w:val="auto"/>
          <w:sz w:val="28"/>
          <w:szCs w:val="28"/>
          <w:lang w:eastAsia="ru-RU"/>
          <w:rPrChange w:id="1571" w:author="ASD" w:date="2016-06-09T16:59:00Z">
            <w:rPr>
              <w:color w:val="auto"/>
              <w:sz w:val="28"/>
              <w:szCs w:val="28"/>
              <w:lang w:eastAsia="ru-RU"/>
            </w:rPr>
          </w:rPrChange>
        </w:rPr>
        <w:t>виявлення.</w:t>
      </w:r>
    </w:p>
    <w:p w:rsidR="00180694" w:rsidRPr="00891248" w:rsidRDefault="00180694" w:rsidP="00891248">
      <w:pPr>
        <w:pStyle w:val="3"/>
        <w:numPr>
          <w:ilvl w:val="0"/>
          <w:numId w:val="42"/>
        </w:numPr>
        <w:tabs>
          <w:tab w:val="left" w:pos="990"/>
          <w:tab w:val="left" w:pos="1440"/>
        </w:tabs>
        <w:spacing w:before="0" w:beforeAutospacing="0" w:after="0" w:afterAutospacing="0" w:line="360" w:lineRule="auto"/>
        <w:ind w:left="1710" w:hanging="1350"/>
        <w:rPr>
          <w:szCs w:val="28"/>
          <w:lang w:val="uk-UA"/>
          <w:rPrChange w:id="1572" w:author="ASD" w:date="2016-06-09T16:59:00Z">
            <w:rPr>
              <w:szCs w:val="28"/>
              <w:lang w:val="uk-UA"/>
            </w:rPr>
          </w:rPrChange>
        </w:rPr>
      </w:pPr>
      <w:bookmarkStart w:id="1573" w:name="_Toc453262652"/>
      <w:r w:rsidRPr="00891248">
        <w:rPr>
          <w:szCs w:val="28"/>
          <w:lang w:val="uk-UA"/>
          <w:rPrChange w:id="1574" w:author="ASD" w:date="2016-06-09T16:59:00Z">
            <w:rPr>
              <w:lang w:val="uk-UA"/>
            </w:rPr>
          </w:rPrChange>
        </w:rPr>
        <w:t>Обсяг робіт</w:t>
      </w:r>
      <w:bookmarkEnd w:id="1573"/>
    </w:p>
    <w:p w:rsidR="00275D4A"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575" w:author="ASD" w:date="2016-06-09T16:59:00Z">
            <w:rPr>
              <w:color w:val="auto"/>
              <w:sz w:val="28"/>
              <w:szCs w:val="28"/>
              <w:lang w:eastAsia="ru-RU"/>
            </w:rPr>
          </w:rPrChange>
        </w:rPr>
      </w:pPr>
      <w:r w:rsidRPr="00891248">
        <w:rPr>
          <w:color w:val="auto"/>
          <w:sz w:val="28"/>
          <w:szCs w:val="28"/>
          <w:lang w:eastAsia="ru-RU"/>
          <w:rPrChange w:id="1576" w:author="ASD" w:date="2016-06-09T16:59:00Z">
            <w:rPr>
              <w:color w:val="auto"/>
              <w:sz w:val="28"/>
              <w:szCs w:val="28"/>
              <w:lang w:eastAsia="ru-RU"/>
            </w:rPr>
          </w:rPrChange>
        </w:rPr>
        <w:t xml:space="preserve">Ми використовуємо підхід </w:t>
      </w:r>
      <w:r w:rsidR="001E1978" w:rsidRPr="00891248">
        <w:rPr>
          <w:color w:val="auto"/>
          <w:sz w:val="28"/>
          <w:szCs w:val="28"/>
          <w:lang w:eastAsia="ru-RU"/>
        </w:rPr>
        <w:t>Калал</w:t>
      </w:r>
      <w:r w:rsidR="00806897" w:rsidRPr="00891248">
        <w:rPr>
          <w:color w:val="auto"/>
          <w:sz w:val="28"/>
          <w:szCs w:val="28"/>
          <w:lang w:eastAsia="ru-RU"/>
          <w:rPrChange w:id="1577" w:author="ASD" w:date="2016-06-09T16:59:00Z">
            <w:rPr>
              <w:color w:val="auto"/>
              <w:sz w:val="28"/>
              <w:szCs w:val="28"/>
              <w:lang w:eastAsia="ru-RU"/>
            </w:rPr>
          </w:rPrChange>
        </w:rPr>
        <w:t xml:space="preserve">. </w:t>
      </w:r>
      <w:r w:rsidRPr="00891248">
        <w:rPr>
          <w:color w:val="auto"/>
          <w:sz w:val="28"/>
          <w:szCs w:val="28"/>
          <w:lang w:eastAsia="ru-RU"/>
          <w:rPrChange w:id="1578" w:author="ASD" w:date="2016-06-09T16:59:00Z">
            <w:rPr>
              <w:color w:val="auto"/>
              <w:sz w:val="28"/>
              <w:szCs w:val="28"/>
              <w:lang w:eastAsia="ru-RU"/>
            </w:rPr>
          </w:rPrChange>
        </w:rPr>
        <w:t>[28] для рекурсивного відстеження. Цей підхід заснований на</w:t>
      </w:r>
      <w:r w:rsidR="00275D4A" w:rsidRPr="00891248">
        <w:rPr>
          <w:color w:val="auto"/>
          <w:sz w:val="28"/>
          <w:szCs w:val="28"/>
          <w:lang w:eastAsia="ru-RU"/>
          <w:rPrChange w:id="1579" w:author="ASD" w:date="2016-06-09T16:59:00Z">
            <w:rPr>
              <w:color w:val="auto"/>
              <w:sz w:val="28"/>
              <w:szCs w:val="28"/>
              <w:lang w:eastAsia="ru-RU"/>
            </w:rPr>
          </w:rPrChange>
        </w:rPr>
        <w:t xml:space="preserve"> </w:t>
      </w:r>
      <w:r w:rsidRPr="00891248">
        <w:rPr>
          <w:color w:val="auto"/>
          <w:sz w:val="28"/>
          <w:szCs w:val="28"/>
          <w:lang w:eastAsia="ru-RU"/>
          <w:rPrChange w:id="1580" w:author="ASD" w:date="2016-06-09T16:59:00Z">
            <w:rPr>
              <w:color w:val="auto"/>
              <w:sz w:val="28"/>
              <w:szCs w:val="28"/>
              <w:lang w:eastAsia="ru-RU"/>
            </w:rPr>
          </w:rPrChange>
        </w:rPr>
        <w:t>оцін</w:t>
      </w:r>
      <w:r w:rsidR="00681D10" w:rsidRPr="00891248">
        <w:rPr>
          <w:color w:val="auto"/>
          <w:sz w:val="28"/>
          <w:szCs w:val="28"/>
          <w:lang w:eastAsia="ru-RU"/>
          <w:rPrChange w:id="1581" w:author="ASD" w:date="2016-06-09T16:59:00Z">
            <w:rPr>
              <w:color w:val="auto"/>
              <w:sz w:val="28"/>
              <w:szCs w:val="28"/>
              <w:lang w:eastAsia="ru-RU"/>
            </w:rPr>
          </w:rPrChange>
        </w:rPr>
        <w:t>ці</w:t>
      </w:r>
      <w:r w:rsidRPr="00891248">
        <w:rPr>
          <w:color w:val="auto"/>
          <w:sz w:val="28"/>
          <w:szCs w:val="28"/>
          <w:lang w:eastAsia="ru-RU"/>
          <w:rPrChange w:id="1582" w:author="ASD" w:date="2016-06-09T16:59:00Z">
            <w:rPr>
              <w:color w:val="auto"/>
              <w:sz w:val="28"/>
              <w:szCs w:val="28"/>
              <w:lang w:eastAsia="ru-RU"/>
            </w:rPr>
          </w:rPrChange>
        </w:rPr>
        <w:t xml:space="preserve"> оптичного потоку </w:t>
      </w:r>
      <w:r w:rsidR="00681D10" w:rsidRPr="00891248">
        <w:rPr>
          <w:color w:val="auto"/>
          <w:sz w:val="28"/>
          <w:szCs w:val="28"/>
          <w:lang w:eastAsia="ru-RU"/>
          <w:rPrChange w:id="1583" w:author="ASD" w:date="2016-06-09T16:59:00Z">
            <w:rPr>
              <w:color w:val="auto"/>
              <w:sz w:val="28"/>
              <w:szCs w:val="28"/>
              <w:lang w:eastAsia="ru-RU"/>
            </w:rPr>
          </w:rPrChange>
        </w:rPr>
        <w:t>і</w:t>
      </w:r>
      <w:r w:rsidRPr="00891248">
        <w:rPr>
          <w:color w:val="auto"/>
          <w:sz w:val="28"/>
          <w:szCs w:val="28"/>
          <w:lang w:eastAsia="ru-RU"/>
          <w:rPrChange w:id="1584" w:author="ASD" w:date="2016-06-09T16:59:00Z">
            <w:rPr>
              <w:color w:val="auto"/>
              <w:sz w:val="28"/>
              <w:szCs w:val="28"/>
              <w:lang w:eastAsia="ru-RU"/>
            </w:rPr>
          </w:rPrChange>
        </w:rPr>
        <w:t xml:space="preserve">з використанням методу </w:t>
      </w:r>
      <w:r w:rsidR="001E1978" w:rsidRPr="00891248">
        <w:rPr>
          <w:color w:val="auto"/>
          <w:sz w:val="28"/>
          <w:szCs w:val="28"/>
          <w:lang w:eastAsia="ru-RU"/>
        </w:rPr>
        <w:t>Лукас і Канаде</w:t>
      </w:r>
      <w:r w:rsidR="00681D10" w:rsidRPr="00891248">
        <w:rPr>
          <w:color w:val="auto"/>
          <w:sz w:val="28"/>
          <w:szCs w:val="28"/>
          <w:lang w:eastAsia="ru-RU"/>
          <w:rPrChange w:id="1585" w:author="ASD" w:date="2016-06-09T16:59:00Z">
            <w:rPr>
              <w:color w:val="auto"/>
              <w:sz w:val="28"/>
              <w:szCs w:val="28"/>
              <w:lang w:eastAsia="ru-RU"/>
            </w:rPr>
          </w:rPrChange>
        </w:rPr>
        <w:t xml:space="preserve"> </w:t>
      </w:r>
      <w:r w:rsidRPr="00891248">
        <w:rPr>
          <w:color w:val="auto"/>
          <w:sz w:val="28"/>
          <w:szCs w:val="28"/>
          <w:lang w:eastAsia="ru-RU"/>
          <w:rPrChange w:id="1586" w:author="ASD" w:date="2016-06-09T16:59:00Z">
            <w:rPr>
              <w:color w:val="auto"/>
              <w:sz w:val="28"/>
              <w:szCs w:val="28"/>
              <w:lang w:eastAsia="ru-RU"/>
            </w:rPr>
          </w:rPrChange>
        </w:rPr>
        <w:t>[33]. Для виявлення об'єкта, ми</w:t>
      </w:r>
      <w:r w:rsidR="00275D4A" w:rsidRPr="00891248">
        <w:rPr>
          <w:color w:val="auto"/>
          <w:sz w:val="28"/>
          <w:szCs w:val="28"/>
          <w:lang w:eastAsia="ru-RU"/>
          <w:rPrChange w:id="1587" w:author="ASD" w:date="2016-06-09T16:59:00Z">
            <w:rPr>
              <w:color w:val="auto"/>
              <w:sz w:val="28"/>
              <w:szCs w:val="28"/>
              <w:lang w:eastAsia="ru-RU"/>
            </w:rPr>
          </w:rPrChange>
        </w:rPr>
        <w:t xml:space="preserve"> </w:t>
      </w:r>
      <w:r w:rsidR="00681D10" w:rsidRPr="00891248">
        <w:rPr>
          <w:color w:val="auto"/>
          <w:sz w:val="28"/>
          <w:szCs w:val="28"/>
          <w:lang w:eastAsia="ru-RU"/>
          <w:rPrChange w:id="1588" w:author="ASD" w:date="2016-06-09T16:59:00Z">
            <w:rPr>
              <w:color w:val="auto"/>
              <w:sz w:val="28"/>
              <w:szCs w:val="28"/>
              <w:lang w:eastAsia="ru-RU"/>
            </w:rPr>
          </w:rPrChange>
        </w:rPr>
        <w:t>використовуємо</w:t>
      </w:r>
      <w:r w:rsidRPr="00891248">
        <w:rPr>
          <w:color w:val="auto"/>
          <w:sz w:val="28"/>
          <w:szCs w:val="28"/>
          <w:lang w:eastAsia="ru-RU"/>
          <w:rPrChange w:id="1589" w:author="ASD" w:date="2016-06-09T16:59:00Z">
            <w:rPr>
              <w:color w:val="auto"/>
              <w:sz w:val="28"/>
              <w:szCs w:val="28"/>
              <w:lang w:eastAsia="ru-RU"/>
            </w:rPr>
          </w:rPrChange>
        </w:rPr>
        <w:t xml:space="preserve"> [26] шаблони</w:t>
      </w:r>
      <w:r w:rsidR="00681D10" w:rsidRPr="00891248">
        <w:rPr>
          <w:color w:val="auto"/>
          <w:sz w:val="28"/>
          <w:szCs w:val="28"/>
          <w:lang w:eastAsia="ru-RU"/>
          <w:rPrChange w:id="1590" w:author="ASD" w:date="2016-06-09T16:59:00Z">
            <w:rPr>
              <w:color w:val="auto"/>
              <w:sz w:val="28"/>
              <w:szCs w:val="28"/>
              <w:lang w:eastAsia="ru-RU"/>
            </w:rPr>
          </w:rPrChange>
        </w:rPr>
        <w:t xml:space="preserve"> об’єкта</w:t>
      </w:r>
      <w:r w:rsidRPr="00891248">
        <w:rPr>
          <w:color w:val="auto"/>
          <w:sz w:val="28"/>
          <w:szCs w:val="28"/>
          <w:lang w:eastAsia="ru-RU"/>
          <w:rPrChange w:id="1591" w:author="ASD" w:date="2016-06-09T16:59:00Z">
            <w:rPr>
              <w:color w:val="auto"/>
              <w:sz w:val="28"/>
              <w:szCs w:val="28"/>
              <w:lang w:eastAsia="ru-RU"/>
            </w:rPr>
          </w:rPrChange>
        </w:rPr>
        <w:t xml:space="preserve">, які нормуються по яскравості і розміром. </w:t>
      </w:r>
      <w:r w:rsidR="00681D10" w:rsidRPr="00891248">
        <w:rPr>
          <w:color w:val="auto"/>
          <w:sz w:val="28"/>
          <w:szCs w:val="28"/>
          <w:lang w:eastAsia="ru-RU"/>
          <w:rPrChange w:id="1592" w:author="ASD" w:date="2016-06-09T16:59:00Z">
            <w:rPr>
              <w:color w:val="auto"/>
              <w:sz w:val="28"/>
              <w:szCs w:val="28"/>
              <w:lang w:eastAsia="ru-RU"/>
            </w:rPr>
          </w:rPrChange>
        </w:rPr>
        <w:t>М</w:t>
      </w:r>
      <w:r w:rsidRPr="00891248">
        <w:rPr>
          <w:color w:val="auto"/>
          <w:sz w:val="28"/>
          <w:szCs w:val="28"/>
          <w:lang w:eastAsia="ru-RU"/>
          <w:rPrChange w:id="1593" w:author="ASD" w:date="2016-06-09T16:59:00Z">
            <w:rPr>
              <w:color w:val="auto"/>
              <w:sz w:val="28"/>
              <w:szCs w:val="28"/>
              <w:lang w:eastAsia="ru-RU"/>
            </w:rPr>
          </w:rPrChange>
        </w:rPr>
        <w:t>и відмежу</w:t>
      </w:r>
      <w:r w:rsidR="00681D10" w:rsidRPr="00891248">
        <w:rPr>
          <w:color w:val="auto"/>
          <w:sz w:val="28"/>
          <w:szCs w:val="28"/>
          <w:lang w:eastAsia="ru-RU"/>
          <w:rPrChange w:id="1594" w:author="ASD" w:date="2016-06-09T16:59:00Z">
            <w:rPr>
              <w:color w:val="auto"/>
              <w:sz w:val="28"/>
              <w:szCs w:val="28"/>
              <w:lang w:eastAsia="ru-RU"/>
            </w:rPr>
          </w:rPrChange>
        </w:rPr>
        <w:t>ємо</w:t>
      </w:r>
      <w:r w:rsidR="00275D4A" w:rsidRPr="00891248">
        <w:rPr>
          <w:color w:val="auto"/>
          <w:sz w:val="28"/>
          <w:szCs w:val="28"/>
          <w:lang w:eastAsia="ru-RU"/>
          <w:rPrChange w:id="1595" w:author="ASD" w:date="2016-06-09T16:59:00Z">
            <w:rPr>
              <w:color w:val="auto"/>
              <w:sz w:val="28"/>
              <w:szCs w:val="28"/>
              <w:lang w:eastAsia="ru-RU"/>
            </w:rPr>
          </w:rPrChange>
        </w:rPr>
        <w:t xml:space="preserve"> </w:t>
      </w:r>
      <w:r w:rsidRPr="00891248">
        <w:rPr>
          <w:color w:val="auto"/>
          <w:sz w:val="28"/>
          <w:szCs w:val="28"/>
          <w:lang w:eastAsia="ru-RU"/>
          <w:rPrChange w:id="1596" w:author="ASD" w:date="2016-06-09T16:59:00Z">
            <w:rPr>
              <w:color w:val="auto"/>
              <w:sz w:val="28"/>
              <w:szCs w:val="28"/>
              <w:lang w:eastAsia="ru-RU"/>
            </w:rPr>
          </w:rPrChange>
        </w:rPr>
        <w:t>шаблони для позитивних прикладів об'єкта і для негативних прикладів, знайдених у фоновому режимі.</w:t>
      </w:r>
      <w:r w:rsidR="00275D4A" w:rsidRPr="00891248">
        <w:rPr>
          <w:color w:val="auto"/>
          <w:sz w:val="28"/>
          <w:szCs w:val="28"/>
          <w:lang w:eastAsia="ru-RU"/>
          <w:rPrChange w:id="1597" w:author="ASD" w:date="2016-06-09T16:59:00Z">
            <w:rPr>
              <w:color w:val="auto"/>
              <w:sz w:val="28"/>
              <w:szCs w:val="28"/>
              <w:lang w:eastAsia="ru-RU"/>
            </w:rPr>
          </w:rPrChange>
        </w:rPr>
        <w:t xml:space="preserve"> </w:t>
      </w:r>
    </w:p>
    <w:p w:rsidR="00977FBC" w:rsidRPr="00891248" w:rsidRDefault="00180694" w:rsidP="00891248">
      <w:pPr>
        <w:pStyle w:val="a9"/>
        <w:shd w:val="clear" w:color="auto" w:fill="FFFFFF"/>
        <w:spacing w:before="0" w:beforeAutospacing="0" w:after="0" w:afterAutospacing="0" w:line="360" w:lineRule="auto"/>
        <w:ind w:firstLine="630"/>
        <w:rPr>
          <w:color w:val="auto"/>
          <w:sz w:val="28"/>
          <w:szCs w:val="28"/>
          <w:lang w:eastAsia="ru-RU"/>
          <w:rPrChange w:id="1598" w:author="ASD" w:date="2016-06-09T16:59:00Z">
            <w:rPr>
              <w:color w:val="auto"/>
              <w:sz w:val="28"/>
              <w:szCs w:val="28"/>
              <w:lang w:eastAsia="ru-RU"/>
            </w:rPr>
          </w:rPrChange>
        </w:rPr>
      </w:pPr>
      <w:r w:rsidRPr="00891248">
        <w:rPr>
          <w:color w:val="auto"/>
          <w:sz w:val="28"/>
          <w:szCs w:val="28"/>
          <w:lang w:eastAsia="ru-RU"/>
          <w:rPrChange w:id="1599" w:author="ASD" w:date="2016-06-09T16:59:00Z">
            <w:rPr>
              <w:color w:val="auto"/>
              <w:sz w:val="28"/>
              <w:szCs w:val="28"/>
              <w:lang w:eastAsia="ru-RU"/>
            </w:rPr>
          </w:rPrChange>
        </w:rPr>
        <w:t xml:space="preserve">Ці шаблони формують основу </w:t>
      </w:r>
      <w:r w:rsidR="00681D10" w:rsidRPr="00891248">
        <w:rPr>
          <w:color w:val="auto"/>
          <w:sz w:val="28"/>
          <w:szCs w:val="28"/>
          <w:lang w:eastAsia="ru-RU"/>
          <w:rPrChange w:id="1600" w:author="ASD" w:date="2016-06-09T16:59:00Z">
            <w:rPr>
              <w:color w:val="auto"/>
              <w:sz w:val="28"/>
              <w:szCs w:val="28"/>
              <w:lang w:eastAsia="ru-RU"/>
            </w:rPr>
          </w:rPrChange>
        </w:rPr>
        <w:t>розпізнавання</w:t>
      </w:r>
      <w:r w:rsidRPr="00891248">
        <w:rPr>
          <w:color w:val="auto"/>
          <w:sz w:val="28"/>
          <w:szCs w:val="28"/>
          <w:lang w:eastAsia="ru-RU"/>
          <w:rPrChange w:id="1601" w:author="ASD" w:date="2016-06-09T16:59:00Z">
            <w:rPr>
              <w:color w:val="auto"/>
              <w:sz w:val="28"/>
              <w:szCs w:val="28"/>
              <w:lang w:eastAsia="ru-RU"/>
            </w:rPr>
          </w:rPrChange>
        </w:rPr>
        <w:t xml:space="preserve"> об'єкта, </w:t>
      </w:r>
      <w:r w:rsidR="00681D10" w:rsidRPr="00891248">
        <w:rPr>
          <w:color w:val="auto"/>
          <w:sz w:val="28"/>
          <w:szCs w:val="28"/>
          <w:lang w:eastAsia="ru-RU"/>
          <w:rPrChange w:id="1602" w:author="ASD" w:date="2016-06-09T16:59:00Z">
            <w:rPr>
              <w:color w:val="auto"/>
              <w:sz w:val="28"/>
              <w:szCs w:val="28"/>
              <w:lang w:eastAsia="ru-RU"/>
            </w:rPr>
          </w:rPrChange>
        </w:rPr>
        <w:t>процес</w:t>
      </w:r>
      <w:r w:rsidRPr="00891248">
        <w:rPr>
          <w:color w:val="auto"/>
          <w:sz w:val="28"/>
          <w:szCs w:val="28"/>
          <w:lang w:eastAsia="ru-RU"/>
          <w:rPrChange w:id="1603" w:author="ASD" w:date="2016-06-09T16:59:00Z">
            <w:rPr>
              <w:color w:val="auto"/>
              <w:sz w:val="28"/>
              <w:szCs w:val="28"/>
              <w:lang w:eastAsia="ru-RU"/>
            </w:rPr>
          </w:rPrChange>
        </w:rPr>
        <w:t xml:space="preserve"> виконується незалежно від </w:t>
      </w:r>
      <w:r w:rsidR="00681D10" w:rsidRPr="00891248">
        <w:rPr>
          <w:color w:val="auto"/>
          <w:sz w:val="28"/>
          <w:szCs w:val="28"/>
          <w:lang w:eastAsia="ru-RU"/>
          <w:rPrChange w:id="1604" w:author="ASD" w:date="2016-06-09T16:59:00Z">
            <w:rPr>
              <w:color w:val="auto"/>
              <w:sz w:val="28"/>
              <w:szCs w:val="28"/>
              <w:lang w:eastAsia="ru-RU"/>
            </w:rPr>
          </w:rPrChange>
        </w:rPr>
        <w:t xml:space="preserve"> процесу спостереження</w:t>
      </w:r>
      <w:r w:rsidRPr="00891248">
        <w:rPr>
          <w:color w:val="auto"/>
          <w:sz w:val="28"/>
          <w:szCs w:val="28"/>
          <w:lang w:eastAsia="ru-RU"/>
          <w:rPrChange w:id="1605" w:author="ASD" w:date="2016-06-09T16:59:00Z">
            <w:rPr>
              <w:color w:val="auto"/>
              <w:sz w:val="28"/>
              <w:szCs w:val="28"/>
              <w:lang w:eastAsia="ru-RU"/>
            </w:rPr>
          </w:rPrChange>
        </w:rPr>
        <w:t>.</w:t>
      </w:r>
      <w:r w:rsidR="00275D4A" w:rsidRPr="00891248">
        <w:rPr>
          <w:color w:val="auto"/>
          <w:sz w:val="28"/>
          <w:szCs w:val="28"/>
          <w:lang w:eastAsia="ru-RU"/>
          <w:rPrChange w:id="1606" w:author="ASD" w:date="2016-06-09T16:59:00Z">
            <w:rPr>
              <w:color w:val="auto"/>
              <w:sz w:val="28"/>
              <w:szCs w:val="28"/>
              <w:lang w:eastAsia="ru-RU"/>
            </w:rPr>
          </w:rPrChange>
        </w:rPr>
        <w:t xml:space="preserve"> </w:t>
      </w:r>
      <w:r w:rsidRPr="00891248">
        <w:rPr>
          <w:color w:val="auto"/>
          <w:sz w:val="28"/>
          <w:szCs w:val="28"/>
          <w:lang w:eastAsia="ru-RU"/>
          <w:rPrChange w:id="1607" w:author="ASD" w:date="2016-06-09T16:59:00Z">
            <w:rPr>
              <w:color w:val="auto"/>
              <w:sz w:val="28"/>
              <w:szCs w:val="28"/>
              <w:lang w:eastAsia="ru-RU"/>
            </w:rPr>
          </w:rPrChange>
        </w:rPr>
        <w:t xml:space="preserve">Нові шаблони </w:t>
      </w:r>
      <w:r w:rsidR="00681D10" w:rsidRPr="00891248">
        <w:rPr>
          <w:color w:val="auto"/>
          <w:sz w:val="28"/>
          <w:szCs w:val="28"/>
          <w:lang w:eastAsia="ru-RU"/>
          <w:rPrChange w:id="1608" w:author="ASD" w:date="2016-06-09T16:59:00Z">
            <w:rPr>
              <w:color w:val="auto"/>
              <w:sz w:val="28"/>
              <w:szCs w:val="28"/>
              <w:lang w:eastAsia="ru-RU"/>
            </w:rPr>
          </w:rPrChange>
        </w:rPr>
        <w:t>створюються</w:t>
      </w:r>
      <w:r w:rsidRPr="00891248">
        <w:rPr>
          <w:color w:val="auto"/>
          <w:sz w:val="28"/>
          <w:szCs w:val="28"/>
          <w:lang w:eastAsia="ru-RU"/>
          <w:rPrChange w:id="1609" w:author="ASD" w:date="2016-06-09T16:59:00Z">
            <w:rPr>
              <w:color w:val="auto"/>
              <w:sz w:val="28"/>
              <w:szCs w:val="28"/>
              <w:lang w:eastAsia="ru-RU"/>
            </w:rPr>
          </w:rPrChange>
        </w:rPr>
        <w:t xml:space="preserve"> за допомогою P / N-навчання [27]. Якщо </w:t>
      </w:r>
      <w:r w:rsidR="00681D10" w:rsidRPr="00891248">
        <w:rPr>
          <w:color w:val="auto"/>
          <w:sz w:val="28"/>
          <w:szCs w:val="28"/>
          <w:lang w:eastAsia="ru-RU"/>
          <w:rPrChange w:id="1610" w:author="ASD" w:date="2016-06-09T16:59:00Z">
            <w:rPr>
              <w:color w:val="auto"/>
              <w:sz w:val="28"/>
              <w:szCs w:val="28"/>
              <w:lang w:eastAsia="ru-RU"/>
            </w:rPr>
          </w:rPrChange>
        </w:rPr>
        <w:t>процес спостереження</w:t>
      </w:r>
      <w:r w:rsidRPr="00891248">
        <w:rPr>
          <w:color w:val="auto"/>
          <w:sz w:val="28"/>
          <w:szCs w:val="28"/>
          <w:lang w:eastAsia="ru-RU"/>
          <w:rPrChange w:id="1611" w:author="ASD" w:date="2016-06-09T16:59:00Z">
            <w:rPr>
              <w:color w:val="auto"/>
              <w:sz w:val="28"/>
              <w:szCs w:val="28"/>
              <w:lang w:eastAsia="ru-RU"/>
            </w:rPr>
          </w:rPrChange>
        </w:rPr>
        <w:t xml:space="preserve"> знаходить</w:t>
      </w:r>
      <w:r w:rsidR="00275D4A" w:rsidRPr="00891248">
        <w:rPr>
          <w:color w:val="auto"/>
          <w:sz w:val="28"/>
          <w:szCs w:val="28"/>
          <w:lang w:eastAsia="ru-RU"/>
          <w:rPrChange w:id="1612" w:author="ASD" w:date="2016-06-09T16:59:00Z">
            <w:rPr>
              <w:color w:val="auto"/>
              <w:sz w:val="28"/>
              <w:szCs w:val="28"/>
              <w:lang w:eastAsia="ru-RU"/>
            </w:rPr>
          </w:rPrChange>
        </w:rPr>
        <w:t xml:space="preserve"> </w:t>
      </w:r>
      <w:r w:rsidRPr="00891248">
        <w:rPr>
          <w:color w:val="auto"/>
          <w:sz w:val="28"/>
          <w:szCs w:val="28"/>
          <w:lang w:eastAsia="ru-RU"/>
          <w:rPrChange w:id="1613" w:author="ASD" w:date="2016-06-09T16:59:00Z">
            <w:rPr>
              <w:color w:val="auto"/>
              <w:sz w:val="28"/>
              <w:szCs w:val="28"/>
              <w:lang w:eastAsia="ru-RU"/>
            </w:rPr>
          </w:rPrChange>
        </w:rPr>
        <w:t>розташування</w:t>
      </w:r>
      <w:r w:rsidR="00681D10" w:rsidRPr="00891248">
        <w:rPr>
          <w:color w:val="auto"/>
          <w:sz w:val="28"/>
          <w:szCs w:val="28"/>
          <w:lang w:eastAsia="ru-RU"/>
          <w:rPrChange w:id="1614" w:author="ASD" w:date="2016-06-09T16:59:00Z">
            <w:rPr>
              <w:color w:val="auto"/>
              <w:sz w:val="28"/>
              <w:szCs w:val="28"/>
              <w:lang w:eastAsia="ru-RU"/>
            </w:rPr>
          </w:rPrChange>
        </w:rPr>
        <w:t xml:space="preserve"> об’єкта цікавості</w:t>
      </w:r>
      <w:r w:rsidRPr="00891248">
        <w:rPr>
          <w:color w:val="auto"/>
          <w:sz w:val="28"/>
          <w:szCs w:val="28"/>
          <w:lang w:eastAsia="ru-RU"/>
          <w:rPrChange w:id="1615" w:author="ASD" w:date="2016-06-09T16:59:00Z">
            <w:rPr>
              <w:color w:val="auto"/>
              <w:sz w:val="28"/>
              <w:szCs w:val="28"/>
              <w:lang w:eastAsia="ru-RU"/>
            </w:rPr>
          </w:rPrChange>
        </w:rPr>
        <w:t xml:space="preserve"> </w:t>
      </w:r>
      <w:r w:rsidR="00681D10" w:rsidRPr="00891248">
        <w:rPr>
          <w:color w:val="auto"/>
          <w:sz w:val="28"/>
          <w:szCs w:val="28"/>
          <w:lang w:eastAsia="ru-RU"/>
          <w:rPrChange w:id="1616" w:author="ASD" w:date="2016-06-09T16:59:00Z">
            <w:rPr>
              <w:color w:val="auto"/>
              <w:sz w:val="28"/>
              <w:szCs w:val="28"/>
              <w:lang w:eastAsia="ru-RU"/>
            </w:rPr>
          </w:rPrChange>
        </w:rPr>
        <w:t>на</w:t>
      </w:r>
      <w:r w:rsidRPr="00891248">
        <w:rPr>
          <w:color w:val="auto"/>
          <w:sz w:val="28"/>
          <w:szCs w:val="28"/>
          <w:lang w:eastAsia="ru-RU"/>
          <w:rPrChange w:id="1617" w:author="ASD" w:date="2016-06-09T16:59:00Z">
            <w:rPr>
              <w:color w:val="auto"/>
              <w:sz w:val="28"/>
              <w:szCs w:val="28"/>
              <w:lang w:eastAsia="ru-RU"/>
            </w:rPr>
          </w:rPrChange>
        </w:rPr>
        <w:t xml:space="preserve"> зображенні</w:t>
      </w:r>
      <w:r w:rsidR="00681D10" w:rsidRPr="00891248">
        <w:rPr>
          <w:color w:val="auto"/>
          <w:sz w:val="28"/>
          <w:szCs w:val="28"/>
          <w:lang w:eastAsia="ru-RU"/>
          <w:rPrChange w:id="1618" w:author="ASD" w:date="2016-06-09T16:59:00Z">
            <w:rPr>
              <w:color w:val="auto"/>
              <w:sz w:val="28"/>
              <w:szCs w:val="28"/>
              <w:lang w:eastAsia="ru-RU"/>
            </w:rPr>
          </w:rPrChange>
        </w:rPr>
        <w:t xml:space="preserve"> з високим рівнем схожо</w:t>
      </w:r>
      <w:r w:rsidRPr="00891248">
        <w:rPr>
          <w:color w:val="auto"/>
          <w:sz w:val="28"/>
          <w:szCs w:val="28"/>
          <w:lang w:eastAsia="ru-RU"/>
          <w:rPrChange w:id="1619" w:author="ASD" w:date="2016-06-09T16:59:00Z">
            <w:rPr>
              <w:color w:val="auto"/>
              <w:sz w:val="28"/>
              <w:szCs w:val="28"/>
              <w:lang w:eastAsia="ru-RU"/>
            </w:rPr>
          </w:rPrChange>
        </w:rPr>
        <w:t>ст</w:t>
      </w:r>
      <w:r w:rsidR="00681D10" w:rsidRPr="00891248">
        <w:rPr>
          <w:color w:val="auto"/>
          <w:sz w:val="28"/>
          <w:szCs w:val="28"/>
          <w:lang w:eastAsia="ru-RU"/>
          <w:rPrChange w:id="1620" w:author="ASD" w:date="2016-06-09T16:59:00Z">
            <w:rPr>
              <w:color w:val="auto"/>
              <w:sz w:val="28"/>
              <w:szCs w:val="28"/>
              <w:lang w:eastAsia="ru-RU"/>
            </w:rPr>
          </w:rPrChange>
        </w:rPr>
        <w:t>і</w:t>
      </w:r>
      <w:r w:rsidRPr="00891248">
        <w:rPr>
          <w:color w:val="auto"/>
          <w:sz w:val="28"/>
          <w:szCs w:val="28"/>
          <w:lang w:eastAsia="ru-RU"/>
          <w:rPrChange w:id="1621" w:author="ASD" w:date="2016-06-09T16:59:00Z">
            <w:rPr>
              <w:color w:val="auto"/>
              <w:sz w:val="28"/>
              <w:szCs w:val="28"/>
              <w:lang w:eastAsia="ru-RU"/>
            </w:rPr>
          </w:rPrChange>
        </w:rPr>
        <w:t xml:space="preserve"> з шаблонами, </w:t>
      </w:r>
      <w:r w:rsidR="00681D10" w:rsidRPr="00891248">
        <w:rPr>
          <w:color w:val="auto"/>
          <w:sz w:val="28"/>
          <w:szCs w:val="28"/>
          <w:lang w:eastAsia="ru-RU"/>
          <w:rPrChange w:id="1622" w:author="ASD" w:date="2016-06-09T16:59:00Z">
            <w:rPr>
              <w:color w:val="auto"/>
              <w:sz w:val="28"/>
              <w:szCs w:val="28"/>
              <w:lang w:eastAsia="ru-RU"/>
            </w:rPr>
          </w:rPrChange>
        </w:rPr>
        <w:t>то процес відстеження</w:t>
      </w:r>
      <w:r w:rsidRPr="00891248">
        <w:rPr>
          <w:color w:val="auto"/>
          <w:sz w:val="28"/>
          <w:szCs w:val="28"/>
          <w:lang w:eastAsia="ru-RU"/>
          <w:rPrChange w:id="1623" w:author="ASD" w:date="2016-06-09T16:59:00Z">
            <w:rPr>
              <w:color w:val="auto"/>
              <w:sz w:val="28"/>
              <w:szCs w:val="28"/>
              <w:lang w:eastAsia="ru-RU"/>
            </w:rPr>
          </w:rPrChange>
        </w:rPr>
        <w:t xml:space="preserve"> буде </w:t>
      </w:r>
      <w:r w:rsidR="00681D10" w:rsidRPr="00891248">
        <w:rPr>
          <w:color w:val="auto"/>
          <w:sz w:val="28"/>
          <w:szCs w:val="28"/>
          <w:lang w:eastAsia="ru-RU"/>
          <w:rPrChange w:id="1624" w:author="ASD" w:date="2016-06-09T16:59:00Z">
            <w:rPr>
              <w:color w:val="auto"/>
              <w:sz w:val="28"/>
              <w:szCs w:val="28"/>
              <w:lang w:eastAsia="ru-RU"/>
            </w:rPr>
          </w:rPrChange>
        </w:rPr>
        <w:t>ініціалізуватися</w:t>
      </w:r>
      <w:r w:rsidRPr="00891248">
        <w:rPr>
          <w:color w:val="auto"/>
          <w:sz w:val="28"/>
          <w:szCs w:val="28"/>
          <w:lang w:eastAsia="ru-RU"/>
          <w:rPrChange w:id="1625" w:author="ASD" w:date="2016-06-09T16:59:00Z">
            <w:rPr>
              <w:color w:val="auto"/>
              <w:sz w:val="28"/>
              <w:szCs w:val="28"/>
              <w:lang w:eastAsia="ru-RU"/>
            </w:rPr>
          </w:rPrChange>
        </w:rPr>
        <w:t xml:space="preserve"> заново</w:t>
      </w:r>
      <w:r w:rsidR="00275D4A" w:rsidRPr="00891248">
        <w:rPr>
          <w:color w:val="auto"/>
          <w:sz w:val="28"/>
          <w:szCs w:val="28"/>
          <w:lang w:eastAsia="ru-RU"/>
          <w:rPrChange w:id="1626" w:author="ASD" w:date="2016-06-09T16:59:00Z">
            <w:rPr>
              <w:color w:val="auto"/>
              <w:sz w:val="28"/>
              <w:szCs w:val="28"/>
              <w:lang w:eastAsia="ru-RU"/>
            </w:rPr>
          </w:rPrChange>
        </w:rPr>
        <w:t xml:space="preserve"> </w:t>
      </w:r>
      <w:r w:rsidRPr="00891248">
        <w:rPr>
          <w:color w:val="auto"/>
          <w:sz w:val="28"/>
          <w:szCs w:val="28"/>
          <w:lang w:eastAsia="ru-RU"/>
          <w:rPrChange w:id="1627" w:author="ASD" w:date="2016-06-09T16:59:00Z">
            <w:rPr>
              <w:color w:val="auto"/>
              <w:sz w:val="28"/>
              <w:szCs w:val="28"/>
              <w:lang w:eastAsia="ru-RU"/>
            </w:rPr>
          </w:rPrChange>
        </w:rPr>
        <w:t xml:space="preserve">на цьому місці. Оскільки порівняння шаблонів є </w:t>
      </w:r>
      <w:r w:rsidR="00681D10" w:rsidRPr="00891248">
        <w:rPr>
          <w:color w:val="auto"/>
          <w:sz w:val="28"/>
          <w:szCs w:val="28"/>
          <w:lang w:eastAsia="ru-RU"/>
          <w:rPrChange w:id="1628" w:author="ASD" w:date="2016-06-09T16:59:00Z">
            <w:rPr>
              <w:color w:val="auto"/>
              <w:sz w:val="28"/>
              <w:szCs w:val="28"/>
              <w:lang w:eastAsia="ru-RU"/>
            </w:rPr>
          </w:rPrChange>
        </w:rPr>
        <w:t>складним процесом</w:t>
      </w:r>
      <w:r w:rsidRPr="00891248">
        <w:rPr>
          <w:color w:val="auto"/>
          <w:sz w:val="28"/>
          <w:szCs w:val="28"/>
          <w:lang w:eastAsia="ru-RU"/>
          <w:rPrChange w:id="1629" w:author="ASD" w:date="2016-06-09T16:59:00Z">
            <w:rPr>
              <w:color w:val="auto"/>
              <w:sz w:val="28"/>
              <w:szCs w:val="28"/>
              <w:lang w:eastAsia="ru-RU"/>
            </w:rPr>
          </w:rPrChange>
        </w:rPr>
        <w:t>, ми використовуємо</w:t>
      </w:r>
      <w:r w:rsidR="00275D4A" w:rsidRPr="00891248">
        <w:rPr>
          <w:color w:val="auto"/>
          <w:sz w:val="28"/>
          <w:szCs w:val="28"/>
          <w:lang w:eastAsia="ru-RU"/>
          <w:rPrChange w:id="1630" w:author="ASD" w:date="2016-06-09T16:59:00Z">
            <w:rPr>
              <w:color w:val="auto"/>
              <w:sz w:val="28"/>
              <w:szCs w:val="28"/>
              <w:lang w:eastAsia="ru-RU"/>
            </w:rPr>
          </w:rPrChange>
        </w:rPr>
        <w:t xml:space="preserve"> </w:t>
      </w:r>
      <w:r w:rsidR="00681D10" w:rsidRPr="00891248">
        <w:rPr>
          <w:color w:val="auto"/>
          <w:sz w:val="28"/>
          <w:szCs w:val="28"/>
          <w:lang w:eastAsia="ru-RU"/>
          <w:rPrChange w:id="1631" w:author="ASD" w:date="2016-06-09T16:59:00Z">
            <w:rPr>
              <w:color w:val="auto"/>
              <w:sz w:val="28"/>
              <w:szCs w:val="28"/>
              <w:lang w:eastAsia="ru-RU"/>
            </w:rPr>
          </w:rPrChange>
        </w:rPr>
        <w:t>каскадний</w:t>
      </w:r>
      <w:r w:rsidRPr="00891248">
        <w:rPr>
          <w:color w:val="auto"/>
          <w:sz w:val="28"/>
          <w:szCs w:val="28"/>
          <w:lang w:eastAsia="ru-RU"/>
          <w:rPrChange w:id="1632" w:author="ASD" w:date="2016-06-09T16:59:00Z">
            <w:rPr>
              <w:color w:val="auto"/>
              <w:sz w:val="28"/>
              <w:szCs w:val="28"/>
              <w:lang w:eastAsia="ru-RU"/>
            </w:rPr>
          </w:rPrChange>
        </w:rPr>
        <w:t xml:space="preserve"> підхід до об'єкта </w:t>
      </w:r>
      <w:r w:rsidR="00681D10" w:rsidRPr="00891248">
        <w:rPr>
          <w:color w:val="auto"/>
          <w:sz w:val="28"/>
          <w:szCs w:val="28"/>
          <w:lang w:eastAsia="ru-RU"/>
          <w:rPrChange w:id="1633" w:author="ASD" w:date="2016-06-09T16:59:00Z">
            <w:rPr>
              <w:color w:val="auto"/>
              <w:sz w:val="28"/>
              <w:szCs w:val="28"/>
              <w:lang w:eastAsia="ru-RU"/>
            </w:rPr>
          </w:rPrChange>
        </w:rPr>
        <w:t>цікавості</w:t>
      </w:r>
      <w:r w:rsidRPr="00891248">
        <w:rPr>
          <w:color w:val="auto"/>
          <w:sz w:val="28"/>
          <w:szCs w:val="28"/>
          <w:lang w:eastAsia="ru-RU"/>
          <w:rPrChange w:id="1634" w:author="ASD" w:date="2016-06-09T16:59:00Z">
            <w:rPr>
              <w:color w:val="auto"/>
              <w:sz w:val="28"/>
              <w:szCs w:val="28"/>
              <w:lang w:eastAsia="ru-RU"/>
            </w:rPr>
          </w:rPrChange>
        </w:rPr>
        <w:t xml:space="preserve">. </w:t>
      </w:r>
      <w:r w:rsidR="00681D10" w:rsidRPr="00891248">
        <w:rPr>
          <w:color w:val="auto"/>
          <w:sz w:val="28"/>
          <w:szCs w:val="28"/>
          <w:lang w:eastAsia="ru-RU"/>
          <w:rPrChange w:id="1635" w:author="ASD" w:date="2016-06-09T16:59:00Z">
            <w:rPr>
              <w:color w:val="auto"/>
              <w:sz w:val="28"/>
              <w:szCs w:val="28"/>
              <w:lang w:eastAsia="ru-RU"/>
            </w:rPr>
          </w:rPrChange>
        </w:rPr>
        <w:t>У роботі [27] випадковий кадр</w:t>
      </w:r>
      <w:r w:rsidRPr="00891248">
        <w:rPr>
          <w:color w:val="auto"/>
          <w:sz w:val="28"/>
          <w:szCs w:val="28"/>
          <w:lang w:eastAsia="ru-RU"/>
          <w:rPrChange w:id="1636" w:author="ASD" w:date="2016-06-09T16:59:00Z">
            <w:rPr>
              <w:color w:val="auto"/>
              <w:sz w:val="28"/>
              <w:szCs w:val="28"/>
              <w:lang w:eastAsia="ru-RU"/>
            </w:rPr>
          </w:rPrChange>
        </w:rPr>
        <w:t xml:space="preserve"> класифік</w:t>
      </w:r>
      <w:r w:rsidR="00681D10" w:rsidRPr="00891248">
        <w:rPr>
          <w:color w:val="auto"/>
          <w:sz w:val="28"/>
          <w:szCs w:val="28"/>
          <w:lang w:eastAsia="ru-RU"/>
          <w:rPrChange w:id="1637" w:author="ASD" w:date="2016-06-09T16:59:00Z">
            <w:rPr>
              <w:color w:val="auto"/>
              <w:sz w:val="28"/>
              <w:szCs w:val="28"/>
              <w:lang w:eastAsia="ru-RU"/>
            </w:rPr>
          </w:rPrChange>
        </w:rPr>
        <w:t>ується</w:t>
      </w:r>
      <w:r w:rsidRPr="00891248">
        <w:rPr>
          <w:color w:val="auto"/>
          <w:sz w:val="28"/>
          <w:szCs w:val="28"/>
          <w:lang w:eastAsia="ru-RU"/>
          <w:rPrChange w:id="1638" w:author="ASD" w:date="2016-06-09T16:59:00Z">
            <w:rPr>
              <w:color w:val="auto"/>
              <w:sz w:val="28"/>
              <w:szCs w:val="28"/>
              <w:lang w:eastAsia="ru-RU"/>
            </w:rPr>
          </w:rPrChange>
        </w:rPr>
        <w:t xml:space="preserve"> [38] на основі </w:t>
      </w:r>
      <w:r w:rsidR="001E1978" w:rsidRPr="00891248">
        <w:rPr>
          <w:color w:val="auto"/>
          <w:sz w:val="28"/>
          <w:szCs w:val="28"/>
          <w:lang w:eastAsia="ru-RU"/>
          <w:rPrChange w:id="1639" w:author="ASD" w:date="2016-06-09T16:59:00Z">
            <w:rPr>
              <w:color w:val="auto"/>
              <w:sz w:val="28"/>
              <w:szCs w:val="28"/>
              <w:lang w:eastAsia="ru-RU"/>
            </w:rPr>
          </w:rPrChange>
        </w:rPr>
        <w:t>бінарного</w:t>
      </w:r>
      <w:r w:rsidR="00045847" w:rsidRPr="00891248">
        <w:rPr>
          <w:color w:val="auto"/>
          <w:sz w:val="28"/>
          <w:szCs w:val="28"/>
          <w:lang w:eastAsia="ru-RU"/>
          <w:rPrChange w:id="1640" w:author="ASD" w:date="2016-06-09T16:59:00Z">
            <w:rPr>
              <w:color w:val="auto"/>
              <w:sz w:val="28"/>
              <w:szCs w:val="28"/>
              <w:lang w:eastAsia="ru-RU"/>
            </w:rPr>
          </w:rPrChange>
        </w:rPr>
        <w:t xml:space="preserve"> шаблону</w:t>
      </w:r>
      <w:r w:rsidRPr="00891248">
        <w:rPr>
          <w:color w:val="auto"/>
          <w:sz w:val="28"/>
          <w:szCs w:val="28"/>
          <w:lang w:eastAsia="ru-RU"/>
          <w:rPrChange w:id="1641" w:author="ASD" w:date="2016-06-09T16:59:00Z">
            <w:rPr>
              <w:color w:val="auto"/>
              <w:sz w:val="28"/>
              <w:szCs w:val="28"/>
              <w:lang w:eastAsia="ru-RU"/>
            </w:rPr>
          </w:rPrChange>
        </w:rPr>
        <w:t xml:space="preserve"> і фіксован</w:t>
      </w:r>
      <w:r w:rsidR="00045847" w:rsidRPr="00891248">
        <w:rPr>
          <w:color w:val="auto"/>
          <w:sz w:val="28"/>
          <w:szCs w:val="28"/>
          <w:lang w:eastAsia="ru-RU"/>
          <w:rPrChange w:id="1642" w:author="ASD" w:date="2016-06-09T16:59:00Z">
            <w:rPr>
              <w:color w:val="auto"/>
              <w:sz w:val="28"/>
              <w:szCs w:val="28"/>
              <w:lang w:eastAsia="ru-RU"/>
            </w:rPr>
          </w:rPrChange>
        </w:rPr>
        <w:t>ого шаблону</w:t>
      </w:r>
      <w:r w:rsidRPr="00891248">
        <w:rPr>
          <w:color w:val="auto"/>
          <w:sz w:val="28"/>
          <w:szCs w:val="28"/>
          <w:lang w:eastAsia="ru-RU"/>
          <w:rPrChange w:id="1643" w:author="ASD" w:date="2016-06-09T16:59:00Z">
            <w:rPr>
              <w:color w:val="auto"/>
              <w:sz w:val="28"/>
              <w:szCs w:val="28"/>
              <w:lang w:eastAsia="ru-RU"/>
            </w:rPr>
          </w:rPrChange>
        </w:rPr>
        <w:t>. Наш каскад виявлення об'єкта складається</w:t>
      </w:r>
      <w:r w:rsidR="00045847" w:rsidRPr="00891248">
        <w:rPr>
          <w:color w:val="auto"/>
          <w:sz w:val="28"/>
          <w:szCs w:val="28"/>
          <w:lang w:eastAsia="ru-RU"/>
          <w:rPrChange w:id="1644" w:author="ASD" w:date="2016-06-09T16:59:00Z">
            <w:rPr>
              <w:color w:val="auto"/>
              <w:sz w:val="28"/>
              <w:szCs w:val="28"/>
              <w:lang w:eastAsia="ru-RU"/>
            </w:rPr>
          </w:rPrChange>
        </w:rPr>
        <w:t>:</w:t>
      </w:r>
      <w:r w:rsidRPr="00891248">
        <w:rPr>
          <w:color w:val="auto"/>
          <w:sz w:val="28"/>
          <w:szCs w:val="28"/>
          <w:lang w:eastAsia="ru-RU"/>
          <w:rPrChange w:id="1645" w:author="ASD" w:date="2016-06-09T16:59:00Z">
            <w:rPr>
              <w:color w:val="auto"/>
              <w:sz w:val="28"/>
              <w:szCs w:val="28"/>
              <w:lang w:eastAsia="ru-RU"/>
            </w:rPr>
          </w:rPrChange>
        </w:rPr>
        <w:t xml:space="preserve"> </w:t>
      </w:r>
      <w:r w:rsidR="00045847" w:rsidRPr="00891248">
        <w:rPr>
          <w:color w:val="auto"/>
          <w:sz w:val="28"/>
          <w:szCs w:val="28"/>
          <w:lang w:eastAsia="ru-RU"/>
          <w:rPrChange w:id="1646" w:author="ASD" w:date="2016-06-09T16:59:00Z">
            <w:rPr>
              <w:color w:val="auto"/>
              <w:sz w:val="28"/>
              <w:szCs w:val="28"/>
              <w:lang w:eastAsia="ru-RU"/>
            </w:rPr>
          </w:rPrChange>
        </w:rPr>
        <w:t>фоно</w:t>
      </w:r>
      <w:r w:rsidR="001E1978" w:rsidRPr="00891248">
        <w:rPr>
          <w:color w:val="auto"/>
          <w:sz w:val="28"/>
          <w:szCs w:val="28"/>
          <w:lang w:eastAsia="ru-RU"/>
        </w:rPr>
        <w:t>во</w:t>
      </w:r>
      <w:r w:rsidR="00045847" w:rsidRPr="00891248">
        <w:rPr>
          <w:color w:val="auto"/>
          <w:sz w:val="28"/>
          <w:szCs w:val="28"/>
          <w:lang w:eastAsia="ru-RU"/>
          <w:rPrChange w:id="1647" w:author="ASD" w:date="2016-06-09T16:59:00Z">
            <w:rPr>
              <w:color w:val="auto"/>
              <w:sz w:val="28"/>
              <w:szCs w:val="28"/>
              <w:lang w:eastAsia="ru-RU"/>
            </w:rPr>
          </w:rPrChange>
        </w:rPr>
        <w:t>го процесу відстеження</w:t>
      </w:r>
      <w:r w:rsidRPr="00891248">
        <w:rPr>
          <w:color w:val="auto"/>
          <w:sz w:val="28"/>
          <w:szCs w:val="28"/>
          <w:lang w:eastAsia="ru-RU"/>
          <w:rPrChange w:id="1648" w:author="ASD" w:date="2016-06-09T16:59:00Z">
            <w:rPr>
              <w:color w:val="auto"/>
              <w:sz w:val="28"/>
              <w:szCs w:val="28"/>
              <w:lang w:eastAsia="ru-RU"/>
            </w:rPr>
          </w:rPrChange>
        </w:rPr>
        <w:t>, дисперсі</w:t>
      </w:r>
      <w:r w:rsidR="00045847" w:rsidRPr="00891248">
        <w:rPr>
          <w:color w:val="auto"/>
          <w:sz w:val="28"/>
          <w:szCs w:val="28"/>
          <w:lang w:eastAsia="ru-RU"/>
          <w:rPrChange w:id="1649" w:author="ASD" w:date="2016-06-09T16:59:00Z">
            <w:rPr>
              <w:color w:val="auto"/>
              <w:sz w:val="28"/>
              <w:szCs w:val="28"/>
              <w:lang w:eastAsia="ru-RU"/>
            </w:rPr>
          </w:rPrChange>
        </w:rPr>
        <w:t>ї</w:t>
      </w:r>
      <w:r w:rsidRPr="00891248">
        <w:rPr>
          <w:color w:val="auto"/>
          <w:sz w:val="28"/>
          <w:szCs w:val="28"/>
          <w:lang w:eastAsia="ru-RU"/>
          <w:rPrChange w:id="1650" w:author="ASD" w:date="2016-06-09T16:59:00Z">
            <w:rPr>
              <w:color w:val="auto"/>
              <w:sz w:val="28"/>
              <w:szCs w:val="28"/>
              <w:lang w:eastAsia="ru-RU"/>
            </w:rPr>
          </w:rPrChange>
        </w:rPr>
        <w:t xml:space="preserve"> фільтра, випадков</w:t>
      </w:r>
      <w:r w:rsidR="00045847" w:rsidRPr="00891248">
        <w:rPr>
          <w:color w:val="auto"/>
          <w:sz w:val="28"/>
          <w:szCs w:val="28"/>
          <w:lang w:eastAsia="ru-RU"/>
          <w:rPrChange w:id="1651" w:author="ASD" w:date="2016-06-09T16:59:00Z">
            <w:rPr>
              <w:color w:val="auto"/>
              <w:sz w:val="28"/>
              <w:szCs w:val="28"/>
              <w:lang w:eastAsia="ru-RU"/>
            </w:rPr>
          </w:rPrChange>
        </w:rPr>
        <w:t>ого</w:t>
      </w:r>
      <w:r w:rsidRPr="00891248">
        <w:rPr>
          <w:color w:val="auto"/>
          <w:sz w:val="28"/>
          <w:szCs w:val="28"/>
          <w:lang w:eastAsia="ru-RU"/>
          <w:rPrChange w:id="1652" w:author="ASD" w:date="2016-06-09T16:59:00Z">
            <w:rPr>
              <w:color w:val="auto"/>
              <w:sz w:val="28"/>
              <w:szCs w:val="28"/>
              <w:lang w:eastAsia="ru-RU"/>
            </w:rPr>
          </w:rPrChange>
        </w:rPr>
        <w:t xml:space="preserve"> </w:t>
      </w:r>
      <w:r w:rsidR="00045847" w:rsidRPr="00891248">
        <w:rPr>
          <w:color w:val="auto"/>
          <w:sz w:val="28"/>
          <w:szCs w:val="28"/>
          <w:lang w:eastAsia="ru-RU"/>
          <w:rPrChange w:id="1653" w:author="ASD" w:date="2016-06-09T16:59:00Z">
            <w:rPr>
              <w:color w:val="auto"/>
              <w:sz w:val="28"/>
              <w:szCs w:val="28"/>
              <w:lang w:eastAsia="ru-RU"/>
            </w:rPr>
          </w:rPrChange>
        </w:rPr>
        <w:t>кадру</w:t>
      </w:r>
      <w:r w:rsidRPr="00891248">
        <w:rPr>
          <w:color w:val="auto"/>
          <w:sz w:val="28"/>
          <w:szCs w:val="28"/>
          <w:lang w:eastAsia="ru-RU"/>
          <w:rPrChange w:id="1654" w:author="ASD" w:date="2016-06-09T16:59:00Z">
            <w:rPr>
              <w:color w:val="auto"/>
              <w:sz w:val="28"/>
              <w:szCs w:val="28"/>
              <w:lang w:eastAsia="ru-RU"/>
            </w:rPr>
          </w:rPrChange>
        </w:rPr>
        <w:t xml:space="preserve"> класифікатор</w:t>
      </w:r>
      <w:r w:rsidR="00045847" w:rsidRPr="00891248">
        <w:rPr>
          <w:color w:val="auto"/>
          <w:sz w:val="28"/>
          <w:szCs w:val="28"/>
          <w:lang w:eastAsia="ru-RU"/>
          <w:rPrChange w:id="1655" w:author="ASD" w:date="2016-06-09T16:59:00Z">
            <w:rPr>
              <w:color w:val="auto"/>
              <w:sz w:val="28"/>
              <w:szCs w:val="28"/>
              <w:lang w:eastAsia="ru-RU"/>
            </w:rPr>
          </w:rPrChange>
        </w:rPr>
        <w:t>а</w:t>
      </w:r>
      <w:r w:rsidRPr="00891248">
        <w:rPr>
          <w:color w:val="auto"/>
          <w:sz w:val="28"/>
          <w:szCs w:val="28"/>
          <w:lang w:eastAsia="ru-RU"/>
          <w:rPrChange w:id="1656" w:author="ASD" w:date="2016-06-09T16:59:00Z">
            <w:rPr>
              <w:color w:val="auto"/>
              <w:sz w:val="28"/>
              <w:szCs w:val="28"/>
              <w:lang w:eastAsia="ru-RU"/>
            </w:rPr>
          </w:rPrChange>
        </w:rPr>
        <w:t xml:space="preserve"> на основі функцій, запропонованих в роботі [31]</w:t>
      </w:r>
      <w:r w:rsidR="00275D4A" w:rsidRPr="00891248">
        <w:rPr>
          <w:color w:val="auto"/>
          <w:sz w:val="28"/>
          <w:szCs w:val="28"/>
          <w:lang w:eastAsia="ru-RU"/>
          <w:rPrChange w:id="1657" w:author="ASD" w:date="2016-06-09T16:59:00Z">
            <w:rPr>
              <w:color w:val="auto"/>
              <w:sz w:val="28"/>
              <w:szCs w:val="28"/>
              <w:lang w:eastAsia="ru-RU"/>
            </w:rPr>
          </w:rPrChange>
        </w:rPr>
        <w:t xml:space="preserve"> </w:t>
      </w:r>
      <w:r w:rsidRPr="00891248">
        <w:rPr>
          <w:color w:val="auto"/>
          <w:sz w:val="28"/>
          <w:szCs w:val="28"/>
          <w:lang w:eastAsia="ru-RU"/>
          <w:rPrChange w:id="1658" w:author="ASD" w:date="2016-06-09T16:59:00Z">
            <w:rPr>
              <w:color w:val="auto"/>
              <w:sz w:val="28"/>
              <w:szCs w:val="28"/>
              <w:lang w:eastAsia="ru-RU"/>
            </w:rPr>
          </w:rPrChange>
        </w:rPr>
        <w:t>і метод</w:t>
      </w:r>
      <w:r w:rsidR="00045847" w:rsidRPr="00891248">
        <w:rPr>
          <w:color w:val="auto"/>
          <w:sz w:val="28"/>
          <w:szCs w:val="28"/>
          <w:lang w:eastAsia="ru-RU"/>
          <w:rPrChange w:id="1659" w:author="ASD" w:date="2016-06-09T16:59:00Z">
            <w:rPr>
              <w:color w:val="auto"/>
              <w:sz w:val="28"/>
              <w:szCs w:val="28"/>
              <w:lang w:eastAsia="ru-RU"/>
            </w:rPr>
          </w:rPrChange>
        </w:rPr>
        <w:t>у</w:t>
      </w:r>
      <w:r w:rsidRPr="00891248">
        <w:rPr>
          <w:color w:val="auto"/>
          <w:sz w:val="28"/>
          <w:szCs w:val="28"/>
          <w:lang w:eastAsia="ru-RU"/>
          <w:rPrChange w:id="1660" w:author="ASD" w:date="2016-06-09T16:59:00Z">
            <w:rPr>
              <w:color w:val="auto"/>
              <w:sz w:val="28"/>
              <w:szCs w:val="28"/>
              <w:lang w:eastAsia="ru-RU"/>
            </w:rPr>
          </w:rPrChange>
        </w:rPr>
        <w:t xml:space="preserve"> зіставлення шаблонів. На відміну від </w:t>
      </w:r>
      <w:r w:rsidR="001E1978" w:rsidRPr="00891248">
        <w:rPr>
          <w:color w:val="auto"/>
          <w:sz w:val="28"/>
          <w:szCs w:val="28"/>
          <w:lang w:eastAsia="ru-RU"/>
        </w:rPr>
        <w:t>Калал</w:t>
      </w:r>
      <w:r w:rsidR="00045847" w:rsidRPr="00891248">
        <w:rPr>
          <w:color w:val="auto"/>
          <w:sz w:val="28"/>
          <w:szCs w:val="28"/>
          <w:lang w:eastAsia="ru-RU"/>
          <w:rPrChange w:id="1661" w:author="ASD" w:date="2016-06-09T16:59:00Z">
            <w:rPr>
              <w:color w:val="auto"/>
              <w:sz w:val="28"/>
              <w:szCs w:val="28"/>
              <w:lang w:eastAsia="ru-RU"/>
            </w:rPr>
          </w:rPrChange>
        </w:rPr>
        <w:t xml:space="preserve">. </w:t>
      </w:r>
      <w:r w:rsidRPr="00891248">
        <w:rPr>
          <w:color w:val="auto"/>
          <w:sz w:val="28"/>
          <w:szCs w:val="28"/>
          <w:lang w:eastAsia="ru-RU"/>
          <w:rPrChange w:id="1662" w:author="ASD" w:date="2016-06-09T16:59:00Z">
            <w:rPr>
              <w:color w:val="auto"/>
              <w:sz w:val="28"/>
              <w:szCs w:val="28"/>
              <w:lang w:eastAsia="ru-RU"/>
            </w:rPr>
          </w:rPrChange>
        </w:rPr>
        <w:t>Ми не використовуємо викривлення зображення</w:t>
      </w:r>
      <w:r w:rsidR="00275D4A" w:rsidRPr="00891248">
        <w:rPr>
          <w:color w:val="auto"/>
          <w:sz w:val="28"/>
          <w:szCs w:val="28"/>
          <w:lang w:eastAsia="ru-RU"/>
          <w:rPrChange w:id="1663" w:author="ASD" w:date="2016-06-09T16:59:00Z">
            <w:rPr>
              <w:color w:val="auto"/>
              <w:sz w:val="28"/>
              <w:szCs w:val="28"/>
              <w:lang w:eastAsia="ru-RU"/>
            </w:rPr>
          </w:rPrChange>
        </w:rPr>
        <w:t xml:space="preserve"> </w:t>
      </w:r>
      <w:r w:rsidRPr="00891248">
        <w:rPr>
          <w:color w:val="auto"/>
          <w:sz w:val="28"/>
          <w:szCs w:val="28"/>
          <w:lang w:eastAsia="ru-RU"/>
          <w:rPrChange w:id="1664" w:author="ASD" w:date="2016-06-09T16:59:00Z">
            <w:rPr>
              <w:color w:val="auto"/>
              <w:sz w:val="28"/>
              <w:szCs w:val="28"/>
              <w:lang w:eastAsia="ru-RU"/>
            </w:rPr>
          </w:rPrChange>
        </w:rPr>
        <w:t xml:space="preserve">для навчання. Рис. </w:t>
      </w:r>
      <w:r w:rsidR="00D82B9A" w:rsidRPr="00891248">
        <w:rPr>
          <w:color w:val="auto"/>
          <w:sz w:val="28"/>
          <w:szCs w:val="28"/>
          <w:lang w:eastAsia="ru-RU"/>
          <w:rPrChange w:id="1665" w:author="ASD" w:date="2016-06-09T16:59:00Z">
            <w:rPr>
              <w:color w:val="auto"/>
              <w:sz w:val="28"/>
              <w:szCs w:val="28"/>
              <w:lang w:eastAsia="ru-RU"/>
            </w:rPr>
          </w:rPrChange>
        </w:rPr>
        <w:t>3</w:t>
      </w:r>
      <w:r w:rsidRPr="00891248">
        <w:rPr>
          <w:color w:val="auto"/>
          <w:sz w:val="28"/>
          <w:szCs w:val="28"/>
          <w:lang w:eastAsia="ru-RU"/>
          <w:rPrChange w:id="1666" w:author="ASD" w:date="2016-06-09T16:59:00Z">
            <w:rPr>
              <w:color w:val="auto"/>
              <w:sz w:val="28"/>
              <w:szCs w:val="28"/>
              <w:lang w:eastAsia="ru-RU"/>
            </w:rPr>
          </w:rPrChange>
        </w:rPr>
        <w:t>.3 відображає робочий процес нашого підходу. Ініціалізація призводить до</w:t>
      </w:r>
      <w:r w:rsidR="00045847" w:rsidRPr="00891248">
        <w:rPr>
          <w:color w:val="auto"/>
          <w:sz w:val="28"/>
          <w:szCs w:val="28"/>
          <w:lang w:eastAsia="ru-RU"/>
          <w:rPrChange w:id="1667" w:author="ASD" w:date="2016-06-09T16:59:00Z">
            <w:rPr>
              <w:color w:val="auto"/>
              <w:sz w:val="28"/>
              <w:szCs w:val="28"/>
              <w:lang w:eastAsia="ru-RU"/>
            </w:rPr>
          </w:rPrChange>
        </w:rPr>
        <w:t xml:space="preserve"> старту</w:t>
      </w:r>
      <w:r w:rsidRPr="00891248">
        <w:rPr>
          <w:color w:val="auto"/>
          <w:sz w:val="28"/>
          <w:szCs w:val="28"/>
          <w:lang w:eastAsia="ru-RU"/>
          <w:rPrChange w:id="1668" w:author="ASD" w:date="2016-06-09T16:59:00Z">
            <w:rPr>
              <w:color w:val="auto"/>
              <w:sz w:val="28"/>
              <w:szCs w:val="28"/>
              <w:lang w:eastAsia="ru-RU"/>
            </w:rPr>
          </w:rPrChange>
        </w:rPr>
        <w:t xml:space="preserve"> навчання. Далі, рекурсивн</w:t>
      </w:r>
      <w:r w:rsidR="00045847" w:rsidRPr="00891248">
        <w:rPr>
          <w:color w:val="auto"/>
          <w:sz w:val="28"/>
          <w:szCs w:val="28"/>
          <w:lang w:eastAsia="ru-RU"/>
          <w:rPrChange w:id="1669" w:author="ASD" w:date="2016-06-09T16:59:00Z">
            <w:rPr>
              <w:color w:val="auto"/>
              <w:sz w:val="28"/>
              <w:szCs w:val="28"/>
              <w:lang w:eastAsia="ru-RU"/>
            </w:rPr>
          </w:rPrChange>
        </w:rPr>
        <w:t>ий</w:t>
      </w:r>
      <w:r w:rsidRPr="00891248">
        <w:rPr>
          <w:color w:val="auto"/>
          <w:sz w:val="28"/>
          <w:szCs w:val="28"/>
          <w:lang w:eastAsia="ru-RU"/>
          <w:rPrChange w:id="1670" w:author="ASD" w:date="2016-06-09T16:59:00Z">
            <w:rPr>
              <w:color w:val="auto"/>
              <w:sz w:val="28"/>
              <w:szCs w:val="28"/>
              <w:lang w:eastAsia="ru-RU"/>
            </w:rPr>
          </w:rPrChange>
        </w:rPr>
        <w:t xml:space="preserve"> </w:t>
      </w:r>
      <w:r w:rsidR="00045847" w:rsidRPr="00891248">
        <w:rPr>
          <w:color w:val="auto"/>
          <w:sz w:val="28"/>
          <w:szCs w:val="28"/>
          <w:lang w:eastAsia="ru-RU"/>
          <w:rPrChange w:id="1671" w:author="ASD" w:date="2016-06-09T16:59:00Z">
            <w:rPr>
              <w:color w:val="auto"/>
              <w:sz w:val="28"/>
              <w:szCs w:val="28"/>
              <w:lang w:eastAsia="ru-RU"/>
            </w:rPr>
          </w:rPrChange>
        </w:rPr>
        <w:t>процес відстеження та процес розпізнавання</w:t>
      </w:r>
      <w:r w:rsidRPr="00891248">
        <w:rPr>
          <w:color w:val="auto"/>
          <w:sz w:val="28"/>
          <w:szCs w:val="28"/>
          <w:lang w:eastAsia="ru-RU"/>
          <w:rPrChange w:id="1672" w:author="ASD" w:date="2016-06-09T16:59:00Z">
            <w:rPr>
              <w:color w:val="auto"/>
              <w:sz w:val="28"/>
              <w:szCs w:val="28"/>
              <w:lang w:eastAsia="ru-RU"/>
            </w:rPr>
          </w:rPrChange>
        </w:rPr>
        <w:t xml:space="preserve"> працюють паралельно, і їх результати зли</w:t>
      </w:r>
      <w:r w:rsidR="00045847" w:rsidRPr="00891248">
        <w:rPr>
          <w:color w:val="auto"/>
          <w:sz w:val="28"/>
          <w:szCs w:val="28"/>
          <w:lang w:eastAsia="ru-RU"/>
          <w:rPrChange w:id="1673" w:author="ASD" w:date="2016-06-09T16:59:00Z">
            <w:rPr>
              <w:color w:val="auto"/>
              <w:sz w:val="28"/>
              <w:szCs w:val="28"/>
              <w:lang w:eastAsia="ru-RU"/>
            </w:rPr>
          </w:rPrChange>
        </w:rPr>
        <w:t>ваються</w:t>
      </w:r>
      <w:r w:rsidR="00275D4A" w:rsidRPr="00891248">
        <w:rPr>
          <w:color w:val="auto"/>
          <w:sz w:val="28"/>
          <w:szCs w:val="28"/>
          <w:lang w:eastAsia="ru-RU"/>
          <w:rPrChange w:id="1674" w:author="ASD" w:date="2016-06-09T16:59:00Z">
            <w:rPr>
              <w:color w:val="auto"/>
              <w:sz w:val="28"/>
              <w:szCs w:val="28"/>
              <w:lang w:eastAsia="ru-RU"/>
            </w:rPr>
          </w:rPrChange>
        </w:rPr>
        <w:t xml:space="preserve"> </w:t>
      </w:r>
      <w:r w:rsidRPr="00891248">
        <w:rPr>
          <w:color w:val="auto"/>
          <w:sz w:val="28"/>
          <w:szCs w:val="28"/>
          <w:lang w:eastAsia="ru-RU"/>
          <w:rPrChange w:id="1675" w:author="ASD" w:date="2016-06-09T16:59:00Z">
            <w:rPr>
              <w:color w:val="auto"/>
              <w:sz w:val="28"/>
              <w:szCs w:val="28"/>
              <w:lang w:eastAsia="ru-RU"/>
            </w:rPr>
          </w:rPrChange>
        </w:rPr>
        <w:t xml:space="preserve">в єдиний кінцевий результат. Якщо цей результат проходить стадію перевірки, </w:t>
      </w:r>
      <w:r w:rsidR="001E1978" w:rsidRPr="00891248">
        <w:rPr>
          <w:color w:val="auto"/>
          <w:sz w:val="28"/>
          <w:szCs w:val="28"/>
          <w:lang w:eastAsia="ru-RU"/>
          <w:rPrChange w:id="1676" w:author="ASD" w:date="2016-06-09T16:59:00Z">
            <w:rPr>
              <w:color w:val="auto"/>
              <w:sz w:val="28"/>
              <w:szCs w:val="28"/>
              <w:lang w:eastAsia="ru-RU"/>
            </w:rPr>
          </w:rPrChange>
        </w:rPr>
        <w:t>шаблон</w:t>
      </w:r>
      <w:r w:rsidR="00045847" w:rsidRPr="00891248">
        <w:rPr>
          <w:color w:val="auto"/>
          <w:sz w:val="28"/>
          <w:szCs w:val="28"/>
          <w:lang w:eastAsia="ru-RU"/>
          <w:rPrChange w:id="1677" w:author="ASD" w:date="2016-06-09T16:59:00Z">
            <w:rPr>
              <w:color w:val="auto"/>
              <w:sz w:val="28"/>
              <w:szCs w:val="28"/>
              <w:lang w:eastAsia="ru-RU"/>
            </w:rPr>
          </w:rPrChange>
        </w:rPr>
        <w:t xml:space="preserve"> </w:t>
      </w:r>
      <w:r w:rsidR="001E1978" w:rsidRPr="00891248">
        <w:rPr>
          <w:color w:val="auto"/>
          <w:sz w:val="28"/>
          <w:szCs w:val="28"/>
          <w:lang w:eastAsia="ru-RU"/>
          <w:rPrChange w:id="1678" w:author="ASD" w:date="2016-06-09T16:59:00Z">
            <w:rPr>
              <w:color w:val="auto"/>
              <w:sz w:val="28"/>
              <w:szCs w:val="28"/>
              <w:lang w:eastAsia="ru-RU"/>
            </w:rPr>
          </w:rPrChange>
        </w:rPr>
        <w:t>навчання</w:t>
      </w:r>
      <w:r w:rsidR="00045847" w:rsidRPr="00891248">
        <w:rPr>
          <w:color w:val="auto"/>
          <w:sz w:val="28"/>
          <w:szCs w:val="28"/>
          <w:lang w:eastAsia="ru-RU"/>
          <w:rPrChange w:id="1679" w:author="ASD" w:date="2016-06-09T16:59:00Z">
            <w:rPr>
              <w:color w:val="auto"/>
              <w:sz w:val="28"/>
              <w:szCs w:val="28"/>
              <w:lang w:eastAsia="ru-RU"/>
            </w:rPr>
          </w:rPrChange>
        </w:rPr>
        <w:t xml:space="preserve"> оновлюється</w:t>
      </w:r>
      <w:r w:rsidRPr="00891248">
        <w:rPr>
          <w:color w:val="auto"/>
          <w:sz w:val="28"/>
          <w:szCs w:val="28"/>
          <w:lang w:eastAsia="ru-RU"/>
          <w:rPrChange w:id="1680" w:author="ASD" w:date="2016-06-09T16:59:00Z">
            <w:rPr>
              <w:color w:val="auto"/>
              <w:sz w:val="28"/>
              <w:szCs w:val="28"/>
              <w:lang w:eastAsia="ru-RU"/>
            </w:rPr>
          </w:rPrChange>
        </w:rPr>
        <w:t xml:space="preserve">. </w:t>
      </w:r>
      <w:r w:rsidR="00275D4A" w:rsidRPr="00891248">
        <w:rPr>
          <w:color w:val="auto"/>
          <w:sz w:val="28"/>
          <w:szCs w:val="28"/>
          <w:lang w:eastAsia="ru-RU"/>
          <w:rPrChange w:id="1681" w:author="ASD" w:date="2016-06-09T16:59:00Z">
            <w:rPr>
              <w:color w:val="auto"/>
              <w:sz w:val="28"/>
              <w:szCs w:val="28"/>
              <w:lang w:eastAsia="ru-RU"/>
            </w:rPr>
          </w:rPrChange>
        </w:rPr>
        <w:t>Т</w:t>
      </w:r>
      <w:r w:rsidRPr="00891248">
        <w:rPr>
          <w:color w:val="auto"/>
          <w:sz w:val="28"/>
          <w:szCs w:val="28"/>
          <w:lang w:eastAsia="ru-RU"/>
          <w:rPrChange w:id="1682" w:author="ASD" w:date="2016-06-09T16:59:00Z">
            <w:rPr>
              <w:color w:val="auto"/>
              <w:sz w:val="28"/>
              <w:szCs w:val="28"/>
              <w:lang w:eastAsia="ru-RU"/>
            </w:rPr>
          </w:rPrChange>
        </w:rPr>
        <w:t>оді</w:t>
      </w:r>
      <w:r w:rsidR="00275D4A" w:rsidRPr="00891248">
        <w:rPr>
          <w:color w:val="auto"/>
          <w:sz w:val="28"/>
          <w:szCs w:val="28"/>
          <w:lang w:eastAsia="ru-RU"/>
          <w:rPrChange w:id="1683" w:author="ASD" w:date="2016-06-09T16:59:00Z">
            <w:rPr>
              <w:color w:val="auto"/>
              <w:sz w:val="28"/>
              <w:szCs w:val="28"/>
              <w:lang w:eastAsia="ru-RU"/>
            </w:rPr>
          </w:rPrChange>
        </w:rPr>
        <w:t xml:space="preserve"> п</w:t>
      </w:r>
      <w:r w:rsidRPr="00891248">
        <w:rPr>
          <w:color w:val="auto"/>
          <w:sz w:val="28"/>
          <w:szCs w:val="28"/>
          <w:lang w:eastAsia="ru-RU"/>
          <w:rPrChange w:id="1684" w:author="ASD" w:date="2016-06-09T16:59:00Z">
            <w:rPr>
              <w:color w:val="auto"/>
              <w:sz w:val="28"/>
              <w:szCs w:val="28"/>
              <w:lang w:eastAsia="ru-RU"/>
            </w:rPr>
          </w:rPrChange>
        </w:rPr>
        <w:t>роцес повторюється</w:t>
      </w:r>
      <w:r w:rsidR="00045847" w:rsidRPr="00891248">
        <w:rPr>
          <w:color w:val="auto"/>
          <w:sz w:val="28"/>
          <w:szCs w:val="28"/>
          <w:lang w:eastAsia="ru-RU"/>
          <w:rPrChange w:id="1685" w:author="ASD" w:date="2016-06-09T16:59:00Z">
            <w:rPr>
              <w:color w:val="auto"/>
              <w:sz w:val="28"/>
              <w:szCs w:val="28"/>
              <w:lang w:eastAsia="ru-RU"/>
            </w:rPr>
          </w:rPrChange>
        </w:rPr>
        <w:t>, що призводить до підвищення точності розпізнавання та відстеження.</w:t>
      </w:r>
    </w:p>
    <w:p w:rsidR="00D82B9A" w:rsidRPr="00891248" w:rsidRDefault="002F339D" w:rsidP="00891248">
      <w:pPr>
        <w:pStyle w:val="a9"/>
        <w:shd w:val="clear" w:color="auto" w:fill="FFFFFF"/>
        <w:spacing w:before="0" w:beforeAutospacing="0" w:after="0" w:afterAutospacing="0" w:line="360" w:lineRule="auto"/>
        <w:ind w:firstLine="630"/>
        <w:jc w:val="left"/>
        <w:rPr>
          <w:color w:val="auto"/>
          <w:sz w:val="28"/>
          <w:szCs w:val="28"/>
          <w:lang w:eastAsia="ru-RU"/>
          <w:rPrChange w:id="1686" w:author="ASD" w:date="2016-06-09T16:59:00Z">
            <w:rPr>
              <w:color w:val="auto"/>
              <w:sz w:val="28"/>
              <w:szCs w:val="28"/>
              <w:lang w:eastAsia="ru-RU"/>
            </w:rPr>
          </w:rPrChange>
        </w:rPr>
      </w:pPr>
      <w:r w:rsidRPr="00891248">
        <w:rPr>
          <w:sz w:val="28"/>
          <w:szCs w:val="28"/>
          <w:rPrChange w:id="1687" w:author="ASD" w:date="2016-06-09T16:59:00Z">
            <w:rPr/>
          </w:rPrChange>
        </w:rP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6pt;height:413.55pt" o:ole="">
            <v:imagedata r:id="rId33" o:title=""/>
          </v:shape>
          <o:OLEObject Type="Embed" ProgID="Visio.Drawing.15" ShapeID="_x0000_i1025" DrawAspect="Content" ObjectID="_1527004762" r:id="rId34"/>
        </w:object>
      </w:r>
      <w:r w:rsidR="00D82B9A" w:rsidRPr="00891248">
        <w:rPr>
          <w:color w:val="auto"/>
          <w:sz w:val="28"/>
          <w:szCs w:val="28"/>
          <w:lang w:eastAsia="ru-RU"/>
        </w:rPr>
        <w:t xml:space="preserve">Рис 3.3 Процес відстеження </w:t>
      </w:r>
      <w:r w:rsidR="00045847" w:rsidRPr="00891248">
        <w:rPr>
          <w:color w:val="auto"/>
          <w:sz w:val="28"/>
          <w:szCs w:val="28"/>
          <w:lang w:eastAsia="ru-RU"/>
          <w:rPrChange w:id="1688" w:author="ASD" w:date="2016-06-09T16:59:00Z">
            <w:rPr>
              <w:color w:val="auto"/>
              <w:sz w:val="28"/>
              <w:szCs w:val="28"/>
              <w:lang w:eastAsia="ru-RU"/>
            </w:rPr>
          </w:rPrChange>
        </w:rPr>
        <w:t>ініціалізується вручну (Виділення об’єкта цікавості)</w:t>
      </w:r>
    </w:p>
    <w:p w:rsidR="00AE443A" w:rsidRPr="00891248" w:rsidRDefault="00D82B9A" w:rsidP="00891248">
      <w:pPr>
        <w:pStyle w:val="2"/>
        <w:numPr>
          <w:ilvl w:val="0"/>
          <w:numId w:val="48"/>
        </w:numPr>
        <w:tabs>
          <w:tab w:val="left" w:pos="990"/>
          <w:tab w:val="left" w:pos="1170"/>
        </w:tabs>
        <w:spacing w:before="0" w:after="0" w:line="360" w:lineRule="auto"/>
        <w:ind w:left="1170" w:hanging="810"/>
        <w:rPr>
          <w:lang w:val="uk-UA"/>
          <w:rPrChange w:id="1689" w:author="ASD" w:date="2016-06-09T16:59:00Z">
            <w:rPr>
              <w:lang w:val="uk-UA"/>
            </w:rPr>
          </w:rPrChange>
        </w:rPr>
      </w:pPr>
      <w:bookmarkStart w:id="1690" w:name="_Toc453262653"/>
      <w:r w:rsidRPr="00891248">
        <w:rPr>
          <w:lang w:val="uk-UA"/>
          <w:rPrChange w:id="1691" w:author="ASD" w:date="2016-06-09T16:59:00Z">
            <w:rPr>
              <w:lang w:val="uk-UA"/>
            </w:rPr>
          </w:rPrChange>
        </w:rPr>
        <w:t>Відстеження</w:t>
      </w:r>
      <w:bookmarkEnd w:id="1690"/>
    </w:p>
    <w:p w:rsidR="00551FD8" w:rsidRPr="00891248" w:rsidRDefault="00EA703B" w:rsidP="00891248">
      <w:pPr>
        <w:spacing w:line="360" w:lineRule="auto"/>
        <w:ind w:firstLine="630"/>
        <w:rPr>
          <w:sz w:val="28"/>
          <w:szCs w:val="28"/>
          <w:lang w:val="uk-UA"/>
          <w:rPrChange w:id="1692" w:author="ASD" w:date="2016-06-09T16:59:00Z">
            <w:rPr>
              <w:sz w:val="28"/>
              <w:szCs w:val="28"/>
              <w:lang w:val="uk-UA"/>
            </w:rPr>
          </w:rPrChange>
        </w:rPr>
      </w:pPr>
      <w:r w:rsidRPr="00891248">
        <w:rPr>
          <w:sz w:val="28"/>
          <w:szCs w:val="28"/>
          <w:lang w:val="uk-UA"/>
          <w:rPrChange w:id="1693" w:author="ASD" w:date="2016-06-09T16:59:00Z">
            <w:rPr>
              <w:sz w:val="28"/>
              <w:szCs w:val="28"/>
              <w:lang w:val="uk-UA"/>
            </w:rPr>
          </w:rPrChange>
        </w:rPr>
        <w:t>У цьому розділі ми опишемо рекурсивний</w:t>
      </w:r>
      <w:r w:rsidR="008C20E0" w:rsidRPr="00891248">
        <w:rPr>
          <w:sz w:val="28"/>
          <w:szCs w:val="28"/>
          <w:lang w:val="uk-UA"/>
          <w:rPrChange w:id="1694" w:author="ASD" w:date="2016-06-09T16:59:00Z">
            <w:rPr>
              <w:sz w:val="28"/>
              <w:szCs w:val="28"/>
              <w:lang w:val="uk-UA"/>
            </w:rPr>
          </w:rPrChange>
        </w:rPr>
        <w:t xml:space="preserve"> метод для </w:t>
      </w:r>
      <w:r w:rsidR="001E1978" w:rsidRPr="00891248">
        <w:rPr>
          <w:sz w:val="28"/>
          <w:szCs w:val="28"/>
          <w:lang w:val="uk-UA"/>
          <w:rPrChange w:id="1695" w:author="ASD" w:date="2016-06-09T16:59:00Z">
            <w:rPr>
              <w:sz w:val="28"/>
              <w:szCs w:val="28"/>
              <w:lang w:val="uk-UA"/>
            </w:rPr>
          </w:rPrChange>
        </w:rPr>
        <w:t>вистежування</w:t>
      </w:r>
      <w:r w:rsidR="008C20E0" w:rsidRPr="00891248">
        <w:rPr>
          <w:sz w:val="28"/>
          <w:szCs w:val="28"/>
          <w:lang w:val="uk-UA"/>
          <w:rPrChange w:id="1696" w:author="ASD" w:date="2016-06-09T16:59:00Z">
            <w:rPr>
              <w:sz w:val="28"/>
              <w:szCs w:val="28"/>
              <w:lang w:val="uk-UA"/>
            </w:rPr>
          </w:rPrChange>
        </w:rPr>
        <w:t xml:space="preserve"> об'єкта цікавості</w:t>
      </w:r>
      <w:r w:rsidRPr="00891248">
        <w:rPr>
          <w:sz w:val="28"/>
          <w:szCs w:val="28"/>
          <w:lang w:val="uk-UA"/>
          <w:rPrChange w:id="1697" w:author="ASD" w:date="2016-06-09T16:59:00Z">
            <w:rPr>
              <w:sz w:val="28"/>
              <w:szCs w:val="28"/>
              <w:lang w:val="uk-UA"/>
            </w:rPr>
          </w:rPrChange>
        </w:rPr>
        <w:t xml:space="preserve">. У цьому </w:t>
      </w:r>
      <w:r w:rsidR="008C20E0" w:rsidRPr="00891248">
        <w:rPr>
          <w:sz w:val="28"/>
          <w:szCs w:val="28"/>
          <w:lang w:val="uk-UA"/>
          <w:rPrChange w:id="1698" w:author="ASD" w:date="2016-06-09T16:59:00Z">
            <w:rPr>
              <w:sz w:val="28"/>
              <w:szCs w:val="28"/>
              <w:lang w:val="uk-UA"/>
            </w:rPr>
          </w:rPrChange>
        </w:rPr>
        <w:t xml:space="preserve">методі немає необхідності в </w:t>
      </w:r>
      <w:r w:rsidRPr="00891248">
        <w:rPr>
          <w:sz w:val="28"/>
          <w:szCs w:val="28"/>
          <w:lang w:val="uk-UA"/>
          <w:rPrChange w:id="1699" w:author="ASD" w:date="2016-06-09T16:59:00Z">
            <w:rPr>
              <w:sz w:val="28"/>
              <w:szCs w:val="28"/>
              <w:lang w:val="uk-UA"/>
            </w:rPr>
          </w:rPrChange>
        </w:rPr>
        <w:t>отрима</w:t>
      </w:r>
      <w:r w:rsidR="008C20E0" w:rsidRPr="00891248">
        <w:rPr>
          <w:sz w:val="28"/>
          <w:szCs w:val="28"/>
          <w:lang w:val="uk-UA"/>
          <w:rPrChange w:id="1700" w:author="ASD" w:date="2016-06-09T16:59:00Z">
            <w:rPr>
              <w:sz w:val="28"/>
              <w:szCs w:val="28"/>
              <w:lang w:val="uk-UA"/>
            </w:rPr>
          </w:rPrChange>
        </w:rPr>
        <w:t>ні</w:t>
      </w:r>
      <w:r w:rsidRPr="00891248">
        <w:rPr>
          <w:sz w:val="28"/>
          <w:szCs w:val="28"/>
          <w:lang w:val="uk-UA"/>
          <w:rPrChange w:id="1701" w:author="ASD" w:date="2016-06-09T16:59:00Z">
            <w:rPr>
              <w:sz w:val="28"/>
              <w:szCs w:val="28"/>
              <w:lang w:val="uk-UA"/>
            </w:rPr>
          </w:rPrChange>
        </w:rPr>
        <w:t xml:space="preserve"> інформаці</w:t>
      </w:r>
      <w:r w:rsidR="008C20E0" w:rsidRPr="00891248">
        <w:rPr>
          <w:sz w:val="28"/>
          <w:szCs w:val="28"/>
          <w:lang w:val="uk-UA"/>
          <w:rPrChange w:id="1702" w:author="ASD" w:date="2016-06-09T16:59:00Z">
            <w:rPr>
              <w:sz w:val="28"/>
              <w:szCs w:val="28"/>
              <w:lang w:val="uk-UA"/>
            </w:rPr>
          </w:rPrChange>
        </w:rPr>
        <w:t>ї</w:t>
      </w:r>
      <w:r w:rsidR="00FA0DD0" w:rsidRPr="00891248">
        <w:rPr>
          <w:sz w:val="28"/>
          <w:szCs w:val="28"/>
          <w:lang w:val="uk-UA"/>
          <w:rPrChange w:id="1703" w:author="ASD" w:date="2016-06-09T16:59:00Z">
            <w:rPr>
              <w:sz w:val="28"/>
              <w:szCs w:val="28"/>
              <w:lang w:val="uk-UA"/>
            </w:rPr>
          </w:rPrChange>
        </w:rPr>
        <w:t xml:space="preserve"> про об'єкт, окрім </w:t>
      </w:r>
      <w:r w:rsidRPr="00891248">
        <w:rPr>
          <w:sz w:val="28"/>
          <w:szCs w:val="28"/>
          <w:lang w:val="uk-UA"/>
          <w:rPrChange w:id="1704" w:author="ASD" w:date="2016-06-09T16:59:00Z">
            <w:rPr>
              <w:sz w:val="28"/>
              <w:szCs w:val="28"/>
              <w:lang w:val="uk-UA"/>
            </w:rPr>
          </w:rPrChange>
        </w:rPr>
        <w:t>його розташування в попередньому кадрі, а це значить, що пот</w:t>
      </w:r>
      <w:r w:rsidR="00FA0DD0" w:rsidRPr="00891248">
        <w:rPr>
          <w:sz w:val="28"/>
          <w:szCs w:val="28"/>
          <w:lang w:val="uk-UA"/>
          <w:rPrChange w:id="1705" w:author="ASD" w:date="2016-06-09T16:59:00Z">
            <w:rPr>
              <w:sz w:val="28"/>
              <w:szCs w:val="28"/>
              <w:lang w:val="uk-UA"/>
            </w:rPr>
          </w:rPrChange>
        </w:rPr>
        <w:t>рібна зовнішня ініціалізації</w:t>
      </w:r>
      <w:r w:rsidRPr="00891248">
        <w:rPr>
          <w:sz w:val="28"/>
          <w:szCs w:val="28"/>
          <w:lang w:val="uk-UA"/>
          <w:rPrChange w:id="1706" w:author="ASD" w:date="2016-06-09T16:59:00Z">
            <w:rPr>
              <w:sz w:val="28"/>
              <w:szCs w:val="28"/>
              <w:lang w:val="uk-UA"/>
            </w:rPr>
          </w:rPrChange>
        </w:rPr>
        <w:t xml:space="preserve">. У нашому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Pr="00891248" w:rsidRDefault="00EA703B" w:rsidP="00891248">
      <w:pPr>
        <w:spacing w:line="360" w:lineRule="auto"/>
        <w:ind w:firstLine="630"/>
        <w:rPr>
          <w:sz w:val="28"/>
          <w:szCs w:val="28"/>
          <w:lang w:val="uk-UA"/>
          <w:rPrChange w:id="1707" w:author="ASD" w:date="2016-06-09T16:59:00Z">
            <w:rPr>
              <w:sz w:val="28"/>
              <w:szCs w:val="28"/>
              <w:lang w:val="uk-UA"/>
            </w:rPr>
          </w:rPrChange>
        </w:rPr>
      </w:pPr>
      <w:r w:rsidRPr="00891248">
        <w:rPr>
          <w:sz w:val="28"/>
          <w:szCs w:val="28"/>
          <w:lang w:val="uk-UA"/>
          <w:rPrChange w:id="1708" w:author="ASD" w:date="2016-06-09T16:59:00Z">
            <w:rPr>
              <w:sz w:val="28"/>
              <w:szCs w:val="28"/>
              <w:lang w:val="uk-UA"/>
            </w:rPr>
          </w:rPrChange>
        </w:rPr>
        <w:lastRenderedPageBreak/>
        <w:t xml:space="preserve">Ми слідуємо підходу </w:t>
      </w:r>
      <w:r w:rsidR="001E1978" w:rsidRPr="00891248">
        <w:rPr>
          <w:sz w:val="28"/>
          <w:szCs w:val="28"/>
          <w:lang w:val="uk-UA"/>
        </w:rPr>
        <w:t>Калал</w:t>
      </w:r>
      <w:r w:rsidRPr="00891248">
        <w:rPr>
          <w:sz w:val="28"/>
          <w:szCs w:val="28"/>
          <w:lang w:val="uk-UA"/>
          <w:rPrChange w:id="1709" w:author="ASD" w:date="2016-06-09T16:59:00Z">
            <w:rPr>
              <w:sz w:val="28"/>
              <w:szCs w:val="28"/>
              <w:lang w:val="uk-UA"/>
            </w:rPr>
          </w:rPrChange>
        </w:rPr>
        <w:t xml:space="preserve"> [28] для рекурсивного відстеження. Пояснимо цей метод відповідно до рис. </w:t>
      </w:r>
      <w:r w:rsidR="00FA0DD0" w:rsidRPr="00891248">
        <w:rPr>
          <w:sz w:val="28"/>
          <w:szCs w:val="28"/>
          <w:lang w:val="uk-UA"/>
          <w:rPrChange w:id="1710" w:author="ASD" w:date="2016-06-09T16:59:00Z">
            <w:rPr>
              <w:sz w:val="28"/>
              <w:szCs w:val="28"/>
              <w:lang w:val="uk-UA"/>
            </w:rPr>
          </w:rPrChange>
        </w:rPr>
        <w:t>3.4</w:t>
      </w:r>
      <w:r w:rsidRPr="00891248">
        <w:rPr>
          <w:sz w:val="28"/>
          <w:szCs w:val="28"/>
          <w:lang w:val="uk-UA"/>
          <w:rPrChange w:id="1711" w:author="ASD" w:date="2016-06-09T16:59:00Z">
            <w:rPr>
              <w:sz w:val="28"/>
              <w:szCs w:val="28"/>
              <w:lang w:val="uk-UA"/>
            </w:rPr>
          </w:rPrChange>
        </w:rPr>
        <w:t xml:space="preserve">. По-перше, рівномірно </w:t>
      </w:r>
      <w:r w:rsidR="001E1978" w:rsidRPr="00891248">
        <w:rPr>
          <w:sz w:val="28"/>
          <w:szCs w:val="28"/>
          <w:lang w:val="uk-UA"/>
          <w:rPrChange w:id="1712" w:author="ASD" w:date="2016-06-09T16:59:00Z">
            <w:rPr>
              <w:sz w:val="28"/>
              <w:szCs w:val="28"/>
              <w:lang w:val="uk-UA"/>
            </w:rPr>
          </w:rPrChange>
        </w:rPr>
        <w:t>розподілимо</w:t>
      </w:r>
      <w:r w:rsidRPr="00891248">
        <w:rPr>
          <w:sz w:val="28"/>
          <w:szCs w:val="28"/>
          <w:lang w:val="uk-UA"/>
          <w:rPrChange w:id="1713" w:author="ASD" w:date="2016-06-09T16:59:00Z">
            <w:rPr>
              <w:sz w:val="28"/>
              <w:szCs w:val="28"/>
              <w:lang w:val="uk-UA"/>
            </w:rPr>
          </w:rPrChange>
        </w:rPr>
        <w:t xml:space="preserve"> безліч точок </w:t>
      </w:r>
      <w:r w:rsidR="005044F3" w:rsidRPr="00891248">
        <w:rPr>
          <w:sz w:val="28"/>
          <w:szCs w:val="28"/>
          <w:lang w:val="uk-UA"/>
          <w:rPrChange w:id="1714" w:author="ASD" w:date="2016-06-09T16:59:00Z">
            <w:rPr>
              <w:sz w:val="28"/>
              <w:szCs w:val="28"/>
              <w:lang w:val="uk-UA"/>
            </w:rPr>
          </w:rPrChange>
        </w:rPr>
        <w:t>в обмежувальній рамці</w:t>
      </w:r>
      <w:r w:rsidRPr="00891248">
        <w:rPr>
          <w:sz w:val="28"/>
          <w:szCs w:val="28"/>
          <w:lang w:val="uk-UA"/>
          <w:rPrChange w:id="1715" w:author="ASD" w:date="2016-06-09T16:59:00Z">
            <w:rPr>
              <w:sz w:val="28"/>
              <w:szCs w:val="28"/>
              <w:lang w:val="uk-UA"/>
            </w:rPr>
          </w:rPrChange>
        </w:rPr>
        <w:t>, як</w:t>
      </w:r>
      <w:r w:rsidR="005044F3" w:rsidRPr="00891248">
        <w:rPr>
          <w:sz w:val="28"/>
          <w:szCs w:val="28"/>
          <w:lang w:val="uk-UA"/>
          <w:rPrChange w:id="1716" w:author="ASD" w:date="2016-06-09T16:59:00Z">
            <w:rPr>
              <w:sz w:val="28"/>
              <w:szCs w:val="28"/>
              <w:lang w:val="uk-UA"/>
            </w:rPr>
          </w:rPrChange>
        </w:rPr>
        <w:t>а</w:t>
      </w:r>
      <w:r w:rsidRPr="00891248">
        <w:rPr>
          <w:sz w:val="28"/>
          <w:szCs w:val="28"/>
          <w:lang w:val="uk-UA"/>
          <w:rPrChange w:id="1717" w:author="ASD" w:date="2016-06-09T16:59:00Z">
            <w:rPr>
              <w:sz w:val="28"/>
              <w:szCs w:val="28"/>
              <w:lang w:val="uk-UA"/>
            </w:rPr>
          </w:rPrChange>
        </w:rPr>
        <w:t xml:space="preserve"> показан</w:t>
      </w:r>
      <w:r w:rsidR="005044F3" w:rsidRPr="00891248">
        <w:rPr>
          <w:sz w:val="28"/>
          <w:szCs w:val="28"/>
          <w:lang w:val="uk-UA"/>
          <w:rPrChange w:id="1718" w:author="ASD" w:date="2016-06-09T16:59:00Z">
            <w:rPr>
              <w:sz w:val="28"/>
              <w:szCs w:val="28"/>
              <w:lang w:val="uk-UA"/>
            </w:rPr>
          </w:rPrChange>
        </w:rPr>
        <w:t>а</w:t>
      </w:r>
      <w:r w:rsidRPr="00891248">
        <w:rPr>
          <w:sz w:val="28"/>
          <w:szCs w:val="28"/>
          <w:lang w:val="uk-UA"/>
          <w:rPrChange w:id="1719" w:author="ASD" w:date="2016-06-09T16:59:00Z">
            <w:rPr>
              <w:sz w:val="28"/>
              <w:szCs w:val="28"/>
              <w:lang w:val="uk-UA"/>
            </w:rPr>
          </w:rPrChange>
        </w:rPr>
        <w:t xml:space="preserve"> на зображенні зліва. Потім оптичний потік оцінюється для кожної з цих точок, використовуючи метод Лукаса і </w:t>
      </w:r>
      <w:r w:rsidR="005044F3" w:rsidRPr="00891248">
        <w:rPr>
          <w:sz w:val="28"/>
          <w:szCs w:val="28"/>
          <w:lang w:val="uk-UA"/>
          <w:rPrChange w:id="1720" w:author="ASD" w:date="2016-06-09T16:59:00Z">
            <w:rPr>
              <w:sz w:val="28"/>
              <w:szCs w:val="28"/>
              <w:lang w:val="uk-UA"/>
            </w:rPr>
          </w:rPrChange>
        </w:rPr>
        <w:t>Канаде</w:t>
      </w:r>
      <w:r w:rsidRPr="00891248">
        <w:rPr>
          <w:sz w:val="28"/>
          <w:szCs w:val="28"/>
          <w:lang w:val="uk-UA"/>
          <w:rPrChange w:id="1721" w:author="ASD" w:date="2016-06-09T16:59:00Z">
            <w:rPr>
              <w:sz w:val="28"/>
              <w:szCs w:val="28"/>
              <w:lang w:val="uk-UA"/>
            </w:rPr>
          </w:rPrChange>
        </w:rPr>
        <w:t xml:space="preserve"> [33]. Цей метод працює найбільш надійно, якщо </w:t>
      </w:r>
      <w:r w:rsidR="005044F3" w:rsidRPr="00891248">
        <w:rPr>
          <w:sz w:val="28"/>
          <w:szCs w:val="28"/>
          <w:lang w:val="uk-UA"/>
          <w:rPrChange w:id="1722" w:author="ASD" w:date="2016-06-09T16:59:00Z">
            <w:rPr>
              <w:sz w:val="28"/>
              <w:szCs w:val="28"/>
              <w:lang w:val="uk-UA"/>
            </w:rPr>
          </w:rPrChange>
        </w:rPr>
        <w:t>точка знаходиться на кутах [45], але він</w:t>
      </w:r>
      <w:r w:rsidRPr="00891248">
        <w:rPr>
          <w:sz w:val="28"/>
          <w:szCs w:val="28"/>
          <w:lang w:val="uk-UA"/>
          <w:rPrChange w:id="1723" w:author="ASD" w:date="2016-06-09T16:59:00Z">
            <w:rPr>
              <w:sz w:val="28"/>
              <w:szCs w:val="28"/>
              <w:lang w:val="uk-UA"/>
            </w:rPr>
          </w:rPrChange>
        </w:rPr>
        <w:t xml:space="preserve"> не в змозі відслідковув</w:t>
      </w:r>
      <w:r w:rsidR="005044F3" w:rsidRPr="00891248">
        <w:rPr>
          <w:sz w:val="28"/>
          <w:szCs w:val="28"/>
          <w:lang w:val="uk-UA"/>
          <w:rPrChange w:id="1724" w:author="ASD" w:date="2016-06-09T16:59:00Z">
            <w:rPr>
              <w:sz w:val="28"/>
              <w:szCs w:val="28"/>
              <w:lang w:val="uk-UA"/>
            </w:rPr>
          </w:rPrChange>
        </w:rPr>
        <w:t>ати точки на однорідних областях</w:t>
      </w:r>
      <w:r w:rsidRPr="00891248">
        <w:rPr>
          <w:sz w:val="28"/>
          <w:szCs w:val="28"/>
          <w:lang w:val="uk-UA"/>
          <w:rPrChange w:id="1725" w:author="ASD" w:date="2016-06-09T16:59:00Z">
            <w:rPr>
              <w:sz w:val="28"/>
              <w:szCs w:val="28"/>
              <w:lang w:val="uk-UA"/>
            </w:rPr>
          </w:rPrChange>
        </w:rPr>
        <w:t xml:space="preserve">. Ми використовуємо інформацію з методу </w:t>
      </w:r>
      <w:r w:rsidR="005044F3" w:rsidRPr="00891248">
        <w:rPr>
          <w:sz w:val="28"/>
          <w:szCs w:val="28"/>
          <w:lang w:val="uk-UA"/>
          <w:rPrChange w:id="1726" w:author="ASD" w:date="2016-06-09T16:59:00Z">
            <w:rPr>
              <w:sz w:val="28"/>
              <w:szCs w:val="28"/>
              <w:lang w:val="uk-UA"/>
            </w:rPr>
          </w:rPrChange>
        </w:rPr>
        <w:t>Лукаса і Канаде</w:t>
      </w:r>
      <w:r w:rsidRPr="00891248">
        <w:rPr>
          <w:sz w:val="28"/>
          <w:szCs w:val="28"/>
          <w:lang w:val="uk-UA"/>
          <w:rPrChange w:id="1727" w:author="ASD" w:date="2016-06-09T16:59:00Z">
            <w:rPr>
              <w:sz w:val="28"/>
              <w:szCs w:val="28"/>
              <w:lang w:val="uk-UA"/>
            </w:rPr>
          </w:rPrChange>
        </w:rPr>
        <w:t>, а також дв</w:t>
      </w:r>
      <w:r w:rsidR="005044F3" w:rsidRPr="00891248">
        <w:rPr>
          <w:sz w:val="28"/>
          <w:szCs w:val="28"/>
          <w:lang w:val="uk-UA"/>
          <w:rPrChange w:id="1728" w:author="ASD" w:date="2016-06-09T16:59:00Z">
            <w:rPr>
              <w:sz w:val="28"/>
              <w:szCs w:val="28"/>
              <w:lang w:val="uk-UA"/>
            </w:rPr>
          </w:rPrChange>
        </w:rPr>
        <w:t>а</w:t>
      </w:r>
      <w:r w:rsidRPr="00891248">
        <w:rPr>
          <w:sz w:val="28"/>
          <w:szCs w:val="28"/>
          <w:lang w:val="uk-UA"/>
          <w:rPrChange w:id="1729" w:author="ASD" w:date="2016-06-09T16:59:00Z">
            <w:rPr>
              <w:sz w:val="28"/>
              <w:szCs w:val="28"/>
              <w:lang w:val="uk-UA"/>
            </w:rPr>
          </w:rPrChange>
        </w:rPr>
        <w:t xml:space="preserve"> різні </w:t>
      </w:r>
      <w:r w:rsidR="005044F3" w:rsidRPr="00891248">
        <w:rPr>
          <w:sz w:val="28"/>
          <w:szCs w:val="28"/>
          <w:lang w:val="uk-UA"/>
          <w:rPrChange w:id="1730" w:author="ASD" w:date="2016-06-09T16:59:00Z">
            <w:rPr>
              <w:sz w:val="28"/>
              <w:szCs w:val="28"/>
              <w:lang w:val="uk-UA"/>
            </w:rPr>
          </w:rPrChange>
        </w:rPr>
        <w:t>методи для фільтрації</w:t>
      </w:r>
      <w:r w:rsidRPr="00891248">
        <w:rPr>
          <w:sz w:val="28"/>
          <w:szCs w:val="28"/>
          <w:lang w:val="uk-UA"/>
          <w:rPrChange w:id="1731" w:author="ASD" w:date="2016-06-09T16:59:00Z">
            <w:rPr>
              <w:sz w:val="28"/>
              <w:szCs w:val="28"/>
              <w:lang w:val="uk-UA"/>
            </w:rPr>
          </w:rPrChange>
        </w:rPr>
        <w:t xml:space="preserve"> помилок</w:t>
      </w:r>
      <w:r w:rsidR="005044F3" w:rsidRPr="00891248">
        <w:rPr>
          <w:sz w:val="28"/>
          <w:szCs w:val="28"/>
          <w:lang w:val="uk-UA"/>
          <w:rPrChange w:id="1732" w:author="ASD" w:date="2016-06-09T16:59:00Z">
            <w:rPr>
              <w:sz w:val="28"/>
              <w:szCs w:val="28"/>
              <w:lang w:val="uk-UA"/>
            </w:rPr>
          </w:rPrChange>
        </w:rPr>
        <w:t>, які засновані</w:t>
      </w:r>
      <w:r w:rsidRPr="00891248">
        <w:rPr>
          <w:sz w:val="28"/>
          <w:szCs w:val="28"/>
          <w:lang w:val="uk-UA"/>
          <w:rPrChange w:id="1733" w:author="ASD" w:date="2016-06-09T16:59:00Z">
            <w:rPr>
              <w:sz w:val="28"/>
              <w:szCs w:val="28"/>
              <w:lang w:val="uk-UA"/>
            </w:rPr>
          </w:rPrChange>
        </w:rPr>
        <w:t xml:space="preserve"> на основі нормованої взаємної кореляції </w:t>
      </w:r>
      <w:r w:rsidR="005044F3" w:rsidRPr="00891248">
        <w:rPr>
          <w:sz w:val="28"/>
          <w:szCs w:val="28"/>
          <w:lang w:val="uk-UA"/>
          <w:rPrChange w:id="1734" w:author="ASD" w:date="2016-06-09T16:59:00Z">
            <w:rPr>
              <w:sz w:val="28"/>
              <w:szCs w:val="28"/>
              <w:lang w:val="uk-UA"/>
            </w:rPr>
          </w:rPrChange>
        </w:rPr>
        <w:t>та</w:t>
      </w:r>
      <w:r w:rsidRPr="00891248">
        <w:rPr>
          <w:sz w:val="28"/>
          <w:szCs w:val="28"/>
          <w:lang w:val="uk-UA"/>
          <w:rPrChange w:id="1735" w:author="ASD" w:date="2016-06-09T16:59:00Z">
            <w:rPr>
              <w:sz w:val="28"/>
              <w:szCs w:val="28"/>
              <w:lang w:val="uk-UA"/>
            </w:rPr>
          </w:rPrChange>
        </w:rPr>
        <w:t xml:space="preserve"> вперед-назад помилки. Якщо медіана всіх вперед-назад </w:t>
      </w:r>
      <w:r w:rsidR="005044F3" w:rsidRPr="00891248">
        <w:rPr>
          <w:sz w:val="28"/>
          <w:szCs w:val="28"/>
          <w:lang w:val="uk-UA"/>
          <w:rPrChange w:id="1736" w:author="ASD" w:date="2016-06-09T16:59:00Z">
            <w:rPr>
              <w:sz w:val="28"/>
              <w:szCs w:val="28"/>
              <w:lang w:val="uk-UA"/>
            </w:rPr>
          </w:rPrChange>
        </w:rPr>
        <w:t>оцінок</w:t>
      </w:r>
      <w:r w:rsidRPr="00891248">
        <w:rPr>
          <w:sz w:val="28"/>
          <w:szCs w:val="28"/>
          <w:lang w:val="uk-UA"/>
          <w:rPrChange w:id="1737" w:author="ASD" w:date="2016-06-09T16:59:00Z">
            <w:rPr>
              <w:sz w:val="28"/>
              <w:szCs w:val="28"/>
              <w:lang w:val="uk-UA"/>
            </w:rPr>
          </w:rPrChange>
        </w:rPr>
        <w:t xml:space="preserve"> помилок вище певного порогу, ми зупиняємо рекурсивне відстеження повністю, так як ми інтерпретувати цю подію</w:t>
      </w:r>
      <w:r w:rsidR="005044F3" w:rsidRPr="00891248">
        <w:rPr>
          <w:sz w:val="28"/>
          <w:szCs w:val="28"/>
          <w:lang w:val="uk-UA"/>
          <w:rPrChange w:id="1738" w:author="ASD" w:date="2016-06-09T16:59:00Z">
            <w:rPr>
              <w:sz w:val="28"/>
              <w:szCs w:val="28"/>
              <w:lang w:val="uk-UA"/>
            </w:rPr>
          </w:rPrChange>
        </w:rPr>
        <w:t>,</w:t>
      </w:r>
      <w:r w:rsidRPr="00891248">
        <w:rPr>
          <w:sz w:val="28"/>
          <w:szCs w:val="28"/>
          <w:lang w:val="uk-UA"/>
          <w:rPrChange w:id="1739" w:author="ASD" w:date="2016-06-09T16:59:00Z">
            <w:rPr>
              <w:sz w:val="28"/>
              <w:szCs w:val="28"/>
              <w:lang w:val="uk-UA"/>
            </w:rPr>
          </w:rPrChange>
        </w:rPr>
        <w:t xml:space="preserve"> як </w:t>
      </w:r>
      <w:r w:rsidR="005044F3" w:rsidRPr="00891248">
        <w:rPr>
          <w:sz w:val="28"/>
          <w:szCs w:val="28"/>
          <w:lang w:val="uk-UA"/>
          <w:rPrChange w:id="1740" w:author="ASD" w:date="2016-06-09T16:59:00Z">
            <w:rPr>
              <w:sz w:val="28"/>
              <w:szCs w:val="28"/>
              <w:lang w:val="uk-UA"/>
            </w:rPr>
          </w:rPrChange>
        </w:rPr>
        <w:t>вихід об’єкта цікавості за рамки зору камери</w:t>
      </w:r>
      <w:r w:rsidRPr="00891248">
        <w:rPr>
          <w:sz w:val="28"/>
          <w:szCs w:val="28"/>
          <w:lang w:val="uk-UA"/>
          <w:rPrChange w:id="1741" w:author="ASD" w:date="2016-06-09T16:59:00Z">
            <w:rPr>
              <w:sz w:val="28"/>
              <w:szCs w:val="28"/>
              <w:lang w:val="uk-UA"/>
            </w:rPr>
          </w:rPrChange>
        </w:rPr>
        <w:t xml:space="preserve">. </w:t>
      </w:r>
      <w:r w:rsidR="005044F3" w:rsidRPr="00891248">
        <w:rPr>
          <w:sz w:val="28"/>
          <w:szCs w:val="28"/>
          <w:lang w:val="uk-UA"/>
          <w:rPrChange w:id="1742" w:author="ASD" w:date="2016-06-09T16:59:00Z">
            <w:rPr>
              <w:sz w:val="28"/>
              <w:szCs w:val="28"/>
              <w:lang w:val="uk-UA"/>
            </w:rPr>
          </w:rPrChange>
        </w:rPr>
        <w:t>І</w:t>
      </w:r>
      <w:r w:rsidRPr="00891248">
        <w:rPr>
          <w:sz w:val="28"/>
          <w:szCs w:val="28"/>
          <w:lang w:val="uk-UA"/>
          <w:rPrChange w:id="1743" w:author="ASD" w:date="2016-06-09T16:59:00Z">
            <w:rPr>
              <w:sz w:val="28"/>
              <w:szCs w:val="28"/>
              <w:lang w:val="uk-UA"/>
            </w:rPr>
          </w:rPrChange>
        </w:rPr>
        <w:t xml:space="preserve">нші точки використовуються для того, щоб оцінити стан нового </w:t>
      </w:r>
      <w:r w:rsidR="001E1978" w:rsidRPr="00891248">
        <w:rPr>
          <w:sz w:val="28"/>
          <w:szCs w:val="28"/>
          <w:lang w:val="uk-UA"/>
          <w:rPrChange w:id="1744" w:author="ASD" w:date="2016-06-09T16:59:00Z">
            <w:rPr>
              <w:sz w:val="28"/>
              <w:szCs w:val="28"/>
              <w:lang w:val="uk-UA"/>
            </w:rPr>
          </w:rPrChange>
        </w:rPr>
        <w:t>обмежуючої</w:t>
      </w:r>
      <w:r w:rsidRPr="00891248">
        <w:rPr>
          <w:sz w:val="28"/>
          <w:szCs w:val="28"/>
          <w:lang w:val="uk-UA"/>
          <w:rPrChange w:id="1745" w:author="ASD" w:date="2016-06-09T16:59:00Z">
            <w:rPr>
              <w:sz w:val="28"/>
              <w:szCs w:val="28"/>
              <w:lang w:val="uk-UA"/>
            </w:rPr>
          </w:rPrChange>
        </w:rPr>
        <w:t xml:space="preserve"> </w:t>
      </w:r>
      <w:r w:rsidR="005044F3" w:rsidRPr="00891248">
        <w:rPr>
          <w:sz w:val="28"/>
          <w:szCs w:val="28"/>
          <w:lang w:val="uk-UA"/>
          <w:rPrChange w:id="1746" w:author="ASD" w:date="2016-06-09T16:59:00Z">
            <w:rPr>
              <w:sz w:val="28"/>
              <w:szCs w:val="28"/>
              <w:lang w:val="uk-UA"/>
            </w:rPr>
          </w:rPrChange>
        </w:rPr>
        <w:t>рамки</w:t>
      </w:r>
      <w:r w:rsidRPr="00891248">
        <w:rPr>
          <w:sz w:val="28"/>
          <w:szCs w:val="28"/>
          <w:lang w:val="uk-UA"/>
          <w:rPrChange w:id="1747" w:author="ASD" w:date="2016-06-09T16:59:00Z">
            <w:rPr>
              <w:sz w:val="28"/>
              <w:szCs w:val="28"/>
              <w:lang w:val="uk-UA"/>
            </w:rPr>
          </w:rPrChange>
        </w:rPr>
        <w:t xml:space="preserve"> в </w:t>
      </w:r>
      <w:r w:rsidR="005044F3" w:rsidRPr="00891248">
        <w:rPr>
          <w:sz w:val="28"/>
          <w:szCs w:val="28"/>
          <w:lang w:val="uk-UA"/>
          <w:rPrChange w:id="1748" w:author="ASD" w:date="2016-06-09T16:59:00Z">
            <w:rPr>
              <w:sz w:val="28"/>
              <w:szCs w:val="28"/>
              <w:lang w:val="uk-UA"/>
            </w:rPr>
          </w:rPrChange>
        </w:rPr>
        <w:t>наступному кадрі</w:t>
      </w:r>
      <w:r w:rsidRPr="00891248">
        <w:rPr>
          <w:sz w:val="28"/>
          <w:szCs w:val="28"/>
          <w:lang w:val="uk-UA"/>
          <w:rPrChange w:id="1749" w:author="ASD" w:date="2016-06-09T16:59:00Z">
            <w:rPr>
              <w:sz w:val="28"/>
              <w:szCs w:val="28"/>
              <w:lang w:val="uk-UA"/>
            </w:rPr>
          </w:rPrChange>
        </w:rPr>
        <w:t>, використовуючи модель перетворення, заснованого на змін</w:t>
      </w:r>
      <w:r w:rsidR="005044F3" w:rsidRPr="00891248">
        <w:rPr>
          <w:sz w:val="28"/>
          <w:szCs w:val="28"/>
          <w:lang w:val="uk-UA"/>
          <w:rPrChange w:id="1750" w:author="ASD" w:date="2016-06-09T16:59:00Z">
            <w:rPr>
              <w:sz w:val="28"/>
              <w:szCs w:val="28"/>
              <w:lang w:val="uk-UA"/>
            </w:rPr>
          </w:rPrChange>
        </w:rPr>
        <w:t>і</w:t>
      </w:r>
      <w:r w:rsidRPr="00891248">
        <w:rPr>
          <w:sz w:val="28"/>
          <w:szCs w:val="28"/>
          <w:lang w:val="uk-UA"/>
          <w:rPrChange w:id="1751" w:author="ASD" w:date="2016-06-09T16:59:00Z">
            <w:rPr>
              <w:sz w:val="28"/>
              <w:szCs w:val="28"/>
              <w:lang w:val="uk-UA"/>
            </w:rPr>
          </w:rPrChange>
        </w:rPr>
        <w:t xml:space="preserve"> в </w:t>
      </w:r>
      <w:r w:rsidR="005044F3" w:rsidRPr="00891248">
        <w:rPr>
          <w:sz w:val="28"/>
          <w:szCs w:val="28"/>
          <w:lang w:val="uk-UA"/>
          <w:rPrChange w:id="1752" w:author="ASD" w:date="2016-06-09T16:59:00Z">
            <w:rPr>
              <w:sz w:val="28"/>
              <w:szCs w:val="28"/>
              <w:lang w:val="uk-UA"/>
            </w:rPr>
          </w:rPrChange>
        </w:rPr>
        <w:t>повороті</w:t>
      </w:r>
      <w:r w:rsidRPr="00891248">
        <w:rPr>
          <w:sz w:val="28"/>
          <w:szCs w:val="28"/>
          <w:lang w:val="uk-UA"/>
          <w:rPrChange w:id="1753" w:author="ASD" w:date="2016-06-09T16:59:00Z">
            <w:rPr>
              <w:sz w:val="28"/>
              <w:szCs w:val="28"/>
              <w:lang w:val="uk-UA"/>
            </w:rPr>
          </w:rPrChange>
        </w:rPr>
        <w:t xml:space="preserve"> і масштабу. У правому зображенні, що обмежує прямокутник з попереднього кадру був перетворений відповідно до вектор</w:t>
      </w:r>
      <w:r w:rsidR="005044F3" w:rsidRPr="00891248">
        <w:rPr>
          <w:sz w:val="28"/>
          <w:szCs w:val="28"/>
          <w:lang w:val="uk-UA"/>
          <w:rPrChange w:id="1754" w:author="ASD" w:date="2016-06-09T16:59:00Z">
            <w:rPr>
              <w:sz w:val="28"/>
              <w:szCs w:val="28"/>
              <w:lang w:val="uk-UA"/>
            </w:rPr>
          </w:rPrChange>
        </w:rPr>
        <w:t>ів</w:t>
      </w:r>
      <w:r w:rsidRPr="00891248">
        <w:rPr>
          <w:sz w:val="28"/>
          <w:szCs w:val="28"/>
          <w:lang w:val="uk-UA"/>
          <w:rPrChange w:id="1755" w:author="ASD" w:date="2016-06-09T16:59:00Z">
            <w:rPr>
              <w:sz w:val="28"/>
              <w:szCs w:val="28"/>
              <w:lang w:val="uk-UA"/>
            </w:rPr>
          </w:rPrChange>
        </w:rPr>
        <w:t xml:space="preserve"> переміщення від інших точок. </w:t>
      </w:r>
    </w:p>
    <w:p w:rsidR="00A22451" w:rsidRPr="00891248" w:rsidRDefault="00A22451" w:rsidP="00891248">
      <w:pPr>
        <w:spacing w:line="360" w:lineRule="auto"/>
        <w:ind w:firstLine="630"/>
        <w:jc w:val="center"/>
        <w:rPr>
          <w:sz w:val="28"/>
          <w:szCs w:val="28"/>
          <w:lang w:val="uk-UA"/>
        </w:rPr>
      </w:pPr>
      <w:r w:rsidRPr="00891248">
        <w:rPr>
          <w:noProof/>
          <w:sz w:val="28"/>
          <w:szCs w:val="28"/>
          <w:lang w:val="uk-UA"/>
          <w:rPrChange w:id="1756" w:author="ASD" w:date="2016-06-09T16:59:00Z">
            <w:rPr>
              <w:noProof/>
              <w:sz w:val="28"/>
              <w:szCs w:val="28"/>
            </w:rPr>
          </w:rPrChange>
        </w:rPr>
        <w:drawing>
          <wp:inline distT="0" distB="0" distL="0" distR="0" wp14:anchorId="2F8F6971" wp14:editId="2BCCF0D0">
            <wp:extent cx="5322570" cy="15303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2570" cy="1530350"/>
                    </a:xfrm>
                    <a:prstGeom prst="rect">
                      <a:avLst/>
                    </a:prstGeom>
                    <a:noFill/>
                  </pic:spPr>
                </pic:pic>
              </a:graphicData>
            </a:graphic>
          </wp:inline>
        </w:drawing>
      </w:r>
    </w:p>
    <w:p w:rsidR="00247E0F" w:rsidRPr="00891248" w:rsidRDefault="00EA703B" w:rsidP="00891248">
      <w:pPr>
        <w:spacing w:line="360" w:lineRule="auto"/>
        <w:jc w:val="left"/>
        <w:rPr>
          <w:sz w:val="28"/>
          <w:szCs w:val="28"/>
          <w:lang w:val="uk-UA"/>
          <w:rPrChange w:id="1757" w:author="ASD" w:date="2016-06-09T16:59:00Z">
            <w:rPr>
              <w:sz w:val="28"/>
              <w:szCs w:val="28"/>
              <w:lang w:val="uk-UA"/>
            </w:rPr>
          </w:rPrChange>
        </w:rPr>
      </w:pPr>
      <w:r w:rsidRPr="00891248">
        <w:rPr>
          <w:sz w:val="28"/>
          <w:szCs w:val="28"/>
          <w:lang w:val="uk-UA"/>
          <w:rPrChange w:id="1758" w:author="ASD" w:date="2016-06-09T16:59:00Z">
            <w:rPr>
              <w:sz w:val="28"/>
              <w:szCs w:val="28"/>
              <w:lang w:val="uk-UA"/>
            </w:rPr>
          </w:rPrChange>
        </w:rPr>
        <w:t xml:space="preserve">Рис. </w:t>
      </w:r>
      <w:r w:rsidR="008C20E0" w:rsidRPr="00891248">
        <w:rPr>
          <w:sz w:val="28"/>
          <w:szCs w:val="28"/>
          <w:lang w:val="uk-UA"/>
          <w:rPrChange w:id="1759" w:author="ASD" w:date="2016-06-09T16:59:00Z">
            <w:rPr>
              <w:sz w:val="28"/>
              <w:szCs w:val="28"/>
              <w:lang w:val="uk-UA"/>
            </w:rPr>
          </w:rPrChange>
        </w:rPr>
        <w:t>3</w:t>
      </w:r>
      <w:r w:rsidRPr="00891248">
        <w:rPr>
          <w:sz w:val="28"/>
          <w:szCs w:val="28"/>
          <w:lang w:val="uk-UA"/>
          <w:rPrChange w:id="1760" w:author="ASD" w:date="2016-06-09T16:59:00Z">
            <w:rPr>
              <w:sz w:val="28"/>
              <w:szCs w:val="28"/>
              <w:lang w:val="uk-UA"/>
            </w:rPr>
          </w:rPrChange>
        </w:rPr>
        <w:t>.</w:t>
      </w:r>
      <w:r w:rsidR="008C20E0" w:rsidRPr="00891248">
        <w:rPr>
          <w:sz w:val="28"/>
          <w:szCs w:val="28"/>
          <w:lang w:val="uk-UA"/>
          <w:rPrChange w:id="1761" w:author="ASD" w:date="2016-06-09T16:59:00Z">
            <w:rPr>
              <w:sz w:val="28"/>
              <w:szCs w:val="28"/>
              <w:lang w:val="uk-UA"/>
            </w:rPr>
          </w:rPrChange>
        </w:rPr>
        <w:t>4</w:t>
      </w:r>
      <w:r w:rsidRPr="00891248">
        <w:rPr>
          <w:sz w:val="28"/>
          <w:szCs w:val="28"/>
          <w:lang w:val="uk-UA"/>
          <w:rPrChange w:id="1762" w:author="ASD" w:date="2016-06-09T16:59:00Z">
            <w:rPr>
              <w:sz w:val="28"/>
              <w:szCs w:val="28"/>
              <w:lang w:val="uk-UA"/>
            </w:rPr>
          </w:rPrChange>
        </w:rPr>
        <w:t xml:space="preserve"> Принцип рекурсивного методу відстеження</w:t>
      </w:r>
    </w:p>
    <w:p w:rsidR="00247E0F" w:rsidRPr="00891248" w:rsidRDefault="00551FD8" w:rsidP="00891248">
      <w:pPr>
        <w:pStyle w:val="3"/>
        <w:numPr>
          <w:ilvl w:val="0"/>
          <w:numId w:val="46"/>
        </w:numPr>
        <w:tabs>
          <w:tab w:val="left" w:pos="990"/>
          <w:tab w:val="left" w:pos="1260"/>
          <w:tab w:val="left" w:pos="1440"/>
        </w:tabs>
        <w:spacing w:before="0" w:beforeAutospacing="0" w:after="0" w:afterAutospacing="0" w:line="360" w:lineRule="auto"/>
        <w:ind w:left="1710" w:hanging="1350"/>
        <w:rPr>
          <w:szCs w:val="28"/>
          <w:lang w:val="uk-UA"/>
          <w:rPrChange w:id="1763" w:author="ASD" w:date="2016-06-09T16:59:00Z">
            <w:rPr>
              <w:lang w:val="uk-UA"/>
            </w:rPr>
          </w:rPrChange>
        </w:rPr>
      </w:pPr>
      <w:bookmarkStart w:id="1764" w:name="_Toc453262654"/>
      <w:r w:rsidRPr="00891248">
        <w:rPr>
          <w:szCs w:val="28"/>
          <w:lang w:val="uk-UA"/>
          <w:rPrChange w:id="1765" w:author="ASD" w:date="2016-06-09T16:59:00Z">
            <w:rPr>
              <w:lang w:val="uk-UA"/>
            </w:rPr>
          </w:rPrChange>
        </w:rPr>
        <w:t>Оцінка оптичного потоку</w:t>
      </w:r>
      <w:bookmarkEnd w:id="1764"/>
    </w:p>
    <w:p w:rsidR="00313CF2" w:rsidRPr="00891248" w:rsidRDefault="00AF0F6D" w:rsidP="00891248">
      <w:pPr>
        <w:spacing w:line="360" w:lineRule="auto"/>
        <w:ind w:firstLine="630"/>
        <w:rPr>
          <w:sz w:val="28"/>
          <w:szCs w:val="28"/>
          <w:lang w:val="uk-UA"/>
        </w:rPr>
      </w:pPr>
      <w:r w:rsidRPr="00891248">
        <w:rPr>
          <w:sz w:val="28"/>
          <w:szCs w:val="28"/>
          <w:lang w:val="uk-UA"/>
          <w:rPrChange w:id="1766" w:author="ASD" w:date="2016-06-09T16:59:00Z">
            <w:rPr>
              <w:sz w:val="28"/>
              <w:szCs w:val="28"/>
              <w:lang w:val="uk-UA"/>
            </w:rPr>
          </w:rPrChange>
        </w:rPr>
        <w:t>Лукас і Канаде засновували свій підхід на трьох припущеннях. Перше припущення базується на сталості яскравості[8] і виражається так</w:t>
      </w:r>
    </w:p>
    <w:p w:rsidR="001E1978" w:rsidRPr="00891248" w:rsidRDefault="001E1978" w:rsidP="00891248">
      <w:pPr>
        <w:spacing w:line="360" w:lineRule="auto"/>
        <w:ind w:firstLine="630"/>
        <w:rPr>
          <w:sz w:val="28"/>
          <w:szCs w:val="28"/>
          <w:lang w:val="uk-UA"/>
        </w:rPr>
      </w:pPr>
    </w:p>
    <w:p w:rsidR="001E1978" w:rsidRPr="00891248" w:rsidRDefault="001E1978" w:rsidP="00891248">
      <w:pPr>
        <w:spacing w:line="360" w:lineRule="auto"/>
        <w:ind w:firstLine="630"/>
        <w:rPr>
          <w:sz w:val="28"/>
          <w:szCs w:val="28"/>
          <w:lang w:val="uk-UA"/>
        </w:rPr>
      </w:pPr>
    </w:p>
    <w:p w:rsidR="001E1978" w:rsidRPr="00891248" w:rsidRDefault="001E1978" w:rsidP="00891248">
      <w:pPr>
        <w:spacing w:line="360" w:lineRule="auto"/>
        <w:ind w:firstLine="630"/>
        <w:rPr>
          <w:sz w:val="28"/>
          <w:szCs w:val="28"/>
          <w:lang w:val="uk-UA"/>
          <w:rPrChange w:id="1767" w:author="ASD" w:date="2016-06-09T16:59:00Z">
            <w:rPr>
              <w:sz w:val="28"/>
              <w:szCs w:val="28"/>
              <w:lang w:val="uk-UA"/>
            </w:rPr>
          </w:rPrChange>
        </w:rPr>
      </w:pPr>
    </w:p>
    <w:p w:rsidR="00551FD8" w:rsidRPr="00891248" w:rsidRDefault="00247E0F" w:rsidP="00891248">
      <w:pPr>
        <w:spacing w:line="360" w:lineRule="auto"/>
        <w:jc w:val="right"/>
        <w:rPr>
          <w:sz w:val="28"/>
          <w:szCs w:val="28"/>
          <w:lang w:val="uk-UA"/>
          <w:rPrChange w:id="1768" w:author="ASD" w:date="2016-06-09T16:59:00Z">
            <w:rPr>
              <w:sz w:val="28"/>
              <w:szCs w:val="28"/>
              <w:lang w:val="uk-UA"/>
            </w:rPr>
          </w:rPrChange>
        </w:rPr>
      </w:pPr>
      <w:r w:rsidRPr="00891248">
        <w:rPr>
          <w:sz w:val="28"/>
          <w:szCs w:val="28"/>
          <w:lang w:val="uk-UA"/>
          <w:rPrChange w:id="1769" w:author="ASD" w:date="2016-06-09T16:59:00Z">
            <w:rPr>
              <w:sz w:val="28"/>
              <w:szCs w:val="28"/>
              <w:lang w:val="uk-UA"/>
            </w:rPr>
          </w:rPrChange>
        </w:rPr>
        <w:lastRenderedPageBreak/>
        <w:t>I(X) = J(X +d)</w:t>
      </w:r>
      <w:r w:rsidR="00C471E3" w:rsidRPr="00891248">
        <w:rPr>
          <w:sz w:val="28"/>
          <w:szCs w:val="28"/>
          <w:lang w:val="uk-UA"/>
          <w:rPrChange w:id="1770" w:author="ASD" w:date="2016-06-09T16:59:00Z">
            <w:rPr>
              <w:sz w:val="28"/>
              <w:szCs w:val="28"/>
              <w:lang w:val="uk-UA"/>
            </w:rPr>
          </w:rPrChange>
        </w:rPr>
        <w:t>,</w:t>
      </w:r>
      <w:r w:rsidRPr="00891248">
        <w:rPr>
          <w:sz w:val="28"/>
          <w:szCs w:val="28"/>
          <w:lang w:val="uk-UA"/>
          <w:rPrChange w:id="1771" w:author="ASD" w:date="2016-06-09T16:59:00Z">
            <w:rPr>
              <w:sz w:val="28"/>
              <w:szCs w:val="28"/>
              <w:lang w:val="uk-UA"/>
            </w:rPr>
          </w:rPrChange>
        </w:rPr>
        <w:t xml:space="preserve"> </w:t>
      </w:r>
      <w:r w:rsidR="00313CF2" w:rsidRPr="00891248">
        <w:rPr>
          <w:sz w:val="28"/>
          <w:szCs w:val="28"/>
          <w:lang w:val="uk-UA"/>
          <w:rPrChange w:id="1772" w:author="ASD" w:date="2016-06-09T16:59:00Z">
            <w:rPr>
              <w:sz w:val="28"/>
              <w:szCs w:val="28"/>
              <w:lang w:val="uk-UA"/>
            </w:rPr>
          </w:rPrChange>
        </w:rPr>
        <w:t xml:space="preserve">       </w:t>
      </w:r>
      <w:r w:rsidR="00C471E3" w:rsidRPr="00891248">
        <w:rPr>
          <w:sz w:val="28"/>
          <w:szCs w:val="28"/>
          <w:lang w:val="uk-UA"/>
          <w:rPrChange w:id="1773" w:author="ASD" w:date="2016-06-09T16:59:00Z">
            <w:rPr>
              <w:sz w:val="28"/>
              <w:szCs w:val="28"/>
              <w:lang w:val="uk-UA"/>
            </w:rPr>
          </w:rPrChange>
        </w:rPr>
        <w:t xml:space="preserve">      </w:t>
      </w:r>
      <w:r w:rsidR="00313CF2" w:rsidRPr="00891248">
        <w:rPr>
          <w:sz w:val="28"/>
          <w:szCs w:val="28"/>
          <w:lang w:val="uk-UA"/>
          <w:rPrChange w:id="1774" w:author="ASD" w:date="2016-06-09T16:59:00Z">
            <w:rPr>
              <w:sz w:val="28"/>
              <w:szCs w:val="28"/>
              <w:lang w:val="uk-UA"/>
            </w:rPr>
          </w:rPrChange>
        </w:rPr>
        <w:t xml:space="preserve">             </w:t>
      </w:r>
      <w:r w:rsidR="00C471E3" w:rsidRPr="00891248">
        <w:rPr>
          <w:sz w:val="28"/>
          <w:szCs w:val="28"/>
          <w:lang w:val="uk-UA"/>
          <w:rPrChange w:id="1775" w:author="ASD" w:date="2016-06-09T16:59:00Z">
            <w:rPr>
              <w:sz w:val="28"/>
              <w:szCs w:val="28"/>
              <w:lang w:val="uk-UA"/>
            </w:rPr>
          </w:rPrChange>
        </w:rPr>
        <w:t xml:space="preserve">                               </w:t>
      </w:r>
      <w:r w:rsidRPr="00891248">
        <w:rPr>
          <w:sz w:val="28"/>
          <w:szCs w:val="28"/>
          <w:lang w:val="uk-UA"/>
          <w:rPrChange w:id="1776" w:author="ASD" w:date="2016-06-09T16:59:00Z">
            <w:rPr>
              <w:sz w:val="28"/>
              <w:szCs w:val="28"/>
              <w:lang w:val="uk-UA"/>
            </w:rPr>
          </w:rPrChange>
        </w:rPr>
        <w:t xml:space="preserve">(3.1) </w:t>
      </w:r>
    </w:p>
    <w:p w:rsidR="006D4824" w:rsidRPr="00891248" w:rsidRDefault="006D4824" w:rsidP="00891248">
      <w:pPr>
        <w:spacing w:line="360" w:lineRule="auto"/>
        <w:ind w:firstLine="2160"/>
        <w:rPr>
          <w:sz w:val="28"/>
          <w:szCs w:val="28"/>
          <w:lang w:val="uk-UA"/>
          <w:rPrChange w:id="1777" w:author="ASD" w:date="2016-06-09T16:59:00Z">
            <w:rPr>
              <w:sz w:val="28"/>
              <w:szCs w:val="28"/>
              <w:lang w:val="uk-UA"/>
            </w:rPr>
          </w:rPrChange>
        </w:rPr>
      </w:pPr>
      <w:r w:rsidRPr="00891248">
        <w:rPr>
          <w:sz w:val="28"/>
          <w:szCs w:val="28"/>
          <w:lang w:val="uk-UA"/>
          <w:rPrChange w:id="1778" w:author="ASD" w:date="2016-06-09T16:59:00Z">
            <w:rPr>
              <w:sz w:val="28"/>
              <w:szCs w:val="28"/>
              <w:lang w:val="uk-UA"/>
            </w:rPr>
          </w:rPrChange>
        </w:rPr>
        <w:t>д</w:t>
      </w:r>
      <w:r w:rsidR="00C471E3" w:rsidRPr="00891248">
        <w:rPr>
          <w:sz w:val="28"/>
          <w:szCs w:val="28"/>
          <w:lang w:val="uk-UA"/>
          <w:rPrChange w:id="1779" w:author="ASD" w:date="2016-06-09T16:59:00Z">
            <w:rPr>
              <w:sz w:val="28"/>
              <w:szCs w:val="28"/>
              <w:lang w:val="uk-UA"/>
            </w:rPr>
          </w:rPrChange>
        </w:rPr>
        <w:t>е</w:t>
      </w:r>
      <w:r w:rsidRPr="00891248">
        <w:rPr>
          <w:sz w:val="28"/>
          <w:szCs w:val="28"/>
          <w:lang w:val="uk-UA"/>
          <w:rPrChange w:id="1780" w:author="ASD" w:date="2016-06-09T16:59:00Z">
            <w:rPr>
              <w:sz w:val="28"/>
              <w:szCs w:val="28"/>
              <w:lang w:val="uk-UA"/>
            </w:rPr>
          </w:rPrChange>
        </w:rPr>
        <w:tab/>
        <w:t>I – кадр;</w:t>
      </w:r>
    </w:p>
    <w:p w:rsidR="00C471E3" w:rsidRPr="00891248" w:rsidRDefault="006D4824" w:rsidP="00891248">
      <w:pPr>
        <w:spacing w:line="360" w:lineRule="auto"/>
        <w:ind w:firstLine="2160"/>
        <w:rPr>
          <w:sz w:val="28"/>
          <w:szCs w:val="28"/>
          <w:lang w:val="uk-UA"/>
          <w:rPrChange w:id="1781" w:author="ASD" w:date="2016-06-09T16:59:00Z">
            <w:rPr>
              <w:sz w:val="28"/>
              <w:szCs w:val="28"/>
              <w:lang w:val="uk-UA"/>
            </w:rPr>
          </w:rPrChange>
        </w:rPr>
      </w:pPr>
      <w:r w:rsidRPr="00891248">
        <w:rPr>
          <w:sz w:val="28"/>
          <w:szCs w:val="28"/>
          <w:lang w:val="uk-UA"/>
          <w:rPrChange w:id="1782" w:author="ASD" w:date="2016-06-09T16:59:00Z">
            <w:rPr>
              <w:sz w:val="28"/>
              <w:szCs w:val="28"/>
              <w:lang w:val="uk-UA"/>
            </w:rPr>
          </w:rPrChange>
        </w:rPr>
        <w:tab/>
        <w:t xml:space="preserve">X – розташування </w:t>
      </w:r>
      <w:r w:rsidR="001E1978" w:rsidRPr="00891248">
        <w:rPr>
          <w:sz w:val="28"/>
          <w:szCs w:val="28"/>
          <w:lang w:val="uk-UA"/>
          <w:rPrChange w:id="1783" w:author="ASD" w:date="2016-06-09T16:59:00Z">
            <w:rPr>
              <w:sz w:val="28"/>
              <w:szCs w:val="28"/>
              <w:lang w:val="uk-UA"/>
            </w:rPr>
          </w:rPrChange>
        </w:rPr>
        <w:t>пікселя</w:t>
      </w:r>
      <w:r w:rsidRPr="00891248">
        <w:rPr>
          <w:sz w:val="28"/>
          <w:szCs w:val="28"/>
          <w:lang w:val="uk-UA"/>
          <w:rPrChange w:id="1784" w:author="ASD" w:date="2016-06-09T16:59:00Z">
            <w:rPr>
              <w:sz w:val="28"/>
              <w:szCs w:val="28"/>
              <w:lang w:val="uk-UA"/>
            </w:rPr>
          </w:rPrChange>
        </w:rPr>
        <w:t xml:space="preserve"> на </w:t>
      </w:r>
      <w:r w:rsidR="003A6159" w:rsidRPr="00891248">
        <w:rPr>
          <w:sz w:val="28"/>
          <w:szCs w:val="28"/>
          <w:lang w:val="uk-UA"/>
          <w:rPrChange w:id="1785" w:author="ASD" w:date="2016-06-09T16:59:00Z">
            <w:rPr>
              <w:sz w:val="28"/>
              <w:szCs w:val="28"/>
              <w:lang w:val="uk-UA"/>
            </w:rPr>
          </w:rPrChange>
        </w:rPr>
        <w:t>двовимірному</w:t>
      </w:r>
      <w:r w:rsidRPr="00891248">
        <w:rPr>
          <w:sz w:val="28"/>
          <w:szCs w:val="28"/>
          <w:lang w:val="uk-UA"/>
          <w:rPrChange w:id="1786" w:author="ASD" w:date="2016-06-09T16:59:00Z">
            <w:rPr>
              <w:sz w:val="28"/>
              <w:szCs w:val="28"/>
              <w:lang w:val="uk-UA"/>
            </w:rPr>
          </w:rPrChange>
        </w:rPr>
        <w:t xml:space="preserve"> кадрі;</w:t>
      </w:r>
    </w:p>
    <w:p w:rsidR="006D4824" w:rsidRPr="00891248" w:rsidRDefault="006D4824" w:rsidP="00891248">
      <w:pPr>
        <w:spacing w:line="360" w:lineRule="auto"/>
        <w:ind w:firstLine="2160"/>
        <w:rPr>
          <w:sz w:val="28"/>
          <w:szCs w:val="28"/>
          <w:lang w:val="uk-UA"/>
          <w:rPrChange w:id="1787" w:author="ASD" w:date="2016-06-09T16:59:00Z">
            <w:rPr>
              <w:sz w:val="28"/>
              <w:szCs w:val="28"/>
              <w:lang w:val="uk-UA"/>
            </w:rPr>
          </w:rPrChange>
        </w:rPr>
      </w:pPr>
      <w:r w:rsidRPr="00891248">
        <w:rPr>
          <w:sz w:val="28"/>
          <w:szCs w:val="28"/>
          <w:lang w:val="uk-UA"/>
          <w:rPrChange w:id="1788" w:author="ASD" w:date="2016-06-09T16:59:00Z">
            <w:rPr>
              <w:sz w:val="28"/>
              <w:szCs w:val="28"/>
              <w:lang w:val="uk-UA"/>
            </w:rPr>
          </w:rPrChange>
        </w:rPr>
        <w:tab/>
        <w:t>J – інший кадр;</w:t>
      </w:r>
    </w:p>
    <w:p w:rsidR="006D4824" w:rsidRPr="00891248" w:rsidRDefault="006D4824" w:rsidP="00891248">
      <w:pPr>
        <w:spacing w:line="360" w:lineRule="auto"/>
        <w:ind w:firstLine="2160"/>
        <w:rPr>
          <w:sz w:val="28"/>
          <w:szCs w:val="28"/>
          <w:lang w:val="uk-UA"/>
          <w:rPrChange w:id="1789" w:author="ASD" w:date="2016-06-09T16:59:00Z">
            <w:rPr>
              <w:sz w:val="28"/>
              <w:szCs w:val="28"/>
              <w:lang w:val="uk-UA"/>
            </w:rPr>
          </w:rPrChange>
        </w:rPr>
      </w:pPr>
      <w:r w:rsidRPr="00891248">
        <w:rPr>
          <w:sz w:val="28"/>
          <w:szCs w:val="28"/>
          <w:lang w:val="uk-UA"/>
          <w:rPrChange w:id="1790" w:author="ASD" w:date="2016-06-09T16:59:00Z">
            <w:rPr>
              <w:sz w:val="28"/>
              <w:szCs w:val="28"/>
              <w:lang w:val="uk-UA"/>
            </w:rPr>
          </w:rPrChange>
        </w:rPr>
        <w:tab/>
        <w:t>d – вектор зміщення.</w:t>
      </w:r>
    </w:p>
    <w:p w:rsidR="00AB4332" w:rsidRPr="00891248" w:rsidRDefault="006D4824" w:rsidP="00891248">
      <w:pPr>
        <w:spacing w:line="360" w:lineRule="auto"/>
        <w:ind w:firstLine="630"/>
        <w:rPr>
          <w:sz w:val="28"/>
          <w:szCs w:val="28"/>
          <w:lang w:val="uk-UA"/>
          <w:rPrChange w:id="1791" w:author="ASD" w:date="2016-06-09T16:59:00Z">
            <w:rPr>
              <w:sz w:val="28"/>
              <w:szCs w:val="28"/>
              <w:lang w:val="uk-UA"/>
            </w:rPr>
          </w:rPrChange>
        </w:rPr>
      </w:pPr>
      <w:r w:rsidRPr="00891248">
        <w:rPr>
          <w:sz w:val="28"/>
          <w:szCs w:val="28"/>
          <w:lang w:val="uk-UA"/>
          <w:rPrChange w:id="1792" w:author="ASD" w:date="2016-06-09T16:59:00Z">
            <w:rPr>
              <w:sz w:val="28"/>
              <w:szCs w:val="28"/>
              <w:lang w:val="uk-UA"/>
            </w:rPr>
          </w:rPrChange>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891248" w:rsidRDefault="006D4824" w:rsidP="00891248">
      <w:pPr>
        <w:spacing w:line="360" w:lineRule="auto"/>
        <w:ind w:firstLine="630"/>
        <w:rPr>
          <w:sz w:val="28"/>
          <w:szCs w:val="28"/>
          <w:lang w:val="uk-UA"/>
          <w:rPrChange w:id="1793" w:author="ASD" w:date="2016-06-09T16:59:00Z">
            <w:rPr>
              <w:sz w:val="28"/>
              <w:szCs w:val="28"/>
              <w:lang w:val="uk-UA"/>
            </w:rPr>
          </w:rPrChange>
        </w:rPr>
      </w:pPr>
      <w:r w:rsidRPr="00891248">
        <w:rPr>
          <w:sz w:val="28"/>
          <w:szCs w:val="28"/>
          <w:lang w:val="uk-UA"/>
          <w:rPrChange w:id="1794" w:author="ASD" w:date="2016-06-09T16:59:00Z">
            <w:rPr>
              <w:sz w:val="28"/>
              <w:szCs w:val="28"/>
              <w:lang w:val="uk-UA"/>
            </w:rPr>
          </w:rPrChange>
        </w:rPr>
        <w:t xml:space="preserve">Надалі вектор d буде </w:t>
      </w:r>
      <w:r w:rsidR="00AB4332" w:rsidRPr="00891248">
        <w:rPr>
          <w:sz w:val="28"/>
          <w:szCs w:val="28"/>
          <w:lang w:val="uk-UA"/>
          <w:rPrChange w:id="1795" w:author="ASD" w:date="2016-06-09T16:59:00Z">
            <w:rPr>
              <w:sz w:val="28"/>
              <w:szCs w:val="28"/>
              <w:lang w:val="uk-UA"/>
            </w:rPr>
          </w:rPrChange>
        </w:rPr>
        <w:t>називатися</w:t>
      </w:r>
      <w:r w:rsidRPr="00891248">
        <w:rPr>
          <w:sz w:val="28"/>
          <w:szCs w:val="28"/>
          <w:lang w:val="uk-UA"/>
          <w:rPrChange w:id="1796" w:author="ASD" w:date="2016-06-09T16:59:00Z">
            <w:rPr>
              <w:sz w:val="28"/>
              <w:szCs w:val="28"/>
              <w:lang w:val="uk-UA"/>
            </w:rPr>
          </w:rPrChange>
        </w:rPr>
        <w:t xml:space="preserve"> вектор</w:t>
      </w:r>
      <w:r w:rsidR="00AB4332" w:rsidRPr="00891248">
        <w:rPr>
          <w:sz w:val="28"/>
          <w:szCs w:val="28"/>
          <w:lang w:val="uk-UA"/>
          <w:rPrChange w:id="1797" w:author="ASD" w:date="2016-06-09T16:59:00Z">
            <w:rPr>
              <w:sz w:val="28"/>
              <w:szCs w:val="28"/>
              <w:lang w:val="uk-UA"/>
            </w:rPr>
          </w:rPrChange>
        </w:rPr>
        <w:t>ом</w:t>
      </w:r>
      <w:r w:rsidRPr="00891248">
        <w:rPr>
          <w:sz w:val="28"/>
          <w:szCs w:val="28"/>
          <w:lang w:val="uk-UA"/>
          <w:rPrChange w:id="1798" w:author="ASD" w:date="2016-06-09T16:59:00Z">
            <w:rPr>
              <w:sz w:val="28"/>
              <w:szCs w:val="28"/>
              <w:lang w:val="uk-UA"/>
            </w:rPr>
          </w:rPrChange>
        </w:rPr>
        <w:t xml:space="preserve"> зміщення. Друге </w:t>
      </w:r>
      <w:r w:rsidR="00AB4332" w:rsidRPr="00891248">
        <w:rPr>
          <w:sz w:val="28"/>
          <w:szCs w:val="28"/>
          <w:lang w:val="uk-UA"/>
          <w:rPrChange w:id="1799" w:author="ASD" w:date="2016-06-09T16:59:00Z">
            <w:rPr>
              <w:sz w:val="28"/>
              <w:szCs w:val="28"/>
              <w:lang w:val="uk-UA"/>
            </w:rPr>
          </w:rPrChange>
        </w:rPr>
        <w:t>припущення відноситься до [8]</w:t>
      </w:r>
      <w:r w:rsidRPr="00891248">
        <w:rPr>
          <w:sz w:val="28"/>
          <w:szCs w:val="28"/>
          <w:lang w:val="uk-UA"/>
          <w:rPrChange w:id="1800" w:author="ASD" w:date="2016-06-09T16:59:00Z">
            <w:rPr>
              <w:sz w:val="28"/>
              <w:szCs w:val="28"/>
              <w:lang w:val="uk-UA"/>
            </w:rPr>
          </w:rPrChange>
        </w:rPr>
        <w:t xml:space="preserve"> тимчасов</w:t>
      </w:r>
      <w:r w:rsidR="00AB4332" w:rsidRPr="00891248">
        <w:rPr>
          <w:sz w:val="28"/>
          <w:szCs w:val="28"/>
          <w:lang w:val="uk-UA"/>
          <w:rPrChange w:id="1801" w:author="ASD" w:date="2016-06-09T16:59:00Z">
            <w:rPr>
              <w:sz w:val="28"/>
              <w:szCs w:val="28"/>
              <w:lang w:val="uk-UA"/>
            </w:rPr>
          </w:rPrChange>
        </w:rPr>
        <w:t>ої</w:t>
      </w:r>
      <w:r w:rsidRPr="00891248">
        <w:rPr>
          <w:sz w:val="28"/>
          <w:szCs w:val="28"/>
          <w:lang w:val="uk-UA"/>
          <w:rPrChange w:id="1802" w:author="ASD" w:date="2016-06-09T16:59:00Z">
            <w:rPr>
              <w:sz w:val="28"/>
              <w:szCs w:val="28"/>
              <w:lang w:val="uk-UA"/>
            </w:rPr>
          </w:rPrChange>
        </w:rPr>
        <w:t xml:space="preserve"> </w:t>
      </w:r>
      <w:r w:rsidR="00AB4332" w:rsidRPr="00891248">
        <w:rPr>
          <w:sz w:val="28"/>
          <w:szCs w:val="28"/>
          <w:lang w:val="uk-UA"/>
          <w:rPrChange w:id="1803" w:author="ASD" w:date="2016-06-09T16:59:00Z">
            <w:rPr>
              <w:sz w:val="28"/>
              <w:szCs w:val="28"/>
              <w:lang w:val="uk-UA"/>
            </w:rPr>
          </w:rPrChange>
        </w:rPr>
        <w:t>постійності об’єкта цікавості</w:t>
      </w:r>
      <w:r w:rsidRPr="00891248">
        <w:rPr>
          <w:sz w:val="28"/>
          <w:szCs w:val="28"/>
          <w:lang w:val="uk-UA"/>
          <w:rPrChange w:id="1804" w:author="ASD" w:date="2016-06-09T16:59:00Z">
            <w:rPr>
              <w:sz w:val="28"/>
              <w:szCs w:val="28"/>
              <w:lang w:val="uk-UA"/>
            </w:rPr>
          </w:rPrChange>
        </w:rPr>
        <w:t>. У ньому говориться, що вектор зміщення малий</w:t>
      </w:r>
      <w:r w:rsidR="004E589A" w:rsidRPr="00891248">
        <w:rPr>
          <w:sz w:val="28"/>
          <w:szCs w:val="28"/>
          <w:lang w:val="uk-UA"/>
          <w:rPrChange w:id="1805" w:author="ASD" w:date="2016-06-09T16:59:00Z">
            <w:rPr>
              <w:sz w:val="28"/>
              <w:szCs w:val="28"/>
              <w:lang w:val="uk-UA"/>
            </w:rPr>
          </w:rPrChange>
        </w:rPr>
        <w:t xml:space="preserve"> – це </w:t>
      </w:r>
      <w:r w:rsidRPr="00891248">
        <w:rPr>
          <w:sz w:val="28"/>
          <w:szCs w:val="28"/>
          <w:lang w:val="uk-UA"/>
          <w:rPrChange w:id="1806" w:author="ASD" w:date="2016-06-09T16:59:00Z">
            <w:rPr>
              <w:sz w:val="28"/>
              <w:szCs w:val="28"/>
              <w:lang w:val="uk-UA"/>
            </w:rPr>
          </w:rPrChange>
        </w:rPr>
        <w:t>означає, що J (X) може бути апроксимована</w:t>
      </w:r>
    </w:p>
    <w:p w:rsidR="00551FD8" w:rsidRPr="00891248" w:rsidRDefault="004E589A" w:rsidP="00891248">
      <w:pPr>
        <w:spacing w:line="360" w:lineRule="auto"/>
        <w:jc w:val="right"/>
        <w:rPr>
          <w:sz w:val="28"/>
          <w:szCs w:val="28"/>
          <w:lang w:val="uk-UA"/>
          <w:rPrChange w:id="1807" w:author="ASD" w:date="2016-06-09T16:59:00Z">
            <w:rPr>
              <w:sz w:val="28"/>
              <w:szCs w:val="28"/>
              <w:lang w:val="uk-UA"/>
            </w:rPr>
          </w:rPrChange>
        </w:rPr>
      </w:pPr>
      <w:r w:rsidRPr="00891248">
        <w:rPr>
          <w:sz w:val="28"/>
          <w:szCs w:val="28"/>
          <w:lang w:val="uk-UA"/>
          <w:rPrChange w:id="1808" w:author="ASD" w:date="2016-06-09T16:59:00Z">
            <w:rPr>
              <w:sz w:val="28"/>
              <w:szCs w:val="28"/>
              <w:lang w:val="uk-UA"/>
            </w:rPr>
          </w:rPrChange>
        </w:rPr>
        <w:t>J(X) ≈ I(X) +</w:t>
      </w:r>
      <m:oMath>
        <m:sSup>
          <m:sSupPr>
            <m:ctrlPr>
              <w:rPr>
                <w:rFonts w:ascii="Cambria Math" w:hAnsi="Cambria Math"/>
                <w:i/>
                <w:sz w:val="28"/>
                <w:szCs w:val="28"/>
                <w:lang w:val="uk-UA"/>
                <w:rPrChange w:id="1809" w:author="ASD" w:date="2016-06-09T16:59:00Z">
                  <w:rPr>
                    <w:rFonts w:ascii="Cambria Math" w:hAnsi="Cambria Math"/>
                    <w:i/>
                    <w:sz w:val="28"/>
                    <w:szCs w:val="28"/>
                    <w:lang w:val="uk-UA"/>
                  </w:rPr>
                </w:rPrChange>
              </w:rPr>
            </m:ctrlPr>
          </m:sSupPr>
          <m:e>
            <m:r>
              <w:rPr>
                <w:rFonts w:ascii="Cambria Math" w:hAnsi="Cambria Math"/>
                <w:sz w:val="28"/>
                <w:szCs w:val="28"/>
                <w:lang w:val="uk-UA"/>
                <w:rPrChange w:id="1810" w:author="ASD" w:date="2016-06-09T16:59:00Z">
                  <w:rPr>
                    <w:rFonts w:ascii="Cambria Math" w:hAnsi="Cambria Math"/>
                    <w:sz w:val="28"/>
                    <w:szCs w:val="28"/>
                    <w:lang w:val="uk-UA"/>
                  </w:rPr>
                </w:rPrChange>
              </w:rPr>
              <m:t>I</m:t>
            </m:r>
          </m:e>
          <m:sup>
            <m:r>
              <w:rPr>
                <w:rFonts w:ascii="Cambria Math" w:hAnsi="Cambria Math"/>
                <w:sz w:val="28"/>
                <w:szCs w:val="28"/>
                <w:lang w:val="uk-UA"/>
                <w:rPrChange w:id="1811" w:author="ASD" w:date="2016-06-09T16:59:00Z">
                  <w:rPr>
                    <w:rFonts w:ascii="Cambria Math" w:hAnsi="Cambria Math"/>
                    <w:sz w:val="28"/>
                    <w:szCs w:val="28"/>
                    <w:lang w:val="uk-UA"/>
                  </w:rPr>
                </w:rPrChange>
              </w:rPr>
              <m:t>'</m:t>
            </m:r>
          </m:sup>
        </m:sSup>
        <m:d>
          <m:dPr>
            <m:ctrlPr>
              <w:rPr>
                <w:rFonts w:ascii="Cambria Math" w:hAnsi="Cambria Math"/>
                <w:i/>
                <w:sz w:val="28"/>
                <w:szCs w:val="28"/>
                <w:lang w:val="uk-UA"/>
                <w:rPrChange w:id="1812" w:author="ASD" w:date="2016-06-09T16:59:00Z">
                  <w:rPr>
                    <w:rFonts w:ascii="Cambria Math" w:hAnsi="Cambria Math"/>
                    <w:i/>
                    <w:sz w:val="28"/>
                    <w:szCs w:val="28"/>
                    <w:lang w:val="uk-UA"/>
                  </w:rPr>
                </w:rPrChange>
              </w:rPr>
            </m:ctrlPr>
          </m:dPr>
          <m:e>
            <m:r>
              <w:rPr>
                <w:rFonts w:ascii="Cambria Math" w:hAnsi="Cambria Math"/>
                <w:sz w:val="28"/>
                <w:szCs w:val="28"/>
                <w:lang w:val="uk-UA"/>
                <w:rPrChange w:id="1813" w:author="ASD" w:date="2016-06-09T16:59:00Z">
                  <w:rPr>
                    <w:rFonts w:ascii="Cambria Math" w:hAnsi="Cambria Math"/>
                    <w:sz w:val="28"/>
                    <w:szCs w:val="28"/>
                    <w:lang w:val="uk-UA"/>
                  </w:rPr>
                </w:rPrChange>
              </w:rPr>
              <m:t>X</m:t>
            </m:r>
          </m:e>
        </m:d>
      </m:oMath>
      <w:r w:rsidR="00551FD8" w:rsidRPr="00891248">
        <w:rPr>
          <w:sz w:val="28"/>
          <w:szCs w:val="28"/>
          <w:lang w:val="uk-UA"/>
          <w:rPrChange w:id="1814" w:author="ASD" w:date="2016-06-09T16:59:00Z">
            <w:rPr>
              <w:sz w:val="28"/>
              <w:szCs w:val="28"/>
              <w:lang w:val="uk-UA"/>
            </w:rPr>
          </w:rPrChange>
        </w:rPr>
        <w:t>d</w:t>
      </w:r>
      <w:r w:rsidRPr="00891248">
        <w:rPr>
          <w:sz w:val="28"/>
          <w:szCs w:val="28"/>
          <w:lang w:val="uk-UA"/>
          <w:rPrChange w:id="1815" w:author="ASD" w:date="2016-06-09T16:59:00Z">
            <w:rPr>
              <w:sz w:val="28"/>
              <w:szCs w:val="28"/>
              <w:lang w:val="uk-UA"/>
            </w:rPr>
          </w:rPrChange>
        </w:rPr>
        <w:t xml:space="preserve">,           </w:t>
      </w:r>
      <w:r w:rsidR="00313CF2" w:rsidRPr="00891248">
        <w:rPr>
          <w:sz w:val="28"/>
          <w:szCs w:val="28"/>
          <w:lang w:val="uk-UA"/>
          <w:rPrChange w:id="1816" w:author="ASD" w:date="2016-06-09T16:59:00Z">
            <w:rPr>
              <w:sz w:val="28"/>
              <w:szCs w:val="28"/>
              <w:lang w:val="uk-UA"/>
            </w:rPr>
          </w:rPrChange>
        </w:rPr>
        <w:t xml:space="preserve">        </w:t>
      </w:r>
      <w:r w:rsidRPr="00891248">
        <w:rPr>
          <w:sz w:val="28"/>
          <w:szCs w:val="28"/>
          <w:lang w:val="uk-UA"/>
          <w:rPrChange w:id="1817" w:author="ASD" w:date="2016-06-09T16:59:00Z">
            <w:rPr>
              <w:sz w:val="28"/>
              <w:szCs w:val="28"/>
              <w:lang w:val="uk-UA"/>
            </w:rPr>
          </w:rPrChange>
        </w:rPr>
        <w:t xml:space="preserve">                   </w:t>
      </w:r>
      <w:r w:rsidR="00551FD8" w:rsidRPr="00891248">
        <w:rPr>
          <w:sz w:val="28"/>
          <w:szCs w:val="28"/>
          <w:lang w:val="uk-UA"/>
          <w:rPrChange w:id="1818" w:author="ASD" w:date="2016-06-09T16:59:00Z">
            <w:rPr>
              <w:sz w:val="28"/>
              <w:szCs w:val="28"/>
              <w:lang w:val="uk-UA"/>
            </w:rPr>
          </w:rPrChange>
        </w:rPr>
        <w:t xml:space="preserve"> (</w:t>
      </w:r>
      <w:r w:rsidRPr="00891248">
        <w:rPr>
          <w:sz w:val="28"/>
          <w:szCs w:val="28"/>
          <w:lang w:val="uk-UA"/>
          <w:rPrChange w:id="1819" w:author="ASD" w:date="2016-06-09T16:59:00Z">
            <w:rPr>
              <w:sz w:val="28"/>
              <w:szCs w:val="28"/>
              <w:lang w:val="uk-UA"/>
            </w:rPr>
          </w:rPrChange>
        </w:rPr>
        <w:t>3</w:t>
      </w:r>
      <w:r w:rsidR="00551FD8" w:rsidRPr="00891248">
        <w:rPr>
          <w:sz w:val="28"/>
          <w:szCs w:val="28"/>
          <w:lang w:val="uk-UA"/>
          <w:rPrChange w:id="1820" w:author="ASD" w:date="2016-06-09T16:59:00Z">
            <w:rPr>
              <w:sz w:val="28"/>
              <w:szCs w:val="28"/>
              <w:lang w:val="uk-UA"/>
            </w:rPr>
          </w:rPrChange>
        </w:rPr>
        <w:t>.2)</w:t>
      </w:r>
    </w:p>
    <w:p w:rsidR="004E589A" w:rsidRPr="00891248" w:rsidRDefault="004E589A" w:rsidP="00844137">
      <w:pPr>
        <w:spacing w:line="360" w:lineRule="auto"/>
        <w:ind w:firstLine="1980"/>
        <w:rPr>
          <w:sz w:val="28"/>
          <w:szCs w:val="28"/>
          <w:lang w:val="uk-UA"/>
          <w:rPrChange w:id="1821" w:author="ASD" w:date="2016-06-09T16:59:00Z">
            <w:rPr>
              <w:sz w:val="28"/>
              <w:szCs w:val="28"/>
              <w:lang w:val="uk-UA"/>
            </w:rPr>
          </w:rPrChange>
        </w:rPr>
      </w:pPr>
      <w:r w:rsidRPr="00891248">
        <w:rPr>
          <w:sz w:val="28"/>
          <w:szCs w:val="28"/>
          <w:lang w:val="uk-UA"/>
          <w:rPrChange w:id="1822" w:author="ASD" w:date="2016-06-09T16:59:00Z">
            <w:rPr>
              <w:sz w:val="28"/>
              <w:szCs w:val="28"/>
              <w:lang w:val="uk-UA"/>
            </w:rPr>
          </w:rPrChange>
        </w:rPr>
        <w:t>де</w:t>
      </w:r>
      <w:r w:rsidRPr="00891248">
        <w:rPr>
          <w:sz w:val="28"/>
          <w:szCs w:val="28"/>
          <w:lang w:val="uk-UA"/>
          <w:rPrChange w:id="1823" w:author="ASD" w:date="2016-06-09T16:59:00Z">
            <w:rPr>
              <w:sz w:val="28"/>
              <w:szCs w:val="28"/>
              <w:lang w:val="uk-UA"/>
            </w:rPr>
          </w:rPrChange>
        </w:rPr>
        <w:tab/>
        <w:t>I – кадр;</w:t>
      </w:r>
    </w:p>
    <w:p w:rsidR="004E589A" w:rsidRPr="00891248" w:rsidRDefault="004E589A" w:rsidP="00844137">
      <w:pPr>
        <w:spacing w:line="360" w:lineRule="auto"/>
        <w:ind w:firstLine="1980"/>
        <w:rPr>
          <w:sz w:val="28"/>
          <w:szCs w:val="28"/>
          <w:lang w:val="uk-UA"/>
          <w:rPrChange w:id="1824" w:author="ASD" w:date="2016-06-09T16:59:00Z">
            <w:rPr>
              <w:sz w:val="28"/>
              <w:szCs w:val="28"/>
              <w:lang w:val="uk-UA"/>
            </w:rPr>
          </w:rPrChange>
        </w:rPr>
      </w:pPr>
      <w:r w:rsidRPr="00891248">
        <w:rPr>
          <w:sz w:val="28"/>
          <w:szCs w:val="28"/>
          <w:lang w:val="uk-UA"/>
          <w:rPrChange w:id="1825" w:author="ASD" w:date="2016-06-09T16:59:00Z">
            <w:rPr>
              <w:sz w:val="28"/>
              <w:szCs w:val="28"/>
              <w:lang w:val="uk-UA"/>
            </w:rPr>
          </w:rPrChange>
        </w:rPr>
        <w:tab/>
      </w:r>
      <w:r w:rsidR="00844137">
        <w:rPr>
          <w:sz w:val="28"/>
          <w:szCs w:val="28"/>
          <w:lang w:val="uk-UA"/>
        </w:rPr>
        <w:tab/>
      </w:r>
      <w:r w:rsidRPr="00891248">
        <w:rPr>
          <w:sz w:val="28"/>
          <w:szCs w:val="28"/>
          <w:lang w:val="uk-UA"/>
          <w:rPrChange w:id="1826" w:author="ASD" w:date="2016-06-09T16:59:00Z">
            <w:rPr>
              <w:sz w:val="28"/>
              <w:szCs w:val="28"/>
              <w:lang w:val="uk-UA"/>
            </w:rPr>
          </w:rPrChange>
        </w:rPr>
        <w:t xml:space="preserve">X – розташування </w:t>
      </w:r>
      <w:r w:rsidR="003A6159" w:rsidRPr="00891248">
        <w:rPr>
          <w:sz w:val="28"/>
          <w:szCs w:val="28"/>
          <w:lang w:val="uk-UA"/>
          <w:rPrChange w:id="1827" w:author="ASD" w:date="2016-06-09T16:59:00Z">
            <w:rPr>
              <w:sz w:val="28"/>
              <w:szCs w:val="28"/>
              <w:lang w:val="uk-UA"/>
            </w:rPr>
          </w:rPrChange>
        </w:rPr>
        <w:t>пікселях</w:t>
      </w:r>
      <w:r w:rsidRPr="00891248">
        <w:rPr>
          <w:sz w:val="28"/>
          <w:szCs w:val="28"/>
          <w:lang w:val="uk-UA"/>
          <w:rPrChange w:id="1828" w:author="ASD" w:date="2016-06-09T16:59:00Z">
            <w:rPr>
              <w:sz w:val="28"/>
              <w:szCs w:val="28"/>
              <w:lang w:val="uk-UA"/>
            </w:rPr>
          </w:rPrChange>
        </w:rPr>
        <w:t xml:space="preserve"> на </w:t>
      </w:r>
      <w:r w:rsidR="003A6159" w:rsidRPr="00891248">
        <w:rPr>
          <w:sz w:val="28"/>
          <w:szCs w:val="28"/>
          <w:lang w:val="uk-UA"/>
          <w:rPrChange w:id="1829" w:author="ASD" w:date="2016-06-09T16:59:00Z">
            <w:rPr>
              <w:sz w:val="28"/>
              <w:szCs w:val="28"/>
              <w:lang w:val="uk-UA"/>
            </w:rPr>
          </w:rPrChange>
        </w:rPr>
        <w:t>двовимірному</w:t>
      </w:r>
      <w:r w:rsidRPr="00891248">
        <w:rPr>
          <w:sz w:val="28"/>
          <w:szCs w:val="28"/>
          <w:lang w:val="uk-UA"/>
          <w:rPrChange w:id="1830" w:author="ASD" w:date="2016-06-09T16:59:00Z">
            <w:rPr>
              <w:sz w:val="28"/>
              <w:szCs w:val="28"/>
              <w:lang w:val="uk-UA"/>
            </w:rPr>
          </w:rPrChange>
        </w:rPr>
        <w:t xml:space="preserve"> кадрі;</w:t>
      </w:r>
    </w:p>
    <w:p w:rsidR="004E589A" w:rsidRPr="00891248" w:rsidRDefault="004E589A" w:rsidP="00844137">
      <w:pPr>
        <w:spacing w:line="360" w:lineRule="auto"/>
        <w:ind w:firstLine="1980"/>
        <w:rPr>
          <w:sz w:val="28"/>
          <w:szCs w:val="28"/>
          <w:lang w:val="uk-UA"/>
          <w:rPrChange w:id="1831" w:author="ASD" w:date="2016-06-09T16:59:00Z">
            <w:rPr>
              <w:sz w:val="28"/>
              <w:szCs w:val="28"/>
              <w:lang w:val="uk-UA"/>
            </w:rPr>
          </w:rPrChange>
        </w:rPr>
      </w:pPr>
      <w:r w:rsidRPr="00891248">
        <w:rPr>
          <w:sz w:val="28"/>
          <w:szCs w:val="28"/>
          <w:lang w:val="uk-UA"/>
          <w:rPrChange w:id="1832" w:author="ASD" w:date="2016-06-09T16:59:00Z">
            <w:rPr>
              <w:sz w:val="28"/>
              <w:szCs w:val="28"/>
              <w:lang w:val="uk-UA"/>
            </w:rPr>
          </w:rPrChange>
        </w:rPr>
        <w:tab/>
      </w:r>
      <w:r w:rsidR="00844137">
        <w:rPr>
          <w:sz w:val="28"/>
          <w:szCs w:val="28"/>
          <w:lang w:val="uk-UA"/>
        </w:rPr>
        <w:tab/>
      </w:r>
      <w:r w:rsidRPr="00891248">
        <w:rPr>
          <w:sz w:val="28"/>
          <w:szCs w:val="28"/>
          <w:lang w:val="uk-UA"/>
          <w:rPrChange w:id="1833" w:author="ASD" w:date="2016-06-09T16:59:00Z">
            <w:rPr>
              <w:sz w:val="28"/>
              <w:szCs w:val="28"/>
              <w:lang w:val="uk-UA"/>
            </w:rPr>
          </w:rPrChange>
        </w:rPr>
        <w:t>J – інший кадр;</w:t>
      </w:r>
    </w:p>
    <w:p w:rsidR="004E589A" w:rsidRPr="00891248" w:rsidRDefault="00844137" w:rsidP="00844137">
      <w:pPr>
        <w:spacing w:line="360" w:lineRule="auto"/>
        <w:ind w:firstLine="1980"/>
        <w:rPr>
          <w:sz w:val="28"/>
          <w:szCs w:val="28"/>
          <w:lang w:val="uk-UA"/>
          <w:rPrChange w:id="1834" w:author="ASD" w:date="2016-06-09T16:59:00Z">
            <w:rPr>
              <w:sz w:val="28"/>
              <w:szCs w:val="28"/>
              <w:lang w:val="uk-UA"/>
            </w:rPr>
          </w:rPrChange>
        </w:rPr>
      </w:pPr>
      <w:r>
        <w:rPr>
          <w:sz w:val="28"/>
          <w:szCs w:val="28"/>
          <w:lang w:val="uk-UA"/>
        </w:rPr>
        <w:tab/>
      </w:r>
      <w:r w:rsidR="004E589A" w:rsidRPr="00891248">
        <w:rPr>
          <w:sz w:val="28"/>
          <w:szCs w:val="28"/>
          <w:lang w:val="uk-UA"/>
          <w:rPrChange w:id="1835" w:author="ASD" w:date="2016-06-09T16:59:00Z">
            <w:rPr>
              <w:sz w:val="28"/>
              <w:szCs w:val="28"/>
              <w:lang w:val="uk-UA"/>
            </w:rPr>
          </w:rPrChange>
        </w:rPr>
        <w:tab/>
        <w:t>d – вектор зміщення;</w:t>
      </w:r>
    </w:p>
    <w:p w:rsidR="004E589A" w:rsidRPr="00891248" w:rsidRDefault="00844137" w:rsidP="00844137">
      <w:pPr>
        <w:spacing w:line="360" w:lineRule="auto"/>
        <w:ind w:firstLine="1980"/>
        <w:rPr>
          <w:sz w:val="28"/>
          <w:szCs w:val="28"/>
          <w:lang w:val="uk-UA"/>
          <w:rPrChange w:id="1836" w:author="ASD" w:date="2016-06-09T16:59:00Z">
            <w:rPr>
              <w:sz w:val="28"/>
              <w:szCs w:val="28"/>
              <w:lang w:val="uk-UA"/>
            </w:rPr>
          </w:rPrChange>
        </w:rPr>
      </w:pPr>
      <w:r>
        <w:rPr>
          <w:sz w:val="28"/>
          <w:szCs w:val="28"/>
          <w:lang w:val="uk-UA"/>
        </w:rPr>
        <w:tab/>
      </w:r>
      <w:r w:rsidR="004E589A" w:rsidRPr="00891248">
        <w:rPr>
          <w:sz w:val="28"/>
          <w:szCs w:val="28"/>
          <w:lang w:val="uk-UA"/>
          <w:rPrChange w:id="1837" w:author="ASD" w:date="2016-06-09T16:59:00Z">
            <w:rPr>
              <w:sz w:val="28"/>
              <w:szCs w:val="28"/>
              <w:lang w:val="uk-UA"/>
            </w:rPr>
          </w:rPrChange>
        </w:rPr>
        <w:tab/>
      </w:r>
      <m:oMath>
        <m:sSup>
          <m:sSupPr>
            <m:ctrlPr>
              <w:rPr>
                <w:rFonts w:ascii="Cambria Math" w:hAnsi="Cambria Math"/>
                <w:i/>
                <w:sz w:val="28"/>
                <w:szCs w:val="28"/>
                <w:lang w:val="uk-UA"/>
                <w:rPrChange w:id="1838" w:author="ASD" w:date="2016-06-09T16:59:00Z">
                  <w:rPr>
                    <w:rFonts w:ascii="Cambria Math" w:hAnsi="Cambria Math"/>
                    <w:i/>
                    <w:sz w:val="28"/>
                    <w:szCs w:val="28"/>
                    <w:lang w:val="uk-UA"/>
                  </w:rPr>
                </w:rPrChange>
              </w:rPr>
            </m:ctrlPr>
          </m:sSupPr>
          <m:e>
            <m:r>
              <w:rPr>
                <w:rFonts w:ascii="Cambria Math" w:hAnsi="Cambria Math"/>
                <w:sz w:val="28"/>
                <w:szCs w:val="28"/>
                <w:lang w:val="uk-UA"/>
                <w:rPrChange w:id="1839" w:author="ASD" w:date="2016-06-09T16:59:00Z">
                  <w:rPr>
                    <w:rFonts w:ascii="Cambria Math" w:hAnsi="Cambria Math"/>
                    <w:sz w:val="28"/>
                    <w:szCs w:val="28"/>
                    <w:lang w:val="uk-UA"/>
                  </w:rPr>
                </w:rPrChange>
              </w:rPr>
              <m:t>I</m:t>
            </m:r>
          </m:e>
          <m:sup>
            <m:r>
              <w:rPr>
                <w:rFonts w:ascii="Cambria Math" w:hAnsi="Cambria Math"/>
                <w:sz w:val="28"/>
                <w:szCs w:val="28"/>
                <w:lang w:val="uk-UA"/>
                <w:rPrChange w:id="1840" w:author="ASD" w:date="2016-06-09T16:59:00Z">
                  <w:rPr>
                    <w:rFonts w:ascii="Cambria Math" w:hAnsi="Cambria Math"/>
                    <w:sz w:val="28"/>
                    <w:szCs w:val="28"/>
                    <w:lang w:val="uk-UA"/>
                  </w:rPr>
                </w:rPrChange>
              </w:rPr>
              <m:t>'</m:t>
            </m:r>
          </m:sup>
        </m:sSup>
        <m:d>
          <m:dPr>
            <m:ctrlPr>
              <w:rPr>
                <w:rFonts w:ascii="Cambria Math" w:hAnsi="Cambria Math"/>
                <w:i/>
                <w:sz w:val="28"/>
                <w:szCs w:val="28"/>
                <w:lang w:val="uk-UA"/>
                <w:rPrChange w:id="1841" w:author="ASD" w:date="2016-06-09T16:59:00Z">
                  <w:rPr>
                    <w:rFonts w:ascii="Cambria Math" w:hAnsi="Cambria Math"/>
                    <w:i/>
                    <w:sz w:val="28"/>
                    <w:szCs w:val="28"/>
                    <w:lang w:val="uk-UA"/>
                  </w:rPr>
                </w:rPrChange>
              </w:rPr>
            </m:ctrlPr>
          </m:dPr>
          <m:e>
            <m:r>
              <w:rPr>
                <w:rFonts w:ascii="Cambria Math" w:hAnsi="Cambria Math"/>
                <w:sz w:val="28"/>
                <w:szCs w:val="28"/>
                <w:lang w:val="uk-UA"/>
                <w:rPrChange w:id="1842" w:author="ASD" w:date="2016-06-09T16:59:00Z">
                  <w:rPr>
                    <w:rFonts w:ascii="Cambria Math" w:hAnsi="Cambria Math"/>
                    <w:sz w:val="28"/>
                    <w:szCs w:val="28"/>
                    <w:lang w:val="uk-UA"/>
                  </w:rPr>
                </w:rPrChange>
              </w:rPr>
              <m:t>X</m:t>
            </m:r>
          </m:e>
        </m:d>
      </m:oMath>
      <w:r w:rsidR="004E589A" w:rsidRPr="00891248">
        <w:rPr>
          <w:sz w:val="28"/>
          <w:szCs w:val="28"/>
          <w:lang w:val="uk-UA"/>
          <w:rPrChange w:id="1843" w:author="ASD" w:date="2016-06-09T16:59:00Z">
            <w:rPr>
              <w:sz w:val="28"/>
              <w:szCs w:val="28"/>
              <w:lang w:val="uk-UA"/>
            </w:rPr>
          </w:rPrChange>
        </w:rPr>
        <w:t>- є градієнт I в точці X.</w:t>
      </w:r>
    </w:p>
    <w:p w:rsidR="004E589A" w:rsidRPr="00891248" w:rsidRDefault="004E589A" w:rsidP="00891248">
      <w:pPr>
        <w:spacing w:line="360" w:lineRule="auto"/>
        <w:ind w:firstLine="2160"/>
        <w:rPr>
          <w:sz w:val="28"/>
          <w:szCs w:val="28"/>
          <w:lang w:val="uk-UA"/>
          <w:rPrChange w:id="1844" w:author="ASD" w:date="2016-06-09T16:59:00Z">
            <w:rPr>
              <w:sz w:val="28"/>
              <w:szCs w:val="28"/>
              <w:lang w:val="uk-UA"/>
            </w:rPr>
          </w:rPrChange>
        </w:rPr>
      </w:pPr>
      <w:r w:rsidRPr="00891248">
        <w:rPr>
          <w:sz w:val="28"/>
          <w:szCs w:val="28"/>
          <w:lang w:val="uk-UA"/>
          <w:rPrChange w:id="1845" w:author="ASD" w:date="2016-06-09T16:59:00Z">
            <w:rPr>
              <w:sz w:val="28"/>
              <w:szCs w:val="28"/>
              <w:lang w:val="uk-UA"/>
            </w:rPr>
          </w:rPrChange>
        </w:rPr>
        <w:tab/>
      </w:r>
    </w:p>
    <w:p w:rsidR="00A07304" w:rsidRPr="00891248" w:rsidRDefault="00A07304" w:rsidP="00891248">
      <w:pPr>
        <w:spacing w:line="360" w:lineRule="auto"/>
        <w:ind w:firstLine="630"/>
        <w:rPr>
          <w:sz w:val="28"/>
          <w:szCs w:val="28"/>
          <w:lang w:val="uk-UA"/>
          <w:rPrChange w:id="1846" w:author="ASD" w:date="2016-06-09T16:59:00Z">
            <w:rPr>
              <w:sz w:val="28"/>
              <w:szCs w:val="28"/>
              <w:lang w:val="uk-UA"/>
            </w:rPr>
          </w:rPrChange>
        </w:rPr>
      </w:pPr>
      <w:r w:rsidRPr="00891248">
        <w:rPr>
          <w:sz w:val="28"/>
          <w:szCs w:val="28"/>
          <w:lang w:val="uk-UA"/>
          <w:rPrChange w:id="1847" w:author="ASD" w:date="2016-06-09T16:59:00Z">
            <w:rPr>
              <w:sz w:val="28"/>
              <w:szCs w:val="28"/>
              <w:lang w:val="uk-UA"/>
            </w:rPr>
          </w:rPrChange>
        </w:rPr>
        <w:t xml:space="preserve">Тоді, </w:t>
      </w:r>
      <w:r w:rsidR="00E70FE9" w:rsidRPr="00891248">
        <w:rPr>
          <w:sz w:val="28"/>
          <w:szCs w:val="28"/>
          <w:lang w:val="uk-UA"/>
          <w:rPrChange w:id="1848" w:author="ASD" w:date="2016-06-09T16:59:00Z">
            <w:rPr>
              <w:sz w:val="28"/>
              <w:szCs w:val="28"/>
              <w:lang w:val="uk-UA"/>
            </w:rPr>
          </w:rPrChange>
        </w:rPr>
        <w:t>значення</w:t>
      </w:r>
      <w:r w:rsidRPr="00891248">
        <w:rPr>
          <w:sz w:val="28"/>
          <w:szCs w:val="28"/>
          <w:lang w:val="uk-UA"/>
          <w:rPrChange w:id="1849" w:author="ASD" w:date="2016-06-09T16:59:00Z">
            <w:rPr>
              <w:sz w:val="28"/>
              <w:szCs w:val="28"/>
              <w:lang w:val="uk-UA"/>
            </w:rPr>
          </w:rPrChange>
        </w:rPr>
        <w:t xml:space="preserve"> d буде</w:t>
      </w:r>
      <w:r w:rsidR="00E70FE9" w:rsidRPr="00891248">
        <w:rPr>
          <w:sz w:val="28"/>
          <w:szCs w:val="28"/>
          <w:lang w:val="uk-UA"/>
          <w:rPrChange w:id="1850" w:author="ASD" w:date="2016-06-09T16:59:00Z">
            <w:rPr>
              <w:sz w:val="28"/>
              <w:szCs w:val="28"/>
              <w:lang w:val="uk-UA"/>
            </w:rPr>
          </w:rPrChange>
        </w:rPr>
        <w:t xml:space="preserve"> обраховуватися наступним чином</w:t>
      </w:r>
    </w:p>
    <w:p w:rsidR="00551FD8" w:rsidRPr="00891248" w:rsidRDefault="00A07304" w:rsidP="00891248">
      <w:pPr>
        <w:spacing w:line="360" w:lineRule="auto"/>
        <w:jc w:val="right"/>
        <w:rPr>
          <w:sz w:val="28"/>
          <w:szCs w:val="28"/>
          <w:lang w:val="uk-UA"/>
          <w:rPrChange w:id="1851" w:author="ASD" w:date="2016-06-09T16:59:00Z">
            <w:rPr>
              <w:sz w:val="28"/>
              <w:szCs w:val="28"/>
              <w:lang w:val="uk-UA"/>
            </w:rPr>
          </w:rPrChange>
        </w:rPr>
      </w:pPr>
      <w:r w:rsidRPr="00891248">
        <w:rPr>
          <w:sz w:val="28"/>
          <w:szCs w:val="28"/>
          <w:lang w:val="uk-UA"/>
          <w:rPrChange w:id="1852" w:author="ASD" w:date="2016-06-09T16:59:00Z">
            <w:rPr>
              <w:sz w:val="28"/>
              <w:szCs w:val="28"/>
              <w:lang w:val="uk-UA"/>
            </w:rPr>
          </w:rPrChange>
        </w:rPr>
        <w:t xml:space="preserve">d ≈ (J(X)−I(X)) / </w:t>
      </w:r>
      <m:oMath>
        <m:sSup>
          <m:sSupPr>
            <m:ctrlPr>
              <w:rPr>
                <w:rFonts w:ascii="Cambria Math" w:hAnsi="Cambria Math"/>
                <w:i/>
                <w:sz w:val="28"/>
                <w:szCs w:val="28"/>
                <w:lang w:val="uk-UA"/>
                <w:rPrChange w:id="1853" w:author="ASD" w:date="2016-06-09T16:59:00Z">
                  <w:rPr>
                    <w:rFonts w:ascii="Cambria Math" w:hAnsi="Cambria Math"/>
                    <w:i/>
                    <w:sz w:val="28"/>
                    <w:szCs w:val="28"/>
                    <w:lang w:val="uk-UA"/>
                  </w:rPr>
                </w:rPrChange>
              </w:rPr>
            </m:ctrlPr>
          </m:sSupPr>
          <m:e>
            <m:r>
              <w:rPr>
                <w:rFonts w:ascii="Cambria Math" w:hAnsi="Cambria Math"/>
                <w:sz w:val="28"/>
                <w:szCs w:val="28"/>
                <w:lang w:val="uk-UA"/>
                <w:rPrChange w:id="1854" w:author="ASD" w:date="2016-06-09T16:59:00Z">
                  <w:rPr>
                    <w:rFonts w:ascii="Cambria Math" w:hAnsi="Cambria Math"/>
                    <w:sz w:val="28"/>
                    <w:szCs w:val="28"/>
                    <w:lang w:val="uk-UA"/>
                  </w:rPr>
                </w:rPrChange>
              </w:rPr>
              <m:t>I</m:t>
            </m:r>
          </m:e>
          <m:sup>
            <m:r>
              <w:rPr>
                <w:rFonts w:ascii="Cambria Math" w:hAnsi="Cambria Math"/>
                <w:sz w:val="28"/>
                <w:szCs w:val="28"/>
                <w:lang w:val="uk-UA"/>
                <w:rPrChange w:id="1855" w:author="ASD" w:date="2016-06-09T16:59:00Z">
                  <w:rPr>
                    <w:rFonts w:ascii="Cambria Math" w:hAnsi="Cambria Math"/>
                    <w:sz w:val="28"/>
                    <w:szCs w:val="28"/>
                    <w:lang w:val="uk-UA"/>
                  </w:rPr>
                </w:rPrChange>
              </w:rPr>
              <m:t>'</m:t>
            </m:r>
          </m:sup>
        </m:sSup>
        <m:d>
          <m:dPr>
            <m:ctrlPr>
              <w:rPr>
                <w:rFonts w:ascii="Cambria Math" w:hAnsi="Cambria Math"/>
                <w:i/>
                <w:sz w:val="28"/>
                <w:szCs w:val="28"/>
                <w:lang w:val="uk-UA"/>
                <w:rPrChange w:id="1856" w:author="ASD" w:date="2016-06-09T16:59:00Z">
                  <w:rPr>
                    <w:rFonts w:ascii="Cambria Math" w:hAnsi="Cambria Math"/>
                    <w:i/>
                    <w:sz w:val="28"/>
                    <w:szCs w:val="28"/>
                    <w:lang w:val="uk-UA"/>
                  </w:rPr>
                </w:rPrChange>
              </w:rPr>
            </m:ctrlPr>
          </m:dPr>
          <m:e>
            <m:r>
              <w:rPr>
                <w:rFonts w:ascii="Cambria Math" w:hAnsi="Cambria Math"/>
                <w:sz w:val="28"/>
                <w:szCs w:val="28"/>
                <w:lang w:val="uk-UA"/>
                <w:rPrChange w:id="1857" w:author="ASD" w:date="2016-06-09T16:59:00Z">
                  <w:rPr>
                    <w:rFonts w:ascii="Cambria Math" w:hAnsi="Cambria Math"/>
                    <w:sz w:val="28"/>
                    <w:szCs w:val="28"/>
                    <w:lang w:val="uk-UA"/>
                  </w:rPr>
                </w:rPrChange>
              </w:rPr>
              <m:t>X</m:t>
            </m:r>
          </m:e>
        </m:d>
      </m:oMath>
      <w:r w:rsidRPr="00891248">
        <w:rPr>
          <w:sz w:val="28"/>
          <w:szCs w:val="28"/>
          <w:lang w:val="uk-UA"/>
          <w:rPrChange w:id="1858" w:author="ASD" w:date="2016-06-09T16:59:00Z">
            <w:rPr>
              <w:sz w:val="28"/>
              <w:szCs w:val="28"/>
              <w:lang w:val="uk-UA"/>
            </w:rPr>
          </w:rPrChange>
        </w:rPr>
        <w:t xml:space="preserve">    </w:t>
      </w:r>
      <w:r w:rsidR="00E70FE9" w:rsidRPr="00891248">
        <w:rPr>
          <w:sz w:val="28"/>
          <w:szCs w:val="28"/>
          <w:lang w:val="uk-UA"/>
          <w:rPrChange w:id="1859" w:author="ASD" w:date="2016-06-09T16:59:00Z">
            <w:rPr>
              <w:sz w:val="28"/>
              <w:szCs w:val="28"/>
              <w:lang w:val="uk-UA"/>
            </w:rPr>
          </w:rPrChange>
        </w:rPr>
        <w:t xml:space="preserve"> </w:t>
      </w:r>
      <w:r w:rsidRPr="00891248">
        <w:rPr>
          <w:sz w:val="28"/>
          <w:szCs w:val="28"/>
          <w:lang w:val="uk-UA"/>
          <w:rPrChange w:id="1860" w:author="ASD" w:date="2016-06-09T16:59:00Z">
            <w:rPr>
              <w:sz w:val="28"/>
              <w:szCs w:val="28"/>
              <w:lang w:val="uk-UA"/>
            </w:rPr>
          </w:rPrChange>
        </w:rPr>
        <w:t xml:space="preserve">                                 </w:t>
      </w:r>
      <w:r w:rsidR="00551FD8" w:rsidRPr="00891248">
        <w:rPr>
          <w:sz w:val="28"/>
          <w:szCs w:val="28"/>
          <w:lang w:val="uk-UA"/>
          <w:rPrChange w:id="1861" w:author="ASD" w:date="2016-06-09T16:59:00Z">
            <w:rPr>
              <w:sz w:val="28"/>
              <w:szCs w:val="28"/>
              <w:lang w:val="uk-UA"/>
            </w:rPr>
          </w:rPrChange>
        </w:rPr>
        <w:t xml:space="preserve"> (</w:t>
      </w:r>
      <w:r w:rsidR="00E70FE9" w:rsidRPr="00891248">
        <w:rPr>
          <w:sz w:val="28"/>
          <w:szCs w:val="28"/>
          <w:lang w:val="uk-UA"/>
          <w:rPrChange w:id="1862" w:author="ASD" w:date="2016-06-09T16:59:00Z">
            <w:rPr>
              <w:sz w:val="28"/>
              <w:szCs w:val="28"/>
              <w:lang w:val="uk-UA"/>
            </w:rPr>
          </w:rPrChange>
        </w:rPr>
        <w:t>3</w:t>
      </w:r>
      <w:r w:rsidR="00551FD8" w:rsidRPr="00891248">
        <w:rPr>
          <w:sz w:val="28"/>
          <w:szCs w:val="28"/>
          <w:lang w:val="uk-UA"/>
          <w:rPrChange w:id="1863" w:author="ASD" w:date="2016-06-09T16:59:00Z">
            <w:rPr>
              <w:sz w:val="28"/>
              <w:szCs w:val="28"/>
              <w:lang w:val="uk-UA"/>
            </w:rPr>
          </w:rPrChange>
        </w:rPr>
        <w:t xml:space="preserve">.3) </w:t>
      </w:r>
    </w:p>
    <w:p w:rsidR="00E70FE9" w:rsidRPr="00891248" w:rsidRDefault="00E70FE9" w:rsidP="00891248">
      <w:pPr>
        <w:spacing w:line="360" w:lineRule="auto"/>
        <w:ind w:firstLine="630"/>
        <w:rPr>
          <w:sz w:val="28"/>
          <w:szCs w:val="28"/>
          <w:lang w:val="uk-UA"/>
          <w:rPrChange w:id="1864" w:author="ASD" w:date="2016-06-09T16:59:00Z">
            <w:rPr>
              <w:sz w:val="28"/>
              <w:szCs w:val="28"/>
              <w:lang w:val="uk-UA"/>
            </w:rPr>
          </w:rPrChange>
        </w:rPr>
      </w:pPr>
      <w:r w:rsidRPr="00891248">
        <w:rPr>
          <w:sz w:val="28"/>
          <w:szCs w:val="28"/>
          <w:lang w:val="uk-UA"/>
          <w:rPrChange w:id="1865" w:author="ASD" w:date="2016-06-09T16:59:00Z">
            <w:rPr>
              <w:sz w:val="28"/>
              <w:szCs w:val="28"/>
              <w:lang w:val="uk-UA"/>
            </w:rPr>
          </w:rPrChange>
        </w:rPr>
        <w:t xml:space="preserve">Для будь-якого пікселя, рівняння 3.3 є невизначеним, тому простором рішення є лінію замість точки. </w:t>
      </w:r>
    </w:p>
    <w:p w:rsidR="00E70FE9" w:rsidRPr="00891248" w:rsidRDefault="00E70FE9" w:rsidP="00891248">
      <w:pPr>
        <w:spacing w:line="360" w:lineRule="auto"/>
        <w:ind w:firstLine="630"/>
        <w:rPr>
          <w:sz w:val="28"/>
          <w:szCs w:val="28"/>
          <w:lang w:val="uk-UA"/>
          <w:rPrChange w:id="1866" w:author="ASD" w:date="2016-06-09T16:59:00Z">
            <w:rPr>
              <w:sz w:val="28"/>
              <w:szCs w:val="28"/>
              <w:lang w:val="uk-UA"/>
            </w:rPr>
          </w:rPrChange>
        </w:rPr>
      </w:pPr>
      <w:r w:rsidRPr="00891248">
        <w:rPr>
          <w:sz w:val="28"/>
          <w:szCs w:val="28"/>
          <w:lang w:val="uk-UA"/>
          <w:rPrChange w:id="1867" w:author="ASD" w:date="2016-06-09T16:59:00Z">
            <w:rPr>
              <w:sz w:val="28"/>
              <w:szCs w:val="28"/>
              <w:lang w:val="uk-UA"/>
            </w:rPr>
          </w:rPrChange>
        </w:rPr>
        <w:t>Третє припущення, відоме як просторові когерентності, полегшує рішення цієї проблеми. У ньому говориться, що всі пікселі, що лежать у межах вікна навколо пікселя переміщення когерентн</w:t>
      </w:r>
      <w:r w:rsidR="006F02C8" w:rsidRPr="00891248">
        <w:rPr>
          <w:sz w:val="28"/>
          <w:szCs w:val="28"/>
          <w:lang w:val="uk-UA"/>
          <w:rPrChange w:id="1868" w:author="ASD" w:date="2016-06-09T16:59:00Z">
            <w:rPr>
              <w:sz w:val="28"/>
              <w:szCs w:val="28"/>
              <w:lang w:val="uk-UA"/>
            </w:rPr>
          </w:rPrChange>
        </w:rPr>
        <w:t>і</w:t>
      </w:r>
      <w:r w:rsidRPr="00891248">
        <w:rPr>
          <w:sz w:val="28"/>
          <w:szCs w:val="28"/>
          <w:lang w:val="uk-UA"/>
          <w:rPrChange w:id="1869" w:author="ASD" w:date="2016-06-09T16:59:00Z">
            <w:rPr>
              <w:sz w:val="28"/>
              <w:szCs w:val="28"/>
              <w:lang w:val="uk-UA"/>
            </w:rPr>
          </w:rPrChange>
        </w:rPr>
        <w:t xml:space="preserve">. </w:t>
      </w:r>
      <w:r w:rsidR="006F02C8" w:rsidRPr="00891248">
        <w:rPr>
          <w:sz w:val="28"/>
          <w:szCs w:val="28"/>
          <w:lang w:val="uk-UA"/>
          <w:rPrChange w:id="1870" w:author="ASD" w:date="2016-06-09T16:59:00Z">
            <w:rPr>
              <w:sz w:val="28"/>
              <w:szCs w:val="28"/>
              <w:lang w:val="uk-UA"/>
            </w:rPr>
          </w:rPrChange>
        </w:rPr>
        <w:t xml:space="preserve">Використавши </w:t>
      </w:r>
      <w:r w:rsidRPr="00891248">
        <w:rPr>
          <w:sz w:val="28"/>
          <w:szCs w:val="28"/>
          <w:lang w:val="uk-UA"/>
          <w:rPrChange w:id="1871" w:author="ASD" w:date="2016-06-09T16:59:00Z">
            <w:rPr>
              <w:sz w:val="28"/>
              <w:szCs w:val="28"/>
              <w:lang w:val="uk-UA"/>
            </w:rPr>
          </w:rPrChange>
        </w:rPr>
        <w:t xml:space="preserve">це припущення, </w:t>
      </w:r>
      <w:r w:rsidR="006F02C8" w:rsidRPr="00891248">
        <w:rPr>
          <w:sz w:val="28"/>
          <w:szCs w:val="28"/>
          <w:lang w:val="uk-UA"/>
          <w:rPrChange w:id="1872" w:author="ASD" w:date="2016-06-09T16:59:00Z">
            <w:rPr>
              <w:sz w:val="28"/>
              <w:szCs w:val="28"/>
              <w:lang w:val="uk-UA"/>
            </w:rPr>
          </w:rPrChange>
        </w:rPr>
        <w:t xml:space="preserve">можна знайти d </w:t>
      </w:r>
      <w:r w:rsidRPr="00891248">
        <w:rPr>
          <w:sz w:val="28"/>
          <w:szCs w:val="28"/>
          <w:lang w:val="uk-UA"/>
          <w:rPrChange w:id="1873" w:author="ASD" w:date="2016-06-09T16:59:00Z">
            <w:rPr>
              <w:sz w:val="28"/>
              <w:szCs w:val="28"/>
              <w:lang w:val="uk-UA"/>
            </w:rPr>
          </w:rPrChange>
        </w:rPr>
        <w:t xml:space="preserve">шляхом </w:t>
      </w:r>
      <w:r w:rsidR="00593FD6" w:rsidRPr="00891248">
        <w:rPr>
          <w:sz w:val="28"/>
          <w:szCs w:val="28"/>
          <w:lang w:val="uk-UA"/>
          <w:rPrChange w:id="1874" w:author="ASD" w:date="2016-06-09T16:59:00Z">
            <w:rPr>
              <w:sz w:val="28"/>
              <w:szCs w:val="28"/>
              <w:lang w:val="uk-UA"/>
            </w:rPr>
          </w:rPrChange>
        </w:rPr>
        <w:t>підрахунку суми найменших квадратів.</w:t>
      </w:r>
    </w:p>
    <w:p w:rsidR="00551FD8" w:rsidRPr="00891248" w:rsidRDefault="005538D1" w:rsidP="00891248">
      <w:pPr>
        <w:spacing w:line="360" w:lineRule="auto"/>
        <w:jc w:val="right"/>
        <w:rPr>
          <w:b/>
          <w:bCs/>
          <w:iCs/>
          <w:sz w:val="28"/>
          <w:szCs w:val="28"/>
          <w:lang w:val="uk-UA"/>
          <w:rPrChange w:id="1875" w:author="ASD" w:date="2016-06-09T16:59:00Z">
            <w:rPr>
              <w:b/>
              <w:bCs/>
              <w:iCs/>
              <w:lang w:val="uk-UA"/>
            </w:rPr>
          </w:rPrChange>
        </w:rPr>
      </w:pPr>
      <m:oMath>
        <m:nary>
          <m:naryPr>
            <m:chr m:val="∑"/>
            <m:limLoc m:val="undOvr"/>
            <m:ctrlPr>
              <w:rPr>
                <w:rFonts w:ascii="Cambria Math" w:hAnsi="Cambria Math"/>
                <w:sz w:val="28"/>
                <w:szCs w:val="28"/>
                <w:lang w:val="uk-UA"/>
                <w:rPrChange w:id="1876" w:author="ASD" w:date="2016-06-09T16:59:00Z">
                  <w:rPr>
                    <w:rFonts w:ascii="Cambria Math" w:hAnsi="Cambria Math"/>
                    <w:lang w:val="uk-UA"/>
                  </w:rPr>
                </w:rPrChange>
              </w:rPr>
            </m:ctrlPr>
          </m:naryPr>
          <m:sub>
            <m:d>
              <m:dPr>
                <m:ctrlPr>
                  <w:rPr>
                    <w:rFonts w:ascii="Cambria Math" w:hAnsi="Cambria Math"/>
                    <w:sz w:val="28"/>
                    <w:szCs w:val="28"/>
                    <w:lang w:val="uk-UA"/>
                    <w:rPrChange w:id="1877" w:author="ASD" w:date="2016-06-09T16:59:00Z">
                      <w:rPr>
                        <w:rFonts w:ascii="Cambria Math" w:hAnsi="Cambria Math"/>
                        <w:lang w:val="uk-UA"/>
                      </w:rPr>
                    </w:rPrChange>
                  </w:rPr>
                </m:ctrlPr>
              </m:dPr>
              <m:e>
                <m:r>
                  <w:rPr>
                    <w:rFonts w:ascii="Cambria Math" w:hAnsi="Cambria Math"/>
                    <w:sz w:val="28"/>
                    <w:szCs w:val="28"/>
                    <w:lang w:val="uk-UA"/>
                    <w:rPrChange w:id="1878" w:author="ASD" w:date="2016-06-09T16:59:00Z">
                      <w:rPr>
                        <w:rFonts w:ascii="Cambria Math" w:hAnsi="Cambria Math"/>
                        <w:lang w:val="uk-UA"/>
                      </w:rPr>
                    </w:rPrChange>
                  </w:rPr>
                  <m:t>x</m:t>
                </m:r>
                <m:r>
                  <m:rPr>
                    <m:sty m:val="p"/>
                  </m:rPr>
                  <w:rPr>
                    <w:rFonts w:ascii="Cambria Math" w:hAnsi="Cambria Math"/>
                    <w:sz w:val="28"/>
                    <w:szCs w:val="28"/>
                    <w:lang w:val="uk-UA"/>
                    <w:rPrChange w:id="1879" w:author="ASD" w:date="2016-06-09T16:59:00Z">
                      <w:rPr>
                        <w:rFonts w:ascii="Cambria Math" w:hAnsi="Cambria Math"/>
                        <w:lang w:val="uk-UA"/>
                      </w:rPr>
                    </w:rPrChange>
                  </w:rPr>
                  <m:t xml:space="preserve">, </m:t>
                </m:r>
                <m:r>
                  <w:rPr>
                    <w:rFonts w:ascii="Cambria Math" w:hAnsi="Cambria Math"/>
                    <w:sz w:val="28"/>
                    <w:szCs w:val="28"/>
                    <w:lang w:val="uk-UA"/>
                    <w:rPrChange w:id="1880" w:author="ASD" w:date="2016-06-09T16:59:00Z">
                      <w:rPr>
                        <w:rFonts w:ascii="Cambria Math" w:hAnsi="Cambria Math"/>
                        <w:lang w:val="uk-UA"/>
                      </w:rPr>
                    </w:rPrChange>
                  </w:rPr>
                  <m:t>y</m:t>
                </m:r>
              </m:e>
            </m:d>
            <m:r>
              <m:rPr>
                <m:sty m:val="p"/>
              </m:rPr>
              <w:rPr>
                <w:rFonts w:ascii="Cambria Math" w:hAnsi="Cambria Math"/>
                <w:sz w:val="28"/>
                <w:szCs w:val="28"/>
                <w:lang w:val="uk-UA"/>
                <w:rPrChange w:id="1881" w:author="ASD" w:date="2016-06-09T16:59:00Z">
                  <w:rPr>
                    <w:rFonts w:ascii="Cambria Math" w:hAnsi="Cambria Math"/>
                    <w:lang w:val="uk-UA"/>
                  </w:rPr>
                </w:rPrChange>
              </w:rPr>
              <m:t xml:space="preserve">є </m:t>
            </m:r>
            <m:r>
              <w:rPr>
                <w:rFonts w:ascii="Cambria Math" w:hAnsi="Cambria Math"/>
                <w:sz w:val="28"/>
                <w:szCs w:val="28"/>
                <w:lang w:val="uk-UA"/>
                <w:rPrChange w:id="1882" w:author="ASD" w:date="2016-06-09T16:59:00Z">
                  <w:rPr>
                    <w:rFonts w:ascii="Cambria Math" w:hAnsi="Cambria Math"/>
                    <w:lang w:val="uk-UA"/>
                  </w:rPr>
                </w:rPrChange>
              </w:rPr>
              <m:t>W</m:t>
            </m:r>
          </m:sub>
          <m:sup>
            <m:r>
              <m:rPr>
                <m:sty m:val="p"/>
              </m:rPr>
              <w:rPr>
                <w:rFonts w:ascii="Cambria Math" w:hAnsi="Cambria Math"/>
                <w:sz w:val="28"/>
                <w:szCs w:val="28"/>
                <w:lang w:val="uk-UA"/>
                <w:rPrChange w:id="1883" w:author="ASD" w:date="2016-06-09T16:59:00Z">
                  <w:rPr>
                    <w:rFonts w:ascii="Cambria Math" w:hAnsi="Cambria Math"/>
                    <w:lang w:val="uk-UA"/>
                  </w:rPr>
                </w:rPrChange>
              </w:rPr>
              <m:t xml:space="preserve"> </m:t>
            </m:r>
          </m:sup>
          <m:e>
            <m:sSup>
              <m:sSupPr>
                <m:ctrlPr>
                  <w:rPr>
                    <w:rFonts w:ascii="Cambria Math" w:hAnsi="Cambria Math"/>
                    <w:sz w:val="28"/>
                    <w:szCs w:val="28"/>
                    <w:lang w:val="uk-UA"/>
                    <w:rPrChange w:id="1884" w:author="ASD" w:date="2016-06-09T16:59:00Z">
                      <w:rPr>
                        <w:rFonts w:ascii="Cambria Math" w:hAnsi="Cambria Math"/>
                        <w:lang w:val="uk-UA"/>
                      </w:rPr>
                    </w:rPrChange>
                  </w:rPr>
                </m:ctrlPr>
              </m:sSupPr>
              <m:e>
                <m:r>
                  <m:rPr>
                    <m:sty m:val="p"/>
                  </m:rPr>
                  <w:rPr>
                    <w:rFonts w:ascii="Cambria Math" w:hAnsi="Cambria Math"/>
                    <w:sz w:val="28"/>
                    <w:szCs w:val="28"/>
                    <w:lang w:val="uk-UA"/>
                    <w:rPrChange w:id="1885" w:author="ASD" w:date="2016-06-09T16:59:00Z">
                      <w:rPr>
                        <w:rFonts w:ascii="Cambria Math" w:hAnsi="Cambria Math"/>
                        <w:lang w:val="uk-UA"/>
                      </w:rPr>
                    </w:rPrChange>
                  </w:rPr>
                  <m:t>(</m:t>
                </m:r>
                <m:r>
                  <w:rPr>
                    <w:rFonts w:ascii="Cambria Math" w:hAnsi="Cambria Math"/>
                    <w:sz w:val="28"/>
                    <w:szCs w:val="28"/>
                    <w:lang w:val="uk-UA"/>
                    <w:rPrChange w:id="1886" w:author="ASD" w:date="2016-06-09T16:59:00Z">
                      <w:rPr>
                        <w:rFonts w:ascii="Cambria Math" w:hAnsi="Cambria Math"/>
                        <w:lang w:val="uk-UA"/>
                      </w:rPr>
                    </w:rPrChange>
                  </w:rPr>
                  <m:t>J</m:t>
                </m:r>
                <m:d>
                  <m:dPr>
                    <m:ctrlPr>
                      <w:rPr>
                        <w:rFonts w:ascii="Cambria Math" w:hAnsi="Cambria Math"/>
                        <w:sz w:val="28"/>
                        <w:szCs w:val="28"/>
                        <w:lang w:val="uk-UA"/>
                        <w:rPrChange w:id="1887" w:author="ASD" w:date="2016-06-09T16:59:00Z">
                          <w:rPr>
                            <w:rFonts w:ascii="Cambria Math" w:hAnsi="Cambria Math"/>
                            <w:lang w:val="uk-UA"/>
                          </w:rPr>
                        </w:rPrChange>
                      </w:rPr>
                    </m:ctrlPr>
                  </m:dPr>
                  <m:e>
                    <m:r>
                      <w:rPr>
                        <w:rFonts w:ascii="Cambria Math" w:hAnsi="Cambria Math"/>
                        <w:sz w:val="28"/>
                        <w:szCs w:val="28"/>
                        <w:lang w:val="uk-UA"/>
                        <w:rPrChange w:id="1888" w:author="ASD" w:date="2016-06-09T16:59:00Z">
                          <w:rPr>
                            <w:rFonts w:ascii="Cambria Math" w:hAnsi="Cambria Math"/>
                            <w:lang w:val="uk-UA"/>
                          </w:rPr>
                        </w:rPrChange>
                      </w:rPr>
                      <m:t>X</m:t>
                    </m:r>
                  </m:e>
                </m:d>
                <m:r>
                  <m:rPr>
                    <m:sty m:val="p"/>
                  </m:rPr>
                  <w:rPr>
                    <w:rFonts w:ascii="Cambria Math" w:hAnsi="Cambria Math"/>
                    <w:sz w:val="28"/>
                    <w:szCs w:val="28"/>
                    <w:lang w:val="uk-UA"/>
                    <w:rPrChange w:id="1889" w:author="ASD" w:date="2016-06-09T16:59:00Z">
                      <w:rPr>
                        <w:rFonts w:ascii="Cambria Math" w:hAnsi="Cambria Math"/>
                        <w:lang w:val="uk-UA"/>
                      </w:rPr>
                    </w:rPrChange>
                  </w:rPr>
                  <m:t>-</m:t>
                </m:r>
                <m:r>
                  <w:rPr>
                    <w:rFonts w:ascii="Cambria Math" w:hAnsi="Cambria Math"/>
                    <w:sz w:val="28"/>
                    <w:szCs w:val="28"/>
                    <w:lang w:val="uk-UA"/>
                    <w:rPrChange w:id="1890" w:author="ASD" w:date="2016-06-09T16:59:00Z">
                      <w:rPr>
                        <w:rFonts w:ascii="Cambria Math" w:hAnsi="Cambria Math"/>
                        <w:lang w:val="uk-UA"/>
                      </w:rPr>
                    </w:rPrChange>
                  </w:rPr>
                  <m:t>I</m:t>
                </m:r>
                <m:d>
                  <m:dPr>
                    <m:ctrlPr>
                      <w:rPr>
                        <w:rFonts w:ascii="Cambria Math" w:hAnsi="Cambria Math"/>
                        <w:sz w:val="28"/>
                        <w:szCs w:val="28"/>
                        <w:lang w:val="uk-UA"/>
                        <w:rPrChange w:id="1891" w:author="ASD" w:date="2016-06-09T16:59:00Z">
                          <w:rPr>
                            <w:rFonts w:ascii="Cambria Math" w:hAnsi="Cambria Math"/>
                            <w:lang w:val="uk-UA"/>
                          </w:rPr>
                        </w:rPrChange>
                      </w:rPr>
                    </m:ctrlPr>
                  </m:dPr>
                  <m:e>
                    <m:r>
                      <w:rPr>
                        <w:rFonts w:ascii="Cambria Math" w:hAnsi="Cambria Math"/>
                        <w:sz w:val="28"/>
                        <w:szCs w:val="28"/>
                        <w:lang w:val="uk-UA"/>
                        <w:rPrChange w:id="1892" w:author="ASD" w:date="2016-06-09T16:59:00Z">
                          <w:rPr>
                            <w:rFonts w:ascii="Cambria Math" w:hAnsi="Cambria Math"/>
                            <w:lang w:val="uk-UA"/>
                          </w:rPr>
                        </w:rPrChange>
                      </w:rPr>
                      <m:t>X</m:t>
                    </m:r>
                  </m:e>
                </m:d>
                <m:r>
                  <m:rPr>
                    <m:sty m:val="p"/>
                  </m:rPr>
                  <w:rPr>
                    <w:rFonts w:ascii="Cambria Math" w:hAnsi="Cambria Math"/>
                    <w:sz w:val="28"/>
                    <w:szCs w:val="28"/>
                    <w:lang w:val="uk-UA"/>
                    <w:rPrChange w:id="1893" w:author="ASD" w:date="2016-06-09T16:59:00Z">
                      <w:rPr>
                        <w:rFonts w:ascii="Cambria Math" w:hAnsi="Cambria Math"/>
                        <w:lang w:val="uk-UA"/>
                      </w:rPr>
                    </w:rPrChange>
                  </w:rPr>
                  <m:t>-</m:t>
                </m:r>
                <m:sSup>
                  <m:sSupPr>
                    <m:ctrlPr>
                      <w:rPr>
                        <w:rFonts w:ascii="Cambria Math" w:hAnsi="Cambria Math"/>
                        <w:sz w:val="28"/>
                        <w:szCs w:val="28"/>
                        <w:lang w:val="uk-UA"/>
                        <w:rPrChange w:id="1894" w:author="ASD" w:date="2016-06-09T16:59:00Z">
                          <w:rPr>
                            <w:rFonts w:ascii="Cambria Math" w:hAnsi="Cambria Math"/>
                            <w:lang w:val="uk-UA"/>
                          </w:rPr>
                        </w:rPrChange>
                      </w:rPr>
                    </m:ctrlPr>
                  </m:sSupPr>
                  <m:e>
                    <m:r>
                      <w:rPr>
                        <w:rFonts w:ascii="Cambria Math" w:hAnsi="Cambria Math"/>
                        <w:sz w:val="28"/>
                        <w:szCs w:val="28"/>
                        <w:lang w:val="uk-UA"/>
                        <w:rPrChange w:id="1895" w:author="ASD" w:date="2016-06-09T16:59:00Z">
                          <w:rPr>
                            <w:rFonts w:ascii="Cambria Math" w:hAnsi="Cambria Math"/>
                            <w:lang w:val="uk-UA"/>
                          </w:rPr>
                        </w:rPrChange>
                      </w:rPr>
                      <m:t>I</m:t>
                    </m:r>
                  </m:e>
                  <m:sup>
                    <m:r>
                      <m:rPr>
                        <m:sty m:val="p"/>
                      </m:rPr>
                      <w:rPr>
                        <w:rFonts w:ascii="Cambria Math" w:hAnsi="Cambria Math"/>
                        <w:sz w:val="28"/>
                        <w:szCs w:val="28"/>
                        <w:lang w:val="uk-UA"/>
                        <w:rPrChange w:id="1896" w:author="ASD" w:date="2016-06-09T16:59:00Z">
                          <w:rPr>
                            <w:rFonts w:ascii="Cambria Math" w:hAnsi="Cambria Math"/>
                            <w:lang w:val="uk-UA"/>
                          </w:rPr>
                        </w:rPrChange>
                      </w:rPr>
                      <m:t>'</m:t>
                    </m:r>
                  </m:sup>
                </m:sSup>
                <m:d>
                  <m:dPr>
                    <m:ctrlPr>
                      <w:rPr>
                        <w:rFonts w:ascii="Cambria Math" w:hAnsi="Cambria Math"/>
                        <w:sz w:val="28"/>
                        <w:szCs w:val="28"/>
                        <w:lang w:val="uk-UA"/>
                        <w:rPrChange w:id="1897" w:author="ASD" w:date="2016-06-09T16:59:00Z">
                          <w:rPr>
                            <w:rFonts w:ascii="Cambria Math" w:hAnsi="Cambria Math"/>
                            <w:lang w:val="uk-UA"/>
                          </w:rPr>
                        </w:rPrChange>
                      </w:rPr>
                    </m:ctrlPr>
                  </m:dPr>
                  <m:e>
                    <m:r>
                      <w:rPr>
                        <w:rFonts w:ascii="Cambria Math" w:hAnsi="Cambria Math"/>
                        <w:sz w:val="28"/>
                        <w:szCs w:val="28"/>
                        <w:lang w:val="uk-UA"/>
                        <w:rPrChange w:id="1898" w:author="ASD" w:date="2016-06-09T16:59:00Z">
                          <w:rPr>
                            <w:rFonts w:ascii="Cambria Math" w:hAnsi="Cambria Math"/>
                            <w:lang w:val="uk-UA"/>
                          </w:rPr>
                        </w:rPrChange>
                      </w:rPr>
                      <m:t>X</m:t>
                    </m:r>
                  </m:e>
                </m:d>
                <m:r>
                  <w:rPr>
                    <w:rFonts w:ascii="Cambria Math" w:hAnsi="Cambria Math"/>
                    <w:sz w:val="28"/>
                    <w:szCs w:val="28"/>
                    <w:lang w:val="uk-UA"/>
                    <w:rPrChange w:id="1899" w:author="ASD" w:date="2016-06-09T16:59:00Z">
                      <w:rPr>
                        <w:rFonts w:ascii="Cambria Math" w:hAnsi="Cambria Math"/>
                        <w:lang w:val="uk-UA"/>
                      </w:rPr>
                    </w:rPrChange>
                  </w:rPr>
                  <m:t>d</m:t>
                </m:r>
                <m:r>
                  <m:rPr>
                    <m:sty m:val="p"/>
                  </m:rPr>
                  <w:rPr>
                    <w:rFonts w:ascii="Cambria Math" w:hAnsi="Cambria Math"/>
                    <w:sz w:val="28"/>
                    <w:szCs w:val="28"/>
                    <w:lang w:val="uk-UA"/>
                    <w:rPrChange w:id="1900" w:author="ASD" w:date="2016-06-09T16:59:00Z">
                      <w:rPr>
                        <w:rFonts w:ascii="Cambria Math" w:hAnsi="Cambria Math"/>
                        <w:lang w:val="uk-UA"/>
                      </w:rPr>
                    </w:rPrChange>
                  </w:rPr>
                  <m:t>)</m:t>
                </m:r>
              </m:e>
              <m:sup>
                <m:r>
                  <m:rPr>
                    <m:sty m:val="p"/>
                  </m:rPr>
                  <w:rPr>
                    <w:rFonts w:ascii="Cambria Math" w:hAnsi="Cambria Math"/>
                    <w:sz w:val="28"/>
                    <w:szCs w:val="28"/>
                    <w:lang w:val="uk-UA"/>
                    <w:rPrChange w:id="1901" w:author="ASD" w:date="2016-06-09T16:59:00Z">
                      <w:rPr>
                        <w:rFonts w:ascii="Cambria Math" w:hAnsi="Cambria Math"/>
                        <w:lang w:val="uk-UA"/>
                      </w:rPr>
                    </w:rPrChange>
                  </w:rPr>
                  <m:t>2</m:t>
                </m:r>
              </m:sup>
            </m:sSup>
          </m:e>
        </m:nary>
      </m:oMath>
      <w:r w:rsidR="00593FD6" w:rsidRPr="00891248">
        <w:rPr>
          <w:sz w:val="28"/>
          <w:szCs w:val="28"/>
          <w:lang w:val="uk-UA"/>
          <w:rPrChange w:id="1902" w:author="ASD" w:date="2016-06-09T16:59:00Z">
            <w:rPr>
              <w:lang w:val="uk-UA"/>
            </w:rPr>
          </w:rPrChange>
        </w:rPr>
        <w:t xml:space="preserve">,              </w:t>
      </w:r>
      <w:r w:rsidR="00313CF2" w:rsidRPr="00891248">
        <w:rPr>
          <w:sz w:val="28"/>
          <w:szCs w:val="28"/>
          <w:lang w:val="uk-UA"/>
          <w:rPrChange w:id="1903" w:author="ASD" w:date="2016-06-09T16:59:00Z">
            <w:rPr>
              <w:lang w:val="uk-UA"/>
            </w:rPr>
          </w:rPrChange>
        </w:rPr>
        <w:t xml:space="preserve">     </w:t>
      </w:r>
      <w:r w:rsidR="00593FD6" w:rsidRPr="00891248">
        <w:rPr>
          <w:sz w:val="28"/>
          <w:szCs w:val="28"/>
          <w:lang w:val="uk-UA"/>
          <w:rPrChange w:id="1904" w:author="ASD" w:date="2016-06-09T16:59:00Z">
            <w:rPr>
              <w:lang w:val="uk-UA"/>
            </w:rPr>
          </w:rPrChange>
        </w:rPr>
        <w:t xml:space="preserve">                (3.4)</w:t>
      </w:r>
      <w:r w:rsidR="00551FD8" w:rsidRPr="00891248">
        <w:rPr>
          <w:b/>
          <w:bCs/>
          <w:iCs/>
          <w:sz w:val="28"/>
          <w:szCs w:val="28"/>
          <w:lang w:val="uk-UA"/>
          <w:rPrChange w:id="1905" w:author="ASD" w:date="2016-06-09T16:59:00Z">
            <w:rPr>
              <w:b/>
              <w:bCs/>
              <w:iCs/>
              <w:lang w:val="uk-UA"/>
            </w:rPr>
          </w:rPrChange>
        </w:rPr>
        <w:t xml:space="preserve"> </w:t>
      </w:r>
    </w:p>
    <w:p w:rsidR="00593FD6" w:rsidRPr="00891248" w:rsidRDefault="00593FD6" w:rsidP="00844137">
      <w:pPr>
        <w:spacing w:line="360" w:lineRule="auto"/>
        <w:ind w:firstLine="1980"/>
        <w:rPr>
          <w:sz w:val="28"/>
          <w:szCs w:val="28"/>
          <w:lang w:val="uk-UA"/>
          <w:rPrChange w:id="1906" w:author="ASD" w:date="2016-06-09T16:59:00Z">
            <w:rPr>
              <w:sz w:val="28"/>
              <w:szCs w:val="28"/>
              <w:lang w:val="uk-UA"/>
            </w:rPr>
          </w:rPrChange>
        </w:rPr>
      </w:pPr>
      <w:r w:rsidRPr="00891248">
        <w:rPr>
          <w:bCs/>
          <w:iCs/>
          <w:sz w:val="28"/>
          <w:szCs w:val="28"/>
          <w:lang w:val="uk-UA"/>
          <w:rPrChange w:id="1907" w:author="ASD" w:date="2016-06-09T16:59:00Z">
            <w:rPr>
              <w:bCs/>
              <w:iCs/>
              <w:sz w:val="28"/>
              <w:szCs w:val="28"/>
              <w:lang w:val="uk-UA"/>
            </w:rPr>
          </w:rPrChange>
        </w:rPr>
        <w:lastRenderedPageBreak/>
        <w:t xml:space="preserve">де W </w:t>
      </w:r>
      <w:r w:rsidR="005E6680" w:rsidRPr="00891248">
        <w:rPr>
          <w:bCs/>
          <w:iCs/>
          <w:sz w:val="28"/>
          <w:szCs w:val="28"/>
          <w:lang w:val="uk-UA"/>
          <w:rPrChange w:id="1908" w:author="ASD" w:date="2016-06-09T16:59:00Z">
            <w:rPr>
              <w:bCs/>
              <w:iCs/>
              <w:sz w:val="28"/>
              <w:szCs w:val="28"/>
              <w:lang w:val="uk-UA"/>
            </w:rPr>
          </w:rPrChange>
        </w:rPr>
        <w:t>–</w:t>
      </w:r>
      <w:r w:rsidRPr="00891248">
        <w:rPr>
          <w:bCs/>
          <w:iCs/>
          <w:sz w:val="28"/>
          <w:szCs w:val="28"/>
          <w:lang w:val="uk-UA"/>
          <w:rPrChange w:id="1909" w:author="ASD" w:date="2016-06-09T16:59:00Z">
            <w:rPr>
              <w:bCs/>
              <w:iCs/>
              <w:sz w:val="28"/>
              <w:szCs w:val="28"/>
              <w:lang w:val="uk-UA"/>
            </w:rPr>
          </w:rPrChange>
        </w:rPr>
        <w:t xml:space="preserve"> область</w:t>
      </w:r>
      <w:r w:rsidR="005E6680" w:rsidRPr="00891248">
        <w:rPr>
          <w:bCs/>
          <w:iCs/>
          <w:sz w:val="28"/>
          <w:szCs w:val="28"/>
          <w:lang w:val="uk-UA"/>
          <w:rPrChange w:id="1910" w:author="ASD" w:date="2016-06-09T16:59:00Z">
            <w:rPr>
              <w:bCs/>
              <w:iCs/>
              <w:sz w:val="28"/>
              <w:szCs w:val="28"/>
              <w:lang w:val="uk-UA"/>
            </w:rPr>
          </w:rPrChange>
        </w:rPr>
        <w:t xml:space="preserve"> навколо пікселя</w:t>
      </w:r>
      <w:r w:rsidR="00521572" w:rsidRPr="00891248">
        <w:rPr>
          <w:bCs/>
          <w:iCs/>
          <w:sz w:val="28"/>
          <w:szCs w:val="28"/>
          <w:lang w:val="uk-UA"/>
          <w:rPrChange w:id="1911" w:author="ASD" w:date="2016-06-09T16:59:00Z">
            <w:rPr>
              <w:bCs/>
              <w:iCs/>
              <w:sz w:val="28"/>
              <w:szCs w:val="28"/>
              <w:lang w:val="uk-UA"/>
            </w:rPr>
          </w:rPrChange>
        </w:rPr>
        <w:t>.</w:t>
      </w:r>
    </w:p>
    <w:p w:rsidR="00593FD6" w:rsidRPr="00891248" w:rsidRDefault="00521572" w:rsidP="00891248">
      <w:pPr>
        <w:spacing w:line="360" w:lineRule="auto"/>
        <w:ind w:firstLine="630"/>
        <w:rPr>
          <w:sz w:val="28"/>
          <w:szCs w:val="28"/>
          <w:lang w:val="uk-UA"/>
          <w:rPrChange w:id="1912" w:author="ASD" w:date="2016-06-09T16:59:00Z">
            <w:rPr>
              <w:sz w:val="28"/>
              <w:szCs w:val="28"/>
              <w:lang w:val="uk-UA"/>
            </w:rPr>
          </w:rPrChange>
        </w:rPr>
      </w:pPr>
      <w:r w:rsidRPr="00891248">
        <w:rPr>
          <w:sz w:val="28"/>
          <w:szCs w:val="28"/>
          <w:lang w:val="uk-UA"/>
          <w:rPrChange w:id="1913" w:author="ASD" w:date="2016-06-09T16:59:00Z">
            <w:rPr>
              <w:sz w:val="28"/>
              <w:szCs w:val="28"/>
              <w:lang w:val="uk-UA"/>
            </w:rPr>
          </w:rPrChange>
        </w:rPr>
        <w:t>У</w:t>
      </w:r>
      <w:r w:rsidR="00593FD6" w:rsidRPr="00891248">
        <w:rPr>
          <w:sz w:val="28"/>
          <w:szCs w:val="28"/>
          <w:lang w:val="uk-UA"/>
          <w:rPrChange w:id="1914" w:author="ASD" w:date="2016-06-09T16:59:00Z">
            <w:rPr>
              <w:sz w:val="28"/>
              <w:szCs w:val="28"/>
              <w:lang w:val="uk-UA"/>
            </w:rPr>
          </w:rPrChange>
        </w:rPr>
        <w:t xml:space="preserve"> роботі [48] показано, що в замкнутій формі рішення для рівняння 3.4</w:t>
      </w:r>
      <w:r w:rsidRPr="00891248">
        <w:rPr>
          <w:sz w:val="28"/>
          <w:szCs w:val="28"/>
          <w:lang w:val="uk-UA"/>
          <w:rPrChange w:id="1915" w:author="ASD" w:date="2016-06-09T16:59:00Z">
            <w:rPr>
              <w:sz w:val="28"/>
              <w:szCs w:val="28"/>
              <w:lang w:val="uk-UA"/>
            </w:rPr>
          </w:rPrChange>
        </w:rPr>
        <w:t xml:space="preserve"> виглядає так</w:t>
      </w:r>
      <w:r w:rsidR="00C7668F" w:rsidRPr="00891248">
        <w:rPr>
          <w:sz w:val="28"/>
          <w:szCs w:val="28"/>
          <w:lang w:val="uk-UA"/>
          <w:rPrChange w:id="1916" w:author="ASD" w:date="2016-06-09T16:59:00Z">
            <w:rPr>
              <w:sz w:val="28"/>
              <w:szCs w:val="28"/>
              <w:lang w:val="uk-UA"/>
            </w:rPr>
          </w:rPrChange>
        </w:rPr>
        <w:t>:</w:t>
      </w:r>
    </w:p>
    <w:p w:rsidR="007D54B9" w:rsidRPr="00891248" w:rsidRDefault="007D54B9" w:rsidP="00891248">
      <w:pPr>
        <w:spacing w:line="360" w:lineRule="auto"/>
        <w:ind w:firstLine="630"/>
        <w:jc w:val="right"/>
        <w:rPr>
          <w:sz w:val="28"/>
          <w:szCs w:val="28"/>
          <w:lang w:val="uk-UA"/>
          <w:rPrChange w:id="1917" w:author="ASD" w:date="2016-06-09T16:59:00Z">
            <w:rPr>
              <w:sz w:val="28"/>
              <w:szCs w:val="28"/>
            </w:rPr>
          </w:rPrChange>
        </w:rPr>
      </w:pPr>
      <m:oMath>
        <m:r>
          <w:rPr>
            <w:rFonts w:ascii="Cambria Math" w:hAnsi="Cambria Math"/>
            <w:sz w:val="28"/>
            <w:szCs w:val="28"/>
            <w:lang w:val="uk-UA"/>
            <w:rPrChange w:id="1918" w:author="ASD" w:date="2016-06-09T16:59:00Z">
              <w:rPr>
                <w:rFonts w:ascii="Cambria Math" w:hAnsi="Cambria Math"/>
                <w:sz w:val="28"/>
                <w:szCs w:val="28"/>
                <w:lang w:val="uk-UA"/>
              </w:rPr>
            </w:rPrChange>
          </w:rPr>
          <m:t>Gd=e</m:t>
        </m:r>
      </m:oMath>
      <w:r w:rsidRPr="00891248">
        <w:rPr>
          <w:sz w:val="28"/>
          <w:szCs w:val="28"/>
          <w:lang w:val="uk-UA"/>
          <w:rPrChange w:id="1919" w:author="ASD" w:date="2016-06-09T16:59:00Z">
            <w:rPr>
              <w:sz w:val="28"/>
              <w:szCs w:val="28"/>
            </w:rPr>
          </w:rPrChange>
        </w:rPr>
        <w:t>,                                               (3.5)</w:t>
      </w:r>
    </w:p>
    <w:p w:rsidR="00521572" w:rsidRPr="00891248" w:rsidRDefault="00521572" w:rsidP="00844137">
      <w:pPr>
        <w:spacing w:line="360" w:lineRule="auto"/>
        <w:ind w:firstLine="1980"/>
        <w:jc w:val="right"/>
        <w:rPr>
          <w:b/>
          <w:bCs/>
          <w:iCs/>
          <w:sz w:val="28"/>
          <w:szCs w:val="28"/>
          <w:lang w:val="uk-UA"/>
          <w:rPrChange w:id="1920" w:author="ASD" w:date="2016-06-09T16:59:00Z">
            <w:rPr>
              <w:b/>
              <w:bCs/>
              <w:iCs/>
              <w:lang w:val="uk-UA"/>
            </w:rPr>
          </w:rPrChange>
        </w:rPr>
      </w:pPr>
      <w:r w:rsidRPr="00891248">
        <w:rPr>
          <w:sz w:val="28"/>
          <w:szCs w:val="28"/>
          <w:lang w:val="uk-UA"/>
        </w:rPr>
        <w:t xml:space="preserve">де </w:t>
      </w:r>
      <w:r w:rsidR="00C7668F" w:rsidRPr="00891248">
        <w:rPr>
          <w:sz w:val="28"/>
          <w:szCs w:val="28"/>
          <w:lang w:val="uk-UA"/>
          <w:rPrChange w:id="1921" w:author="ASD" w:date="2016-06-09T16:59:00Z">
            <w:rPr>
              <w:sz w:val="28"/>
              <w:szCs w:val="28"/>
              <w:lang w:val="uk-UA"/>
            </w:rPr>
          </w:rPrChange>
        </w:rPr>
        <w:tab/>
      </w:r>
      <w:r w:rsidR="00C7668F" w:rsidRPr="00891248">
        <w:rPr>
          <w:bCs/>
          <w:iCs/>
          <w:sz w:val="28"/>
          <w:szCs w:val="28"/>
          <w:lang w:val="uk-UA"/>
          <w:rPrChange w:id="1922" w:author="ASD" w:date="2016-06-09T16:59:00Z">
            <w:rPr>
              <w:bCs/>
              <w:iCs/>
              <w:lang w:val="uk-UA"/>
            </w:rPr>
          </w:rPrChange>
        </w:rPr>
        <w:t>G =</w:t>
      </w:r>
      <w:r w:rsidR="00C7668F" w:rsidRPr="00891248">
        <w:rPr>
          <w:b/>
          <w:bCs/>
          <w:iCs/>
          <w:sz w:val="28"/>
          <w:szCs w:val="28"/>
          <w:lang w:val="uk-UA"/>
          <w:rPrChange w:id="1923" w:author="ASD" w:date="2016-06-09T16:59:00Z">
            <w:rPr>
              <w:b/>
              <w:bCs/>
              <w:iCs/>
              <w:lang w:val="uk-UA"/>
            </w:rPr>
          </w:rPrChange>
        </w:rPr>
        <w:t xml:space="preserve"> </w:t>
      </w:r>
      <m:oMath>
        <m:nary>
          <m:naryPr>
            <m:chr m:val="∑"/>
            <m:limLoc m:val="undOvr"/>
            <m:supHide m:val="1"/>
            <m:ctrlPr>
              <w:rPr>
                <w:rFonts w:ascii="Cambria Math" w:hAnsi="Cambria Math"/>
                <w:b/>
                <w:bCs/>
                <w:i/>
                <w:iCs/>
                <w:sz w:val="28"/>
                <w:szCs w:val="28"/>
                <w:lang w:val="uk-UA"/>
                <w:rPrChange w:id="1924" w:author="ASD" w:date="2016-06-09T16:59:00Z">
                  <w:rPr>
                    <w:rFonts w:ascii="Cambria Math" w:hAnsi="Cambria Math"/>
                    <w:b/>
                    <w:bCs/>
                    <w:i/>
                    <w:iCs/>
                    <w:lang w:val="uk-UA"/>
                  </w:rPr>
                </w:rPrChange>
              </w:rPr>
            </m:ctrlPr>
          </m:naryPr>
          <m:sub>
            <m:r>
              <w:rPr>
                <w:rFonts w:ascii="Cambria Math" w:hAnsi="Cambria Math"/>
                <w:sz w:val="28"/>
                <w:szCs w:val="28"/>
                <w:lang w:val="uk-UA"/>
                <w:rPrChange w:id="1925" w:author="ASD" w:date="2016-06-09T16:59:00Z">
                  <w:rPr>
                    <w:rFonts w:ascii="Cambria Math" w:hAnsi="Cambria Math"/>
                    <w:lang w:val="uk-UA"/>
                  </w:rPr>
                </w:rPrChange>
              </w:rPr>
              <m:t>x ∈ W</m:t>
            </m:r>
          </m:sub>
          <m:sup/>
          <m:e>
            <m:sSup>
              <m:sSupPr>
                <m:ctrlPr>
                  <w:rPr>
                    <w:rFonts w:ascii="Cambria Math" w:hAnsi="Cambria Math"/>
                    <w:bCs/>
                    <w:i/>
                    <w:iCs/>
                    <w:sz w:val="28"/>
                    <w:szCs w:val="28"/>
                    <w:lang w:val="uk-UA"/>
                    <w:rPrChange w:id="1926" w:author="ASD" w:date="2016-06-09T16:59:00Z">
                      <w:rPr>
                        <w:rFonts w:ascii="Cambria Math" w:hAnsi="Cambria Math"/>
                        <w:bCs/>
                        <w:i/>
                        <w:iCs/>
                        <w:lang w:val="uk-UA"/>
                      </w:rPr>
                    </w:rPrChange>
                  </w:rPr>
                </m:ctrlPr>
              </m:sSupPr>
              <m:e>
                <m:r>
                  <w:rPr>
                    <w:rFonts w:ascii="Cambria Math" w:hAnsi="Cambria Math"/>
                    <w:sz w:val="28"/>
                    <w:szCs w:val="28"/>
                    <w:lang w:val="uk-UA"/>
                    <w:rPrChange w:id="1927" w:author="ASD" w:date="2016-06-09T16:59:00Z">
                      <w:rPr>
                        <w:rFonts w:ascii="Cambria Math" w:hAnsi="Cambria Math"/>
                        <w:lang w:val="uk-UA"/>
                      </w:rPr>
                    </w:rPrChange>
                  </w:rPr>
                  <m:t>I</m:t>
                </m:r>
              </m:e>
              <m:sup>
                <m:r>
                  <w:rPr>
                    <w:rFonts w:ascii="Cambria Math" w:hAnsi="Cambria Math"/>
                    <w:sz w:val="28"/>
                    <w:szCs w:val="28"/>
                    <w:lang w:val="uk-UA"/>
                    <w:rPrChange w:id="1928" w:author="ASD" w:date="2016-06-09T16:59:00Z">
                      <w:rPr>
                        <w:rFonts w:ascii="Cambria Math" w:hAnsi="Cambria Math"/>
                        <w:lang w:val="uk-UA"/>
                      </w:rPr>
                    </w:rPrChange>
                  </w:rPr>
                  <m:t>'</m:t>
                </m:r>
              </m:sup>
            </m:sSup>
            <m:d>
              <m:dPr>
                <m:ctrlPr>
                  <w:rPr>
                    <w:rFonts w:ascii="Cambria Math" w:hAnsi="Cambria Math"/>
                    <w:bCs/>
                    <w:i/>
                    <w:iCs/>
                    <w:sz w:val="28"/>
                    <w:szCs w:val="28"/>
                    <w:lang w:val="uk-UA"/>
                    <w:rPrChange w:id="1929" w:author="ASD" w:date="2016-06-09T16:59:00Z">
                      <w:rPr>
                        <w:rFonts w:ascii="Cambria Math" w:hAnsi="Cambria Math"/>
                        <w:bCs/>
                        <w:i/>
                        <w:iCs/>
                        <w:lang w:val="uk-UA"/>
                      </w:rPr>
                    </w:rPrChange>
                  </w:rPr>
                </m:ctrlPr>
              </m:dPr>
              <m:e>
                <m:r>
                  <w:rPr>
                    <w:rFonts w:ascii="Cambria Math" w:hAnsi="Cambria Math"/>
                    <w:sz w:val="28"/>
                    <w:szCs w:val="28"/>
                    <w:lang w:val="uk-UA"/>
                    <w:rPrChange w:id="1930" w:author="ASD" w:date="2016-06-09T16:59:00Z">
                      <w:rPr>
                        <w:rFonts w:ascii="Cambria Math" w:hAnsi="Cambria Math"/>
                        <w:lang w:val="uk-UA"/>
                      </w:rPr>
                    </w:rPrChange>
                  </w:rPr>
                  <m:t>X</m:t>
                </m:r>
              </m:e>
            </m:d>
            <m:r>
              <w:rPr>
                <w:rFonts w:ascii="Cambria Math" w:hAnsi="Cambria Math"/>
                <w:sz w:val="28"/>
                <w:szCs w:val="28"/>
                <w:lang w:val="uk-UA"/>
                <w:rPrChange w:id="1931" w:author="ASD" w:date="2016-06-09T16:59:00Z">
                  <w:rPr>
                    <w:rFonts w:ascii="Cambria Math" w:hAnsi="Cambria Math"/>
                    <w:lang w:val="uk-UA"/>
                  </w:rPr>
                </w:rPrChange>
              </w:rPr>
              <m:t>I'</m:t>
            </m:r>
            <m:sSup>
              <m:sSupPr>
                <m:ctrlPr>
                  <w:rPr>
                    <w:rFonts w:ascii="Cambria Math" w:hAnsi="Cambria Math"/>
                    <w:bCs/>
                    <w:i/>
                    <w:iCs/>
                    <w:sz w:val="28"/>
                    <w:szCs w:val="28"/>
                    <w:lang w:val="uk-UA"/>
                    <w:rPrChange w:id="1932" w:author="ASD" w:date="2016-06-09T16:59:00Z">
                      <w:rPr>
                        <w:rFonts w:ascii="Cambria Math" w:hAnsi="Cambria Math"/>
                        <w:bCs/>
                        <w:i/>
                        <w:iCs/>
                        <w:lang w:val="uk-UA"/>
                      </w:rPr>
                    </w:rPrChange>
                  </w:rPr>
                </m:ctrlPr>
              </m:sSupPr>
              <m:e>
                <m:r>
                  <w:rPr>
                    <w:rFonts w:ascii="Cambria Math" w:hAnsi="Cambria Math"/>
                    <w:sz w:val="28"/>
                    <w:szCs w:val="28"/>
                    <w:lang w:val="uk-UA"/>
                    <w:rPrChange w:id="1933" w:author="ASD" w:date="2016-06-09T16:59:00Z">
                      <w:rPr>
                        <w:rFonts w:ascii="Cambria Math" w:hAnsi="Cambria Math"/>
                        <w:lang w:val="uk-UA"/>
                      </w:rPr>
                    </w:rPrChange>
                  </w:rPr>
                  <m:t>(X)</m:t>
                </m:r>
              </m:e>
              <m:sup>
                <m:r>
                  <w:rPr>
                    <w:rFonts w:ascii="Cambria Math" w:hAnsi="Cambria Math"/>
                    <w:sz w:val="28"/>
                    <w:szCs w:val="28"/>
                    <w:lang w:val="uk-UA"/>
                    <w:rPrChange w:id="1934" w:author="ASD" w:date="2016-06-09T16:59:00Z">
                      <w:rPr>
                        <w:rFonts w:ascii="Cambria Math" w:hAnsi="Cambria Math"/>
                        <w:lang w:val="uk-UA"/>
                      </w:rPr>
                    </w:rPrChange>
                  </w:rPr>
                  <m:t>T</m:t>
                </m:r>
              </m:sup>
            </m:sSup>
          </m:e>
        </m:nary>
        <m:r>
          <m:rPr>
            <m:sty m:val="bi"/>
          </m:rPr>
          <w:rPr>
            <w:rFonts w:ascii="Cambria Math" w:hAnsi="Cambria Math"/>
            <w:sz w:val="28"/>
            <w:szCs w:val="28"/>
            <w:lang w:val="uk-UA"/>
            <w:rPrChange w:id="1935" w:author="ASD" w:date="2016-06-09T16:59:00Z">
              <w:rPr>
                <w:rFonts w:ascii="Cambria Math" w:hAnsi="Cambria Math"/>
                <w:lang w:val="uk-UA"/>
              </w:rPr>
            </w:rPrChange>
          </w:rPr>
          <m:t xml:space="preserve">= </m:t>
        </m:r>
        <m:nary>
          <m:naryPr>
            <m:chr m:val="∑"/>
            <m:limLoc m:val="undOvr"/>
            <m:supHide m:val="1"/>
            <m:ctrlPr>
              <w:rPr>
                <w:rFonts w:ascii="Cambria Math" w:hAnsi="Cambria Math"/>
                <w:bCs/>
                <w:i/>
                <w:iCs/>
                <w:sz w:val="28"/>
                <w:szCs w:val="28"/>
                <w:lang w:val="uk-UA"/>
                <w:rPrChange w:id="1936" w:author="ASD" w:date="2016-06-09T16:59:00Z">
                  <w:rPr>
                    <w:rFonts w:ascii="Cambria Math" w:hAnsi="Cambria Math"/>
                    <w:bCs/>
                    <w:i/>
                    <w:iCs/>
                    <w:lang w:val="uk-UA"/>
                  </w:rPr>
                </w:rPrChange>
              </w:rPr>
            </m:ctrlPr>
          </m:naryPr>
          <m:sub>
            <m:r>
              <w:rPr>
                <w:rFonts w:ascii="Cambria Math" w:hAnsi="Cambria Math"/>
                <w:sz w:val="28"/>
                <w:szCs w:val="28"/>
                <w:lang w:val="uk-UA"/>
                <w:rPrChange w:id="1937" w:author="ASD" w:date="2016-06-09T16:59:00Z">
                  <w:rPr>
                    <w:rFonts w:ascii="Cambria Math" w:hAnsi="Cambria Math"/>
                    <w:lang w:val="uk-UA"/>
                  </w:rPr>
                </w:rPrChange>
              </w:rPr>
              <m:t>x ∈ W</m:t>
            </m:r>
          </m:sub>
          <m:sup/>
          <m:e>
            <m:m>
              <m:mPr>
                <m:mcs>
                  <m:mc>
                    <m:mcPr>
                      <m:count m:val="2"/>
                      <m:mcJc m:val="center"/>
                    </m:mcPr>
                  </m:mc>
                </m:mcs>
                <m:ctrlPr>
                  <w:rPr>
                    <w:rFonts w:ascii="Cambria Math" w:hAnsi="Cambria Math"/>
                    <w:bCs/>
                    <w:i/>
                    <w:iCs/>
                    <w:sz w:val="28"/>
                    <w:szCs w:val="28"/>
                    <w:lang w:val="uk-UA"/>
                    <w:rPrChange w:id="1938" w:author="ASD" w:date="2016-06-09T16:59:00Z">
                      <w:rPr>
                        <w:rFonts w:ascii="Cambria Math" w:hAnsi="Cambria Math"/>
                        <w:bCs/>
                        <w:i/>
                        <w:iCs/>
                        <w:lang w:val="uk-UA"/>
                      </w:rPr>
                    </w:rPrChange>
                  </w:rPr>
                </m:ctrlPr>
              </m:mPr>
              <m:mr>
                <m:e>
                  <m:sSubSup>
                    <m:sSubSupPr>
                      <m:ctrlPr>
                        <w:rPr>
                          <w:rFonts w:ascii="Cambria Math" w:hAnsi="Cambria Math"/>
                          <w:bCs/>
                          <w:i/>
                          <w:iCs/>
                          <w:sz w:val="28"/>
                          <w:szCs w:val="28"/>
                          <w:lang w:val="uk-UA"/>
                          <w:rPrChange w:id="1939" w:author="ASD" w:date="2016-06-09T16:59:00Z">
                            <w:rPr>
                              <w:rFonts w:ascii="Cambria Math" w:hAnsi="Cambria Math"/>
                              <w:bCs/>
                              <w:i/>
                              <w:iCs/>
                              <w:lang w:val="uk-UA"/>
                            </w:rPr>
                          </w:rPrChange>
                        </w:rPr>
                      </m:ctrlPr>
                    </m:sSubSupPr>
                    <m:e>
                      <m:r>
                        <w:rPr>
                          <w:rFonts w:ascii="Cambria Math" w:hAnsi="Cambria Math"/>
                          <w:sz w:val="28"/>
                          <w:szCs w:val="28"/>
                          <w:lang w:val="uk-UA"/>
                          <w:rPrChange w:id="1940" w:author="ASD" w:date="2016-06-09T16:59:00Z">
                            <w:rPr>
                              <w:rFonts w:ascii="Cambria Math" w:hAnsi="Cambria Math"/>
                              <w:lang w:val="uk-UA"/>
                            </w:rPr>
                          </w:rPrChange>
                        </w:rPr>
                        <m:t>I</m:t>
                      </m:r>
                    </m:e>
                    <m:sub>
                      <m:r>
                        <w:rPr>
                          <w:rFonts w:ascii="Cambria Math" w:hAnsi="Cambria Math"/>
                          <w:sz w:val="28"/>
                          <w:szCs w:val="28"/>
                          <w:lang w:val="uk-UA"/>
                          <w:rPrChange w:id="1941" w:author="ASD" w:date="2016-06-09T16:59:00Z">
                            <w:rPr>
                              <w:rFonts w:ascii="Cambria Math" w:hAnsi="Cambria Math"/>
                              <w:lang w:val="uk-UA"/>
                            </w:rPr>
                          </w:rPrChange>
                        </w:rPr>
                        <m:t>X</m:t>
                      </m:r>
                    </m:sub>
                    <m:sup>
                      <m:r>
                        <w:rPr>
                          <w:rFonts w:ascii="Cambria Math" w:hAnsi="Cambria Math"/>
                          <w:sz w:val="28"/>
                          <w:szCs w:val="28"/>
                          <w:lang w:val="uk-UA"/>
                          <w:rPrChange w:id="1942" w:author="ASD" w:date="2016-06-09T16:59:00Z">
                            <w:rPr>
                              <w:rFonts w:ascii="Cambria Math" w:hAnsi="Cambria Math"/>
                              <w:lang w:val="uk-UA"/>
                            </w:rPr>
                          </w:rPrChange>
                        </w:rPr>
                        <m:t>2</m:t>
                      </m:r>
                    </m:sup>
                  </m:sSubSup>
                  <m:r>
                    <w:rPr>
                      <w:rFonts w:ascii="Cambria Math" w:hAnsi="Cambria Math"/>
                      <w:sz w:val="28"/>
                      <w:szCs w:val="28"/>
                      <w:lang w:val="uk-UA"/>
                      <w:rPrChange w:id="1943" w:author="ASD" w:date="2016-06-09T16:59:00Z">
                        <w:rPr>
                          <w:rFonts w:ascii="Cambria Math" w:hAnsi="Cambria Math"/>
                          <w:lang w:val="uk-UA"/>
                        </w:rPr>
                      </w:rPrChange>
                    </w:rPr>
                    <m:t>(X)</m:t>
                  </m:r>
                </m:e>
                <m:e>
                  <m:sSub>
                    <m:sSubPr>
                      <m:ctrlPr>
                        <w:rPr>
                          <w:rFonts w:ascii="Cambria Math" w:hAnsi="Cambria Math"/>
                          <w:bCs/>
                          <w:i/>
                          <w:iCs/>
                          <w:sz w:val="28"/>
                          <w:szCs w:val="28"/>
                          <w:lang w:val="uk-UA"/>
                          <w:rPrChange w:id="1944" w:author="ASD" w:date="2016-06-09T16:59:00Z">
                            <w:rPr>
                              <w:rFonts w:ascii="Cambria Math" w:hAnsi="Cambria Math"/>
                              <w:bCs/>
                              <w:i/>
                              <w:iCs/>
                              <w:lang w:val="uk-UA"/>
                            </w:rPr>
                          </w:rPrChange>
                        </w:rPr>
                      </m:ctrlPr>
                    </m:sSubPr>
                    <m:e>
                      <m:r>
                        <w:rPr>
                          <w:rFonts w:ascii="Cambria Math" w:hAnsi="Cambria Math"/>
                          <w:sz w:val="28"/>
                          <w:szCs w:val="28"/>
                          <w:lang w:val="uk-UA"/>
                          <w:rPrChange w:id="1945" w:author="ASD" w:date="2016-06-09T16:59:00Z">
                            <w:rPr>
                              <w:rFonts w:ascii="Cambria Math" w:hAnsi="Cambria Math"/>
                              <w:lang w:val="uk-UA"/>
                            </w:rPr>
                          </w:rPrChange>
                        </w:rPr>
                        <m:t>I</m:t>
                      </m:r>
                    </m:e>
                    <m:sub>
                      <m:r>
                        <w:rPr>
                          <w:rFonts w:ascii="Cambria Math" w:hAnsi="Cambria Math"/>
                          <w:sz w:val="28"/>
                          <w:szCs w:val="28"/>
                          <w:lang w:val="uk-UA"/>
                          <w:rPrChange w:id="1946" w:author="ASD" w:date="2016-06-09T16:59:00Z">
                            <w:rPr>
                              <w:rFonts w:ascii="Cambria Math" w:hAnsi="Cambria Math"/>
                              <w:lang w:val="uk-UA"/>
                            </w:rPr>
                          </w:rPrChange>
                        </w:rPr>
                        <m:t>xy</m:t>
                      </m:r>
                    </m:sub>
                  </m:sSub>
                  <m:r>
                    <w:rPr>
                      <w:rFonts w:ascii="Cambria Math" w:hAnsi="Cambria Math"/>
                      <w:sz w:val="28"/>
                      <w:szCs w:val="28"/>
                      <w:lang w:val="uk-UA"/>
                      <w:rPrChange w:id="1947" w:author="ASD" w:date="2016-06-09T16:59:00Z">
                        <w:rPr>
                          <w:rFonts w:ascii="Cambria Math" w:hAnsi="Cambria Math"/>
                          <w:lang w:val="uk-UA"/>
                        </w:rPr>
                      </w:rPrChange>
                    </w:rPr>
                    <m:t>(X)</m:t>
                  </m:r>
                </m:e>
              </m:mr>
              <m:mr>
                <m:e>
                  <m:sSub>
                    <m:sSubPr>
                      <m:ctrlPr>
                        <w:rPr>
                          <w:rFonts w:ascii="Cambria Math" w:hAnsi="Cambria Math"/>
                          <w:bCs/>
                          <w:i/>
                          <w:iCs/>
                          <w:sz w:val="28"/>
                          <w:szCs w:val="28"/>
                          <w:lang w:val="uk-UA"/>
                          <w:rPrChange w:id="1948" w:author="ASD" w:date="2016-06-09T16:59:00Z">
                            <w:rPr>
                              <w:rFonts w:ascii="Cambria Math" w:hAnsi="Cambria Math"/>
                              <w:bCs/>
                              <w:i/>
                              <w:iCs/>
                              <w:lang w:val="uk-UA"/>
                            </w:rPr>
                          </w:rPrChange>
                        </w:rPr>
                      </m:ctrlPr>
                    </m:sSubPr>
                    <m:e>
                      <m:r>
                        <w:rPr>
                          <w:rFonts w:ascii="Cambria Math" w:hAnsi="Cambria Math"/>
                          <w:sz w:val="28"/>
                          <w:szCs w:val="28"/>
                          <w:lang w:val="uk-UA"/>
                          <w:rPrChange w:id="1949" w:author="ASD" w:date="2016-06-09T16:59:00Z">
                            <w:rPr>
                              <w:rFonts w:ascii="Cambria Math" w:hAnsi="Cambria Math"/>
                              <w:lang w:val="uk-UA"/>
                            </w:rPr>
                          </w:rPrChange>
                        </w:rPr>
                        <m:t>I</m:t>
                      </m:r>
                    </m:e>
                    <m:sub>
                      <m:r>
                        <w:rPr>
                          <w:rFonts w:ascii="Cambria Math" w:hAnsi="Cambria Math"/>
                          <w:sz w:val="28"/>
                          <w:szCs w:val="28"/>
                          <w:lang w:val="uk-UA"/>
                          <w:rPrChange w:id="1950" w:author="ASD" w:date="2016-06-09T16:59:00Z">
                            <w:rPr>
                              <w:rFonts w:ascii="Cambria Math" w:hAnsi="Cambria Math"/>
                              <w:lang w:val="uk-UA"/>
                            </w:rPr>
                          </w:rPrChange>
                        </w:rPr>
                        <m:t>xy</m:t>
                      </m:r>
                    </m:sub>
                  </m:sSub>
                  <m:r>
                    <w:rPr>
                      <w:rFonts w:ascii="Cambria Math" w:hAnsi="Cambria Math"/>
                      <w:sz w:val="28"/>
                      <w:szCs w:val="28"/>
                      <w:lang w:val="uk-UA"/>
                      <w:rPrChange w:id="1951" w:author="ASD" w:date="2016-06-09T16:59:00Z">
                        <w:rPr>
                          <w:rFonts w:ascii="Cambria Math" w:hAnsi="Cambria Math"/>
                          <w:lang w:val="uk-UA"/>
                        </w:rPr>
                      </w:rPrChange>
                    </w:rPr>
                    <m:t>(X)</m:t>
                  </m:r>
                </m:e>
                <m:e>
                  <m:sSubSup>
                    <m:sSubSupPr>
                      <m:ctrlPr>
                        <w:rPr>
                          <w:rFonts w:ascii="Cambria Math" w:hAnsi="Cambria Math"/>
                          <w:bCs/>
                          <w:i/>
                          <w:iCs/>
                          <w:sz w:val="28"/>
                          <w:szCs w:val="28"/>
                          <w:lang w:val="uk-UA"/>
                          <w:rPrChange w:id="1952" w:author="ASD" w:date="2016-06-09T16:59:00Z">
                            <w:rPr>
                              <w:rFonts w:ascii="Cambria Math" w:hAnsi="Cambria Math"/>
                              <w:bCs/>
                              <w:i/>
                              <w:iCs/>
                              <w:lang w:val="uk-UA"/>
                            </w:rPr>
                          </w:rPrChange>
                        </w:rPr>
                      </m:ctrlPr>
                    </m:sSubSupPr>
                    <m:e>
                      <m:r>
                        <w:rPr>
                          <w:rFonts w:ascii="Cambria Math" w:hAnsi="Cambria Math"/>
                          <w:sz w:val="28"/>
                          <w:szCs w:val="28"/>
                          <w:lang w:val="uk-UA"/>
                          <w:rPrChange w:id="1953" w:author="ASD" w:date="2016-06-09T16:59:00Z">
                            <w:rPr>
                              <w:rFonts w:ascii="Cambria Math" w:hAnsi="Cambria Math"/>
                              <w:lang w:val="uk-UA"/>
                            </w:rPr>
                          </w:rPrChange>
                        </w:rPr>
                        <m:t>I</m:t>
                      </m:r>
                    </m:e>
                    <m:sub>
                      <m:r>
                        <w:rPr>
                          <w:rFonts w:ascii="Cambria Math" w:hAnsi="Cambria Math"/>
                          <w:sz w:val="28"/>
                          <w:szCs w:val="28"/>
                          <w:lang w:val="uk-UA"/>
                          <w:rPrChange w:id="1954" w:author="ASD" w:date="2016-06-09T16:59:00Z">
                            <w:rPr>
                              <w:rFonts w:ascii="Cambria Math" w:hAnsi="Cambria Math"/>
                              <w:lang w:val="uk-UA"/>
                            </w:rPr>
                          </w:rPrChange>
                        </w:rPr>
                        <m:t>y</m:t>
                      </m:r>
                    </m:sub>
                    <m:sup>
                      <m:r>
                        <w:rPr>
                          <w:rFonts w:ascii="Cambria Math" w:hAnsi="Cambria Math"/>
                          <w:sz w:val="28"/>
                          <w:szCs w:val="28"/>
                          <w:lang w:val="uk-UA"/>
                          <w:rPrChange w:id="1955" w:author="ASD" w:date="2016-06-09T16:59:00Z">
                            <w:rPr>
                              <w:rFonts w:ascii="Cambria Math" w:hAnsi="Cambria Math"/>
                              <w:lang w:val="uk-UA"/>
                            </w:rPr>
                          </w:rPrChange>
                        </w:rPr>
                        <m:t>2</m:t>
                      </m:r>
                    </m:sup>
                  </m:sSubSup>
                  <m:r>
                    <w:rPr>
                      <w:rFonts w:ascii="Cambria Math" w:hAnsi="Cambria Math"/>
                      <w:sz w:val="28"/>
                      <w:szCs w:val="28"/>
                      <w:lang w:val="uk-UA"/>
                      <w:rPrChange w:id="1956" w:author="ASD" w:date="2016-06-09T16:59:00Z">
                        <w:rPr>
                          <w:rFonts w:ascii="Cambria Math" w:hAnsi="Cambria Math"/>
                          <w:lang w:val="uk-UA"/>
                        </w:rPr>
                      </w:rPrChange>
                    </w:rPr>
                    <m:t>(X)</m:t>
                  </m:r>
                </m:e>
              </m:mr>
            </m:m>
          </m:e>
        </m:nary>
      </m:oMath>
      <w:r w:rsidR="00C7668F" w:rsidRPr="00891248">
        <w:rPr>
          <w:bCs/>
          <w:iCs/>
          <w:sz w:val="28"/>
          <w:szCs w:val="28"/>
          <w:lang w:val="uk-UA"/>
          <w:rPrChange w:id="1957" w:author="ASD" w:date="2016-06-09T16:59:00Z">
            <w:rPr>
              <w:bCs/>
              <w:iCs/>
              <w:sz w:val="28"/>
              <w:szCs w:val="28"/>
              <w:lang w:val="uk-UA"/>
            </w:rPr>
          </w:rPrChange>
        </w:rPr>
        <w:t>;</w:t>
      </w:r>
      <w:r w:rsidR="00812619" w:rsidRPr="00891248">
        <w:rPr>
          <w:bCs/>
          <w:iCs/>
          <w:sz w:val="28"/>
          <w:szCs w:val="28"/>
          <w:lang w:val="uk-UA"/>
          <w:rPrChange w:id="1958" w:author="ASD" w:date="2016-06-09T16:59:00Z">
            <w:rPr>
              <w:bCs/>
              <w:iCs/>
              <w:sz w:val="28"/>
              <w:szCs w:val="28"/>
              <w:lang w:val="uk-UA"/>
            </w:rPr>
          </w:rPrChange>
        </w:rPr>
        <w:t xml:space="preserve">          (3.6)</w:t>
      </w:r>
    </w:p>
    <w:p w:rsidR="00C7668F" w:rsidRPr="00891248" w:rsidRDefault="00C7668F" w:rsidP="00844137">
      <w:pPr>
        <w:spacing w:line="360" w:lineRule="auto"/>
        <w:ind w:left="1380" w:firstLine="2160"/>
        <w:jc w:val="center"/>
        <w:rPr>
          <w:sz w:val="28"/>
          <w:szCs w:val="28"/>
          <w:lang w:val="uk-UA"/>
        </w:rPr>
      </w:pPr>
      <w:r w:rsidRPr="00891248">
        <w:rPr>
          <w:bCs/>
          <w:iCs/>
          <w:sz w:val="28"/>
          <w:szCs w:val="28"/>
          <w:lang w:val="uk-UA"/>
          <w:rPrChange w:id="1959" w:author="ASD" w:date="2016-06-09T16:59:00Z">
            <w:rPr>
              <w:bCs/>
              <w:iCs/>
              <w:sz w:val="28"/>
              <w:szCs w:val="28"/>
              <w:lang w:val="uk-UA"/>
            </w:rPr>
          </w:rPrChange>
        </w:rPr>
        <w:t xml:space="preserve"> </w:t>
      </w:r>
      <m:oMath>
        <m:r>
          <w:rPr>
            <w:rFonts w:ascii="Cambria Math" w:hAnsi="Cambria Math"/>
            <w:sz w:val="28"/>
            <w:szCs w:val="28"/>
            <w:lang w:val="uk-UA"/>
            <w:rPrChange w:id="1960" w:author="ASD" w:date="2016-06-09T16:59:00Z">
              <w:rPr>
                <w:rFonts w:ascii="Cambria Math" w:hAnsi="Cambria Math"/>
                <w:sz w:val="28"/>
                <w:szCs w:val="28"/>
                <w:lang w:val="uk-UA"/>
              </w:rPr>
            </w:rPrChange>
          </w:rPr>
          <m:t xml:space="preserve">e= </m:t>
        </m:r>
        <m:nary>
          <m:naryPr>
            <m:chr m:val="∑"/>
            <m:limLoc m:val="undOvr"/>
            <m:ctrlPr>
              <w:rPr>
                <w:rFonts w:ascii="Cambria Math" w:hAnsi="Cambria Math"/>
                <w:i/>
                <w:sz w:val="28"/>
                <w:szCs w:val="28"/>
                <w:lang w:val="uk-UA"/>
                <w:rPrChange w:id="1961" w:author="ASD" w:date="2016-06-09T16:59:00Z">
                  <w:rPr>
                    <w:rFonts w:ascii="Cambria Math" w:hAnsi="Cambria Math"/>
                    <w:i/>
                    <w:sz w:val="28"/>
                    <w:szCs w:val="28"/>
                    <w:lang w:val="uk-UA"/>
                  </w:rPr>
                </w:rPrChange>
              </w:rPr>
            </m:ctrlPr>
          </m:naryPr>
          <m:sub>
            <m:d>
              <m:dPr>
                <m:ctrlPr>
                  <w:rPr>
                    <w:rFonts w:ascii="Cambria Math" w:hAnsi="Cambria Math"/>
                    <w:i/>
                    <w:sz w:val="28"/>
                    <w:szCs w:val="28"/>
                    <w:lang w:val="uk-UA"/>
                    <w:rPrChange w:id="1962" w:author="ASD" w:date="2016-06-09T16:59:00Z">
                      <w:rPr>
                        <w:rFonts w:ascii="Cambria Math" w:hAnsi="Cambria Math"/>
                        <w:i/>
                        <w:sz w:val="28"/>
                        <w:szCs w:val="28"/>
                        <w:lang w:val="uk-UA"/>
                      </w:rPr>
                    </w:rPrChange>
                  </w:rPr>
                </m:ctrlPr>
              </m:dPr>
              <m:e>
                <m:r>
                  <w:rPr>
                    <w:rFonts w:ascii="Cambria Math" w:hAnsi="Cambria Math"/>
                    <w:sz w:val="28"/>
                    <w:szCs w:val="28"/>
                    <w:lang w:val="uk-UA"/>
                    <w:rPrChange w:id="1963" w:author="ASD" w:date="2016-06-09T16:59:00Z">
                      <w:rPr>
                        <w:rFonts w:ascii="Cambria Math" w:hAnsi="Cambria Math"/>
                        <w:sz w:val="28"/>
                        <w:szCs w:val="28"/>
                        <w:lang w:val="uk-UA"/>
                      </w:rPr>
                    </w:rPrChange>
                  </w:rPr>
                  <m:t>x, y</m:t>
                </m:r>
              </m:e>
            </m:d>
            <m:r>
              <w:rPr>
                <w:rFonts w:ascii="Cambria Math" w:hAnsi="Cambria Math"/>
                <w:sz w:val="28"/>
                <w:szCs w:val="28"/>
                <w:lang w:val="uk-UA"/>
                <w:rPrChange w:id="1964" w:author="ASD" w:date="2016-06-09T16:59:00Z">
                  <w:rPr>
                    <w:rFonts w:ascii="Cambria Math" w:hAnsi="Cambria Math"/>
                    <w:sz w:val="28"/>
                    <w:szCs w:val="28"/>
                    <w:lang w:val="uk-UA"/>
                  </w:rPr>
                </w:rPrChange>
              </w:rPr>
              <m:t>є W</m:t>
            </m:r>
          </m:sub>
          <m:sup>
            <m:r>
              <w:rPr>
                <w:rFonts w:ascii="Cambria Math" w:hAnsi="Cambria Math"/>
                <w:sz w:val="28"/>
                <w:szCs w:val="28"/>
                <w:lang w:val="uk-UA"/>
                <w:rPrChange w:id="1965" w:author="ASD" w:date="2016-06-09T16:59:00Z">
                  <w:rPr>
                    <w:rFonts w:ascii="Cambria Math" w:hAnsi="Cambria Math"/>
                    <w:sz w:val="28"/>
                    <w:szCs w:val="28"/>
                    <w:lang w:val="uk-UA"/>
                  </w:rPr>
                </w:rPrChange>
              </w:rPr>
              <m:t xml:space="preserve"> </m:t>
            </m:r>
          </m:sup>
          <m:e>
            <m:sSup>
              <m:sSupPr>
                <m:ctrlPr>
                  <w:rPr>
                    <w:rFonts w:ascii="Cambria Math" w:hAnsi="Cambria Math"/>
                    <w:i/>
                    <w:sz w:val="28"/>
                    <w:szCs w:val="28"/>
                    <w:lang w:val="uk-UA"/>
                    <w:rPrChange w:id="1966" w:author="ASD" w:date="2016-06-09T16:59:00Z">
                      <w:rPr>
                        <w:rFonts w:ascii="Cambria Math" w:hAnsi="Cambria Math"/>
                        <w:i/>
                        <w:sz w:val="28"/>
                        <w:szCs w:val="28"/>
                        <w:lang w:val="uk-UA"/>
                      </w:rPr>
                    </w:rPrChange>
                  </w:rPr>
                </m:ctrlPr>
              </m:sSupPr>
              <m:e>
                <m:r>
                  <w:rPr>
                    <w:rFonts w:ascii="Cambria Math" w:hAnsi="Cambria Math"/>
                    <w:sz w:val="28"/>
                    <w:szCs w:val="28"/>
                    <w:lang w:val="uk-UA"/>
                    <w:rPrChange w:id="1967" w:author="ASD" w:date="2016-06-09T16:59:00Z">
                      <w:rPr>
                        <w:rFonts w:ascii="Cambria Math" w:hAnsi="Cambria Math"/>
                        <w:sz w:val="28"/>
                        <w:szCs w:val="28"/>
                        <w:lang w:val="uk-UA"/>
                      </w:rPr>
                    </w:rPrChange>
                  </w:rPr>
                  <m:t>(J</m:t>
                </m:r>
                <m:d>
                  <m:dPr>
                    <m:ctrlPr>
                      <w:rPr>
                        <w:rFonts w:ascii="Cambria Math" w:hAnsi="Cambria Math"/>
                        <w:i/>
                        <w:sz w:val="28"/>
                        <w:szCs w:val="28"/>
                        <w:lang w:val="uk-UA"/>
                        <w:rPrChange w:id="1968" w:author="ASD" w:date="2016-06-09T16:59:00Z">
                          <w:rPr>
                            <w:rFonts w:ascii="Cambria Math" w:hAnsi="Cambria Math"/>
                            <w:i/>
                            <w:sz w:val="28"/>
                            <w:szCs w:val="28"/>
                            <w:lang w:val="uk-UA"/>
                          </w:rPr>
                        </w:rPrChange>
                      </w:rPr>
                    </m:ctrlPr>
                  </m:dPr>
                  <m:e>
                    <m:r>
                      <w:rPr>
                        <w:rFonts w:ascii="Cambria Math" w:hAnsi="Cambria Math"/>
                        <w:sz w:val="28"/>
                        <w:szCs w:val="28"/>
                        <w:lang w:val="uk-UA"/>
                        <w:rPrChange w:id="1969" w:author="ASD" w:date="2016-06-09T16:59:00Z">
                          <w:rPr>
                            <w:rFonts w:ascii="Cambria Math" w:hAnsi="Cambria Math"/>
                            <w:sz w:val="28"/>
                            <w:szCs w:val="28"/>
                            <w:lang w:val="uk-UA"/>
                          </w:rPr>
                        </w:rPrChange>
                      </w:rPr>
                      <m:t>X</m:t>
                    </m:r>
                  </m:e>
                </m:d>
                <m:r>
                  <w:rPr>
                    <w:rFonts w:ascii="Cambria Math" w:hAnsi="Cambria Math"/>
                    <w:sz w:val="28"/>
                    <w:szCs w:val="28"/>
                    <w:lang w:val="uk-UA"/>
                    <w:rPrChange w:id="1970" w:author="ASD" w:date="2016-06-09T16:59:00Z">
                      <w:rPr>
                        <w:rFonts w:ascii="Cambria Math" w:hAnsi="Cambria Math"/>
                        <w:sz w:val="28"/>
                        <w:szCs w:val="28"/>
                        <w:lang w:val="uk-UA"/>
                      </w:rPr>
                    </w:rPrChange>
                  </w:rPr>
                  <m:t>-I</m:t>
                </m:r>
                <m:d>
                  <m:dPr>
                    <m:ctrlPr>
                      <w:rPr>
                        <w:rFonts w:ascii="Cambria Math" w:hAnsi="Cambria Math"/>
                        <w:i/>
                        <w:sz w:val="28"/>
                        <w:szCs w:val="28"/>
                        <w:lang w:val="uk-UA"/>
                        <w:rPrChange w:id="1971" w:author="ASD" w:date="2016-06-09T16:59:00Z">
                          <w:rPr>
                            <w:rFonts w:ascii="Cambria Math" w:hAnsi="Cambria Math"/>
                            <w:i/>
                            <w:sz w:val="28"/>
                            <w:szCs w:val="28"/>
                            <w:lang w:val="uk-UA"/>
                          </w:rPr>
                        </w:rPrChange>
                      </w:rPr>
                    </m:ctrlPr>
                  </m:dPr>
                  <m:e>
                    <m:r>
                      <w:rPr>
                        <w:rFonts w:ascii="Cambria Math" w:hAnsi="Cambria Math"/>
                        <w:sz w:val="28"/>
                        <w:szCs w:val="28"/>
                        <w:lang w:val="uk-UA"/>
                        <w:rPrChange w:id="1972" w:author="ASD" w:date="2016-06-09T16:59:00Z">
                          <w:rPr>
                            <w:rFonts w:ascii="Cambria Math" w:hAnsi="Cambria Math"/>
                            <w:sz w:val="28"/>
                            <w:szCs w:val="28"/>
                            <w:lang w:val="uk-UA"/>
                          </w:rPr>
                        </w:rPrChange>
                      </w:rPr>
                      <m:t>X</m:t>
                    </m:r>
                  </m:e>
                </m:d>
                <m:r>
                  <w:rPr>
                    <w:rFonts w:ascii="Cambria Math" w:hAnsi="Cambria Math"/>
                    <w:sz w:val="28"/>
                    <w:szCs w:val="28"/>
                    <w:lang w:val="uk-UA"/>
                    <w:rPrChange w:id="1973" w:author="ASD" w:date="2016-06-09T16:59:00Z">
                      <w:rPr>
                        <w:rFonts w:ascii="Cambria Math" w:hAnsi="Cambria Math"/>
                        <w:sz w:val="28"/>
                        <w:szCs w:val="28"/>
                        <w:lang w:val="uk-UA"/>
                      </w:rPr>
                    </w:rPrChange>
                  </w:rPr>
                  <m:t>)</m:t>
                </m:r>
                <m:sSup>
                  <m:sSupPr>
                    <m:ctrlPr>
                      <w:rPr>
                        <w:rFonts w:ascii="Cambria Math" w:hAnsi="Cambria Math"/>
                        <w:i/>
                        <w:sz w:val="28"/>
                        <w:szCs w:val="28"/>
                        <w:lang w:val="uk-UA"/>
                        <w:rPrChange w:id="1974" w:author="ASD" w:date="2016-06-09T16:59:00Z">
                          <w:rPr>
                            <w:rFonts w:ascii="Cambria Math" w:hAnsi="Cambria Math"/>
                            <w:i/>
                            <w:sz w:val="28"/>
                            <w:szCs w:val="28"/>
                            <w:lang w:val="uk-UA"/>
                          </w:rPr>
                        </w:rPrChange>
                      </w:rPr>
                    </m:ctrlPr>
                  </m:sSupPr>
                  <m:e>
                    <m:r>
                      <w:rPr>
                        <w:rFonts w:ascii="Cambria Math" w:hAnsi="Cambria Math"/>
                        <w:sz w:val="28"/>
                        <w:szCs w:val="28"/>
                        <w:lang w:val="uk-UA"/>
                        <w:rPrChange w:id="1975" w:author="ASD" w:date="2016-06-09T16:59:00Z">
                          <w:rPr>
                            <w:rFonts w:ascii="Cambria Math" w:hAnsi="Cambria Math"/>
                            <w:sz w:val="28"/>
                            <w:szCs w:val="28"/>
                            <w:lang w:val="uk-UA"/>
                          </w:rPr>
                        </w:rPrChange>
                      </w:rPr>
                      <m:t>I</m:t>
                    </m:r>
                  </m:e>
                  <m:sup>
                    <m:r>
                      <w:rPr>
                        <w:rFonts w:ascii="Cambria Math" w:hAnsi="Cambria Math"/>
                        <w:sz w:val="28"/>
                        <w:szCs w:val="28"/>
                        <w:lang w:val="uk-UA"/>
                        <w:rPrChange w:id="1976" w:author="ASD" w:date="2016-06-09T16:59:00Z">
                          <w:rPr>
                            <w:rFonts w:ascii="Cambria Math" w:hAnsi="Cambria Math"/>
                            <w:sz w:val="28"/>
                            <w:szCs w:val="28"/>
                            <w:lang w:val="uk-UA"/>
                          </w:rPr>
                        </w:rPrChange>
                      </w:rPr>
                      <m:t>'</m:t>
                    </m:r>
                  </m:sup>
                </m:sSup>
                <m:d>
                  <m:dPr>
                    <m:ctrlPr>
                      <w:rPr>
                        <w:rFonts w:ascii="Cambria Math" w:hAnsi="Cambria Math"/>
                        <w:i/>
                        <w:sz w:val="28"/>
                        <w:szCs w:val="28"/>
                        <w:lang w:val="uk-UA"/>
                        <w:rPrChange w:id="1977" w:author="ASD" w:date="2016-06-09T16:59:00Z">
                          <w:rPr>
                            <w:rFonts w:ascii="Cambria Math" w:hAnsi="Cambria Math"/>
                            <w:i/>
                            <w:sz w:val="28"/>
                            <w:szCs w:val="28"/>
                            <w:lang w:val="uk-UA"/>
                          </w:rPr>
                        </w:rPrChange>
                      </w:rPr>
                    </m:ctrlPr>
                  </m:dPr>
                  <m:e>
                    <m:r>
                      <w:rPr>
                        <w:rFonts w:ascii="Cambria Math" w:hAnsi="Cambria Math"/>
                        <w:sz w:val="28"/>
                        <w:szCs w:val="28"/>
                        <w:lang w:val="uk-UA"/>
                        <w:rPrChange w:id="1978" w:author="ASD" w:date="2016-06-09T16:59:00Z">
                          <w:rPr>
                            <w:rFonts w:ascii="Cambria Math" w:hAnsi="Cambria Math"/>
                            <w:sz w:val="28"/>
                            <w:szCs w:val="28"/>
                            <w:lang w:val="uk-UA"/>
                          </w:rPr>
                        </w:rPrChange>
                      </w:rPr>
                      <m:t>X</m:t>
                    </m:r>
                  </m:e>
                </m:d>
              </m:e>
              <m:sup>
                <m:r>
                  <w:rPr>
                    <w:rFonts w:ascii="Cambria Math" w:hAnsi="Cambria Math"/>
                    <w:sz w:val="28"/>
                    <w:szCs w:val="28"/>
                    <w:lang w:val="uk-UA"/>
                    <w:rPrChange w:id="1979" w:author="ASD" w:date="2016-06-09T16:59:00Z">
                      <w:rPr>
                        <w:rFonts w:ascii="Cambria Math" w:hAnsi="Cambria Math"/>
                        <w:sz w:val="28"/>
                        <w:szCs w:val="28"/>
                        <w:lang w:val="uk-UA"/>
                      </w:rPr>
                    </w:rPrChange>
                  </w:rPr>
                  <m:t xml:space="preserve"> </m:t>
                </m:r>
              </m:sup>
            </m:sSup>
          </m:e>
        </m:nary>
      </m:oMath>
      <w:r w:rsidRPr="00891248">
        <w:rPr>
          <w:sz w:val="28"/>
          <w:szCs w:val="28"/>
          <w:lang w:val="uk-UA"/>
          <w:rPrChange w:id="1980" w:author="ASD" w:date="2016-06-09T16:59:00Z">
            <w:rPr>
              <w:sz w:val="28"/>
              <w:szCs w:val="28"/>
              <w:lang w:val="uk-UA"/>
            </w:rPr>
          </w:rPrChange>
        </w:rPr>
        <w:t>.</w:t>
      </w:r>
      <w:r w:rsidR="00844137">
        <w:rPr>
          <w:sz w:val="28"/>
          <w:szCs w:val="28"/>
          <w:lang w:val="uk-UA"/>
        </w:rPr>
        <w:t xml:space="preserve">          </w:t>
      </w:r>
      <w:r w:rsidR="00812619" w:rsidRPr="00891248">
        <w:rPr>
          <w:sz w:val="28"/>
          <w:szCs w:val="28"/>
          <w:lang w:val="uk-UA"/>
          <w:rPrChange w:id="1981" w:author="ASD" w:date="2016-06-09T16:59:00Z">
            <w:rPr>
              <w:sz w:val="28"/>
              <w:szCs w:val="28"/>
              <w:lang w:val="uk-UA"/>
            </w:rPr>
          </w:rPrChange>
        </w:rPr>
        <w:t xml:space="preserve"> </w:t>
      </w:r>
      <w:r w:rsidR="00844137">
        <w:rPr>
          <w:sz w:val="28"/>
          <w:szCs w:val="28"/>
          <w:lang w:val="uk-UA"/>
        </w:rPr>
        <w:t xml:space="preserve">  </w:t>
      </w:r>
      <w:bookmarkStart w:id="1982" w:name="_GoBack"/>
      <w:bookmarkEnd w:id="1982"/>
      <w:r w:rsidR="00812619" w:rsidRPr="00891248">
        <w:rPr>
          <w:sz w:val="28"/>
          <w:szCs w:val="28"/>
          <w:lang w:val="uk-UA"/>
          <w:rPrChange w:id="1983" w:author="ASD" w:date="2016-06-09T16:59:00Z">
            <w:rPr>
              <w:sz w:val="28"/>
              <w:szCs w:val="28"/>
              <w:lang w:val="uk-UA"/>
            </w:rPr>
          </w:rPrChange>
        </w:rPr>
        <w:t xml:space="preserve">     (3.7)</w:t>
      </w:r>
    </w:p>
    <w:p w:rsidR="00C7668F" w:rsidRPr="00891248" w:rsidRDefault="000010F1" w:rsidP="00891248">
      <w:pPr>
        <w:spacing w:line="360" w:lineRule="auto"/>
        <w:ind w:firstLine="360"/>
        <w:rPr>
          <w:sz w:val="28"/>
          <w:szCs w:val="28"/>
          <w:lang w:val="uk-UA"/>
          <w:rPrChange w:id="1984" w:author="ASD" w:date="2016-06-09T16:59:00Z">
            <w:rPr>
              <w:lang w:val="uk-UA"/>
            </w:rPr>
          </w:rPrChange>
        </w:rPr>
      </w:pPr>
      <w:r w:rsidRPr="00891248">
        <w:rPr>
          <w:sz w:val="28"/>
          <w:szCs w:val="28"/>
          <w:lang w:val="uk-UA"/>
        </w:rPr>
        <w:t>Додаткова інформація реалізації методу знаходяться в [8].</w:t>
      </w:r>
    </w:p>
    <w:p w:rsidR="00181B6D" w:rsidRPr="00891248" w:rsidRDefault="004D1C47" w:rsidP="00891248">
      <w:pPr>
        <w:pStyle w:val="2"/>
        <w:numPr>
          <w:ilvl w:val="0"/>
          <w:numId w:val="48"/>
        </w:numPr>
        <w:tabs>
          <w:tab w:val="left" w:pos="990"/>
          <w:tab w:val="left" w:pos="1260"/>
        </w:tabs>
        <w:spacing w:before="0" w:after="0" w:line="360" w:lineRule="auto"/>
        <w:ind w:left="1170" w:hanging="810"/>
        <w:rPr>
          <w:rFonts w:eastAsiaTheme="majorEastAsia"/>
          <w:lang w:val="uk-UA"/>
          <w:rPrChange w:id="1985" w:author="ASD" w:date="2016-06-09T16:59:00Z">
            <w:rPr>
              <w:rFonts w:eastAsiaTheme="majorEastAsia"/>
              <w:lang w:val="uk-UA"/>
            </w:rPr>
          </w:rPrChange>
        </w:rPr>
      </w:pPr>
      <w:bookmarkStart w:id="1986" w:name="_Toc453262655"/>
      <w:r w:rsidRPr="00891248">
        <w:rPr>
          <w:rFonts w:eastAsiaTheme="majorEastAsia"/>
          <w:lang w:val="uk-UA"/>
          <w:rPrChange w:id="1987" w:author="ASD" w:date="2016-06-09T16:59:00Z">
            <w:rPr>
              <w:rFonts w:eastAsiaTheme="majorEastAsia"/>
              <w:lang w:val="uk-UA"/>
            </w:rPr>
          </w:rPrChange>
        </w:rPr>
        <w:t>Виявлення помилок</w:t>
      </w:r>
      <w:bookmarkEnd w:id="1986"/>
    </w:p>
    <w:p w:rsidR="004D1C47" w:rsidRPr="00891248" w:rsidRDefault="00812619" w:rsidP="00891248">
      <w:pPr>
        <w:spacing w:line="360" w:lineRule="auto"/>
        <w:ind w:firstLine="630"/>
        <w:rPr>
          <w:sz w:val="28"/>
          <w:szCs w:val="28"/>
          <w:lang w:val="uk-UA"/>
          <w:rPrChange w:id="1988" w:author="ASD" w:date="2016-06-09T16:59:00Z">
            <w:rPr>
              <w:sz w:val="28"/>
              <w:szCs w:val="28"/>
              <w:lang w:val="uk-UA"/>
            </w:rPr>
          </w:rPrChange>
        </w:rPr>
      </w:pPr>
      <w:r w:rsidRPr="00891248">
        <w:rPr>
          <w:sz w:val="28"/>
          <w:szCs w:val="28"/>
          <w:lang w:val="uk-UA"/>
          <w:rPrChange w:id="1989" w:author="ASD" w:date="2016-06-09T16:59:00Z">
            <w:rPr>
              <w:sz w:val="28"/>
              <w:szCs w:val="28"/>
              <w:lang w:val="uk-UA"/>
            </w:rPr>
          </w:rPrChange>
        </w:rPr>
        <w:t>Для підвищення надійності рекурсивного в</w:t>
      </w:r>
      <w:r w:rsidR="001B1B6E" w:rsidRPr="00891248">
        <w:rPr>
          <w:sz w:val="28"/>
          <w:szCs w:val="28"/>
          <w:lang w:val="uk-UA"/>
          <w:rPrChange w:id="1990" w:author="ASD" w:date="2016-06-09T16:59:00Z">
            <w:rPr>
              <w:sz w:val="28"/>
              <w:szCs w:val="28"/>
              <w:lang w:val="uk-UA"/>
            </w:rPr>
          </w:rPrChange>
        </w:rPr>
        <w:t>і</w:t>
      </w:r>
      <w:r w:rsidRPr="00891248">
        <w:rPr>
          <w:sz w:val="28"/>
          <w:szCs w:val="28"/>
          <w:lang w:val="uk-UA"/>
          <w:rPrChange w:id="1991" w:author="ASD" w:date="2016-06-09T16:59:00Z">
            <w:rPr>
              <w:sz w:val="28"/>
              <w:szCs w:val="28"/>
              <w:lang w:val="uk-UA"/>
            </w:rPr>
          </w:rPrChange>
        </w:rPr>
        <w:t xml:space="preserve">дстеження, ми використовуємо три критерії для фільтрації </w:t>
      </w:r>
      <w:r w:rsidR="003A6159" w:rsidRPr="00891248">
        <w:rPr>
          <w:sz w:val="28"/>
          <w:szCs w:val="28"/>
          <w:lang w:val="uk-UA"/>
          <w:rPrChange w:id="1992" w:author="ASD" w:date="2016-06-09T16:59:00Z">
            <w:rPr>
              <w:sz w:val="28"/>
              <w:szCs w:val="28"/>
              <w:lang w:val="uk-UA"/>
            </w:rPr>
          </w:rPrChange>
        </w:rPr>
        <w:t>точок</w:t>
      </w:r>
      <w:r w:rsidRPr="00891248">
        <w:rPr>
          <w:sz w:val="28"/>
          <w:szCs w:val="28"/>
          <w:lang w:val="uk-UA"/>
          <w:rPrChange w:id="1993" w:author="ASD" w:date="2016-06-09T16:59:00Z">
            <w:rPr>
              <w:sz w:val="28"/>
              <w:szCs w:val="28"/>
              <w:lang w:val="uk-UA"/>
            </w:rPr>
          </w:rPrChange>
        </w:rPr>
        <w:t>. Перший критерій встановлюється безпосередньо з рівняння 3.5. З нього</w:t>
      </w:r>
      <w:r w:rsidR="001B1B6E" w:rsidRPr="00891248">
        <w:rPr>
          <w:sz w:val="28"/>
          <w:szCs w:val="28"/>
          <w:lang w:val="uk-UA"/>
          <w:rPrChange w:id="1994" w:author="ASD" w:date="2016-06-09T16:59:00Z">
            <w:rPr>
              <w:sz w:val="28"/>
              <w:szCs w:val="28"/>
              <w:lang w:val="uk-UA"/>
            </w:rPr>
          </w:rPrChange>
        </w:rPr>
        <w:t xml:space="preserve"> </w:t>
      </w:r>
      <w:r w:rsidRPr="00891248">
        <w:rPr>
          <w:sz w:val="28"/>
          <w:szCs w:val="28"/>
          <w:lang w:val="uk-UA"/>
          <w:rPrChange w:id="1995" w:author="ASD" w:date="2016-06-09T16:59:00Z">
            <w:rPr>
              <w:sz w:val="28"/>
              <w:szCs w:val="28"/>
              <w:lang w:val="uk-UA"/>
            </w:rPr>
          </w:rPrChange>
        </w:rPr>
        <w:t xml:space="preserve">випливає, що d можна обчислити тільки тоді, коли G </w:t>
      </w:r>
      <w:r w:rsidR="00D14ADF" w:rsidRPr="00891248">
        <w:rPr>
          <w:sz w:val="28"/>
          <w:szCs w:val="28"/>
          <w:lang w:val="uk-UA"/>
          <w:rPrChange w:id="1996" w:author="ASD" w:date="2016-06-09T16:59:00Z">
            <w:rPr>
              <w:sz w:val="28"/>
              <w:szCs w:val="28"/>
              <w:lang w:val="uk-UA"/>
            </w:rPr>
          </w:rPrChange>
        </w:rPr>
        <w:t>оборотне</w:t>
      </w:r>
      <w:r w:rsidRPr="00891248">
        <w:rPr>
          <w:sz w:val="28"/>
          <w:szCs w:val="28"/>
          <w:lang w:val="uk-UA"/>
          <w:rPrChange w:id="1997" w:author="ASD" w:date="2016-06-09T16:59:00Z">
            <w:rPr>
              <w:sz w:val="28"/>
              <w:szCs w:val="28"/>
              <w:lang w:val="uk-UA"/>
            </w:rPr>
          </w:rPrChange>
        </w:rPr>
        <w:t xml:space="preserve">. G </w:t>
      </w:r>
      <w:r w:rsidR="00D14ADF" w:rsidRPr="00891248">
        <w:rPr>
          <w:sz w:val="28"/>
          <w:szCs w:val="28"/>
          <w:lang w:val="uk-UA"/>
          <w:rPrChange w:id="1998" w:author="ASD" w:date="2016-06-09T16:59:00Z">
            <w:rPr>
              <w:sz w:val="28"/>
              <w:szCs w:val="28"/>
              <w:lang w:val="uk-UA"/>
            </w:rPr>
          </w:rPrChange>
        </w:rPr>
        <w:t>буде вважатися</w:t>
      </w:r>
      <w:r w:rsidRPr="00891248">
        <w:rPr>
          <w:sz w:val="28"/>
          <w:szCs w:val="28"/>
          <w:lang w:val="uk-UA"/>
          <w:rPrChange w:id="1999" w:author="ASD" w:date="2016-06-09T16:59:00Z">
            <w:rPr>
              <w:sz w:val="28"/>
              <w:szCs w:val="28"/>
              <w:lang w:val="uk-UA"/>
            </w:rPr>
          </w:rPrChange>
        </w:rPr>
        <w:t xml:space="preserve"> оборотним, якщо він</w:t>
      </w:r>
      <w:r w:rsidR="00D14ADF" w:rsidRPr="00891248">
        <w:rPr>
          <w:sz w:val="28"/>
          <w:szCs w:val="28"/>
          <w:lang w:val="uk-UA"/>
          <w:rPrChange w:id="2000" w:author="ASD" w:date="2016-06-09T16:59:00Z">
            <w:rPr>
              <w:sz w:val="28"/>
              <w:szCs w:val="28"/>
              <w:lang w:val="uk-UA"/>
            </w:rPr>
          </w:rPrChange>
        </w:rPr>
        <w:t xml:space="preserve"> буде мати</w:t>
      </w:r>
      <w:r w:rsidRPr="00891248">
        <w:rPr>
          <w:sz w:val="28"/>
          <w:szCs w:val="28"/>
          <w:lang w:val="uk-UA"/>
          <w:rPrChange w:id="2001" w:author="ASD" w:date="2016-06-09T16:59:00Z">
            <w:rPr>
              <w:sz w:val="28"/>
              <w:szCs w:val="28"/>
              <w:lang w:val="uk-UA"/>
            </w:rPr>
          </w:rPrChange>
        </w:rPr>
        <w:t xml:space="preserve"> два великих власних значен</w:t>
      </w:r>
      <w:r w:rsidR="00D14ADF" w:rsidRPr="00891248">
        <w:rPr>
          <w:sz w:val="28"/>
          <w:szCs w:val="28"/>
          <w:lang w:val="uk-UA"/>
          <w:rPrChange w:id="2002" w:author="ASD" w:date="2016-06-09T16:59:00Z">
            <w:rPr>
              <w:sz w:val="28"/>
              <w:szCs w:val="28"/>
              <w:lang w:val="uk-UA"/>
            </w:rPr>
          </w:rPrChange>
        </w:rPr>
        <w:t>ня</w:t>
      </w:r>
      <w:r w:rsidRPr="00891248">
        <w:rPr>
          <w:sz w:val="28"/>
          <w:szCs w:val="28"/>
          <w:lang w:val="uk-UA"/>
          <w:rPrChange w:id="2003" w:author="ASD" w:date="2016-06-09T16:59:00Z">
            <w:rPr>
              <w:sz w:val="28"/>
              <w:szCs w:val="28"/>
              <w:lang w:val="uk-UA"/>
            </w:rPr>
          </w:rPrChange>
        </w:rPr>
        <w:t xml:space="preserve"> (λ1, λ2), </w:t>
      </w:r>
      <w:r w:rsidR="00D14ADF" w:rsidRPr="00891248">
        <w:rPr>
          <w:sz w:val="28"/>
          <w:szCs w:val="28"/>
          <w:lang w:val="uk-UA"/>
          <w:rPrChange w:id="2004" w:author="ASD" w:date="2016-06-09T16:59:00Z">
            <w:rPr>
              <w:sz w:val="28"/>
              <w:szCs w:val="28"/>
              <w:lang w:val="uk-UA"/>
            </w:rPr>
          </w:rPrChange>
        </w:rPr>
        <w:t>які мають</w:t>
      </w:r>
      <w:r w:rsidRPr="00891248">
        <w:rPr>
          <w:sz w:val="28"/>
          <w:szCs w:val="28"/>
          <w:lang w:val="uk-UA"/>
          <w:rPrChange w:id="2005" w:author="ASD" w:date="2016-06-09T16:59:00Z">
            <w:rPr>
              <w:sz w:val="28"/>
              <w:szCs w:val="28"/>
              <w:lang w:val="uk-UA"/>
            </w:rPr>
          </w:rPrChange>
        </w:rPr>
        <w:t xml:space="preserve"> місце, коли існують градієнти в два напрямки [8]. Ми використовуємо формулу</w:t>
      </w:r>
      <w:r w:rsidR="00D14ADF" w:rsidRPr="00891248">
        <w:rPr>
          <w:sz w:val="28"/>
          <w:szCs w:val="28"/>
          <w:lang w:val="uk-UA"/>
          <w:rPrChange w:id="2006" w:author="ASD" w:date="2016-06-09T16:59:00Z">
            <w:rPr>
              <w:lang w:val="uk-UA"/>
            </w:rPr>
          </w:rPrChange>
        </w:rPr>
        <w:t xml:space="preserve"> </w:t>
      </w:r>
      <w:r w:rsidR="003A6159" w:rsidRPr="00891248">
        <w:rPr>
          <w:sz w:val="28"/>
          <w:szCs w:val="28"/>
          <w:lang w:val="uk-UA"/>
        </w:rPr>
        <w:t>Щі і Томасакі</w:t>
      </w:r>
      <w:r w:rsidR="00D14ADF" w:rsidRPr="00891248">
        <w:rPr>
          <w:sz w:val="28"/>
          <w:szCs w:val="28"/>
          <w:lang w:val="uk-UA"/>
          <w:rPrChange w:id="2007" w:author="ASD" w:date="2016-06-09T16:59:00Z">
            <w:rPr>
              <w:sz w:val="28"/>
              <w:szCs w:val="28"/>
              <w:lang w:val="uk-UA"/>
            </w:rPr>
          </w:rPrChange>
        </w:rPr>
        <w:t xml:space="preserve"> [45] в якості першого критерію для фільтрації точок.</w:t>
      </w:r>
    </w:p>
    <w:p w:rsidR="00812619" w:rsidRPr="00891248" w:rsidRDefault="00812619" w:rsidP="00891248">
      <w:pPr>
        <w:spacing w:line="360" w:lineRule="auto"/>
        <w:ind w:firstLine="630"/>
        <w:jc w:val="right"/>
        <w:rPr>
          <w:sz w:val="28"/>
          <w:szCs w:val="28"/>
          <w:lang w:val="uk-UA"/>
          <w:rPrChange w:id="2008" w:author="ASD" w:date="2016-06-09T16:59:00Z">
            <w:rPr>
              <w:sz w:val="28"/>
              <w:szCs w:val="28"/>
              <w:lang w:val="uk-UA"/>
            </w:rPr>
          </w:rPrChange>
        </w:rPr>
      </w:pPr>
      <w:r w:rsidRPr="00891248">
        <w:rPr>
          <w:sz w:val="28"/>
          <w:szCs w:val="28"/>
          <w:lang w:val="uk-UA"/>
          <w:rPrChange w:id="2009" w:author="ASD" w:date="2016-06-09T16:59:00Z">
            <w:rPr>
              <w:sz w:val="28"/>
              <w:szCs w:val="28"/>
              <w:lang w:val="uk-UA"/>
            </w:rPr>
          </w:rPrChange>
        </w:rPr>
        <w:t>min(λ1, λ2) &gt; λ</w:t>
      </w:r>
      <w:r w:rsidR="00BA6D73" w:rsidRPr="00891248">
        <w:rPr>
          <w:sz w:val="28"/>
          <w:szCs w:val="28"/>
          <w:lang w:val="uk-UA"/>
          <w:rPrChange w:id="2010" w:author="ASD" w:date="2016-06-09T16:59:00Z">
            <w:rPr>
              <w:sz w:val="28"/>
              <w:szCs w:val="28"/>
              <w:lang w:val="uk-UA"/>
            </w:rPr>
          </w:rPrChange>
        </w:rPr>
        <w:t>,</w:t>
      </w:r>
      <w:r w:rsidRPr="00891248">
        <w:rPr>
          <w:sz w:val="28"/>
          <w:szCs w:val="28"/>
          <w:lang w:val="uk-UA"/>
          <w:rPrChange w:id="2011" w:author="ASD" w:date="2016-06-09T16:59:00Z">
            <w:rPr>
              <w:sz w:val="28"/>
              <w:szCs w:val="28"/>
              <w:lang w:val="uk-UA"/>
            </w:rPr>
          </w:rPrChange>
        </w:rPr>
        <w:t xml:space="preserve">                                            (3.8)</w:t>
      </w:r>
    </w:p>
    <w:p w:rsidR="00D14ADF" w:rsidRPr="00891248" w:rsidRDefault="00B91356" w:rsidP="00891248">
      <w:pPr>
        <w:spacing w:line="360" w:lineRule="auto"/>
        <w:ind w:firstLine="2520"/>
        <w:rPr>
          <w:sz w:val="28"/>
          <w:szCs w:val="28"/>
          <w:lang w:val="uk-UA"/>
          <w:rPrChange w:id="2012" w:author="ASD" w:date="2016-06-09T16:59:00Z">
            <w:rPr>
              <w:sz w:val="28"/>
              <w:szCs w:val="28"/>
              <w:lang w:val="uk-UA"/>
            </w:rPr>
          </w:rPrChange>
        </w:rPr>
      </w:pPr>
      <w:r w:rsidRPr="00891248">
        <w:rPr>
          <w:sz w:val="28"/>
          <w:szCs w:val="28"/>
          <w:lang w:val="uk-UA"/>
          <w:rPrChange w:id="2013" w:author="ASD" w:date="2016-06-09T16:59:00Z">
            <w:rPr>
              <w:sz w:val="28"/>
              <w:szCs w:val="28"/>
              <w:lang w:val="uk-UA"/>
            </w:rPr>
          </w:rPrChange>
        </w:rPr>
        <w:t>де</w:t>
      </w:r>
      <w:r w:rsidRPr="00891248">
        <w:rPr>
          <w:sz w:val="28"/>
          <w:szCs w:val="28"/>
          <w:lang w:val="uk-UA"/>
          <w:rPrChange w:id="2014" w:author="ASD" w:date="2016-06-09T16:59:00Z">
            <w:rPr>
              <w:sz w:val="28"/>
              <w:szCs w:val="28"/>
              <w:lang w:val="uk-UA"/>
            </w:rPr>
          </w:rPrChange>
        </w:rPr>
        <w:tab/>
      </w:r>
      <w:r w:rsidRPr="00891248">
        <w:rPr>
          <w:sz w:val="28"/>
          <w:szCs w:val="28"/>
          <w:lang w:val="uk-UA"/>
          <w:rPrChange w:id="2015" w:author="ASD" w:date="2016-06-09T16:59:00Z">
            <w:rPr>
              <w:sz w:val="28"/>
              <w:szCs w:val="28"/>
              <w:lang w:val="uk-UA"/>
            </w:rPr>
          </w:rPrChange>
        </w:rPr>
        <w:tab/>
        <w:t>λ1 – перше велике власне число;</w:t>
      </w:r>
    </w:p>
    <w:p w:rsidR="00B91356" w:rsidRPr="00891248" w:rsidRDefault="00B91356" w:rsidP="00891248">
      <w:pPr>
        <w:spacing w:line="360" w:lineRule="auto"/>
        <w:ind w:firstLine="2520"/>
        <w:rPr>
          <w:sz w:val="28"/>
          <w:szCs w:val="28"/>
          <w:lang w:val="uk-UA"/>
          <w:rPrChange w:id="2016" w:author="ASD" w:date="2016-06-09T16:59:00Z">
            <w:rPr>
              <w:sz w:val="28"/>
              <w:szCs w:val="28"/>
              <w:lang w:val="uk-UA"/>
            </w:rPr>
          </w:rPrChange>
        </w:rPr>
      </w:pPr>
      <w:r w:rsidRPr="00891248">
        <w:rPr>
          <w:sz w:val="28"/>
          <w:szCs w:val="28"/>
          <w:lang w:val="uk-UA"/>
          <w:rPrChange w:id="2017" w:author="ASD" w:date="2016-06-09T16:59:00Z">
            <w:rPr>
              <w:sz w:val="28"/>
              <w:szCs w:val="28"/>
              <w:lang w:val="uk-UA"/>
            </w:rPr>
          </w:rPrChange>
        </w:rPr>
        <w:tab/>
      </w:r>
      <w:r w:rsidRPr="00891248">
        <w:rPr>
          <w:sz w:val="28"/>
          <w:szCs w:val="28"/>
          <w:lang w:val="uk-UA"/>
          <w:rPrChange w:id="2018" w:author="ASD" w:date="2016-06-09T16:59:00Z">
            <w:rPr>
              <w:sz w:val="28"/>
              <w:szCs w:val="28"/>
              <w:lang w:val="uk-UA"/>
            </w:rPr>
          </w:rPrChange>
        </w:rPr>
        <w:tab/>
        <w:t>λ2 – друге велике власне число.</w:t>
      </w:r>
      <w:r w:rsidR="00F85C04" w:rsidRPr="00891248">
        <w:rPr>
          <w:sz w:val="28"/>
          <w:szCs w:val="28"/>
          <w:lang w:val="uk-UA"/>
          <w:rPrChange w:id="2019" w:author="ASD" w:date="2016-06-09T16:59:00Z">
            <w:rPr>
              <w:sz w:val="28"/>
              <w:szCs w:val="28"/>
              <w:lang w:val="uk-UA"/>
            </w:rPr>
          </w:rPrChange>
        </w:rPr>
        <w:t xml:space="preserve"> </w:t>
      </w:r>
    </w:p>
    <w:p w:rsidR="00B91356" w:rsidRPr="00891248" w:rsidRDefault="003A6159" w:rsidP="00891248">
      <w:pPr>
        <w:spacing w:line="360" w:lineRule="auto"/>
        <w:ind w:firstLine="630"/>
        <w:rPr>
          <w:sz w:val="28"/>
          <w:szCs w:val="28"/>
          <w:lang w:val="uk-UA"/>
          <w:rPrChange w:id="2020" w:author="ASD" w:date="2016-06-09T16:59:00Z">
            <w:rPr>
              <w:sz w:val="28"/>
              <w:szCs w:val="28"/>
              <w:lang w:val="uk-UA"/>
            </w:rPr>
          </w:rPrChange>
        </w:rPr>
      </w:pPr>
      <w:r w:rsidRPr="00891248">
        <w:rPr>
          <w:sz w:val="28"/>
          <w:szCs w:val="28"/>
          <w:lang w:val="uk-UA"/>
        </w:rPr>
        <w:t>Калал</w:t>
      </w:r>
      <w:r w:rsidR="00B91356" w:rsidRPr="00891248">
        <w:rPr>
          <w:sz w:val="28"/>
          <w:szCs w:val="28"/>
          <w:lang w:val="uk-UA"/>
          <w:rPrChange w:id="2021" w:author="ASD" w:date="2016-06-09T16:59:00Z">
            <w:rPr>
              <w:sz w:val="28"/>
              <w:szCs w:val="28"/>
              <w:lang w:val="uk-UA"/>
            </w:rPr>
          </w:rPrChange>
        </w:rPr>
        <w:t xml:space="preserve"> [28] запропонував метод вперед-назад для </w:t>
      </w:r>
      <w:r w:rsidRPr="00891248">
        <w:rPr>
          <w:sz w:val="28"/>
          <w:szCs w:val="28"/>
          <w:lang w:val="uk-UA"/>
          <w:rPrChange w:id="2022" w:author="ASD" w:date="2016-06-09T16:59:00Z">
            <w:rPr>
              <w:sz w:val="28"/>
              <w:szCs w:val="28"/>
              <w:lang w:val="uk-UA"/>
            </w:rPr>
          </w:rPrChange>
        </w:rPr>
        <w:t>фільтраціях</w:t>
      </w:r>
      <w:r w:rsidR="00B91356" w:rsidRPr="00891248">
        <w:rPr>
          <w:sz w:val="28"/>
          <w:szCs w:val="28"/>
          <w:lang w:val="uk-UA"/>
          <w:rPrChange w:id="2023" w:author="ASD" w:date="2016-06-09T16:59:00Z">
            <w:rPr>
              <w:sz w:val="28"/>
              <w:szCs w:val="28"/>
              <w:lang w:val="uk-UA"/>
            </w:rPr>
          </w:rPrChange>
        </w:rPr>
        <w:t xml:space="preserve"> помилок. Цей підхід до виявлення помилки показано на рис. 3.2. У лівому зображенні, точка 1 правильно відслідковуються, його відповідне</w:t>
      </w:r>
      <w:r w:rsidR="00BA6D73" w:rsidRPr="00891248">
        <w:rPr>
          <w:sz w:val="28"/>
          <w:szCs w:val="28"/>
          <w:lang w:val="uk-UA"/>
          <w:rPrChange w:id="2024" w:author="ASD" w:date="2016-06-09T16:59:00Z">
            <w:rPr>
              <w:sz w:val="28"/>
              <w:szCs w:val="28"/>
              <w:lang w:val="uk-UA"/>
            </w:rPr>
          </w:rPrChange>
        </w:rPr>
        <w:t xml:space="preserve"> положення в правому зображенні це - точка 2, однак вона</w:t>
      </w:r>
      <w:r w:rsidR="00B91356" w:rsidRPr="00891248">
        <w:rPr>
          <w:sz w:val="28"/>
          <w:szCs w:val="28"/>
          <w:lang w:val="uk-UA"/>
          <w:rPrChange w:id="2025" w:author="ASD" w:date="2016-06-09T16:59:00Z">
            <w:rPr>
              <w:sz w:val="28"/>
              <w:szCs w:val="28"/>
              <w:lang w:val="uk-UA"/>
            </w:rPr>
          </w:rPrChange>
        </w:rPr>
        <w:t xml:space="preserve"> </w:t>
      </w:r>
      <w:r w:rsidR="00BA6D73" w:rsidRPr="00891248">
        <w:rPr>
          <w:sz w:val="28"/>
          <w:szCs w:val="28"/>
          <w:lang w:val="uk-UA"/>
          <w:rPrChange w:id="2026" w:author="ASD" w:date="2016-06-09T16:59:00Z">
            <w:rPr>
              <w:sz w:val="28"/>
              <w:szCs w:val="28"/>
              <w:lang w:val="uk-UA"/>
            </w:rPr>
          </w:rPrChange>
        </w:rPr>
        <w:t>розташована</w:t>
      </w:r>
      <w:r w:rsidR="00B91356" w:rsidRPr="00891248">
        <w:rPr>
          <w:sz w:val="28"/>
          <w:szCs w:val="28"/>
          <w:lang w:val="uk-UA"/>
          <w:rPrChange w:id="2027" w:author="ASD" w:date="2016-06-09T16:59:00Z">
            <w:rPr>
              <w:sz w:val="28"/>
              <w:szCs w:val="28"/>
              <w:lang w:val="uk-UA"/>
            </w:rPr>
          </w:rPrChange>
        </w:rPr>
        <w:t xml:space="preserve"> в неправильному місці, </w:t>
      </w:r>
      <w:r w:rsidR="00BA6D73" w:rsidRPr="00891248">
        <w:rPr>
          <w:sz w:val="28"/>
          <w:szCs w:val="28"/>
          <w:lang w:val="uk-UA"/>
          <w:rPrChange w:id="2028" w:author="ASD" w:date="2016-06-09T16:59:00Z">
            <w:rPr>
              <w:sz w:val="28"/>
              <w:szCs w:val="28"/>
              <w:lang w:val="uk-UA"/>
            </w:rPr>
          </w:rPrChange>
        </w:rPr>
        <w:t>відбувається колізія</w:t>
      </w:r>
      <w:r w:rsidR="00B91356" w:rsidRPr="00891248">
        <w:rPr>
          <w:sz w:val="28"/>
          <w:szCs w:val="28"/>
          <w:lang w:val="uk-UA"/>
          <w:rPrChange w:id="2029" w:author="ASD" w:date="2016-06-09T16:59:00Z">
            <w:rPr>
              <w:sz w:val="28"/>
              <w:szCs w:val="28"/>
              <w:lang w:val="uk-UA"/>
            </w:rPr>
          </w:rPrChange>
        </w:rPr>
        <w:t xml:space="preserve">. </w:t>
      </w:r>
      <w:r w:rsidR="00BA6D73" w:rsidRPr="00891248">
        <w:rPr>
          <w:sz w:val="28"/>
          <w:szCs w:val="28"/>
          <w:lang w:val="uk-UA"/>
          <w:rPrChange w:id="2030" w:author="ASD" w:date="2016-06-09T16:59:00Z">
            <w:rPr>
              <w:sz w:val="28"/>
              <w:szCs w:val="28"/>
              <w:lang w:val="uk-UA"/>
            </w:rPr>
          </w:rPrChange>
        </w:rPr>
        <w:t>Зап</w:t>
      </w:r>
      <w:r w:rsidR="00B91356" w:rsidRPr="00891248">
        <w:rPr>
          <w:sz w:val="28"/>
          <w:szCs w:val="28"/>
          <w:lang w:val="uk-UA"/>
          <w:rPrChange w:id="2031" w:author="ASD" w:date="2016-06-09T16:59:00Z">
            <w:rPr>
              <w:sz w:val="28"/>
              <w:szCs w:val="28"/>
              <w:lang w:val="uk-UA"/>
            </w:rPr>
          </w:rPrChange>
        </w:rPr>
        <w:t>ропонован</w:t>
      </w:r>
      <w:r w:rsidR="00BA6D73" w:rsidRPr="00891248">
        <w:rPr>
          <w:sz w:val="28"/>
          <w:szCs w:val="28"/>
          <w:lang w:val="uk-UA"/>
          <w:rPrChange w:id="2032" w:author="ASD" w:date="2016-06-09T16:59:00Z">
            <w:rPr>
              <w:sz w:val="28"/>
              <w:szCs w:val="28"/>
              <w:lang w:val="uk-UA"/>
            </w:rPr>
          </w:rPrChange>
        </w:rPr>
        <w:t>ий фільтр помилки базується</w:t>
      </w:r>
      <w:r w:rsidR="00B91356" w:rsidRPr="00891248">
        <w:rPr>
          <w:sz w:val="28"/>
          <w:szCs w:val="28"/>
          <w:lang w:val="uk-UA"/>
          <w:rPrChange w:id="2033" w:author="ASD" w:date="2016-06-09T16:59:00Z">
            <w:rPr>
              <w:sz w:val="28"/>
              <w:szCs w:val="28"/>
              <w:lang w:val="uk-UA"/>
            </w:rPr>
          </w:rPrChange>
        </w:rPr>
        <w:t xml:space="preserve"> на ідеї про те, що відстеження точок повинен бути оборотним. </w:t>
      </w:r>
      <w:r w:rsidR="00BA6D73" w:rsidRPr="00891248">
        <w:rPr>
          <w:sz w:val="28"/>
          <w:szCs w:val="28"/>
          <w:lang w:val="uk-UA"/>
          <w:rPrChange w:id="2034" w:author="ASD" w:date="2016-06-09T16:59:00Z">
            <w:rPr>
              <w:sz w:val="28"/>
              <w:szCs w:val="28"/>
              <w:lang w:val="uk-UA"/>
            </w:rPr>
          </w:rPrChange>
        </w:rPr>
        <w:t>Точка</w:t>
      </w:r>
      <w:r w:rsidR="00B91356" w:rsidRPr="00891248">
        <w:rPr>
          <w:sz w:val="28"/>
          <w:szCs w:val="28"/>
          <w:lang w:val="uk-UA"/>
          <w:rPrChange w:id="2035" w:author="ASD" w:date="2016-06-09T16:59:00Z">
            <w:rPr>
              <w:sz w:val="28"/>
              <w:szCs w:val="28"/>
              <w:lang w:val="uk-UA"/>
            </w:rPr>
          </w:rPrChange>
        </w:rPr>
        <w:t xml:space="preserve"> 1 відстежується назад у вихідне місце розташування. На відміну від точк</w:t>
      </w:r>
      <w:r w:rsidR="00BA6D73" w:rsidRPr="00891248">
        <w:rPr>
          <w:sz w:val="28"/>
          <w:szCs w:val="28"/>
          <w:lang w:val="uk-UA"/>
          <w:rPrChange w:id="2036" w:author="ASD" w:date="2016-06-09T16:59:00Z">
            <w:rPr>
              <w:sz w:val="28"/>
              <w:szCs w:val="28"/>
              <w:lang w:val="uk-UA"/>
            </w:rPr>
          </w:rPrChange>
        </w:rPr>
        <w:t>и</w:t>
      </w:r>
      <w:r w:rsidR="00B91356" w:rsidRPr="00891248">
        <w:rPr>
          <w:sz w:val="28"/>
          <w:szCs w:val="28"/>
          <w:lang w:val="uk-UA"/>
          <w:rPrChange w:id="2037" w:author="ASD" w:date="2016-06-09T16:59:00Z">
            <w:rPr>
              <w:sz w:val="28"/>
              <w:szCs w:val="28"/>
              <w:lang w:val="uk-UA"/>
            </w:rPr>
          </w:rPrChange>
        </w:rPr>
        <w:t xml:space="preserve"> 2</w:t>
      </w:r>
      <w:r w:rsidR="00BA6D73" w:rsidRPr="00891248">
        <w:rPr>
          <w:sz w:val="28"/>
          <w:szCs w:val="28"/>
          <w:lang w:val="uk-UA"/>
          <w:rPrChange w:id="2038" w:author="ASD" w:date="2016-06-09T16:59:00Z">
            <w:rPr>
              <w:sz w:val="28"/>
              <w:szCs w:val="28"/>
              <w:lang w:val="uk-UA"/>
            </w:rPr>
          </w:rPrChange>
        </w:rPr>
        <w:t>, яка</w:t>
      </w:r>
      <w:r w:rsidR="00B91356" w:rsidRPr="00891248">
        <w:rPr>
          <w:sz w:val="28"/>
          <w:szCs w:val="28"/>
          <w:lang w:val="uk-UA"/>
          <w:rPrChange w:id="2039" w:author="ASD" w:date="2016-06-09T16:59:00Z">
            <w:rPr>
              <w:sz w:val="28"/>
              <w:szCs w:val="28"/>
              <w:lang w:val="uk-UA"/>
            </w:rPr>
          </w:rPrChange>
        </w:rPr>
        <w:t xml:space="preserve"> відстежується </w:t>
      </w:r>
      <w:r w:rsidR="00BA6D73" w:rsidRPr="00891248">
        <w:rPr>
          <w:sz w:val="28"/>
          <w:szCs w:val="28"/>
          <w:lang w:val="uk-UA"/>
          <w:rPrChange w:id="2040" w:author="ASD" w:date="2016-06-09T16:59:00Z">
            <w:rPr>
              <w:sz w:val="28"/>
              <w:szCs w:val="28"/>
              <w:lang w:val="uk-UA"/>
            </w:rPr>
          </w:rPrChange>
        </w:rPr>
        <w:t xml:space="preserve">назад в </w:t>
      </w:r>
      <w:r w:rsidR="00BA6D73" w:rsidRPr="00891248">
        <w:rPr>
          <w:sz w:val="28"/>
          <w:szCs w:val="28"/>
          <w:lang w:val="uk-UA"/>
          <w:rPrChange w:id="2041" w:author="ASD" w:date="2016-06-09T16:59:00Z">
            <w:rPr>
              <w:sz w:val="28"/>
              <w:szCs w:val="28"/>
              <w:lang w:val="uk-UA"/>
            </w:rPr>
          </w:rPrChange>
        </w:rPr>
        <w:lastRenderedPageBreak/>
        <w:t xml:space="preserve">іншому місці. </w:t>
      </w:r>
      <w:r w:rsidRPr="00891248">
        <w:rPr>
          <w:sz w:val="28"/>
          <w:szCs w:val="28"/>
          <w:lang w:val="uk-UA"/>
          <w:rPrChange w:id="2042" w:author="ASD" w:date="2016-06-09T16:59:00Z">
            <w:rPr>
              <w:sz w:val="28"/>
              <w:szCs w:val="28"/>
              <w:lang w:val="uk-UA"/>
            </w:rPr>
          </w:rPrChange>
        </w:rPr>
        <w:t>Запропоновано</w:t>
      </w:r>
      <w:r w:rsidR="00B91356" w:rsidRPr="00891248">
        <w:rPr>
          <w:sz w:val="28"/>
          <w:szCs w:val="28"/>
          <w:lang w:val="uk-UA"/>
          <w:rPrChange w:id="2043" w:author="ASD" w:date="2016-06-09T16:59:00Z">
            <w:rPr>
              <w:sz w:val="28"/>
              <w:szCs w:val="28"/>
              <w:lang w:val="uk-UA"/>
            </w:rPr>
          </w:rPrChange>
        </w:rPr>
        <w:t xml:space="preserve"> міра похибки визначається</w:t>
      </w:r>
      <w:r w:rsidR="00BA6D73" w:rsidRPr="00891248">
        <w:rPr>
          <w:sz w:val="28"/>
          <w:szCs w:val="28"/>
          <w:lang w:val="uk-UA"/>
          <w:rPrChange w:id="2044" w:author="ASD" w:date="2016-06-09T16:59:00Z">
            <w:rPr>
              <w:sz w:val="28"/>
              <w:szCs w:val="28"/>
              <w:lang w:val="uk-UA"/>
            </w:rPr>
          </w:rPrChange>
        </w:rPr>
        <w:t>,</w:t>
      </w:r>
      <w:r w:rsidR="00B91356" w:rsidRPr="00891248">
        <w:rPr>
          <w:sz w:val="28"/>
          <w:szCs w:val="28"/>
          <w:lang w:val="uk-UA"/>
          <w:rPrChange w:id="2045" w:author="ASD" w:date="2016-06-09T16:59:00Z">
            <w:rPr>
              <w:sz w:val="28"/>
              <w:szCs w:val="28"/>
              <w:lang w:val="uk-UA"/>
            </w:rPr>
          </w:rPrChange>
        </w:rPr>
        <w:t xml:space="preserve"> як евклідова відстань</w:t>
      </w:r>
      <w:r w:rsidR="00BA6D73" w:rsidRPr="00891248">
        <w:rPr>
          <w:sz w:val="28"/>
          <w:szCs w:val="28"/>
          <w:lang w:val="uk-UA"/>
          <w:rPrChange w:id="2046" w:author="ASD" w:date="2016-06-09T16:59:00Z">
            <w:rPr>
              <w:sz w:val="28"/>
              <w:szCs w:val="28"/>
              <w:lang w:val="uk-UA"/>
            </w:rPr>
          </w:rPrChange>
        </w:rPr>
        <w:t xml:space="preserve"> і вираховується за формулою</w:t>
      </w:r>
    </w:p>
    <w:p w:rsidR="00BA6D73" w:rsidRPr="00891248" w:rsidRDefault="00BA6D73" w:rsidP="00891248">
      <w:pPr>
        <w:spacing w:line="360" w:lineRule="auto"/>
        <w:ind w:firstLine="630"/>
        <w:jc w:val="right"/>
        <w:rPr>
          <w:sz w:val="28"/>
          <w:szCs w:val="28"/>
          <w:lang w:val="uk-UA"/>
          <w:rPrChange w:id="2047" w:author="ASD" w:date="2016-06-09T16:59:00Z">
            <w:rPr>
              <w:sz w:val="28"/>
              <w:szCs w:val="28"/>
              <w:lang w:val="uk-UA"/>
            </w:rPr>
          </w:rPrChange>
        </w:rPr>
      </w:pPr>
      <m:oMath>
        <m:r>
          <w:rPr>
            <w:rFonts w:ascii="Cambria Math" w:hAnsi="Cambria Math"/>
            <w:sz w:val="28"/>
            <w:szCs w:val="28"/>
            <w:lang w:val="uk-UA"/>
            <w:rPrChange w:id="2048" w:author="ASD" w:date="2016-06-09T16:59:00Z">
              <w:rPr>
                <w:rFonts w:ascii="Cambria Math" w:hAnsi="Cambria Math"/>
                <w:sz w:val="28"/>
                <w:szCs w:val="28"/>
                <w:lang w:val="uk-UA"/>
              </w:rPr>
            </w:rPrChange>
          </w:rPr>
          <m:t>ε=|p-p"|</m:t>
        </m:r>
      </m:oMath>
      <w:r w:rsidRPr="00891248">
        <w:rPr>
          <w:sz w:val="28"/>
          <w:szCs w:val="28"/>
          <w:lang w:val="uk-UA"/>
          <w:rPrChange w:id="2049" w:author="ASD" w:date="2016-06-09T16:59:00Z">
            <w:rPr>
              <w:sz w:val="28"/>
              <w:szCs w:val="28"/>
              <w:lang w:val="uk-UA"/>
            </w:rPr>
          </w:rPrChange>
        </w:rPr>
        <w:t>,                                                (</w:t>
      </w:r>
      <w:r w:rsidR="00FE48EA" w:rsidRPr="00891248">
        <w:rPr>
          <w:sz w:val="28"/>
          <w:szCs w:val="28"/>
          <w:lang w:val="uk-UA"/>
          <w:rPrChange w:id="2050" w:author="ASD" w:date="2016-06-09T16:59:00Z">
            <w:rPr>
              <w:sz w:val="28"/>
              <w:szCs w:val="28"/>
              <w:lang w:val="uk-UA"/>
            </w:rPr>
          </w:rPrChange>
        </w:rPr>
        <w:t>3</w:t>
      </w:r>
      <w:r w:rsidRPr="00891248">
        <w:rPr>
          <w:sz w:val="28"/>
          <w:szCs w:val="28"/>
          <w:lang w:val="uk-UA"/>
          <w:rPrChange w:id="2051" w:author="ASD" w:date="2016-06-09T16:59:00Z">
            <w:rPr>
              <w:sz w:val="28"/>
              <w:szCs w:val="28"/>
              <w:lang w:val="uk-UA"/>
            </w:rPr>
          </w:rPrChange>
        </w:rPr>
        <w:t>.</w:t>
      </w:r>
      <w:r w:rsidR="00FE48EA" w:rsidRPr="00891248">
        <w:rPr>
          <w:sz w:val="28"/>
          <w:szCs w:val="28"/>
          <w:lang w:val="uk-UA"/>
          <w:rPrChange w:id="2052" w:author="ASD" w:date="2016-06-09T16:59:00Z">
            <w:rPr>
              <w:sz w:val="28"/>
              <w:szCs w:val="28"/>
              <w:lang w:val="uk-UA"/>
            </w:rPr>
          </w:rPrChange>
        </w:rPr>
        <w:t>9</w:t>
      </w:r>
      <w:r w:rsidRPr="00891248">
        <w:rPr>
          <w:sz w:val="28"/>
          <w:szCs w:val="28"/>
          <w:lang w:val="uk-UA"/>
          <w:rPrChange w:id="2053" w:author="ASD" w:date="2016-06-09T16:59:00Z">
            <w:rPr>
              <w:sz w:val="28"/>
              <w:szCs w:val="28"/>
              <w:lang w:val="uk-UA"/>
            </w:rPr>
          </w:rPrChange>
        </w:rPr>
        <w:t>)</w:t>
      </w:r>
    </w:p>
    <w:p w:rsidR="00BA6D73" w:rsidRPr="00891248" w:rsidRDefault="00BA6D73" w:rsidP="00891248">
      <w:pPr>
        <w:spacing w:line="360" w:lineRule="auto"/>
        <w:ind w:firstLine="2520"/>
        <w:jc w:val="left"/>
        <w:rPr>
          <w:sz w:val="28"/>
          <w:szCs w:val="28"/>
          <w:lang w:val="uk-UA"/>
          <w:rPrChange w:id="2054" w:author="ASD" w:date="2016-06-09T16:59:00Z">
            <w:rPr>
              <w:sz w:val="28"/>
              <w:szCs w:val="28"/>
              <w:lang w:val="uk-UA"/>
            </w:rPr>
          </w:rPrChange>
        </w:rPr>
      </w:pPr>
      <w:r w:rsidRPr="00891248">
        <w:rPr>
          <w:sz w:val="28"/>
          <w:szCs w:val="28"/>
          <w:lang w:val="uk-UA"/>
          <w:rPrChange w:id="2055" w:author="ASD" w:date="2016-06-09T16:59:00Z">
            <w:rPr>
              <w:sz w:val="28"/>
              <w:szCs w:val="28"/>
              <w:lang w:val="uk-UA"/>
            </w:rPr>
          </w:rPrChange>
        </w:rPr>
        <w:t>де</w:t>
      </w:r>
      <w:r w:rsidRPr="00891248">
        <w:rPr>
          <w:sz w:val="28"/>
          <w:szCs w:val="28"/>
          <w:lang w:val="uk-UA"/>
          <w:rPrChange w:id="2056" w:author="ASD" w:date="2016-06-09T16:59:00Z">
            <w:rPr>
              <w:sz w:val="28"/>
              <w:szCs w:val="28"/>
              <w:lang w:val="uk-UA"/>
            </w:rPr>
          </w:rPrChange>
        </w:rPr>
        <w:tab/>
      </w:r>
      <w:r w:rsidRPr="00891248">
        <w:rPr>
          <w:sz w:val="28"/>
          <w:szCs w:val="28"/>
          <w:lang w:val="uk-UA"/>
          <w:rPrChange w:id="2057" w:author="ASD" w:date="2016-06-09T16:59:00Z">
            <w:rPr>
              <w:sz w:val="28"/>
              <w:szCs w:val="28"/>
              <w:lang w:val="uk-UA"/>
            </w:rPr>
          </w:rPrChange>
        </w:rPr>
        <w:tab/>
      </w:r>
      <m:oMath>
        <m:r>
          <w:rPr>
            <w:rFonts w:ascii="Cambria Math" w:hAnsi="Cambria Math"/>
            <w:sz w:val="28"/>
            <w:szCs w:val="28"/>
            <w:lang w:val="uk-UA"/>
            <w:rPrChange w:id="2058" w:author="ASD" w:date="2016-06-09T16:59:00Z">
              <w:rPr>
                <w:rFonts w:ascii="Cambria Math" w:hAnsi="Cambria Math"/>
                <w:sz w:val="28"/>
                <w:szCs w:val="28"/>
                <w:lang w:val="uk-UA"/>
              </w:rPr>
            </w:rPrChange>
          </w:rPr>
          <m:t>ε</m:t>
        </m:r>
      </m:oMath>
      <w:r w:rsidRPr="00891248">
        <w:rPr>
          <w:sz w:val="28"/>
          <w:szCs w:val="28"/>
          <w:lang w:val="uk-UA"/>
          <w:rPrChange w:id="2059" w:author="ASD" w:date="2016-06-09T16:59:00Z">
            <w:rPr>
              <w:sz w:val="28"/>
              <w:szCs w:val="28"/>
              <w:lang w:val="uk-UA"/>
            </w:rPr>
          </w:rPrChange>
        </w:rPr>
        <w:t xml:space="preserve"> – модуль різниці</w:t>
      </w:r>
    </w:p>
    <w:p w:rsidR="00BA6D73" w:rsidRPr="00891248" w:rsidRDefault="00BA6D73" w:rsidP="00891248">
      <w:pPr>
        <w:spacing w:line="360" w:lineRule="auto"/>
        <w:ind w:left="1020" w:firstLine="2520"/>
        <w:jc w:val="left"/>
        <w:rPr>
          <w:sz w:val="28"/>
          <w:szCs w:val="28"/>
          <w:lang w:val="uk-UA"/>
          <w:rPrChange w:id="2060" w:author="ASD" w:date="2016-06-09T16:59:00Z">
            <w:rPr>
              <w:sz w:val="28"/>
              <w:szCs w:val="28"/>
              <w:lang w:val="uk-UA"/>
            </w:rPr>
          </w:rPrChange>
        </w:rPr>
      </w:pPr>
      <w:r w:rsidRPr="00891248">
        <w:rPr>
          <w:i/>
          <w:sz w:val="28"/>
          <w:szCs w:val="28"/>
          <w:lang w:val="uk-UA"/>
          <w:rPrChange w:id="2061" w:author="ASD" w:date="2016-06-09T16:59:00Z">
            <w:rPr>
              <w:i/>
              <w:sz w:val="28"/>
              <w:szCs w:val="28"/>
              <w:lang w:val="uk-UA"/>
            </w:rPr>
          </w:rPrChange>
        </w:rPr>
        <w:t>p</w:t>
      </w:r>
      <w:r w:rsidRPr="00891248">
        <w:rPr>
          <w:sz w:val="28"/>
          <w:szCs w:val="28"/>
          <w:lang w:val="uk-UA"/>
          <w:rPrChange w:id="2062" w:author="ASD" w:date="2016-06-09T16:59:00Z">
            <w:rPr>
              <w:sz w:val="28"/>
              <w:szCs w:val="28"/>
              <w:lang w:val="uk-UA"/>
            </w:rPr>
          </w:rPrChange>
        </w:rPr>
        <w:t xml:space="preserve"> – </w:t>
      </w:r>
      <w:r w:rsidR="003B75F2" w:rsidRPr="00891248">
        <w:rPr>
          <w:sz w:val="28"/>
          <w:szCs w:val="28"/>
          <w:lang w:val="uk-UA"/>
          <w:rPrChange w:id="2063" w:author="ASD" w:date="2016-06-09T16:59:00Z">
            <w:rPr>
              <w:sz w:val="28"/>
              <w:szCs w:val="28"/>
              <w:lang w:val="uk-UA"/>
            </w:rPr>
          </w:rPrChange>
        </w:rPr>
        <w:t>позиція</w:t>
      </w:r>
      <w:r w:rsidRPr="00891248">
        <w:rPr>
          <w:sz w:val="28"/>
          <w:szCs w:val="28"/>
          <w:lang w:val="uk-UA"/>
          <w:rPrChange w:id="2064" w:author="ASD" w:date="2016-06-09T16:59:00Z">
            <w:rPr>
              <w:sz w:val="28"/>
              <w:szCs w:val="28"/>
              <w:lang w:val="uk-UA"/>
            </w:rPr>
          </w:rPrChange>
        </w:rPr>
        <w:t xml:space="preserve"> </w:t>
      </w:r>
      <w:r w:rsidR="003B75F2" w:rsidRPr="00891248">
        <w:rPr>
          <w:sz w:val="28"/>
          <w:szCs w:val="28"/>
          <w:lang w:val="uk-UA"/>
          <w:rPrChange w:id="2065" w:author="ASD" w:date="2016-06-09T16:59:00Z">
            <w:rPr>
              <w:sz w:val="28"/>
              <w:szCs w:val="28"/>
              <w:lang w:val="uk-UA"/>
            </w:rPr>
          </w:rPrChange>
        </w:rPr>
        <w:t>точки</w:t>
      </w:r>
      <w:r w:rsidRPr="00891248">
        <w:rPr>
          <w:sz w:val="28"/>
          <w:szCs w:val="28"/>
          <w:lang w:val="uk-UA"/>
          <w:rPrChange w:id="2066" w:author="ASD" w:date="2016-06-09T16:59:00Z">
            <w:rPr>
              <w:sz w:val="28"/>
              <w:szCs w:val="28"/>
              <w:lang w:val="uk-UA"/>
            </w:rPr>
          </w:rPrChange>
        </w:rPr>
        <w:t>;</w:t>
      </w:r>
    </w:p>
    <w:p w:rsidR="00812619" w:rsidRPr="00891248" w:rsidRDefault="00BA6D73" w:rsidP="00891248">
      <w:pPr>
        <w:spacing w:line="360" w:lineRule="auto"/>
        <w:ind w:firstLine="2520"/>
        <w:jc w:val="right"/>
        <w:rPr>
          <w:sz w:val="28"/>
          <w:szCs w:val="28"/>
          <w:lang w:val="uk-UA"/>
          <w:rPrChange w:id="2067" w:author="ASD" w:date="2016-06-09T16:59:00Z">
            <w:rPr>
              <w:sz w:val="28"/>
              <w:szCs w:val="28"/>
              <w:lang w:val="uk-UA"/>
            </w:rPr>
          </w:rPrChange>
        </w:rPr>
      </w:pPr>
      <w:r w:rsidRPr="00891248">
        <w:rPr>
          <w:sz w:val="28"/>
          <w:szCs w:val="28"/>
          <w:lang w:val="uk-UA"/>
          <w:rPrChange w:id="2068" w:author="ASD" w:date="2016-06-09T16:59:00Z">
            <w:rPr>
              <w:sz w:val="28"/>
              <w:szCs w:val="28"/>
              <w:lang w:val="uk-UA"/>
            </w:rPr>
          </w:rPrChange>
        </w:rPr>
        <w:tab/>
      </w:r>
      <w:r w:rsidRPr="00891248">
        <w:rPr>
          <w:sz w:val="28"/>
          <w:szCs w:val="28"/>
          <w:lang w:val="uk-UA"/>
          <w:rPrChange w:id="2069" w:author="ASD" w:date="2016-06-09T16:59:00Z">
            <w:rPr>
              <w:sz w:val="28"/>
              <w:szCs w:val="28"/>
              <w:lang w:val="uk-UA"/>
            </w:rPr>
          </w:rPrChange>
        </w:rPr>
        <w:tab/>
      </w:r>
      <m:oMath>
        <m:r>
          <w:rPr>
            <w:rFonts w:ascii="Cambria Math" w:hAnsi="Cambria Math"/>
            <w:sz w:val="28"/>
            <w:szCs w:val="28"/>
            <w:lang w:val="uk-UA"/>
            <w:rPrChange w:id="2070" w:author="ASD" w:date="2016-06-09T16:59:00Z">
              <w:rPr>
                <w:rFonts w:ascii="Cambria Math" w:hAnsi="Cambria Math"/>
                <w:sz w:val="28"/>
                <w:szCs w:val="28"/>
                <w:lang w:val="uk-UA"/>
              </w:rPr>
            </w:rPrChange>
          </w:rPr>
          <m:t>p"=</m:t>
        </m:r>
        <m:r>
          <m:rPr>
            <m:sty m:val="p"/>
          </m:rPr>
          <w:rPr>
            <w:rFonts w:ascii="Cambria Math" w:hAnsi="Cambria Math"/>
            <w:sz w:val="28"/>
            <w:szCs w:val="28"/>
            <w:lang w:val="uk-UA"/>
            <w:rPrChange w:id="2071" w:author="ASD" w:date="2016-06-09T16:59:00Z">
              <w:rPr>
                <w:rFonts w:ascii="Cambria Math" w:hAnsi="Cambria Math"/>
                <w:sz w:val="28"/>
                <w:szCs w:val="28"/>
                <w:lang w:val="uk-UA"/>
              </w:rPr>
            </w:rPrChange>
          </w:rPr>
          <m:t>LK(LK(p)),</m:t>
        </m:r>
      </m:oMath>
      <w:r w:rsidRPr="00891248">
        <w:rPr>
          <w:sz w:val="28"/>
          <w:szCs w:val="28"/>
          <w:lang w:val="uk-UA"/>
          <w:rPrChange w:id="2072" w:author="ASD" w:date="2016-06-09T16:59:00Z">
            <w:rPr>
              <w:sz w:val="28"/>
              <w:szCs w:val="28"/>
              <w:lang w:val="uk-UA"/>
            </w:rPr>
          </w:rPrChange>
        </w:rPr>
        <w:t xml:space="preserve">                     </w:t>
      </w:r>
      <w:r w:rsidR="00F85C04" w:rsidRPr="00891248">
        <w:rPr>
          <w:sz w:val="28"/>
          <w:szCs w:val="28"/>
          <w:lang w:val="uk-UA"/>
          <w:rPrChange w:id="2073" w:author="ASD" w:date="2016-06-09T16:59:00Z">
            <w:rPr>
              <w:sz w:val="28"/>
              <w:szCs w:val="28"/>
              <w:lang w:val="uk-UA"/>
            </w:rPr>
          </w:rPrChange>
        </w:rPr>
        <w:t xml:space="preserve"> </w:t>
      </w:r>
      <w:r w:rsidRPr="00891248">
        <w:rPr>
          <w:sz w:val="28"/>
          <w:szCs w:val="28"/>
          <w:lang w:val="uk-UA"/>
          <w:rPrChange w:id="2074" w:author="ASD" w:date="2016-06-09T16:59:00Z">
            <w:rPr>
              <w:sz w:val="28"/>
              <w:szCs w:val="28"/>
              <w:lang w:val="uk-UA"/>
            </w:rPr>
          </w:rPrChange>
        </w:rPr>
        <w:t xml:space="preserve">                 </w:t>
      </w:r>
      <w:r w:rsidR="00F85C04" w:rsidRPr="00891248">
        <w:rPr>
          <w:sz w:val="28"/>
          <w:szCs w:val="28"/>
          <w:lang w:val="uk-UA"/>
          <w:rPrChange w:id="2075" w:author="ASD" w:date="2016-06-09T16:59:00Z">
            <w:rPr>
              <w:sz w:val="28"/>
              <w:szCs w:val="28"/>
              <w:lang w:val="uk-UA"/>
            </w:rPr>
          </w:rPrChange>
        </w:rPr>
        <w:t xml:space="preserve">    </w:t>
      </w:r>
      <w:r w:rsidRPr="00891248">
        <w:rPr>
          <w:sz w:val="28"/>
          <w:szCs w:val="28"/>
          <w:lang w:val="uk-UA"/>
          <w:rPrChange w:id="2076" w:author="ASD" w:date="2016-06-09T16:59:00Z">
            <w:rPr>
              <w:sz w:val="28"/>
              <w:szCs w:val="28"/>
              <w:lang w:val="uk-UA"/>
            </w:rPr>
          </w:rPrChange>
        </w:rPr>
        <w:t xml:space="preserve">  (</w:t>
      </w:r>
      <w:r w:rsidR="00FE48EA" w:rsidRPr="00891248">
        <w:rPr>
          <w:sz w:val="28"/>
          <w:szCs w:val="28"/>
          <w:lang w:val="uk-UA"/>
          <w:rPrChange w:id="2077" w:author="ASD" w:date="2016-06-09T16:59:00Z">
            <w:rPr>
              <w:sz w:val="28"/>
              <w:szCs w:val="28"/>
              <w:lang w:val="uk-UA"/>
            </w:rPr>
          </w:rPrChange>
        </w:rPr>
        <w:t>3</w:t>
      </w:r>
      <w:r w:rsidRPr="00891248">
        <w:rPr>
          <w:sz w:val="28"/>
          <w:szCs w:val="28"/>
          <w:lang w:val="uk-UA"/>
          <w:rPrChange w:id="2078" w:author="ASD" w:date="2016-06-09T16:59:00Z">
            <w:rPr>
              <w:sz w:val="28"/>
              <w:szCs w:val="28"/>
              <w:lang w:val="uk-UA"/>
            </w:rPr>
          </w:rPrChange>
        </w:rPr>
        <w:t>.10)</w:t>
      </w:r>
    </w:p>
    <w:p w:rsidR="00BA6D73" w:rsidRPr="00891248" w:rsidRDefault="00BA6D73" w:rsidP="00891248">
      <w:pPr>
        <w:spacing w:line="360" w:lineRule="auto"/>
        <w:ind w:firstLine="2520"/>
        <w:jc w:val="left"/>
        <w:rPr>
          <w:sz w:val="28"/>
          <w:szCs w:val="28"/>
          <w:lang w:val="uk-UA"/>
          <w:rPrChange w:id="2079" w:author="ASD" w:date="2016-06-09T16:59:00Z">
            <w:rPr>
              <w:sz w:val="28"/>
              <w:szCs w:val="28"/>
              <w:lang w:val="uk-UA"/>
            </w:rPr>
          </w:rPrChange>
        </w:rPr>
      </w:pPr>
      <w:r w:rsidRPr="00891248">
        <w:rPr>
          <w:sz w:val="28"/>
          <w:szCs w:val="28"/>
          <w:lang w:val="uk-UA"/>
          <w:rPrChange w:id="2080" w:author="ASD" w:date="2016-06-09T16:59:00Z">
            <w:rPr>
              <w:sz w:val="28"/>
              <w:szCs w:val="28"/>
              <w:lang w:val="uk-UA"/>
            </w:rPr>
          </w:rPrChange>
        </w:rPr>
        <w:t>де</w:t>
      </w:r>
      <w:r w:rsidRPr="00891248">
        <w:rPr>
          <w:sz w:val="28"/>
          <w:szCs w:val="28"/>
          <w:lang w:val="uk-UA"/>
          <w:rPrChange w:id="2081" w:author="ASD" w:date="2016-06-09T16:59:00Z">
            <w:rPr>
              <w:sz w:val="28"/>
              <w:szCs w:val="28"/>
              <w:lang w:val="uk-UA"/>
            </w:rPr>
          </w:rPrChange>
        </w:rPr>
        <w:tab/>
      </w:r>
      <w:r w:rsidRPr="00891248">
        <w:rPr>
          <w:sz w:val="28"/>
          <w:szCs w:val="28"/>
          <w:lang w:val="uk-UA"/>
          <w:rPrChange w:id="2082" w:author="ASD" w:date="2016-06-09T16:59:00Z">
            <w:rPr>
              <w:sz w:val="28"/>
              <w:szCs w:val="28"/>
              <w:lang w:val="uk-UA"/>
            </w:rPr>
          </w:rPrChange>
        </w:rPr>
        <w:tab/>
      </w:r>
      <w:r w:rsidR="003B75F2" w:rsidRPr="00891248">
        <w:rPr>
          <w:sz w:val="28"/>
          <w:szCs w:val="28"/>
          <w:lang w:val="uk-UA"/>
          <w:rPrChange w:id="2083" w:author="ASD" w:date="2016-06-09T16:59:00Z">
            <w:rPr>
              <w:sz w:val="28"/>
              <w:szCs w:val="28"/>
              <w:lang w:val="uk-UA"/>
            </w:rPr>
          </w:rPrChange>
        </w:rPr>
        <w:t>LK – метод Лукаса і Канаде.</w:t>
      </w:r>
    </w:p>
    <w:p w:rsidR="003B75F2" w:rsidRPr="00891248" w:rsidRDefault="003B75F2" w:rsidP="00891248">
      <w:pPr>
        <w:spacing w:line="360" w:lineRule="auto"/>
        <w:ind w:firstLine="630"/>
        <w:jc w:val="left"/>
        <w:rPr>
          <w:sz w:val="28"/>
          <w:szCs w:val="28"/>
          <w:lang w:val="uk-UA"/>
          <w:rPrChange w:id="2084" w:author="ASD" w:date="2016-06-09T16:59:00Z">
            <w:rPr>
              <w:sz w:val="28"/>
              <w:szCs w:val="28"/>
              <w:lang w:val="uk-UA"/>
            </w:rPr>
          </w:rPrChange>
        </w:rPr>
      </w:pPr>
      <w:r w:rsidRPr="00891248">
        <w:rPr>
          <w:sz w:val="28"/>
          <w:szCs w:val="28"/>
          <w:lang w:val="uk-UA"/>
          <w:rPrChange w:id="2085" w:author="ASD" w:date="2016-06-09T16:59:00Z">
            <w:rPr>
              <w:sz w:val="28"/>
              <w:szCs w:val="28"/>
              <w:lang w:val="uk-UA"/>
            </w:rPr>
          </w:rPrChange>
        </w:rPr>
        <w:t xml:space="preserve">У роботі [28] вперед-назад метод використовується в поєднанні з ще одним фільтром заснованим на схожості </w:t>
      </w:r>
      <w:r w:rsidR="003A6159" w:rsidRPr="00891248">
        <w:rPr>
          <w:sz w:val="28"/>
          <w:szCs w:val="28"/>
          <w:lang w:val="uk-UA"/>
          <w:rPrChange w:id="2086" w:author="ASD" w:date="2016-06-09T16:59:00Z">
            <w:rPr>
              <w:sz w:val="28"/>
              <w:szCs w:val="28"/>
              <w:lang w:val="uk-UA"/>
            </w:rPr>
          </w:rPrChange>
        </w:rPr>
        <w:t>навколо</w:t>
      </w:r>
      <w:r w:rsidR="00F85C04" w:rsidRPr="00891248">
        <w:rPr>
          <w:sz w:val="28"/>
          <w:szCs w:val="28"/>
          <w:lang w:val="uk-UA"/>
          <w:rPrChange w:id="2087" w:author="ASD" w:date="2016-06-09T16:59:00Z">
            <w:rPr>
              <w:sz w:val="28"/>
              <w:szCs w:val="28"/>
              <w:lang w:val="uk-UA"/>
            </w:rPr>
          </w:rPrChange>
        </w:rPr>
        <w:t xml:space="preserve"> точки</w:t>
      </w:r>
      <w:r w:rsidRPr="00891248">
        <w:rPr>
          <w:sz w:val="28"/>
          <w:szCs w:val="28"/>
          <w:lang w:val="uk-UA"/>
          <w:rPrChange w:id="2088" w:author="ASD" w:date="2016-06-09T16:59:00Z">
            <w:rPr>
              <w:sz w:val="28"/>
              <w:szCs w:val="28"/>
              <w:lang w:val="uk-UA"/>
            </w:rPr>
          </w:rPrChange>
        </w:rPr>
        <w:t xml:space="preserve"> </w:t>
      </w:r>
      <w:r w:rsidR="00F85C04" w:rsidRPr="00891248">
        <w:rPr>
          <w:i/>
          <w:sz w:val="28"/>
          <w:szCs w:val="28"/>
          <w:lang w:val="uk-UA"/>
          <w:rPrChange w:id="2089" w:author="ASD" w:date="2016-06-09T16:59:00Z">
            <w:rPr>
              <w:i/>
              <w:sz w:val="28"/>
              <w:szCs w:val="28"/>
              <w:lang w:val="uk-UA"/>
            </w:rPr>
          </w:rPrChange>
        </w:rPr>
        <w:t>p</w:t>
      </w:r>
      <w:r w:rsidRPr="00891248">
        <w:rPr>
          <w:sz w:val="28"/>
          <w:szCs w:val="28"/>
          <w:lang w:val="uk-UA"/>
          <w:rPrChange w:id="2090" w:author="ASD" w:date="2016-06-09T16:59:00Z">
            <w:rPr>
              <w:sz w:val="28"/>
              <w:szCs w:val="28"/>
              <w:lang w:val="uk-UA"/>
            </w:rPr>
          </w:rPrChange>
        </w:rPr>
        <w:t xml:space="preserve"> і навко</w:t>
      </w:r>
      <w:r w:rsidR="00F85C04" w:rsidRPr="00891248">
        <w:rPr>
          <w:sz w:val="28"/>
          <w:szCs w:val="28"/>
          <w:lang w:val="uk-UA"/>
          <w:rPrChange w:id="2091" w:author="ASD" w:date="2016-06-09T16:59:00Z">
            <w:rPr>
              <w:sz w:val="28"/>
              <w:szCs w:val="28"/>
              <w:lang w:val="uk-UA"/>
            </w:rPr>
          </w:rPrChange>
        </w:rPr>
        <w:t>ло</w:t>
      </w:r>
      <w:r w:rsidRPr="00891248">
        <w:rPr>
          <w:sz w:val="28"/>
          <w:szCs w:val="28"/>
          <w:lang w:val="uk-UA"/>
          <w:rPrChange w:id="2092" w:author="ASD" w:date="2016-06-09T16:59:00Z">
            <w:rPr>
              <w:sz w:val="28"/>
              <w:szCs w:val="28"/>
              <w:lang w:val="uk-UA"/>
            </w:rPr>
          </w:rPrChange>
        </w:rPr>
        <w:t xml:space="preserve"> </w:t>
      </w:r>
      <m:oMath>
        <m:sSup>
          <m:sSupPr>
            <m:ctrlPr>
              <w:rPr>
                <w:rFonts w:ascii="Cambria Math" w:hAnsi="Cambria Math"/>
                <w:i/>
                <w:sz w:val="28"/>
                <w:szCs w:val="28"/>
                <w:lang w:val="uk-UA"/>
                <w:rPrChange w:id="2093" w:author="ASD" w:date="2016-06-09T16:59:00Z">
                  <w:rPr>
                    <w:rFonts w:ascii="Cambria Math" w:hAnsi="Cambria Math"/>
                    <w:i/>
                    <w:sz w:val="28"/>
                    <w:szCs w:val="28"/>
                    <w:lang w:val="uk-UA"/>
                  </w:rPr>
                </w:rPrChange>
              </w:rPr>
            </m:ctrlPr>
          </m:sSupPr>
          <m:e>
            <m:r>
              <w:rPr>
                <w:rFonts w:ascii="Cambria Math" w:hAnsi="Cambria Math"/>
                <w:sz w:val="28"/>
                <w:szCs w:val="28"/>
                <w:lang w:val="uk-UA"/>
                <w:rPrChange w:id="2094" w:author="ASD" w:date="2016-06-09T16:59:00Z">
                  <w:rPr>
                    <w:rFonts w:ascii="Cambria Math" w:hAnsi="Cambria Math"/>
                    <w:sz w:val="28"/>
                    <w:szCs w:val="28"/>
                    <w:lang w:val="uk-UA"/>
                  </w:rPr>
                </w:rPrChange>
              </w:rPr>
              <m:t>p</m:t>
            </m:r>
          </m:e>
          <m:sup>
            <m:r>
              <w:rPr>
                <w:rFonts w:ascii="Cambria Math" w:hAnsi="Cambria Math"/>
                <w:sz w:val="28"/>
                <w:szCs w:val="28"/>
                <w:lang w:val="uk-UA"/>
                <w:rPrChange w:id="2095" w:author="ASD" w:date="2016-06-09T16:59:00Z">
                  <w:rPr>
                    <w:rFonts w:ascii="Cambria Math" w:hAnsi="Cambria Math"/>
                    <w:sz w:val="28"/>
                    <w:szCs w:val="28"/>
                    <w:lang w:val="uk-UA"/>
                  </w:rPr>
                </w:rPrChange>
              </w:rPr>
              <m:t>'</m:t>
            </m:r>
          </m:sup>
        </m:sSup>
      </m:oMath>
      <w:r w:rsidRPr="00891248">
        <w:rPr>
          <w:sz w:val="28"/>
          <w:szCs w:val="28"/>
          <w:lang w:val="uk-UA"/>
          <w:rPrChange w:id="2096" w:author="ASD" w:date="2016-06-09T16:59:00Z">
            <w:rPr>
              <w:sz w:val="28"/>
              <w:szCs w:val="28"/>
              <w:lang w:val="uk-UA"/>
            </w:rPr>
          </w:rPrChange>
        </w:rPr>
        <w:t xml:space="preserve">, Подібність цих двох </w:t>
      </w:r>
      <w:r w:rsidR="00F85C04" w:rsidRPr="00891248">
        <w:rPr>
          <w:sz w:val="28"/>
          <w:szCs w:val="28"/>
          <w:lang w:val="uk-UA"/>
          <w:rPrChange w:id="2097" w:author="ASD" w:date="2016-06-09T16:59:00Z">
            <w:rPr>
              <w:sz w:val="28"/>
              <w:szCs w:val="28"/>
              <w:lang w:val="uk-UA"/>
            </w:rPr>
          </w:rPrChange>
        </w:rPr>
        <w:t>шматків</w:t>
      </w:r>
      <w:r w:rsidRPr="00891248">
        <w:rPr>
          <w:sz w:val="28"/>
          <w:szCs w:val="28"/>
          <w:lang w:val="uk-UA"/>
          <w:rPrChange w:id="2098" w:author="ASD" w:date="2016-06-09T16:59:00Z">
            <w:rPr>
              <w:sz w:val="28"/>
              <w:szCs w:val="28"/>
              <w:lang w:val="uk-UA"/>
            </w:rPr>
          </w:rPrChange>
        </w:rPr>
        <w:t xml:space="preserve"> P1 і P</w:t>
      </w:r>
      <w:r w:rsidR="00F85C04" w:rsidRPr="00891248">
        <w:rPr>
          <w:sz w:val="28"/>
          <w:szCs w:val="28"/>
          <w:lang w:val="uk-UA"/>
          <w:rPrChange w:id="2099" w:author="ASD" w:date="2016-06-09T16:59:00Z">
            <w:rPr>
              <w:sz w:val="28"/>
              <w:szCs w:val="28"/>
              <w:lang w:val="uk-UA"/>
            </w:rPr>
          </w:rPrChange>
        </w:rPr>
        <w:t>2 порівнюється з використанням н</w:t>
      </w:r>
      <w:r w:rsidRPr="00891248">
        <w:rPr>
          <w:sz w:val="28"/>
          <w:szCs w:val="28"/>
          <w:lang w:val="uk-UA"/>
          <w:rPrChange w:id="2100" w:author="ASD" w:date="2016-06-09T16:59:00Z">
            <w:rPr>
              <w:sz w:val="28"/>
              <w:szCs w:val="28"/>
              <w:lang w:val="uk-UA"/>
            </w:rPr>
          </w:rPrChange>
        </w:rPr>
        <w:t>ормалізован</w:t>
      </w:r>
      <w:r w:rsidR="00F85C04" w:rsidRPr="00891248">
        <w:rPr>
          <w:sz w:val="28"/>
          <w:szCs w:val="28"/>
          <w:lang w:val="uk-UA"/>
          <w:rPrChange w:id="2101" w:author="ASD" w:date="2016-06-09T16:59:00Z">
            <w:rPr>
              <w:sz w:val="28"/>
              <w:szCs w:val="28"/>
              <w:lang w:val="uk-UA"/>
            </w:rPr>
          </w:rPrChange>
        </w:rPr>
        <w:t>ої</w:t>
      </w:r>
      <w:r w:rsidRPr="00891248">
        <w:rPr>
          <w:sz w:val="28"/>
          <w:szCs w:val="28"/>
          <w:lang w:val="uk-UA"/>
          <w:rPrChange w:id="2102" w:author="ASD" w:date="2016-06-09T16:59:00Z">
            <w:rPr>
              <w:sz w:val="28"/>
              <w:szCs w:val="28"/>
              <w:lang w:val="uk-UA"/>
            </w:rPr>
          </w:rPrChange>
        </w:rPr>
        <w:t xml:space="preserve"> кореляції </w:t>
      </w:r>
      <w:r w:rsidR="00F85C04" w:rsidRPr="00891248">
        <w:rPr>
          <w:sz w:val="28"/>
          <w:szCs w:val="28"/>
          <w:lang w:val="uk-UA"/>
          <w:rPrChange w:id="2103" w:author="ASD" w:date="2016-06-09T16:59:00Z">
            <w:rPr>
              <w:sz w:val="28"/>
              <w:szCs w:val="28"/>
              <w:lang w:val="uk-UA"/>
            </w:rPr>
          </w:rPrChange>
        </w:rPr>
        <w:t>к</w:t>
      </w:r>
      <w:r w:rsidRPr="00891248">
        <w:rPr>
          <w:sz w:val="28"/>
          <w:szCs w:val="28"/>
          <w:lang w:val="uk-UA"/>
          <w:rPrChange w:id="2104" w:author="ASD" w:date="2016-06-09T16:59:00Z">
            <w:rPr>
              <w:sz w:val="28"/>
              <w:szCs w:val="28"/>
              <w:lang w:val="uk-UA"/>
            </w:rPr>
          </w:rPrChange>
        </w:rPr>
        <w:t>оефіцієнт (НКК) з</w:t>
      </w:r>
      <w:r w:rsidR="00F85C04" w:rsidRPr="00891248">
        <w:rPr>
          <w:sz w:val="28"/>
          <w:szCs w:val="28"/>
          <w:lang w:val="uk-UA"/>
          <w:rPrChange w:id="2105" w:author="ASD" w:date="2016-06-09T16:59:00Z">
            <w:rPr>
              <w:sz w:val="28"/>
              <w:szCs w:val="28"/>
              <w:lang w:val="uk-UA"/>
            </w:rPr>
          </w:rPrChange>
        </w:rPr>
        <w:t>а</w:t>
      </w:r>
      <w:r w:rsidRPr="00891248">
        <w:rPr>
          <w:sz w:val="28"/>
          <w:szCs w:val="28"/>
          <w:lang w:val="uk-UA"/>
          <w:rPrChange w:id="2106" w:author="ASD" w:date="2016-06-09T16:59:00Z">
            <w:rPr>
              <w:sz w:val="28"/>
              <w:szCs w:val="28"/>
              <w:lang w:val="uk-UA"/>
            </w:rPr>
          </w:rPrChange>
        </w:rPr>
        <w:t xml:space="preserve"> дво</w:t>
      </w:r>
      <w:r w:rsidR="00F85C04" w:rsidRPr="00891248">
        <w:rPr>
          <w:sz w:val="28"/>
          <w:szCs w:val="28"/>
          <w:lang w:val="uk-UA"/>
          <w:rPrChange w:id="2107" w:author="ASD" w:date="2016-06-09T16:59:00Z">
            <w:rPr>
              <w:sz w:val="28"/>
              <w:szCs w:val="28"/>
              <w:lang w:val="uk-UA"/>
            </w:rPr>
          </w:rPrChange>
        </w:rPr>
        <w:t>ма шматками</w:t>
      </w:r>
      <w:r w:rsidRPr="00891248">
        <w:rPr>
          <w:sz w:val="28"/>
          <w:szCs w:val="28"/>
          <w:lang w:val="uk-UA"/>
          <w:rPrChange w:id="2108" w:author="ASD" w:date="2016-06-09T16:59:00Z">
            <w:rPr>
              <w:sz w:val="28"/>
              <w:szCs w:val="28"/>
              <w:lang w:val="uk-UA"/>
            </w:rPr>
          </w:rPrChange>
        </w:rPr>
        <w:t xml:space="preserve"> зображен</w:t>
      </w:r>
      <w:r w:rsidR="00F85C04" w:rsidRPr="00891248">
        <w:rPr>
          <w:sz w:val="28"/>
          <w:szCs w:val="28"/>
          <w:lang w:val="uk-UA"/>
          <w:rPrChange w:id="2109" w:author="ASD" w:date="2016-06-09T16:59:00Z">
            <w:rPr>
              <w:sz w:val="28"/>
              <w:szCs w:val="28"/>
              <w:lang w:val="uk-UA"/>
            </w:rPr>
          </w:rPrChange>
        </w:rPr>
        <w:t>ня</w:t>
      </w:r>
      <w:r w:rsidRPr="00891248">
        <w:rPr>
          <w:sz w:val="28"/>
          <w:szCs w:val="28"/>
          <w:lang w:val="uk-UA"/>
          <w:rPrChange w:id="2110" w:author="ASD" w:date="2016-06-09T16:59:00Z">
            <w:rPr>
              <w:sz w:val="28"/>
              <w:szCs w:val="28"/>
              <w:lang w:val="uk-UA"/>
            </w:rPr>
          </w:rPrChange>
        </w:rPr>
        <w:t xml:space="preserve"> </w:t>
      </w:r>
      <w:r w:rsidR="00F85C04" w:rsidRPr="00891248">
        <w:rPr>
          <w:sz w:val="28"/>
          <w:szCs w:val="28"/>
          <w:lang w:val="uk-UA"/>
          <w:rPrChange w:id="2111" w:author="ASD" w:date="2016-06-09T16:59:00Z">
            <w:rPr>
              <w:sz w:val="28"/>
              <w:szCs w:val="28"/>
              <w:lang w:val="uk-UA"/>
            </w:rPr>
          </w:rPrChange>
        </w:rPr>
        <w:t>P1 і P2, який визначається так:</w:t>
      </w:r>
    </w:p>
    <w:p w:rsidR="00F85C04" w:rsidRPr="00891248" w:rsidRDefault="00F85C04" w:rsidP="00891248">
      <w:pPr>
        <w:spacing w:line="360" w:lineRule="auto"/>
        <w:ind w:firstLine="630"/>
        <w:jc w:val="right"/>
        <w:rPr>
          <w:sz w:val="28"/>
          <w:szCs w:val="28"/>
          <w:lang w:val="uk-UA"/>
          <w:rPrChange w:id="2112" w:author="ASD" w:date="2016-06-09T16:59:00Z">
            <w:rPr>
              <w:sz w:val="28"/>
              <w:szCs w:val="28"/>
              <w:lang w:val="uk-UA"/>
            </w:rPr>
          </w:rPrChange>
        </w:rPr>
      </w:pPr>
      <m:oMath>
        <m:r>
          <w:rPr>
            <w:rFonts w:ascii="Cambria Math" w:hAnsi="Cambria Math"/>
            <w:sz w:val="28"/>
            <w:szCs w:val="28"/>
            <w:lang w:val="uk-UA"/>
            <w:rPrChange w:id="2113" w:author="ASD" w:date="2016-06-09T16:59:00Z">
              <w:rPr>
                <w:rFonts w:ascii="Cambria Math" w:hAnsi="Cambria Math"/>
                <w:sz w:val="28"/>
                <w:szCs w:val="28"/>
                <w:lang w:val="uk-UA"/>
              </w:rPr>
            </w:rPrChange>
          </w:rPr>
          <m:t>NCC</m:t>
        </m:r>
        <m:d>
          <m:dPr>
            <m:ctrlPr>
              <w:rPr>
                <w:rFonts w:ascii="Cambria Math" w:hAnsi="Cambria Math"/>
                <w:i/>
                <w:sz w:val="28"/>
                <w:szCs w:val="28"/>
                <w:lang w:val="uk-UA"/>
                <w:rPrChange w:id="2114"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2115" w:author="ASD" w:date="2016-06-09T16:59:00Z">
                      <w:rPr>
                        <w:rFonts w:ascii="Cambria Math" w:hAnsi="Cambria Math"/>
                        <w:i/>
                        <w:sz w:val="28"/>
                        <w:szCs w:val="28"/>
                        <w:lang w:val="uk-UA"/>
                      </w:rPr>
                    </w:rPrChange>
                  </w:rPr>
                </m:ctrlPr>
              </m:sSubPr>
              <m:e>
                <m:r>
                  <w:rPr>
                    <w:rFonts w:ascii="Cambria Math" w:hAnsi="Cambria Math"/>
                    <w:sz w:val="28"/>
                    <w:szCs w:val="28"/>
                    <w:lang w:val="uk-UA"/>
                    <w:rPrChange w:id="2116" w:author="ASD" w:date="2016-06-09T16:59:00Z">
                      <w:rPr>
                        <w:rFonts w:ascii="Cambria Math" w:hAnsi="Cambria Math"/>
                        <w:sz w:val="28"/>
                        <w:szCs w:val="28"/>
                        <w:lang w:val="uk-UA"/>
                      </w:rPr>
                    </w:rPrChange>
                  </w:rPr>
                  <m:t>P</m:t>
                </m:r>
              </m:e>
              <m:sub>
                <m:r>
                  <w:rPr>
                    <w:rFonts w:ascii="Cambria Math" w:hAnsi="Cambria Math"/>
                    <w:sz w:val="28"/>
                    <w:szCs w:val="28"/>
                    <w:lang w:val="uk-UA"/>
                    <w:rPrChange w:id="2117" w:author="ASD" w:date="2016-06-09T16:59:00Z">
                      <w:rPr>
                        <w:rFonts w:ascii="Cambria Math" w:hAnsi="Cambria Math"/>
                        <w:sz w:val="28"/>
                        <w:szCs w:val="28"/>
                        <w:lang w:val="uk-UA"/>
                      </w:rPr>
                    </w:rPrChange>
                  </w:rPr>
                  <m:t>1</m:t>
                </m:r>
              </m:sub>
            </m:sSub>
            <m:r>
              <w:rPr>
                <w:rFonts w:ascii="Cambria Math" w:hAnsi="Cambria Math"/>
                <w:sz w:val="28"/>
                <w:szCs w:val="28"/>
                <w:lang w:val="uk-UA"/>
                <w:rPrChange w:id="2118"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2119" w:author="ASD" w:date="2016-06-09T16:59:00Z">
                      <w:rPr>
                        <w:rFonts w:ascii="Cambria Math" w:hAnsi="Cambria Math"/>
                        <w:i/>
                        <w:sz w:val="28"/>
                        <w:szCs w:val="28"/>
                        <w:lang w:val="uk-UA"/>
                      </w:rPr>
                    </w:rPrChange>
                  </w:rPr>
                </m:ctrlPr>
              </m:sSubPr>
              <m:e>
                <m:r>
                  <w:rPr>
                    <w:rFonts w:ascii="Cambria Math" w:hAnsi="Cambria Math"/>
                    <w:sz w:val="28"/>
                    <w:szCs w:val="28"/>
                    <w:lang w:val="uk-UA"/>
                    <w:rPrChange w:id="2120" w:author="ASD" w:date="2016-06-09T16:59:00Z">
                      <w:rPr>
                        <w:rFonts w:ascii="Cambria Math" w:hAnsi="Cambria Math"/>
                        <w:sz w:val="28"/>
                        <w:szCs w:val="28"/>
                        <w:lang w:val="uk-UA"/>
                      </w:rPr>
                    </w:rPrChange>
                  </w:rPr>
                  <m:t>P</m:t>
                </m:r>
              </m:e>
              <m:sub>
                <m:r>
                  <w:rPr>
                    <w:rFonts w:ascii="Cambria Math" w:hAnsi="Cambria Math"/>
                    <w:sz w:val="28"/>
                    <w:szCs w:val="28"/>
                    <w:lang w:val="uk-UA"/>
                    <w:rPrChange w:id="2121" w:author="ASD" w:date="2016-06-09T16:59:00Z">
                      <w:rPr>
                        <w:rFonts w:ascii="Cambria Math" w:hAnsi="Cambria Math"/>
                        <w:sz w:val="28"/>
                        <w:szCs w:val="28"/>
                        <w:lang w:val="uk-UA"/>
                      </w:rPr>
                    </w:rPrChange>
                  </w:rPr>
                  <m:t>2</m:t>
                </m:r>
              </m:sub>
            </m:sSub>
          </m:e>
        </m:d>
        <m:r>
          <w:rPr>
            <w:rFonts w:ascii="Cambria Math" w:hAnsi="Cambria Math"/>
            <w:sz w:val="28"/>
            <w:szCs w:val="28"/>
            <w:lang w:val="uk-UA"/>
            <w:rPrChange w:id="2122" w:author="ASD" w:date="2016-06-09T16:59:00Z">
              <w:rPr>
                <w:rFonts w:ascii="Cambria Math" w:hAnsi="Cambria Math"/>
                <w:sz w:val="28"/>
                <w:szCs w:val="28"/>
                <w:lang w:val="uk-UA"/>
              </w:rPr>
            </w:rPrChange>
          </w:rPr>
          <m:t>=</m:t>
        </m:r>
        <m:f>
          <m:fPr>
            <m:ctrlPr>
              <w:rPr>
                <w:rFonts w:ascii="Cambria Math" w:hAnsi="Cambria Math"/>
                <w:i/>
                <w:sz w:val="28"/>
                <w:szCs w:val="28"/>
                <w:lang w:val="uk-UA"/>
                <w:rPrChange w:id="2123" w:author="ASD" w:date="2016-06-09T16:59:00Z">
                  <w:rPr>
                    <w:rFonts w:ascii="Cambria Math" w:hAnsi="Cambria Math"/>
                    <w:i/>
                    <w:sz w:val="28"/>
                    <w:szCs w:val="28"/>
                    <w:lang w:val="uk-UA"/>
                  </w:rPr>
                </w:rPrChange>
              </w:rPr>
            </m:ctrlPr>
          </m:fPr>
          <m:num>
            <m:r>
              <w:rPr>
                <w:rFonts w:ascii="Cambria Math" w:hAnsi="Cambria Math"/>
                <w:sz w:val="28"/>
                <w:szCs w:val="28"/>
                <w:lang w:val="uk-UA"/>
                <w:rPrChange w:id="2124" w:author="ASD" w:date="2016-06-09T16:59:00Z">
                  <w:rPr>
                    <w:rFonts w:ascii="Cambria Math" w:hAnsi="Cambria Math"/>
                    <w:sz w:val="28"/>
                    <w:szCs w:val="28"/>
                    <w:lang w:val="uk-UA"/>
                  </w:rPr>
                </w:rPrChange>
              </w:rPr>
              <m:t>1</m:t>
            </m:r>
          </m:num>
          <m:den>
            <m:r>
              <w:rPr>
                <w:rFonts w:ascii="Cambria Math" w:hAnsi="Cambria Math"/>
                <w:sz w:val="28"/>
                <w:szCs w:val="28"/>
                <w:lang w:val="uk-UA"/>
                <w:rPrChange w:id="2125" w:author="ASD" w:date="2016-06-09T16:59:00Z">
                  <w:rPr>
                    <w:rFonts w:ascii="Cambria Math" w:hAnsi="Cambria Math"/>
                    <w:sz w:val="28"/>
                    <w:szCs w:val="28"/>
                    <w:lang w:val="uk-UA"/>
                  </w:rPr>
                </w:rPrChange>
              </w:rPr>
              <m:t>n-1</m:t>
            </m:r>
          </m:den>
        </m:f>
        <m:nary>
          <m:naryPr>
            <m:chr m:val="∑"/>
            <m:limLoc m:val="undOvr"/>
            <m:ctrlPr>
              <w:rPr>
                <w:rFonts w:ascii="Cambria Math" w:hAnsi="Cambria Math"/>
                <w:i/>
                <w:sz w:val="28"/>
                <w:szCs w:val="28"/>
                <w:lang w:val="uk-UA"/>
                <w:rPrChange w:id="2126" w:author="ASD" w:date="2016-06-09T16:59:00Z">
                  <w:rPr>
                    <w:rFonts w:ascii="Cambria Math" w:hAnsi="Cambria Math"/>
                    <w:i/>
                    <w:sz w:val="28"/>
                    <w:szCs w:val="28"/>
                    <w:lang w:val="uk-UA"/>
                  </w:rPr>
                </w:rPrChange>
              </w:rPr>
            </m:ctrlPr>
          </m:naryPr>
          <m:sub>
            <m:r>
              <w:rPr>
                <w:rFonts w:ascii="Cambria Math" w:hAnsi="Cambria Math"/>
                <w:sz w:val="28"/>
                <w:szCs w:val="28"/>
                <w:lang w:val="uk-UA"/>
                <w:rPrChange w:id="2127" w:author="ASD" w:date="2016-06-09T16:59:00Z">
                  <w:rPr>
                    <w:rFonts w:ascii="Cambria Math" w:hAnsi="Cambria Math"/>
                    <w:sz w:val="28"/>
                    <w:szCs w:val="28"/>
                    <w:lang w:val="uk-UA"/>
                  </w:rPr>
                </w:rPrChange>
              </w:rPr>
              <m:t>x=1</m:t>
            </m:r>
          </m:sub>
          <m:sup>
            <m:r>
              <w:rPr>
                <w:rFonts w:ascii="Cambria Math" w:hAnsi="Cambria Math"/>
                <w:sz w:val="28"/>
                <w:szCs w:val="28"/>
                <w:lang w:val="uk-UA"/>
                <w:rPrChange w:id="2128" w:author="ASD" w:date="2016-06-09T16:59:00Z">
                  <w:rPr>
                    <w:rFonts w:ascii="Cambria Math" w:hAnsi="Cambria Math"/>
                    <w:sz w:val="28"/>
                    <w:szCs w:val="28"/>
                    <w:lang w:val="uk-UA"/>
                  </w:rPr>
                </w:rPrChange>
              </w:rPr>
              <m:t>n</m:t>
            </m:r>
          </m:sup>
          <m:e>
            <m:f>
              <m:fPr>
                <m:ctrlPr>
                  <w:rPr>
                    <w:rFonts w:ascii="Cambria Math" w:hAnsi="Cambria Math"/>
                    <w:i/>
                    <w:sz w:val="28"/>
                    <w:szCs w:val="28"/>
                    <w:lang w:val="uk-UA"/>
                    <w:rPrChange w:id="2129" w:author="ASD" w:date="2016-06-09T16:59:00Z">
                      <w:rPr>
                        <w:rFonts w:ascii="Cambria Math" w:hAnsi="Cambria Math"/>
                        <w:i/>
                        <w:sz w:val="28"/>
                        <w:szCs w:val="28"/>
                        <w:lang w:val="uk-UA"/>
                      </w:rPr>
                    </w:rPrChange>
                  </w:rPr>
                </m:ctrlPr>
              </m:fPr>
              <m:num>
                <m:r>
                  <w:rPr>
                    <w:rFonts w:ascii="Cambria Math" w:hAnsi="Cambria Math"/>
                    <w:sz w:val="28"/>
                    <w:szCs w:val="28"/>
                    <w:lang w:val="uk-UA"/>
                    <w:rPrChange w:id="2130"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2131" w:author="ASD" w:date="2016-06-09T16:59:00Z">
                          <w:rPr>
                            <w:rFonts w:ascii="Cambria Math" w:hAnsi="Cambria Math"/>
                            <w:i/>
                            <w:sz w:val="28"/>
                            <w:szCs w:val="28"/>
                            <w:lang w:val="uk-UA"/>
                          </w:rPr>
                        </w:rPrChange>
                      </w:rPr>
                    </m:ctrlPr>
                  </m:sSubPr>
                  <m:e>
                    <m:r>
                      <w:rPr>
                        <w:rFonts w:ascii="Cambria Math" w:hAnsi="Cambria Math"/>
                        <w:sz w:val="28"/>
                        <w:szCs w:val="28"/>
                        <w:lang w:val="uk-UA"/>
                        <w:rPrChange w:id="2132" w:author="ASD" w:date="2016-06-09T16:59:00Z">
                          <w:rPr>
                            <w:rFonts w:ascii="Cambria Math" w:hAnsi="Cambria Math"/>
                            <w:sz w:val="28"/>
                            <w:szCs w:val="28"/>
                            <w:lang w:val="uk-UA"/>
                          </w:rPr>
                        </w:rPrChange>
                      </w:rPr>
                      <m:t>P</m:t>
                    </m:r>
                  </m:e>
                  <m:sub>
                    <m:r>
                      <w:rPr>
                        <w:rFonts w:ascii="Cambria Math" w:hAnsi="Cambria Math"/>
                        <w:sz w:val="28"/>
                        <w:szCs w:val="28"/>
                        <w:lang w:val="uk-UA"/>
                        <w:rPrChange w:id="2133" w:author="ASD" w:date="2016-06-09T16:59:00Z">
                          <w:rPr>
                            <w:rFonts w:ascii="Cambria Math" w:hAnsi="Cambria Math"/>
                            <w:sz w:val="28"/>
                            <w:szCs w:val="28"/>
                            <w:lang w:val="uk-UA"/>
                          </w:rPr>
                        </w:rPrChange>
                      </w:rPr>
                      <m:t>1</m:t>
                    </m:r>
                  </m:sub>
                </m:sSub>
                <m:d>
                  <m:dPr>
                    <m:ctrlPr>
                      <w:rPr>
                        <w:rFonts w:ascii="Cambria Math" w:hAnsi="Cambria Math"/>
                        <w:i/>
                        <w:sz w:val="28"/>
                        <w:szCs w:val="28"/>
                        <w:lang w:val="uk-UA"/>
                        <w:rPrChange w:id="2134" w:author="ASD" w:date="2016-06-09T16:59:00Z">
                          <w:rPr>
                            <w:rFonts w:ascii="Cambria Math" w:hAnsi="Cambria Math"/>
                            <w:i/>
                            <w:sz w:val="28"/>
                            <w:szCs w:val="28"/>
                            <w:lang w:val="uk-UA"/>
                          </w:rPr>
                        </w:rPrChange>
                      </w:rPr>
                    </m:ctrlPr>
                  </m:dPr>
                  <m:e>
                    <m:r>
                      <w:rPr>
                        <w:rFonts w:ascii="Cambria Math" w:hAnsi="Cambria Math"/>
                        <w:sz w:val="28"/>
                        <w:szCs w:val="28"/>
                        <w:lang w:val="uk-UA"/>
                        <w:rPrChange w:id="2135" w:author="ASD" w:date="2016-06-09T16:59:00Z">
                          <w:rPr>
                            <w:rFonts w:ascii="Cambria Math" w:hAnsi="Cambria Math"/>
                            <w:sz w:val="28"/>
                            <w:szCs w:val="28"/>
                            <w:lang w:val="uk-UA"/>
                          </w:rPr>
                        </w:rPrChange>
                      </w:rPr>
                      <m:t>x</m:t>
                    </m:r>
                  </m:e>
                </m:d>
                <m:r>
                  <w:rPr>
                    <w:rFonts w:ascii="Cambria Math" w:hAnsi="Cambria Math"/>
                    <w:sz w:val="28"/>
                    <w:szCs w:val="28"/>
                    <w:lang w:val="uk-UA"/>
                    <w:rPrChange w:id="2136"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2137" w:author="ASD" w:date="2016-06-09T16:59:00Z">
                          <w:rPr>
                            <w:rFonts w:ascii="Cambria Math" w:hAnsi="Cambria Math"/>
                            <w:i/>
                            <w:sz w:val="28"/>
                            <w:szCs w:val="28"/>
                            <w:lang w:val="uk-UA"/>
                          </w:rPr>
                        </w:rPrChange>
                      </w:rPr>
                    </m:ctrlPr>
                  </m:sSubPr>
                  <m:e>
                    <m:r>
                      <w:rPr>
                        <w:rFonts w:ascii="Cambria Math" w:hAnsi="Cambria Math"/>
                        <w:sz w:val="28"/>
                        <w:szCs w:val="28"/>
                        <w:lang w:val="uk-UA"/>
                        <w:rPrChange w:id="2138" w:author="ASD" w:date="2016-06-09T16:59:00Z">
                          <w:rPr>
                            <w:rFonts w:ascii="Cambria Math" w:hAnsi="Cambria Math"/>
                            <w:sz w:val="28"/>
                            <w:szCs w:val="28"/>
                            <w:lang w:val="uk-UA"/>
                          </w:rPr>
                        </w:rPrChange>
                      </w:rPr>
                      <m:t>μ</m:t>
                    </m:r>
                  </m:e>
                  <m:sub>
                    <m:r>
                      <w:rPr>
                        <w:rFonts w:ascii="Cambria Math" w:hAnsi="Cambria Math"/>
                        <w:sz w:val="28"/>
                        <w:szCs w:val="28"/>
                        <w:lang w:val="uk-UA"/>
                        <w:rPrChange w:id="2139" w:author="ASD" w:date="2016-06-09T16:59:00Z">
                          <w:rPr>
                            <w:rFonts w:ascii="Cambria Math" w:hAnsi="Cambria Math"/>
                            <w:sz w:val="28"/>
                            <w:szCs w:val="28"/>
                            <w:lang w:val="uk-UA"/>
                          </w:rPr>
                        </w:rPrChange>
                      </w:rPr>
                      <m:t>1</m:t>
                    </m:r>
                  </m:sub>
                </m:sSub>
                <m:r>
                  <w:rPr>
                    <w:rFonts w:ascii="Cambria Math" w:hAnsi="Cambria Math"/>
                    <w:sz w:val="28"/>
                    <w:szCs w:val="28"/>
                    <w:lang w:val="uk-UA"/>
                    <w:rPrChange w:id="2140"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2141" w:author="ASD" w:date="2016-06-09T16:59:00Z">
                          <w:rPr>
                            <w:rFonts w:ascii="Cambria Math" w:hAnsi="Cambria Math"/>
                            <w:i/>
                            <w:sz w:val="28"/>
                            <w:szCs w:val="28"/>
                            <w:lang w:val="uk-UA"/>
                          </w:rPr>
                        </w:rPrChange>
                      </w:rPr>
                    </m:ctrlPr>
                  </m:sSubPr>
                  <m:e>
                    <m:r>
                      <w:rPr>
                        <w:rFonts w:ascii="Cambria Math" w:hAnsi="Cambria Math"/>
                        <w:sz w:val="28"/>
                        <w:szCs w:val="28"/>
                        <w:lang w:val="uk-UA"/>
                        <w:rPrChange w:id="2142" w:author="ASD" w:date="2016-06-09T16:59:00Z">
                          <w:rPr>
                            <w:rFonts w:ascii="Cambria Math" w:hAnsi="Cambria Math"/>
                            <w:sz w:val="28"/>
                            <w:szCs w:val="28"/>
                            <w:lang w:val="uk-UA"/>
                          </w:rPr>
                        </w:rPrChange>
                      </w:rPr>
                      <m:t>P</m:t>
                    </m:r>
                  </m:e>
                  <m:sub>
                    <m:r>
                      <w:rPr>
                        <w:rFonts w:ascii="Cambria Math" w:hAnsi="Cambria Math"/>
                        <w:sz w:val="28"/>
                        <w:szCs w:val="28"/>
                        <w:lang w:val="uk-UA"/>
                        <w:rPrChange w:id="2143" w:author="ASD" w:date="2016-06-09T16:59:00Z">
                          <w:rPr>
                            <w:rFonts w:ascii="Cambria Math" w:hAnsi="Cambria Math"/>
                            <w:sz w:val="28"/>
                            <w:szCs w:val="28"/>
                            <w:lang w:val="uk-UA"/>
                          </w:rPr>
                        </w:rPrChange>
                      </w:rPr>
                      <m:t>2</m:t>
                    </m:r>
                  </m:sub>
                </m:sSub>
                <m:d>
                  <m:dPr>
                    <m:ctrlPr>
                      <w:rPr>
                        <w:rFonts w:ascii="Cambria Math" w:hAnsi="Cambria Math"/>
                        <w:i/>
                        <w:sz w:val="28"/>
                        <w:szCs w:val="28"/>
                        <w:lang w:val="uk-UA"/>
                        <w:rPrChange w:id="2144" w:author="ASD" w:date="2016-06-09T16:59:00Z">
                          <w:rPr>
                            <w:rFonts w:ascii="Cambria Math" w:hAnsi="Cambria Math"/>
                            <w:i/>
                            <w:sz w:val="28"/>
                            <w:szCs w:val="28"/>
                            <w:lang w:val="uk-UA"/>
                          </w:rPr>
                        </w:rPrChange>
                      </w:rPr>
                    </m:ctrlPr>
                  </m:dPr>
                  <m:e>
                    <m:r>
                      <w:rPr>
                        <w:rFonts w:ascii="Cambria Math" w:hAnsi="Cambria Math"/>
                        <w:sz w:val="28"/>
                        <w:szCs w:val="28"/>
                        <w:lang w:val="uk-UA"/>
                        <w:rPrChange w:id="2145" w:author="ASD" w:date="2016-06-09T16:59:00Z">
                          <w:rPr>
                            <w:rFonts w:ascii="Cambria Math" w:hAnsi="Cambria Math"/>
                            <w:sz w:val="28"/>
                            <w:szCs w:val="28"/>
                            <w:lang w:val="uk-UA"/>
                          </w:rPr>
                        </w:rPrChange>
                      </w:rPr>
                      <m:t>x</m:t>
                    </m:r>
                  </m:e>
                </m:d>
                <m:r>
                  <w:rPr>
                    <w:rFonts w:ascii="Cambria Math" w:hAnsi="Cambria Math"/>
                    <w:sz w:val="28"/>
                    <w:szCs w:val="28"/>
                    <w:lang w:val="uk-UA"/>
                    <w:rPrChange w:id="2146"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2147" w:author="ASD" w:date="2016-06-09T16:59:00Z">
                          <w:rPr>
                            <w:rFonts w:ascii="Cambria Math" w:hAnsi="Cambria Math"/>
                            <w:i/>
                            <w:sz w:val="28"/>
                            <w:szCs w:val="28"/>
                            <w:lang w:val="uk-UA"/>
                          </w:rPr>
                        </w:rPrChange>
                      </w:rPr>
                    </m:ctrlPr>
                  </m:sSubPr>
                  <m:e>
                    <m:r>
                      <w:rPr>
                        <w:rFonts w:ascii="Cambria Math" w:hAnsi="Cambria Math"/>
                        <w:sz w:val="28"/>
                        <w:szCs w:val="28"/>
                        <w:lang w:val="uk-UA"/>
                        <w:rPrChange w:id="2148" w:author="ASD" w:date="2016-06-09T16:59:00Z">
                          <w:rPr>
                            <w:rFonts w:ascii="Cambria Math" w:hAnsi="Cambria Math"/>
                            <w:sz w:val="28"/>
                            <w:szCs w:val="28"/>
                            <w:lang w:val="uk-UA"/>
                          </w:rPr>
                        </w:rPrChange>
                      </w:rPr>
                      <m:t>μ</m:t>
                    </m:r>
                  </m:e>
                  <m:sub>
                    <m:r>
                      <w:rPr>
                        <w:rFonts w:ascii="Cambria Math" w:hAnsi="Cambria Math"/>
                        <w:sz w:val="28"/>
                        <w:szCs w:val="28"/>
                        <w:lang w:val="uk-UA"/>
                        <w:rPrChange w:id="2149" w:author="ASD" w:date="2016-06-09T16:59:00Z">
                          <w:rPr>
                            <w:rFonts w:ascii="Cambria Math" w:hAnsi="Cambria Math"/>
                            <w:sz w:val="28"/>
                            <w:szCs w:val="28"/>
                            <w:lang w:val="uk-UA"/>
                          </w:rPr>
                        </w:rPrChange>
                      </w:rPr>
                      <m:t>2</m:t>
                    </m:r>
                  </m:sub>
                </m:sSub>
                <m:r>
                  <w:rPr>
                    <w:rFonts w:ascii="Cambria Math" w:hAnsi="Cambria Math"/>
                    <w:sz w:val="28"/>
                    <w:szCs w:val="28"/>
                    <w:lang w:val="uk-UA"/>
                    <w:rPrChange w:id="2150" w:author="ASD" w:date="2016-06-09T16:59:00Z">
                      <w:rPr>
                        <w:rFonts w:ascii="Cambria Math" w:hAnsi="Cambria Math"/>
                        <w:sz w:val="28"/>
                        <w:szCs w:val="28"/>
                        <w:lang w:val="uk-UA"/>
                      </w:rPr>
                    </w:rPrChange>
                  </w:rPr>
                  <m:t>)</m:t>
                </m:r>
              </m:num>
              <m:den>
                <m:sSub>
                  <m:sSubPr>
                    <m:ctrlPr>
                      <w:rPr>
                        <w:rFonts w:ascii="Cambria Math" w:hAnsi="Cambria Math"/>
                        <w:i/>
                        <w:sz w:val="28"/>
                        <w:szCs w:val="28"/>
                        <w:lang w:val="uk-UA"/>
                        <w:rPrChange w:id="2151" w:author="ASD" w:date="2016-06-09T16:59:00Z">
                          <w:rPr>
                            <w:rFonts w:ascii="Cambria Math" w:hAnsi="Cambria Math"/>
                            <w:i/>
                            <w:sz w:val="28"/>
                            <w:szCs w:val="28"/>
                            <w:lang w:val="uk-UA"/>
                          </w:rPr>
                        </w:rPrChange>
                      </w:rPr>
                    </m:ctrlPr>
                  </m:sSubPr>
                  <m:e>
                    <m:r>
                      <w:rPr>
                        <w:rFonts w:ascii="Cambria Math" w:hAnsi="Cambria Math"/>
                        <w:sz w:val="28"/>
                        <w:szCs w:val="28"/>
                        <w:lang w:val="uk-UA"/>
                        <w:rPrChange w:id="2152" w:author="ASD" w:date="2016-06-09T16:59:00Z">
                          <w:rPr>
                            <w:rFonts w:ascii="Cambria Math" w:hAnsi="Cambria Math"/>
                            <w:sz w:val="28"/>
                            <w:szCs w:val="28"/>
                            <w:lang w:val="uk-UA"/>
                          </w:rPr>
                        </w:rPrChange>
                      </w:rPr>
                      <m:t>σ</m:t>
                    </m:r>
                  </m:e>
                  <m:sub>
                    <m:r>
                      <w:rPr>
                        <w:rFonts w:ascii="Cambria Math" w:hAnsi="Cambria Math"/>
                        <w:sz w:val="28"/>
                        <w:szCs w:val="28"/>
                        <w:lang w:val="uk-UA"/>
                        <w:rPrChange w:id="2153" w:author="ASD" w:date="2016-06-09T16:59:00Z">
                          <w:rPr>
                            <w:rFonts w:ascii="Cambria Math" w:hAnsi="Cambria Math"/>
                            <w:sz w:val="28"/>
                            <w:szCs w:val="28"/>
                            <w:lang w:val="uk-UA"/>
                          </w:rPr>
                        </w:rPrChange>
                      </w:rPr>
                      <m:t>1</m:t>
                    </m:r>
                  </m:sub>
                </m:sSub>
                <m:sSub>
                  <m:sSubPr>
                    <m:ctrlPr>
                      <w:rPr>
                        <w:rFonts w:ascii="Cambria Math" w:hAnsi="Cambria Math"/>
                        <w:i/>
                        <w:sz w:val="28"/>
                        <w:szCs w:val="28"/>
                        <w:lang w:val="uk-UA"/>
                        <w:rPrChange w:id="2154" w:author="ASD" w:date="2016-06-09T16:59:00Z">
                          <w:rPr>
                            <w:rFonts w:ascii="Cambria Math" w:hAnsi="Cambria Math"/>
                            <w:i/>
                            <w:sz w:val="28"/>
                            <w:szCs w:val="28"/>
                            <w:lang w:val="uk-UA"/>
                          </w:rPr>
                        </w:rPrChange>
                      </w:rPr>
                    </m:ctrlPr>
                  </m:sSubPr>
                  <m:e>
                    <m:r>
                      <w:rPr>
                        <w:rFonts w:ascii="Cambria Math" w:hAnsi="Cambria Math"/>
                        <w:sz w:val="28"/>
                        <w:szCs w:val="28"/>
                        <w:lang w:val="uk-UA"/>
                        <w:rPrChange w:id="2155" w:author="ASD" w:date="2016-06-09T16:59:00Z">
                          <w:rPr>
                            <w:rFonts w:ascii="Cambria Math" w:hAnsi="Cambria Math"/>
                            <w:sz w:val="28"/>
                            <w:szCs w:val="28"/>
                            <w:lang w:val="uk-UA"/>
                          </w:rPr>
                        </w:rPrChange>
                      </w:rPr>
                      <m:t>σ</m:t>
                    </m:r>
                  </m:e>
                  <m:sub>
                    <m:r>
                      <w:rPr>
                        <w:rFonts w:ascii="Cambria Math" w:hAnsi="Cambria Math"/>
                        <w:sz w:val="28"/>
                        <w:szCs w:val="28"/>
                        <w:lang w:val="uk-UA"/>
                        <w:rPrChange w:id="2156" w:author="ASD" w:date="2016-06-09T16:59:00Z">
                          <w:rPr>
                            <w:rFonts w:ascii="Cambria Math" w:hAnsi="Cambria Math"/>
                            <w:sz w:val="28"/>
                            <w:szCs w:val="28"/>
                            <w:lang w:val="uk-UA"/>
                          </w:rPr>
                        </w:rPrChange>
                      </w:rPr>
                      <m:t>2</m:t>
                    </m:r>
                  </m:sub>
                </m:sSub>
              </m:den>
            </m:f>
            <m:r>
              <w:rPr>
                <w:rFonts w:ascii="Cambria Math" w:hAnsi="Cambria Math"/>
                <w:sz w:val="28"/>
                <w:szCs w:val="28"/>
                <w:lang w:val="uk-UA"/>
                <w:rPrChange w:id="2157" w:author="ASD" w:date="2016-06-09T16:59:00Z">
                  <w:rPr>
                    <w:rFonts w:ascii="Cambria Math" w:hAnsi="Cambria Math"/>
                    <w:sz w:val="28"/>
                    <w:szCs w:val="28"/>
                    <w:lang w:val="uk-UA"/>
                  </w:rPr>
                </w:rPrChange>
              </w:rPr>
              <m:t>,</m:t>
            </m:r>
          </m:e>
        </m:nary>
      </m:oMath>
      <w:r w:rsidRPr="00891248">
        <w:rPr>
          <w:sz w:val="28"/>
          <w:szCs w:val="28"/>
          <w:lang w:val="uk-UA"/>
          <w:rPrChange w:id="2158" w:author="ASD" w:date="2016-06-09T16:59:00Z">
            <w:rPr>
              <w:sz w:val="28"/>
              <w:szCs w:val="28"/>
              <w:lang w:val="uk-UA"/>
            </w:rPr>
          </w:rPrChange>
        </w:rPr>
        <w:t xml:space="preserve">               (</w:t>
      </w:r>
      <w:r w:rsidR="00FE48EA" w:rsidRPr="00891248">
        <w:rPr>
          <w:sz w:val="28"/>
          <w:szCs w:val="28"/>
          <w:lang w:val="uk-UA"/>
          <w:rPrChange w:id="2159" w:author="ASD" w:date="2016-06-09T16:59:00Z">
            <w:rPr>
              <w:sz w:val="28"/>
              <w:szCs w:val="28"/>
              <w:lang w:val="uk-UA"/>
            </w:rPr>
          </w:rPrChange>
        </w:rPr>
        <w:t>3</w:t>
      </w:r>
      <w:r w:rsidRPr="00891248">
        <w:rPr>
          <w:sz w:val="28"/>
          <w:szCs w:val="28"/>
          <w:lang w:val="uk-UA"/>
          <w:rPrChange w:id="2160" w:author="ASD" w:date="2016-06-09T16:59:00Z">
            <w:rPr>
              <w:sz w:val="28"/>
              <w:szCs w:val="28"/>
              <w:lang w:val="uk-UA"/>
            </w:rPr>
          </w:rPrChange>
        </w:rPr>
        <w:t>.11)</w:t>
      </w:r>
    </w:p>
    <w:p w:rsidR="00F85C04" w:rsidRPr="00891248" w:rsidRDefault="00F85C04" w:rsidP="00891248">
      <w:pPr>
        <w:spacing w:line="360" w:lineRule="auto"/>
        <w:ind w:firstLine="2520"/>
        <w:jc w:val="left"/>
        <w:rPr>
          <w:sz w:val="28"/>
          <w:szCs w:val="28"/>
          <w:lang w:val="uk-UA"/>
          <w:rPrChange w:id="2161" w:author="ASD" w:date="2016-06-09T16:59:00Z">
            <w:rPr>
              <w:sz w:val="28"/>
              <w:szCs w:val="28"/>
              <w:lang w:val="uk-UA"/>
            </w:rPr>
          </w:rPrChange>
        </w:rPr>
      </w:pPr>
      <w:r w:rsidRPr="00891248">
        <w:rPr>
          <w:sz w:val="28"/>
          <w:szCs w:val="28"/>
          <w:lang w:val="uk-UA"/>
          <w:rPrChange w:id="2162" w:author="ASD" w:date="2016-06-09T16:59:00Z">
            <w:rPr>
              <w:sz w:val="28"/>
              <w:szCs w:val="28"/>
              <w:lang w:val="uk-UA"/>
            </w:rPr>
          </w:rPrChange>
        </w:rPr>
        <w:t>де</w:t>
      </w:r>
      <w:r w:rsidRPr="00891248">
        <w:rPr>
          <w:sz w:val="28"/>
          <w:szCs w:val="28"/>
          <w:lang w:val="uk-UA"/>
          <w:rPrChange w:id="2163" w:author="ASD" w:date="2016-06-09T16:59:00Z">
            <w:rPr>
              <w:sz w:val="28"/>
              <w:szCs w:val="28"/>
              <w:lang w:val="uk-UA"/>
            </w:rPr>
          </w:rPrChange>
        </w:rPr>
        <w:tab/>
      </w:r>
      <w:r w:rsidRPr="00891248">
        <w:rPr>
          <w:sz w:val="28"/>
          <w:szCs w:val="28"/>
          <w:lang w:val="uk-UA"/>
          <w:rPrChange w:id="2164" w:author="ASD" w:date="2016-06-09T16:59:00Z">
            <w:rPr>
              <w:sz w:val="28"/>
              <w:szCs w:val="28"/>
              <w:lang w:val="uk-UA"/>
            </w:rPr>
          </w:rPrChange>
        </w:rPr>
        <w:tab/>
      </w:r>
      <m:oMath>
        <m:sSub>
          <m:sSubPr>
            <m:ctrlPr>
              <w:rPr>
                <w:rFonts w:ascii="Cambria Math" w:hAnsi="Cambria Math"/>
                <w:i/>
                <w:sz w:val="28"/>
                <w:szCs w:val="28"/>
                <w:lang w:val="uk-UA"/>
                <w:rPrChange w:id="2165" w:author="ASD" w:date="2016-06-09T16:59:00Z">
                  <w:rPr>
                    <w:rFonts w:ascii="Cambria Math" w:hAnsi="Cambria Math"/>
                    <w:i/>
                    <w:sz w:val="28"/>
                    <w:szCs w:val="28"/>
                    <w:lang w:val="uk-UA"/>
                  </w:rPr>
                </w:rPrChange>
              </w:rPr>
            </m:ctrlPr>
          </m:sSubPr>
          <m:e>
            <m:r>
              <w:rPr>
                <w:rFonts w:ascii="Cambria Math" w:hAnsi="Cambria Math"/>
                <w:sz w:val="28"/>
                <w:szCs w:val="28"/>
                <w:lang w:val="uk-UA"/>
                <w:rPrChange w:id="2166" w:author="ASD" w:date="2016-06-09T16:59:00Z">
                  <w:rPr>
                    <w:rFonts w:ascii="Cambria Math" w:hAnsi="Cambria Math"/>
                    <w:sz w:val="28"/>
                    <w:szCs w:val="28"/>
                    <w:lang w:val="uk-UA"/>
                  </w:rPr>
                </w:rPrChange>
              </w:rPr>
              <m:t>μ</m:t>
            </m:r>
          </m:e>
          <m:sub>
            <m:r>
              <w:rPr>
                <w:rFonts w:ascii="Cambria Math" w:hAnsi="Cambria Math"/>
                <w:sz w:val="28"/>
                <w:szCs w:val="28"/>
                <w:lang w:val="uk-UA"/>
                <w:rPrChange w:id="2167" w:author="ASD" w:date="2016-06-09T16:59:00Z">
                  <w:rPr>
                    <w:rFonts w:ascii="Cambria Math" w:hAnsi="Cambria Math"/>
                    <w:sz w:val="28"/>
                    <w:szCs w:val="28"/>
                    <w:lang w:val="uk-UA"/>
                  </w:rPr>
                </w:rPrChange>
              </w:rPr>
              <m:t>1</m:t>
            </m:r>
          </m:sub>
        </m:sSub>
      </m:oMath>
      <w:r w:rsidRPr="00891248">
        <w:rPr>
          <w:sz w:val="28"/>
          <w:szCs w:val="28"/>
          <w:lang w:val="uk-UA"/>
          <w:rPrChange w:id="2168" w:author="ASD" w:date="2016-06-09T16:59:00Z">
            <w:rPr>
              <w:sz w:val="28"/>
              <w:szCs w:val="28"/>
              <w:lang w:val="uk-UA"/>
            </w:rPr>
          </w:rPrChange>
        </w:rPr>
        <w:t xml:space="preserve"> </w:t>
      </w:r>
      <w:r w:rsidR="00061A6A" w:rsidRPr="00891248">
        <w:rPr>
          <w:sz w:val="28"/>
          <w:szCs w:val="28"/>
          <w:lang w:val="uk-UA"/>
          <w:rPrChange w:id="2169" w:author="ASD" w:date="2016-06-09T16:59:00Z">
            <w:rPr>
              <w:sz w:val="28"/>
              <w:szCs w:val="28"/>
              <w:lang w:val="uk-UA"/>
            </w:rPr>
          </w:rPrChange>
        </w:rPr>
        <w:t>–</w:t>
      </w:r>
      <w:r w:rsidRPr="00891248">
        <w:rPr>
          <w:sz w:val="28"/>
          <w:szCs w:val="28"/>
          <w:lang w:val="uk-UA"/>
          <w:rPrChange w:id="2170" w:author="ASD" w:date="2016-06-09T16:59:00Z">
            <w:rPr>
              <w:sz w:val="28"/>
              <w:szCs w:val="28"/>
              <w:lang w:val="uk-UA"/>
            </w:rPr>
          </w:rPrChange>
        </w:rPr>
        <w:t xml:space="preserve"> </w:t>
      </w:r>
      <w:r w:rsidR="00061A6A" w:rsidRPr="00891248">
        <w:rPr>
          <w:sz w:val="28"/>
          <w:szCs w:val="28"/>
          <w:lang w:val="uk-UA"/>
          <w:rPrChange w:id="2171" w:author="ASD" w:date="2016-06-09T16:59:00Z">
            <w:rPr>
              <w:sz w:val="28"/>
              <w:szCs w:val="28"/>
              <w:lang w:val="uk-UA"/>
            </w:rPr>
          </w:rPrChange>
        </w:rPr>
        <w:t xml:space="preserve">значення </w:t>
      </w:r>
      <m:oMath>
        <m:sSub>
          <m:sSubPr>
            <m:ctrlPr>
              <w:rPr>
                <w:rFonts w:ascii="Cambria Math" w:hAnsi="Cambria Math"/>
                <w:i/>
                <w:sz w:val="28"/>
                <w:szCs w:val="28"/>
                <w:lang w:val="uk-UA"/>
                <w:rPrChange w:id="2172" w:author="ASD" w:date="2016-06-09T16:59:00Z">
                  <w:rPr>
                    <w:rFonts w:ascii="Cambria Math" w:hAnsi="Cambria Math"/>
                    <w:i/>
                    <w:sz w:val="28"/>
                    <w:szCs w:val="28"/>
                    <w:lang w:val="uk-UA"/>
                  </w:rPr>
                </w:rPrChange>
              </w:rPr>
            </m:ctrlPr>
          </m:sSubPr>
          <m:e>
            <m:r>
              <w:rPr>
                <w:rFonts w:ascii="Cambria Math" w:hAnsi="Cambria Math"/>
                <w:sz w:val="28"/>
                <w:szCs w:val="28"/>
                <w:lang w:val="uk-UA"/>
                <w:rPrChange w:id="2173" w:author="ASD" w:date="2016-06-09T16:59:00Z">
                  <w:rPr>
                    <w:rFonts w:ascii="Cambria Math" w:hAnsi="Cambria Math"/>
                    <w:sz w:val="28"/>
                    <w:szCs w:val="28"/>
                    <w:lang w:val="uk-UA"/>
                  </w:rPr>
                </w:rPrChange>
              </w:rPr>
              <m:t>P</m:t>
            </m:r>
          </m:e>
          <m:sub>
            <m:r>
              <w:rPr>
                <w:rFonts w:ascii="Cambria Math" w:hAnsi="Cambria Math"/>
                <w:sz w:val="28"/>
                <w:szCs w:val="28"/>
                <w:lang w:val="uk-UA"/>
                <w:rPrChange w:id="2174" w:author="ASD" w:date="2016-06-09T16:59:00Z">
                  <w:rPr>
                    <w:rFonts w:ascii="Cambria Math" w:hAnsi="Cambria Math"/>
                    <w:sz w:val="28"/>
                    <w:szCs w:val="28"/>
                    <w:lang w:val="uk-UA"/>
                  </w:rPr>
                </w:rPrChange>
              </w:rPr>
              <m:t>1</m:t>
            </m:r>
          </m:sub>
        </m:sSub>
      </m:oMath>
      <w:r w:rsidR="00061A6A" w:rsidRPr="00891248">
        <w:rPr>
          <w:sz w:val="28"/>
          <w:szCs w:val="28"/>
          <w:lang w:val="uk-UA"/>
          <w:rPrChange w:id="2175" w:author="ASD" w:date="2016-06-09T16:59:00Z">
            <w:rPr>
              <w:sz w:val="28"/>
              <w:szCs w:val="28"/>
              <w:lang w:val="uk-UA"/>
            </w:rPr>
          </w:rPrChange>
        </w:rPr>
        <w:t>;</w:t>
      </w:r>
    </w:p>
    <w:p w:rsidR="00061A6A" w:rsidRPr="00891248" w:rsidRDefault="005538D1" w:rsidP="00891248">
      <w:pPr>
        <w:spacing w:line="360" w:lineRule="auto"/>
        <w:ind w:left="1020" w:firstLine="2520"/>
        <w:jc w:val="left"/>
        <w:rPr>
          <w:sz w:val="28"/>
          <w:szCs w:val="28"/>
          <w:lang w:val="uk-UA"/>
          <w:rPrChange w:id="2176" w:author="ASD" w:date="2016-06-09T16:59:00Z">
            <w:rPr>
              <w:sz w:val="28"/>
              <w:szCs w:val="28"/>
              <w:lang w:val="uk-UA"/>
            </w:rPr>
          </w:rPrChange>
        </w:rPr>
      </w:pPr>
      <m:oMath>
        <m:sSub>
          <m:sSubPr>
            <m:ctrlPr>
              <w:rPr>
                <w:rFonts w:ascii="Cambria Math" w:hAnsi="Cambria Math"/>
                <w:i/>
                <w:sz w:val="28"/>
                <w:szCs w:val="28"/>
                <w:lang w:val="uk-UA"/>
                <w:rPrChange w:id="2177" w:author="ASD" w:date="2016-06-09T16:59:00Z">
                  <w:rPr>
                    <w:rFonts w:ascii="Cambria Math" w:hAnsi="Cambria Math"/>
                    <w:i/>
                    <w:sz w:val="28"/>
                    <w:szCs w:val="28"/>
                    <w:lang w:val="uk-UA"/>
                  </w:rPr>
                </w:rPrChange>
              </w:rPr>
            </m:ctrlPr>
          </m:sSubPr>
          <m:e>
            <m:r>
              <w:rPr>
                <w:rFonts w:ascii="Cambria Math" w:hAnsi="Cambria Math"/>
                <w:sz w:val="28"/>
                <w:szCs w:val="28"/>
                <w:lang w:val="uk-UA"/>
                <w:rPrChange w:id="2178" w:author="ASD" w:date="2016-06-09T16:59:00Z">
                  <w:rPr>
                    <w:rFonts w:ascii="Cambria Math" w:hAnsi="Cambria Math"/>
                    <w:sz w:val="28"/>
                    <w:szCs w:val="28"/>
                    <w:lang w:val="uk-UA"/>
                  </w:rPr>
                </w:rPrChange>
              </w:rPr>
              <m:t>μ</m:t>
            </m:r>
          </m:e>
          <m:sub>
            <m:r>
              <w:rPr>
                <w:rFonts w:ascii="Cambria Math" w:hAnsi="Cambria Math"/>
                <w:sz w:val="28"/>
                <w:szCs w:val="28"/>
                <w:lang w:val="uk-UA"/>
                <w:rPrChange w:id="2179" w:author="ASD" w:date="2016-06-09T16:59:00Z">
                  <w:rPr>
                    <w:rFonts w:ascii="Cambria Math" w:hAnsi="Cambria Math"/>
                    <w:sz w:val="28"/>
                    <w:szCs w:val="28"/>
                    <w:lang w:val="uk-UA"/>
                  </w:rPr>
                </w:rPrChange>
              </w:rPr>
              <m:t>2</m:t>
            </m:r>
          </m:sub>
        </m:sSub>
      </m:oMath>
      <w:r w:rsidR="00061A6A" w:rsidRPr="00891248">
        <w:rPr>
          <w:sz w:val="28"/>
          <w:szCs w:val="28"/>
          <w:lang w:val="uk-UA"/>
          <w:rPrChange w:id="2180" w:author="ASD" w:date="2016-06-09T16:59:00Z">
            <w:rPr>
              <w:sz w:val="28"/>
              <w:szCs w:val="28"/>
              <w:lang w:val="uk-UA"/>
            </w:rPr>
          </w:rPrChange>
        </w:rPr>
        <w:t xml:space="preserve"> – значення </w:t>
      </w:r>
      <m:oMath>
        <m:sSub>
          <m:sSubPr>
            <m:ctrlPr>
              <w:rPr>
                <w:rFonts w:ascii="Cambria Math" w:hAnsi="Cambria Math"/>
                <w:i/>
                <w:sz w:val="28"/>
                <w:szCs w:val="28"/>
                <w:lang w:val="uk-UA"/>
                <w:rPrChange w:id="2181" w:author="ASD" w:date="2016-06-09T16:59:00Z">
                  <w:rPr>
                    <w:rFonts w:ascii="Cambria Math" w:hAnsi="Cambria Math"/>
                    <w:i/>
                    <w:sz w:val="28"/>
                    <w:szCs w:val="28"/>
                    <w:lang w:val="uk-UA"/>
                  </w:rPr>
                </w:rPrChange>
              </w:rPr>
            </m:ctrlPr>
          </m:sSubPr>
          <m:e>
            <m:r>
              <w:rPr>
                <w:rFonts w:ascii="Cambria Math" w:hAnsi="Cambria Math"/>
                <w:sz w:val="28"/>
                <w:szCs w:val="28"/>
                <w:lang w:val="uk-UA"/>
                <w:rPrChange w:id="2182" w:author="ASD" w:date="2016-06-09T16:59:00Z">
                  <w:rPr>
                    <w:rFonts w:ascii="Cambria Math" w:hAnsi="Cambria Math"/>
                    <w:sz w:val="28"/>
                    <w:szCs w:val="28"/>
                    <w:lang w:val="uk-UA"/>
                  </w:rPr>
                </w:rPrChange>
              </w:rPr>
              <m:t>P</m:t>
            </m:r>
          </m:e>
          <m:sub>
            <m:r>
              <w:rPr>
                <w:rFonts w:ascii="Cambria Math" w:hAnsi="Cambria Math"/>
                <w:sz w:val="28"/>
                <w:szCs w:val="28"/>
                <w:lang w:val="uk-UA"/>
                <w:rPrChange w:id="2183" w:author="ASD" w:date="2016-06-09T16:59:00Z">
                  <w:rPr>
                    <w:rFonts w:ascii="Cambria Math" w:hAnsi="Cambria Math"/>
                    <w:sz w:val="28"/>
                    <w:szCs w:val="28"/>
                    <w:lang w:val="uk-UA"/>
                  </w:rPr>
                </w:rPrChange>
              </w:rPr>
              <m:t>2</m:t>
            </m:r>
          </m:sub>
        </m:sSub>
      </m:oMath>
      <w:r w:rsidR="00061A6A" w:rsidRPr="00891248">
        <w:rPr>
          <w:sz w:val="28"/>
          <w:szCs w:val="28"/>
          <w:lang w:val="uk-UA"/>
          <w:rPrChange w:id="2184" w:author="ASD" w:date="2016-06-09T16:59:00Z">
            <w:rPr>
              <w:sz w:val="28"/>
              <w:szCs w:val="28"/>
              <w:lang w:val="uk-UA"/>
            </w:rPr>
          </w:rPrChange>
        </w:rPr>
        <w:t>;</w:t>
      </w:r>
    </w:p>
    <w:p w:rsidR="00061A6A" w:rsidRPr="00891248" w:rsidRDefault="005538D1" w:rsidP="00891248">
      <w:pPr>
        <w:spacing w:line="360" w:lineRule="auto"/>
        <w:ind w:left="1020" w:firstLine="2520"/>
        <w:jc w:val="left"/>
        <w:rPr>
          <w:sz w:val="28"/>
          <w:szCs w:val="28"/>
          <w:lang w:val="uk-UA"/>
          <w:rPrChange w:id="2185" w:author="ASD" w:date="2016-06-09T16:59:00Z">
            <w:rPr>
              <w:sz w:val="28"/>
              <w:szCs w:val="28"/>
              <w:lang w:val="uk-UA"/>
            </w:rPr>
          </w:rPrChange>
        </w:rPr>
      </w:pPr>
      <m:oMath>
        <m:sSub>
          <m:sSubPr>
            <m:ctrlPr>
              <w:rPr>
                <w:rFonts w:ascii="Cambria Math" w:hAnsi="Cambria Math"/>
                <w:i/>
                <w:sz w:val="28"/>
                <w:szCs w:val="28"/>
                <w:lang w:val="uk-UA"/>
                <w:rPrChange w:id="2186" w:author="ASD" w:date="2016-06-09T16:59:00Z">
                  <w:rPr>
                    <w:rFonts w:ascii="Cambria Math" w:hAnsi="Cambria Math"/>
                    <w:i/>
                    <w:sz w:val="28"/>
                    <w:szCs w:val="28"/>
                    <w:lang w:val="uk-UA"/>
                  </w:rPr>
                </w:rPrChange>
              </w:rPr>
            </m:ctrlPr>
          </m:sSubPr>
          <m:e>
            <m:r>
              <w:rPr>
                <w:rFonts w:ascii="Cambria Math" w:hAnsi="Cambria Math"/>
                <w:sz w:val="28"/>
                <w:szCs w:val="28"/>
                <w:lang w:val="uk-UA"/>
                <w:rPrChange w:id="2187" w:author="ASD" w:date="2016-06-09T16:59:00Z">
                  <w:rPr>
                    <w:rFonts w:ascii="Cambria Math" w:hAnsi="Cambria Math"/>
                    <w:sz w:val="28"/>
                    <w:szCs w:val="28"/>
                    <w:lang w:val="uk-UA"/>
                  </w:rPr>
                </w:rPrChange>
              </w:rPr>
              <m:t>σ</m:t>
            </m:r>
          </m:e>
          <m:sub>
            <m:r>
              <w:rPr>
                <w:rFonts w:ascii="Cambria Math" w:hAnsi="Cambria Math"/>
                <w:sz w:val="28"/>
                <w:szCs w:val="28"/>
                <w:lang w:val="uk-UA"/>
                <w:rPrChange w:id="2188" w:author="ASD" w:date="2016-06-09T16:59:00Z">
                  <w:rPr>
                    <w:rFonts w:ascii="Cambria Math" w:hAnsi="Cambria Math"/>
                    <w:sz w:val="28"/>
                    <w:szCs w:val="28"/>
                    <w:lang w:val="uk-UA"/>
                  </w:rPr>
                </w:rPrChange>
              </w:rPr>
              <m:t xml:space="preserve">1 </m:t>
            </m:r>
          </m:sub>
        </m:sSub>
      </m:oMath>
      <w:r w:rsidR="00061A6A" w:rsidRPr="00891248">
        <w:rPr>
          <w:sz w:val="28"/>
          <w:szCs w:val="28"/>
          <w:lang w:val="uk-UA"/>
          <w:rPrChange w:id="2189" w:author="ASD" w:date="2016-06-09T16:59:00Z">
            <w:rPr>
              <w:sz w:val="28"/>
              <w:szCs w:val="28"/>
              <w:lang w:val="uk-UA"/>
            </w:rPr>
          </w:rPrChange>
        </w:rPr>
        <w:t xml:space="preserve">– стандартне відхилення </w:t>
      </w:r>
      <m:oMath>
        <m:sSub>
          <m:sSubPr>
            <m:ctrlPr>
              <w:rPr>
                <w:rFonts w:ascii="Cambria Math" w:hAnsi="Cambria Math"/>
                <w:i/>
                <w:sz w:val="28"/>
                <w:szCs w:val="28"/>
                <w:lang w:val="uk-UA"/>
                <w:rPrChange w:id="2190" w:author="ASD" w:date="2016-06-09T16:59:00Z">
                  <w:rPr>
                    <w:rFonts w:ascii="Cambria Math" w:hAnsi="Cambria Math"/>
                    <w:i/>
                    <w:sz w:val="28"/>
                    <w:szCs w:val="28"/>
                    <w:lang w:val="uk-UA"/>
                  </w:rPr>
                </w:rPrChange>
              </w:rPr>
            </m:ctrlPr>
          </m:sSubPr>
          <m:e>
            <m:r>
              <w:rPr>
                <w:rFonts w:ascii="Cambria Math" w:hAnsi="Cambria Math"/>
                <w:sz w:val="28"/>
                <w:szCs w:val="28"/>
                <w:lang w:val="uk-UA"/>
                <w:rPrChange w:id="2191" w:author="ASD" w:date="2016-06-09T16:59:00Z">
                  <w:rPr>
                    <w:rFonts w:ascii="Cambria Math" w:hAnsi="Cambria Math"/>
                    <w:sz w:val="28"/>
                    <w:szCs w:val="28"/>
                    <w:lang w:val="uk-UA"/>
                  </w:rPr>
                </w:rPrChange>
              </w:rPr>
              <m:t>P</m:t>
            </m:r>
          </m:e>
          <m:sub>
            <m:r>
              <w:rPr>
                <w:rFonts w:ascii="Cambria Math" w:hAnsi="Cambria Math"/>
                <w:sz w:val="28"/>
                <w:szCs w:val="28"/>
                <w:lang w:val="uk-UA"/>
                <w:rPrChange w:id="2192" w:author="ASD" w:date="2016-06-09T16:59:00Z">
                  <w:rPr>
                    <w:rFonts w:ascii="Cambria Math" w:hAnsi="Cambria Math"/>
                    <w:sz w:val="28"/>
                    <w:szCs w:val="28"/>
                    <w:lang w:val="uk-UA"/>
                  </w:rPr>
                </w:rPrChange>
              </w:rPr>
              <m:t>1</m:t>
            </m:r>
          </m:sub>
        </m:sSub>
      </m:oMath>
      <w:r w:rsidR="00061A6A" w:rsidRPr="00891248">
        <w:rPr>
          <w:sz w:val="28"/>
          <w:szCs w:val="28"/>
          <w:lang w:val="uk-UA"/>
          <w:rPrChange w:id="2193" w:author="ASD" w:date="2016-06-09T16:59:00Z">
            <w:rPr>
              <w:sz w:val="28"/>
              <w:szCs w:val="28"/>
              <w:lang w:val="uk-UA"/>
            </w:rPr>
          </w:rPrChange>
        </w:rPr>
        <w:t>;</w:t>
      </w:r>
    </w:p>
    <w:p w:rsidR="00061A6A" w:rsidRPr="00891248" w:rsidRDefault="005538D1" w:rsidP="00891248">
      <w:pPr>
        <w:spacing w:line="360" w:lineRule="auto"/>
        <w:ind w:left="1020" w:firstLine="2520"/>
        <w:jc w:val="left"/>
        <w:rPr>
          <w:sz w:val="28"/>
          <w:szCs w:val="28"/>
          <w:lang w:val="uk-UA"/>
          <w:rPrChange w:id="2194" w:author="ASD" w:date="2016-06-09T16:59:00Z">
            <w:rPr>
              <w:sz w:val="28"/>
              <w:szCs w:val="28"/>
              <w:lang w:val="uk-UA"/>
            </w:rPr>
          </w:rPrChange>
        </w:rPr>
      </w:pPr>
      <m:oMath>
        <m:sSub>
          <m:sSubPr>
            <m:ctrlPr>
              <w:rPr>
                <w:rFonts w:ascii="Cambria Math" w:hAnsi="Cambria Math"/>
                <w:i/>
                <w:sz w:val="28"/>
                <w:szCs w:val="28"/>
                <w:lang w:val="uk-UA"/>
                <w:rPrChange w:id="2195" w:author="ASD" w:date="2016-06-09T16:59:00Z">
                  <w:rPr>
                    <w:rFonts w:ascii="Cambria Math" w:hAnsi="Cambria Math"/>
                    <w:i/>
                    <w:sz w:val="28"/>
                    <w:szCs w:val="28"/>
                    <w:lang w:val="uk-UA"/>
                  </w:rPr>
                </w:rPrChange>
              </w:rPr>
            </m:ctrlPr>
          </m:sSubPr>
          <m:e>
            <m:r>
              <w:rPr>
                <w:rFonts w:ascii="Cambria Math" w:hAnsi="Cambria Math"/>
                <w:sz w:val="28"/>
                <w:szCs w:val="28"/>
                <w:lang w:val="uk-UA"/>
                <w:rPrChange w:id="2196" w:author="ASD" w:date="2016-06-09T16:59:00Z">
                  <w:rPr>
                    <w:rFonts w:ascii="Cambria Math" w:hAnsi="Cambria Math"/>
                    <w:sz w:val="28"/>
                    <w:szCs w:val="28"/>
                    <w:lang w:val="uk-UA"/>
                  </w:rPr>
                </w:rPrChange>
              </w:rPr>
              <m:t>σ</m:t>
            </m:r>
          </m:e>
          <m:sub>
            <m:r>
              <w:rPr>
                <w:rFonts w:ascii="Cambria Math" w:hAnsi="Cambria Math"/>
                <w:sz w:val="28"/>
                <w:szCs w:val="28"/>
                <w:lang w:val="uk-UA"/>
                <w:rPrChange w:id="2197" w:author="ASD" w:date="2016-06-09T16:59:00Z">
                  <w:rPr>
                    <w:rFonts w:ascii="Cambria Math" w:hAnsi="Cambria Math"/>
                    <w:sz w:val="28"/>
                    <w:szCs w:val="28"/>
                    <w:lang w:val="uk-UA"/>
                  </w:rPr>
                </w:rPrChange>
              </w:rPr>
              <m:t xml:space="preserve">2 </m:t>
            </m:r>
          </m:sub>
        </m:sSub>
      </m:oMath>
      <w:r w:rsidR="00061A6A" w:rsidRPr="00891248">
        <w:rPr>
          <w:sz w:val="28"/>
          <w:szCs w:val="28"/>
          <w:lang w:val="uk-UA"/>
          <w:rPrChange w:id="2198" w:author="ASD" w:date="2016-06-09T16:59:00Z">
            <w:rPr>
              <w:sz w:val="28"/>
              <w:szCs w:val="28"/>
              <w:lang w:val="uk-UA"/>
            </w:rPr>
          </w:rPrChange>
        </w:rPr>
        <w:t xml:space="preserve">– стандартне відхилення </w:t>
      </w:r>
      <m:oMath>
        <m:sSub>
          <m:sSubPr>
            <m:ctrlPr>
              <w:rPr>
                <w:rFonts w:ascii="Cambria Math" w:hAnsi="Cambria Math"/>
                <w:i/>
                <w:sz w:val="28"/>
                <w:szCs w:val="28"/>
                <w:lang w:val="uk-UA"/>
                <w:rPrChange w:id="2199" w:author="ASD" w:date="2016-06-09T16:59:00Z">
                  <w:rPr>
                    <w:rFonts w:ascii="Cambria Math" w:hAnsi="Cambria Math"/>
                    <w:i/>
                    <w:sz w:val="28"/>
                    <w:szCs w:val="28"/>
                    <w:lang w:val="uk-UA"/>
                  </w:rPr>
                </w:rPrChange>
              </w:rPr>
            </m:ctrlPr>
          </m:sSubPr>
          <m:e>
            <m:r>
              <w:rPr>
                <w:rFonts w:ascii="Cambria Math" w:hAnsi="Cambria Math"/>
                <w:sz w:val="28"/>
                <w:szCs w:val="28"/>
                <w:lang w:val="uk-UA"/>
                <w:rPrChange w:id="2200" w:author="ASD" w:date="2016-06-09T16:59:00Z">
                  <w:rPr>
                    <w:rFonts w:ascii="Cambria Math" w:hAnsi="Cambria Math"/>
                    <w:sz w:val="28"/>
                    <w:szCs w:val="28"/>
                    <w:lang w:val="uk-UA"/>
                  </w:rPr>
                </w:rPrChange>
              </w:rPr>
              <m:t>P</m:t>
            </m:r>
          </m:e>
          <m:sub>
            <m:r>
              <w:rPr>
                <w:rFonts w:ascii="Cambria Math" w:hAnsi="Cambria Math"/>
                <w:sz w:val="28"/>
                <w:szCs w:val="28"/>
                <w:lang w:val="uk-UA"/>
                <w:rPrChange w:id="2201" w:author="ASD" w:date="2016-06-09T16:59:00Z">
                  <w:rPr>
                    <w:rFonts w:ascii="Cambria Math" w:hAnsi="Cambria Math"/>
                    <w:sz w:val="28"/>
                    <w:szCs w:val="28"/>
                    <w:lang w:val="uk-UA"/>
                  </w:rPr>
                </w:rPrChange>
              </w:rPr>
              <m:t>2</m:t>
            </m:r>
          </m:sub>
        </m:sSub>
      </m:oMath>
      <w:r w:rsidR="00061A6A" w:rsidRPr="00891248">
        <w:rPr>
          <w:sz w:val="28"/>
          <w:szCs w:val="28"/>
          <w:lang w:val="uk-UA"/>
          <w:rPrChange w:id="2202" w:author="ASD" w:date="2016-06-09T16:59:00Z">
            <w:rPr>
              <w:sz w:val="28"/>
              <w:szCs w:val="28"/>
              <w:lang w:val="uk-UA"/>
            </w:rPr>
          </w:rPrChange>
        </w:rPr>
        <w:t>.</w:t>
      </w:r>
    </w:p>
    <w:p w:rsidR="00061A6A" w:rsidRPr="00891248" w:rsidRDefault="00061A6A" w:rsidP="00891248">
      <w:pPr>
        <w:pStyle w:val="2"/>
        <w:numPr>
          <w:ilvl w:val="0"/>
          <w:numId w:val="48"/>
        </w:numPr>
        <w:tabs>
          <w:tab w:val="left" w:pos="990"/>
          <w:tab w:val="left" w:pos="1260"/>
        </w:tabs>
        <w:spacing w:before="0" w:after="0" w:line="360" w:lineRule="auto"/>
        <w:ind w:left="1170" w:hanging="810"/>
        <w:rPr>
          <w:rFonts w:eastAsiaTheme="majorEastAsia"/>
          <w:lang w:val="uk-UA"/>
          <w:rPrChange w:id="2203" w:author="ASD" w:date="2016-06-09T16:59:00Z">
            <w:rPr>
              <w:rFonts w:eastAsiaTheme="majorEastAsia"/>
              <w:lang w:val="uk-UA"/>
            </w:rPr>
          </w:rPrChange>
        </w:rPr>
      </w:pPr>
      <w:bookmarkStart w:id="2204" w:name="_Toc453262656"/>
      <w:r w:rsidRPr="00891248">
        <w:rPr>
          <w:rFonts w:eastAsiaTheme="majorEastAsia"/>
          <w:lang w:val="uk-UA"/>
          <w:rPrChange w:id="2205" w:author="ASD" w:date="2016-06-09T16:59:00Z">
            <w:rPr>
              <w:rFonts w:eastAsiaTheme="majorEastAsia"/>
              <w:lang w:val="uk-UA"/>
            </w:rPr>
          </w:rPrChange>
        </w:rPr>
        <w:t>Модель трансформації</w:t>
      </w:r>
      <w:bookmarkEnd w:id="2204"/>
    </w:p>
    <w:p w:rsidR="00061A6A" w:rsidRPr="00891248" w:rsidRDefault="00061A6A" w:rsidP="00891248">
      <w:pPr>
        <w:spacing w:line="360" w:lineRule="auto"/>
        <w:ind w:firstLine="630"/>
        <w:rPr>
          <w:sz w:val="28"/>
          <w:szCs w:val="28"/>
          <w:lang w:val="uk-UA"/>
          <w:rPrChange w:id="2206" w:author="ASD" w:date="2016-06-09T16:59:00Z">
            <w:rPr>
              <w:sz w:val="28"/>
              <w:szCs w:val="28"/>
              <w:lang w:val="uk-UA"/>
            </w:rPr>
          </w:rPrChange>
        </w:rPr>
      </w:pPr>
      <w:r w:rsidRPr="00891248">
        <w:rPr>
          <w:sz w:val="28"/>
          <w:szCs w:val="28"/>
          <w:lang w:val="uk-UA"/>
          <w:rPrChange w:id="2207" w:author="ASD" w:date="2016-06-09T16:59:00Z">
            <w:rPr>
              <w:sz w:val="28"/>
              <w:szCs w:val="28"/>
              <w:lang w:val="uk-UA"/>
            </w:rPr>
          </w:rPrChange>
        </w:rPr>
        <w:t xml:space="preserve">Після підходу </w:t>
      </w:r>
      <w:r w:rsidR="003A6159" w:rsidRPr="00891248">
        <w:rPr>
          <w:sz w:val="28"/>
          <w:szCs w:val="28"/>
          <w:lang w:val="uk-UA"/>
        </w:rPr>
        <w:t>Калал</w:t>
      </w:r>
      <w:r w:rsidRPr="00891248">
        <w:rPr>
          <w:sz w:val="28"/>
          <w:szCs w:val="28"/>
          <w:lang w:val="uk-UA"/>
          <w:rPrChange w:id="2208" w:author="ASD" w:date="2016-06-09T16:59:00Z">
            <w:rPr>
              <w:sz w:val="28"/>
              <w:szCs w:val="28"/>
              <w:lang w:val="uk-UA"/>
            </w:rPr>
          </w:rPrChange>
        </w:rPr>
        <w:t xml:space="preserve"> [28], обчислимо медіану всіх вперед-назад</w:t>
      </w:r>
      <w:r w:rsidR="00C233C7" w:rsidRPr="00891248">
        <w:rPr>
          <w:sz w:val="28"/>
          <w:szCs w:val="28"/>
          <w:lang w:val="uk-UA"/>
          <w:rPrChange w:id="2209" w:author="ASD" w:date="2016-06-09T16:59:00Z">
            <w:rPr>
              <w:sz w:val="28"/>
              <w:szCs w:val="28"/>
              <w:lang w:val="uk-UA"/>
            </w:rPr>
          </w:rPrChange>
        </w:rPr>
        <w:t xml:space="preserve"> п</w:t>
      </w:r>
      <w:r w:rsidRPr="00891248">
        <w:rPr>
          <w:sz w:val="28"/>
          <w:szCs w:val="28"/>
          <w:lang w:val="uk-UA"/>
          <w:rPrChange w:id="2210" w:author="ASD" w:date="2016-06-09T16:59:00Z">
            <w:rPr>
              <w:sz w:val="28"/>
              <w:szCs w:val="28"/>
              <w:lang w:val="uk-UA"/>
            </w:rPr>
          </w:rPrChange>
        </w:rPr>
        <w:t xml:space="preserve">омилки </w:t>
      </w:r>
      <m:oMath>
        <m:sSub>
          <m:sSubPr>
            <m:ctrlPr>
              <w:rPr>
                <w:rFonts w:ascii="Cambria Math" w:hAnsi="Cambria Math"/>
                <w:i/>
                <w:sz w:val="28"/>
                <w:szCs w:val="28"/>
                <w:lang w:val="uk-UA"/>
                <w:rPrChange w:id="2211" w:author="ASD" w:date="2016-06-09T16:59:00Z">
                  <w:rPr>
                    <w:rFonts w:ascii="Cambria Math" w:hAnsi="Cambria Math"/>
                    <w:i/>
                    <w:sz w:val="28"/>
                    <w:szCs w:val="28"/>
                    <w:lang w:val="uk-UA"/>
                  </w:rPr>
                </w:rPrChange>
              </w:rPr>
            </m:ctrlPr>
          </m:sSubPr>
          <m:e>
            <m:r>
              <w:rPr>
                <w:rFonts w:ascii="Cambria Math" w:hAnsi="Cambria Math"/>
                <w:sz w:val="28"/>
                <w:szCs w:val="28"/>
                <w:lang w:val="uk-UA"/>
                <w:rPrChange w:id="2212" w:author="ASD" w:date="2016-06-09T16:59:00Z">
                  <w:rPr>
                    <w:rFonts w:ascii="Cambria Math" w:hAnsi="Cambria Math"/>
                    <w:sz w:val="28"/>
                    <w:szCs w:val="28"/>
                    <w:lang w:val="uk-UA"/>
                  </w:rPr>
                </w:rPrChange>
              </w:rPr>
              <m:t>med</m:t>
            </m:r>
          </m:e>
          <m:sub>
            <m:r>
              <w:rPr>
                <w:rFonts w:ascii="Cambria Math" w:hAnsi="Cambria Math"/>
                <w:sz w:val="28"/>
                <w:szCs w:val="28"/>
                <w:lang w:val="uk-UA"/>
                <w:rPrChange w:id="2213" w:author="ASD" w:date="2016-06-09T16:59:00Z">
                  <w:rPr>
                    <w:rFonts w:ascii="Cambria Math" w:hAnsi="Cambria Math"/>
                    <w:sz w:val="28"/>
                    <w:szCs w:val="28"/>
                    <w:lang w:val="uk-UA"/>
                  </w:rPr>
                </w:rPrChange>
              </w:rPr>
              <m:t xml:space="preserve">FB </m:t>
            </m:r>
          </m:sub>
        </m:sSub>
      </m:oMath>
      <w:r w:rsidRPr="00891248">
        <w:rPr>
          <w:sz w:val="28"/>
          <w:szCs w:val="28"/>
          <w:lang w:val="uk-UA"/>
          <w:rPrChange w:id="2214" w:author="ASD" w:date="2016-06-09T16:59:00Z">
            <w:rPr>
              <w:sz w:val="28"/>
              <w:szCs w:val="28"/>
              <w:lang w:val="uk-UA"/>
            </w:rPr>
          </w:rPrChange>
        </w:rPr>
        <w:t xml:space="preserve">і медіанний </w:t>
      </w:r>
      <m:oMath>
        <m:sSub>
          <m:sSubPr>
            <m:ctrlPr>
              <w:rPr>
                <w:rFonts w:ascii="Cambria Math" w:hAnsi="Cambria Math"/>
                <w:i/>
                <w:sz w:val="28"/>
                <w:szCs w:val="28"/>
                <w:lang w:val="uk-UA"/>
                <w:rPrChange w:id="2215" w:author="ASD" w:date="2016-06-09T16:59:00Z">
                  <w:rPr>
                    <w:rFonts w:ascii="Cambria Math" w:hAnsi="Cambria Math"/>
                    <w:i/>
                    <w:sz w:val="28"/>
                    <w:szCs w:val="28"/>
                    <w:lang w:val="uk-UA"/>
                  </w:rPr>
                </w:rPrChange>
              </w:rPr>
            </m:ctrlPr>
          </m:sSubPr>
          <m:e>
            <m:r>
              <w:rPr>
                <w:rFonts w:ascii="Cambria Math" w:hAnsi="Cambria Math"/>
                <w:sz w:val="28"/>
                <w:szCs w:val="28"/>
                <w:lang w:val="uk-UA"/>
                <w:rPrChange w:id="2216" w:author="ASD" w:date="2016-06-09T16:59:00Z">
                  <w:rPr>
                    <w:rFonts w:ascii="Cambria Math" w:hAnsi="Cambria Math"/>
                    <w:sz w:val="28"/>
                    <w:szCs w:val="28"/>
                    <w:lang w:val="uk-UA"/>
                  </w:rPr>
                </w:rPrChange>
              </w:rPr>
              <m:t>med</m:t>
            </m:r>
          </m:e>
          <m:sub>
            <m:r>
              <w:rPr>
                <w:rFonts w:ascii="Cambria Math" w:hAnsi="Cambria Math"/>
                <w:sz w:val="28"/>
                <w:szCs w:val="28"/>
                <w:lang w:val="uk-UA"/>
                <w:rPrChange w:id="2217" w:author="ASD" w:date="2016-06-09T16:59:00Z">
                  <w:rPr>
                    <w:rFonts w:ascii="Cambria Math" w:hAnsi="Cambria Math"/>
                    <w:sz w:val="28"/>
                    <w:szCs w:val="28"/>
                    <w:lang w:val="uk-UA"/>
                  </w:rPr>
                </w:rPrChange>
              </w:rPr>
              <m:t xml:space="preserve">NCC </m:t>
            </m:r>
          </m:sub>
        </m:sSub>
      </m:oMath>
      <w:r w:rsidRPr="00891248">
        <w:rPr>
          <w:sz w:val="28"/>
          <w:szCs w:val="28"/>
          <w:lang w:val="uk-UA"/>
          <w:rPrChange w:id="2218" w:author="ASD" w:date="2016-06-09T16:59:00Z">
            <w:rPr>
              <w:sz w:val="28"/>
              <w:szCs w:val="28"/>
              <w:lang w:val="uk-UA"/>
            </w:rPr>
          </w:rPrChange>
        </w:rPr>
        <w:t>всіх заходів подібності і тримати тільки ті точки виставляється</w:t>
      </w:r>
      <w:r w:rsidR="00C233C7" w:rsidRPr="00891248">
        <w:rPr>
          <w:sz w:val="28"/>
          <w:szCs w:val="28"/>
          <w:lang w:val="uk-UA"/>
          <w:rPrChange w:id="2219" w:author="ASD" w:date="2016-06-09T16:59:00Z">
            <w:rPr>
              <w:sz w:val="28"/>
              <w:szCs w:val="28"/>
              <w:lang w:val="uk-UA"/>
            </w:rPr>
          </w:rPrChange>
        </w:rPr>
        <w:t xml:space="preserve"> </w:t>
      </w:r>
      <w:r w:rsidRPr="00891248">
        <w:rPr>
          <w:sz w:val="28"/>
          <w:szCs w:val="28"/>
          <w:lang w:val="uk-UA"/>
          <w:rPrChange w:id="2220" w:author="ASD" w:date="2016-06-09T16:59:00Z">
            <w:rPr>
              <w:sz w:val="28"/>
              <w:szCs w:val="28"/>
              <w:lang w:val="uk-UA"/>
            </w:rPr>
          </w:rPrChange>
        </w:rPr>
        <w:t xml:space="preserve">вперед-назад помилка менше </w:t>
      </w:r>
      <w:r w:rsidR="00C233C7" w:rsidRPr="00891248">
        <w:rPr>
          <w:sz w:val="28"/>
          <w:szCs w:val="28"/>
          <w:lang w:val="uk-UA"/>
          <w:rPrChange w:id="2221" w:author="ASD" w:date="2016-06-09T16:59:00Z">
            <w:rPr>
              <w:sz w:val="28"/>
              <w:szCs w:val="28"/>
              <w:lang w:val="uk-UA"/>
            </w:rPr>
          </w:rPrChange>
        </w:rPr>
        <w:t xml:space="preserve"> </w:t>
      </w:r>
      <m:oMath>
        <m:sSub>
          <m:sSubPr>
            <m:ctrlPr>
              <w:rPr>
                <w:rFonts w:ascii="Cambria Math" w:hAnsi="Cambria Math"/>
                <w:i/>
                <w:sz w:val="28"/>
                <w:szCs w:val="28"/>
                <w:lang w:val="uk-UA"/>
                <w:rPrChange w:id="2222" w:author="ASD" w:date="2016-06-09T16:59:00Z">
                  <w:rPr>
                    <w:rFonts w:ascii="Cambria Math" w:hAnsi="Cambria Math"/>
                    <w:i/>
                    <w:sz w:val="28"/>
                    <w:szCs w:val="28"/>
                    <w:lang w:val="uk-UA"/>
                  </w:rPr>
                </w:rPrChange>
              </w:rPr>
            </m:ctrlPr>
          </m:sSubPr>
          <m:e>
            <m:r>
              <w:rPr>
                <w:rFonts w:ascii="Cambria Math" w:hAnsi="Cambria Math"/>
                <w:sz w:val="28"/>
                <w:szCs w:val="28"/>
                <w:lang w:val="uk-UA"/>
                <w:rPrChange w:id="2223" w:author="ASD" w:date="2016-06-09T16:59:00Z">
                  <w:rPr>
                    <w:rFonts w:ascii="Cambria Math" w:hAnsi="Cambria Math"/>
                    <w:sz w:val="28"/>
                    <w:szCs w:val="28"/>
                    <w:lang w:val="uk-UA"/>
                  </w:rPr>
                </w:rPrChange>
              </w:rPr>
              <m:t>med</m:t>
            </m:r>
          </m:e>
          <m:sub>
            <m:r>
              <w:rPr>
                <w:rFonts w:ascii="Cambria Math" w:hAnsi="Cambria Math"/>
                <w:sz w:val="28"/>
                <w:szCs w:val="28"/>
                <w:lang w:val="uk-UA"/>
                <w:rPrChange w:id="2224" w:author="ASD" w:date="2016-06-09T16:59:00Z">
                  <w:rPr>
                    <w:rFonts w:ascii="Cambria Math" w:hAnsi="Cambria Math"/>
                    <w:sz w:val="28"/>
                    <w:szCs w:val="28"/>
                    <w:lang w:val="uk-UA"/>
                  </w:rPr>
                </w:rPrChange>
              </w:rPr>
              <m:t xml:space="preserve">FB </m:t>
            </m:r>
          </m:sub>
        </m:sSub>
      </m:oMath>
      <w:r w:rsidRPr="00891248">
        <w:rPr>
          <w:sz w:val="28"/>
          <w:szCs w:val="28"/>
          <w:lang w:val="uk-UA"/>
          <w:rPrChange w:id="2225" w:author="ASD" w:date="2016-06-09T16:59:00Z">
            <w:rPr>
              <w:sz w:val="28"/>
              <w:szCs w:val="28"/>
              <w:lang w:val="uk-UA"/>
            </w:rPr>
          </w:rPrChange>
        </w:rPr>
        <w:t xml:space="preserve">і міра подібності більше, ніж </w:t>
      </w:r>
      <m:oMath>
        <m:sSub>
          <m:sSubPr>
            <m:ctrlPr>
              <w:rPr>
                <w:rFonts w:ascii="Cambria Math" w:hAnsi="Cambria Math"/>
                <w:i/>
                <w:sz w:val="28"/>
                <w:szCs w:val="28"/>
                <w:lang w:val="uk-UA"/>
                <w:rPrChange w:id="2226" w:author="ASD" w:date="2016-06-09T16:59:00Z">
                  <w:rPr>
                    <w:rFonts w:ascii="Cambria Math" w:hAnsi="Cambria Math"/>
                    <w:i/>
                    <w:sz w:val="28"/>
                    <w:szCs w:val="28"/>
                    <w:lang w:val="uk-UA"/>
                  </w:rPr>
                </w:rPrChange>
              </w:rPr>
            </m:ctrlPr>
          </m:sSubPr>
          <m:e>
            <m:r>
              <w:rPr>
                <w:rFonts w:ascii="Cambria Math" w:hAnsi="Cambria Math"/>
                <w:sz w:val="28"/>
                <w:szCs w:val="28"/>
                <w:lang w:val="uk-UA"/>
                <w:rPrChange w:id="2227" w:author="ASD" w:date="2016-06-09T16:59:00Z">
                  <w:rPr>
                    <w:rFonts w:ascii="Cambria Math" w:hAnsi="Cambria Math"/>
                    <w:sz w:val="28"/>
                    <w:szCs w:val="28"/>
                    <w:lang w:val="uk-UA"/>
                  </w:rPr>
                </w:rPrChange>
              </w:rPr>
              <m:t>med</m:t>
            </m:r>
          </m:e>
          <m:sub>
            <m:r>
              <w:rPr>
                <w:rFonts w:ascii="Cambria Math" w:hAnsi="Cambria Math"/>
                <w:sz w:val="28"/>
                <w:szCs w:val="28"/>
                <w:lang w:val="uk-UA"/>
                <w:rPrChange w:id="2228" w:author="ASD" w:date="2016-06-09T16:59:00Z">
                  <w:rPr>
                    <w:rFonts w:ascii="Cambria Math" w:hAnsi="Cambria Math"/>
                    <w:sz w:val="28"/>
                    <w:szCs w:val="28"/>
                    <w:lang w:val="uk-UA"/>
                  </w:rPr>
                </w:rPrChange>
              </w:rPr>
              <m:t xml:space="preserve">NCC </m:t>
            </m:r>
          </m:sub>
        </m:sSub>
      </m:oMath>
      <w:r w:rsidR="00C233C7" w:rsidRPr="00891248">
        <w:rPr>
          <w:sz w:val="28"/>
          <w:szCs w:val="28"/>
          <w:lang w:val="uk-UA"/>
          <w:rPrChange w:id="2229" w:author="ASD" w:date="2016-06-09T16:59:00Z">
            <w:rPr>
              <w:sz w:val="28"/>
              <w:szCs w:val="28"/>
              <w:lang w:val="uk-UA"/>
            </w:rPr>
          </w:rPrChange>
        </w:rPr>
        <w:t>.</w:t>
      </w:r>
    </w:p>
    <w:p w:rsidR="00F85C04" w:rsidRPr="00891248" w:rsidRDefault="00C233C7" w:rsidP="00891248">
      <w:pPr>
        <w:spacing w:line="360" w:lineRule="auto"/>
        <w:ind w:firstLine="630"/>
        <w:jc w:val="left"/>
        <w:rPr>
          <w:sz w:val="28"/>
          <w:szCs w:val="28"/>
          <w:lang w:val="uk-UA"/>
        </w:rPr>
      </w:pPr>
      <w:r w:rsidRPr="00891248">
        <w:rPr>
          <w:noProof/>
          <w:sz w:val="28"/>
          <w:szCs w:val="28"/>
          <w:lang w:val="uk-UA"/>
          <w:rPrChange w:id="2230" w:author="ASD" w:date="2016-06-09T16:59:00Z">
            <w:rPr>
              <w:noProof/>
            </w:rPr>
          </w:rPrChange>
        </w:rPr>
        <w:drawing>
          <wp:inline distT="0" distB="0" distL="0" distR="0" wp14:anchorId="703F3074" wp14:editId="4332CAA0">
            <wp:extent cx="5127187" cy="1594884"/>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0465" r="33212" b="19586"/>
                    <a:stretch/>
                  </pic:blipFill>
                  <pic:spPr bwMode="auto">
                    <a:xfrm>
                      <a:off x="0" y="0"/>
                      <a:ext cx="5158606" cy="1604657"/>
                    </a:xfrm>
                    <a:prstGeom prst="rect">
                      <a:avLst/>
                    </a:prstGeom>
                    <a:ln>
                      <a:noFill/>
                    </a:ln>
                    <a:extLst>
                      <a:ext uri="{53640926-AAD7-44D8-BBD7-CCE9431645EC}">
                        <a14:shadowObscured xmlns:a14="http://schemas.microsoft.com/office/drawing/2010/main"/>
                      </a:ext>
                    </a:extLst>
                  </pic:spPr>
                </pic:pic>
              </a:graphicData>
            </a:graphic>
          </wp:inline>
        </w:drawing>
      </w:r>
    </w:p>
    <w:p w:rsidR="00C233C7" w:rsidRPr="00891248" w:rsidRDefault="00C233C7" w:rsidP="00891248">
      <w:pPr>
        <w:spacing w:line="360" w:lineRule="auto"/>
        <w:ind w:firstLine="630"/>
        <w:rPr>
          <w:sz w:val="28"/>
          <w:szCs w:val="28"/>
          <w:lang w:val="uk-UA"/>
        </w:rPr>
      </w:pPr>
      <w:r w:rsidRPr="00891248">
        <w:rPr>
          <w:sz w:val="28"/>
          <w:szCs w:val="28"/>
          <w:lang w:val="uk-UA"/>
          <w:rPrChange w:id="2231" w:author="ASD" w:date="2016-06-09T16:59:00Z">
            <w:rPr>
              <w:sz w:val="28"/>
              <w:szCs w:val="28"/>
              <w:lang w:val="uk-UA"/>
            </w:rPr>
          </w:rPrChange>
        </w:rPr>
        <w:lastRenderedPageBreak/>
        <w:t>Рис. 3.</w:t>
      </w:r>
      <w:r w:rsidR="003F4397" w:rsidRPr="00891248">
        <w:rPr>
          <w:sz w:val="28"/>
          <w:szCs w:val="28"/>
          <w:lang w:val="uk-UA"/>
          <w:rPrChange w:id="2232" w:author="ASD" w:date="2016-06-09T16:59:00Z">
            <w:rPr>
              <w:sz w:val="28"/>
              <w:szCs w:val="28"/>
            </w:rPr>
          </w:rPrChange>
        </w:rPr>
        <w:t>5</w:t>
      </w:r>
      <w:r w:rsidRPr="00891248">
        <w:rPr>
          <w:sz w:val="28"/>
          <w:szCs w:val="28"/>
          <w:lang w:val="uk-UA"/>
        </w:rPr>
        <w:t xml:space="preserve"> Демонстрації роботи методу вперед-назад</w:t>
      </w:r>
    </w:p>
    <w:p w:rsidR="00DC1BC0" w:rsidRPr="00891248" w:rsidRDefault="00DC1BC0" w:rsidP="00891248">
      <w:pPr>
        <w:spacing w:line="360" w:lineRule="auto"/>
        <w:ind w:firstLine="630"/>
        <w:rPr>
          <w:sz w:val="28"/>
          <w:szCs w:val="28"/>
          <w:lang w:val="uk-UA"/>
          <w:rPrChange w:id="2233" w:author="ASD" w:date="2016-06-09T16:59:00Z">
            <w:rPr>
              <w:sz w:val="28"/>
              <w:szCs w:val="28"/>
              <w:lang w:val="uk-UA"/>
            </w:rPr>
          </w:rPrChange>
        </w:rPr>
      </w:pPr>
      <w:r w:rsidRPr="00891248">
        <w:rPr>
          <w:sz w:val="28"/>
          <w:szCs w:val="28"/>
          <w:lang w:val="uk-UA"/>
          <w:rPrChange w:id="2234" w:author="ASD" w:date="2016-06-09T16:59:00Z">
            <w:rPr>
              <w:sz w:val="28"/>
              <w:szCs w:val="28"/>
              <w:lang w:val="uk-UA"/>
            </w:rPr>
          </w:rPrChange>
        </w:rPr>
        <w:t xml:space="preserve">Крім того, якщо </w:t>
      </w:r>
      <m:oMath>
        <m:sSub>
          <m:sSubPr>
            <m:ctrlPr>
              <w:rPr>
                <w:rFonts w:ascii="Cambria Math" w:hAnsi="Cambria Math"/>
                <w:i/>
                <w:sz w:val="28"/>
                <w:szCs w:val="28"/>
                <w:lang w:val="uk-UA"/>
                <w:rPrChange w:id="2235" w:author="ASD" w:date="2016-06-09T16:59:00Z">
                  <w:rPr>
                    <w:rFonts w:ascii="Cambria Math" w:hAnsi="Cambria Math"/>
                    <w:i/>
                    <w:sz w:val="28"/>
                    <w:szCs w:val="28"/>
                    <w:lang w:val="uk-UA"/>
                  </w:rPr>
                </w:rPrChange>
              </w:rPr>
            </m:ctrlPr>
          </m:sSubPr>
          <m:e>
            <m:r>
              <w:rPr>
                <w:rFonts w:ascii="Cambria Math" w:hAnsi="Cambria Math"/>
                <w:sz w:val="28"/>
                <w:szCs w:val="28"/>
                <w:lang w:val="uk-UA"/>
                <w:rPrChange w:id="2236" w:author="ASD" w:date="2016-06-09T16:59:00Z">
                  <w:rPr>
                    <w:rFonts w:ascii="Cambria Math" w:hAnsi="Cambria Math"/>
                    <w:sz w:val="28"/>
                    <w:szCs w:val="28"/>
                    <w:lang w:val="uk-UA"/>
                  </w:rPr>
                </w:rPrChange>
              </w:rPr>
              <m:t>med</m:t>
            </m:r>
          </m:e>
          <m:sub>
            <m:r>
              <w:rPr>
                <w:rFonts w:ascii="Cambria Math" w:hAnsi="Cambria Math"/>
                <w:sz w:val="28"/>
                <w:szCs w:val="28"/>
                <w:lang w:val="uk-UA"/>
                <w:rPrChange w:id="2237" w:author="ASD" w:date="2016-06-09T16:59:00Z">
                  <w:rPr>
                    <w:rFonts w:ascii="Cambria Math" w:hAnsi="Cambria Math"/>
                    <w:sz w:val="28"/>
                    <w:szCs w:val="28"/>
                    <w:lang w:val="uk-UA"/>
                  </w:rPr>
                </w:rPrChange>
              </w:rPr>
              <m:t xml:space="preserve">FB </m:t>
            </m:r>
          </m:sub>
        </m:sSub>
      </m:oMath>
      <w:r w:rsidRPr="00891248">
        <w:rPr>
          <w:sz w:val="28"/>
          <w:szCs w:val="28"/>
          <w:lang w:val="uk-UA"/>
          <w:rPrChange w:id="2238" w:author="ASD" w:date="2016-06-09T16:59:00Z">
            <w:rPr>
              <w:sz w:val="28"/>
              <w:szCs w:val="28"/>
              <w:lang w:val="uk-UA"/>
            </w:rPr>
          </w:rPrChange>
        </w:rPr>
        <w:t xml:space="preserve">більше, ніж заздалегідь визначений граничний </w:t>
      </w:r>
      <m:oMath>
        <m:sSub>
          <m:sSubPr>
            <m:ctrlPr>
              <w:rPr>
                <w:rFonts w:ascii="Cambria Math" w:hAnsi="Cambria Math"/>
                <w:i/>
                <w:sz w:val="28"/>
                <w:szCs w:val="28"/>
                <w:lang w:val="uk-UA"/>
                <w:rPrChange w:id="2239" w:author="ASD" w:date="2016-06-09T16:59:00Z">
                  <w:rPr>
                    <w:rFonts w:ascii="Cambria Math" w:hAnsi="Cambria Math"/>
                    <w:i/>
                    <w:sz w:val="28"/>
                    <w:szCs w:val="28"/>
                    <w:lang w:val="uk-UA"/>
                  </w:rPr>
                </w:rPrChange>
              </w:rPr>
            </m:ctrlPr>
          </m:sSubPr>
          <m:e>
            <m:r>
              <m:rPr>
                <m:sty m:val="p"/>
              </m:rPr>
              <w:rPr>
                <w:rFonts w:ascii="Cambria Math" w:hAnsi="Cambria Math"/>
                <w:sz w:val="28"/>
                <w:szCs w:val="28"/>
                <w:lang w:val="uk-UA"/>
                <w:rPrChange w:id="2240" w:author="ASD" w:date="2016-06-09T16:59:00Z">
                  <w:rPr>
                    <w:rFonts w:ascii="Cambria Math" w:hAnsi="Cambria Math"/>
                    <w:sz w:val="28"/>
                    <w:szCs w:val="28"/>
                    <w:lang w:val="uk-UA"/>
                  </w:rPr>
                </w:rPrChange>
              </w:rPr>
              <m:t>θ</m:t>
            </m:r>
          </m:e>
          <m:sub>
            <m:r>
              <w:rPr>
                <w:rFonts w:ascii="Cambria Math" w:hAnsi="Cambria Math"/>
                <w:sz w:val="28"/>
                <w:szCs w:val="28"/>
                <w:lang w:val="uk-UA"/>
                <w:rPrChange w:id="2241" w:author="ASD" w:date="2016-06-09T16:59:00Z">
                  <w:rPr>
                    <w:rFonts w:ascii="Cambria Math" w:hAnsi="Cambria Math"/>
                    <w:sz w:val="28"/>
                    <w:szCs w:val="28"/>
                    <w:lang w:val="uk-UA"/>
                  </w:rPr>
                </w:rPrChange>
              </w:rPr>
              <m:t xml:space="preserve">FB </m:t>
            </m:r>
          </m:sub>
        </m:sSub>
      </m:oMath>
      <w:r w:rsidRPr="00891248">
        <w:rPr>
          <w:sz w:val="28"/>
          <w:szCs w:val="28"/>
          <w:lang w:val="uk-UA"/>
          <w:rPrChange w:id="2242" w:author="ASD" w:date="2016-06-09T16:59:00Z">
            <w:rPr>
              <w:sz w:val="28"/>
              <w:szCs w:val="28"/>
              <w:lang w:val="uk-UA"/>
            </w:rPr>
          </w:rPrChange>
        </w:rPr>
        <w:t xml:space="preserve">, ми не даємо ніяких результатів, цей випадок </w:t>
      </w:r>
      <w:r w:rsidR="003A6159" w:rsidRPr="00891248">
        <w:rPr>
          <w:sz w:val="28"/>
          <w:szCs w:val="28"/>
          <w:lang w:val="uk-UA"/>
          <w:rPrChange w:id="2243" w:author="ASD" w:date="2016-06-09T16:59:00Z">
            <w:rPr>
              <w:sz w:val="28"/>
              <w:szCs w:val="28"/>
              <w:lang w:val="uk-UA"/>
            </w:rPr>
          </w:rPrChange>
        </w:rPr>
        <w:t>інтерпретується</w:t>
      </w:r>
      <w:r w:rsidR="009B7395" w:rsidRPr="00891248">
        <w:rPr>
          <w:sz w:val="28"/>
          <w:szCs w:val="28"/>
          <w:lang w:val="uk-UA"/>
          <w:rPrChange w:id="2244" w:author="ASD" w:date="2016-06-09T16:59:00Z">
            <w:rPr>
              <w:sz w:val="28"/>
              <w:szCs w:val="28"/>
              <w:lang w:val="uk-UA"/>
            </w:rPr>
          </w:rPrChange>
        </w:rPr>
        <w:t xml:space="preserve">, </w:t>
      </w:r>
      <w:r w:rsidRPr="00891248">
        <w:rPr>
          <w:sz w:val="28"/>
          <w:szCs w:val="28"/>
          <w:lang w:val="uk-UA"/>
          <w:rPrChange w:id="2245" w:author="ASD" w:date="2016-06-09T16:59:00Z">
            <w:rPr>
              <w:sz w:val="28"/>
              <w:szCs w:val="28"/>
              <w:lang w:val="uk-UA"/>
            </w:rPr>
          </w:rPrChange>
        </w:rPr>
        <w:t>як ненадійний результат відстеження. Решта точ</w:t>
      </w:r>
      <w:r w:rsidR="009B7395" w:rsidRPr="00891248">
        <w:rPr>
          <w:sz w:val="28"/>
          <w:szCs w:val="28"/>
          <w:lang w:val="uk-UA"/>
          <w:rPrChange w:id="2246" w:author="ASD" w:date="2016-06-09T16:59:00Z">
            <w:rPr>
              <w:sz w:val="28"/>
              <w:szCs w:val="28"/>
              <w:lang w:val="uk-UA"/>
            </w:rPr>
          </w:rPrChange>
        </w:rPr>
        <w:t>ок</w:t>
      </w:r>
      <w:r w:rsidRPr="00891248">
        <w:rPr>
          <w:sz w:val="28"/>
          <w:szCs w:val="28"/>
          <w:lang w:val="uk-UA"/>
          <w:rPrChange w:id="2247" w:author="ASD" w:date="2016-06-09T16:59:00Z">
            <w:rPr>
              <w:sz w:val="28"/>
              <w:szCs w:val="28"/>
              <w:lang w:val="uk-UA"/>
            </w:rPr>
          </w:rPrChange>
        </w:rPr>
        <w:t xml:space="preserve"> використовуються для розрахунку трансформація обмежувальної рамки. Для цього, попарні відстані між усіма точками розраховується до і після </w:t>
      </w:r>
      <w:r w:rsidR="009B7395" w:rsidRPr="00891248">
        <w:rPr>
          <w:sz w:val="28"/>
          <w:szCs w:val="28"/>
          <w:lang w:val="uk-UA"/>
          <w:rPrChange w:id="2248" w:author="ASD" w:date="2016-06-09T16:59:00Z">
            <w:rPr>
              <w:sz w:val="28"/>
              <w:szCs w:val="28"/>
              <w:lang w:val="uk-UA"/>
            </w:rPr>
          </w:rPrChange>
        </w:rPr>
        <w:t>зміни шаблону</w:t>
      </w:r>
      <w:r w:rsidRPr="00891248">
        <w:rPr>
          <w:sz w:val="28"/>
          <w:szCs w:val="28"/>
          <w:lang w:val="uk-UA"/>
          <w:rPrChange w:id="2249" w:author="ASD" w:date="2016-06-09T16:59:00Z">
            <w:rPr>
              <w:sz w:val="28"/>
              <w:szCs w:val="28"/>
              <w:lang w:val="uk-UA"/>
            </w:rPr>
          </w:rPrChange>
        </w:rPr>
        <w:t>.</w:t>
      </w:r>
    </w:p>
    <w:p w:rsidR="00DC1BC0" w:rsidRPr="00891248" w:rsidRDefault="009B7395" w:rsidP="00891248">
      <w:pPr>
        <w:spacing w:line="360" w:lineRule="auto"/>
        <w:ind w:firstLine="630"/>
        <w:rPr>
          <w:sz w:val="28"/>
          <w:szCs w:val="28"/>
          <w:lang w:val="uk-UA"/>
          <w:rPrChange w:id="2250" w:author="ASD" w:date="2016-06-09T16:59:00Z">
            <w:rPr>
              <w:sz w:val="28"/>
              <w:szCs w:val="28"/>
              <w:lang w:val="uk-UA"/>
            </w:rPr>
          </w:rPrChange>
        </w:rPr>
      </w:pPr>
      <w:r w:rsidRPr="00891248">
        <w:rPr>
          <w:sz w:val="28"/>
          <w:szCs w:val="28"/>
          <w:lang w:val="uk-UA"/>
          <w:rPrChange w:id="2251" w:author="ASD" w:date="2016-06-09T16:59:00Z">
            <w:rPr>
              <w:sz w:val="28"/>
              <w:szCs w:val="28"/>
              <w:lang w:val="uk-UA"/>
            </w:rPr>
          </w:rPrChange>
        </w:rPr>
        <w:t>Трансформація у</w:t>
      </w:r>
      <w:r w:rsidR="00DC1BC0" w:rsidRPr="00891248">
        <w:rPr>
          <w:sz w:val="28"/>
          <w:szCs w:val="28"/>
          <w:lang w:val="uk-UA"/>
          <w:rPrChange w:id="2252" w:author="ASD" w:date="2016-06-09T16:59:00Z">
            <w:rPr>
              <w:sz w:val="28"/>
              <w:szCs w:val="28"/>
              <w:lang w:val="uk-UA"/>
            </w:rPr>
          </w:rPrChange>
        </w:rPr>
        <w:t xml:space="preserve"> напрямку </w:t>
      </w:r>
      <w:r w:rsidR="00DC1BC0" w:rsidRPr="00891248">
        <w:rPr>
          <w:i/>
          <w:sz w:val="28"/>
          <w:szCs w:val="28"/>
          <w:lang w:val="uk-UA"/>
          <w:rPrChange w:id="2253" w:author="ASD" w:date="2016-06-09T16:59:00Z">
            <w:rPr>
              <w:i/>
              <w:sz w:val="28"/>
              <w:szCs w:val="28"/>
              <w:lang w:val="uk-UA"/>
            </w:rPr>
          </w:rPrChange>
        </w:rPr>
        <w:t>х</w:t>
      </w:r>
      <w:r w:rsidR="00DC1BC0" w:rsidRPr="00891248">
        <w:rPr>
          <w:sz w:val="28"/>
          <w:szCs w:val="28"/>
          <w:lang w:val="uk-UA"/>
          <w:rPrChange w:id="2254" w:author="ASD" w:date="2016-06-09T16:59:00Z">
            <w:rPr>
              <w:sz w:val="28"/>
              <w:szCs w:val="28"/>
              <w:lang w:val="uk-UA"/>
            </w:rPr>
          </w:rPrChange>
        </w:rPr>
        <w:t xml:space="preserve"> обчислюється з використанням медіани горизонтальних зрушень всіх </w:t>
      </w:r>
      <w:r w:rsidRPr="00891248">
        <w:rPr>
          <w:sz w:val="28"/>
          <w:szCs w:val="28"/>
          <w:lang w:val="uk-UA"/>
          <w:rPrChange w:id="2255" w:author="ASD" w:date="2016-06-09T16:59:00Z">
            <w:rPr>
              <w:sz w:val="28"/>
              <w:szCs w:val="28"/>
              <w:lang w:val="uk-UA"/>
            </w:rPr>
          </w:rPrChange>
        </w:rPr>
        <w:t>т</w:t>
      </w:r>
      <w:r w:rsidR="00DC1BC0" w:rsidRPr="00891248">
        <w:rPr>
          <w:sz w:val="28"/>
          <w:szCs w:val="28"/>
          <w:lang w:val="uk-UA"/>
          <w:rPrChange w:id="2256" w:author="ASD" w:date="2016-06-09T16:59:00Z">
            <w:rPr>
              <w:sz w:val="28"/>
              <w:szCs w:val="28"/>
              <w:lang w:val="uk-UA"/>
            </w:rPr>
          </w:rPrChange>
        </w:rPr>
        <w:t xml:space="preserve">очок. </w:t>
      </w:r>
      <w:r w:rsidRPr="00891248">
        <w:rPr>
          <w:sz w:val="28"/>
          <w:szCs w:val="28"/>
          <w:lang w:val="uk-UA"/>
          <w:rPrChange w:id="2257" w:author="ASD" w:date="2016-06-09T16:59:00Z">
            <w:rPr>
              <w:sz w:val="28"/>
              <w:szCs w:val="28"/>
              <w:lang w:val="uk-UA"/>
            </w:rPr>
          </w:rPrChange>
        </w:rPr>
        <w:t xml:space="preserve">Трансформація </w:t>
      </w:r>
      <w:r w:rsidR="00DC1BC0" w:rsidRPr="00891248">
        <w:rPr>
          <w:sz w:val="28"/>
          <w:szCs w:val="28"/>
          <w:lang w:val="uk-UA"/>
          <w:rPrChange w:id="2258" w:author="ASD" w:date="2016-06-09T16:59:00Z">
            <w:rPr>
              <w:sz w:val="28"/>
              <w:szCs w:val="28"/>
              <w:lang w:val="uk-UA"/>
            </w:rPr>
          </w:rPrChange>
        </w:rPr>
        <w:t xml:space="preserve">в напрямку осі </w:t>
      </w:r>
      <w:r w:rsidR="00DC1BC0" w:rsidRPr="00891248">
        <w:rPr>
          <w:i/>
          <w:sz w:val="28"/>
          <w:szCs w:val="28"/>
          <w:lang w:val="uk-UA"/>
          <w:rPrChange w:id="2259" w:author="ASD" w:date="2016-06-09T16:59:00Z">
            <w:rPr>
              <w:i/>
              <w:sz w:val="28"/>
              <w:szCs w:val="28"/>
              <w:lang w:val="uk-UA"/>
            </w:rPr>
          </w:rPrChange>
        </w:rPr>
        <w:t>у</w:t>
      </w:r>
      <w:r w:rsidR="00DC1BC0" w:rsidRPr="00891248">
        <w:rPr>
          <w:sz w:val="28"/>
          <w:szCs w:val="28"/>
          <w:lang w:val="uk-UA"/>
          <w:rPrChange w:id="2260" w:author="ASD" w:date="2016-06-09T16:59:00Z">
            <w:rPr>
              <w:sz w:val="28"/>
              <w:szCs w:val="28"/>
              <w:lang w:val="uk-UA"/>
            </w:rPr>
          </w:rPrChange>
        </w:rPr>
        <w:t xml:space="preserve"> розраховується аналогічно. Ми використовуємо сітку розміром 10 × 10, розмір вікна W = 10 і</w:t>
      </w:r>
      <w:r w:rsidRPr="00891248">
        <w:rPr>
          <w:sz w:val="28"/>
          <w:szCs w:val="28"/>
          <w:lang w:val="uk-UA"/>
          <w:rPrChange w:id="2261" w:author="ASD" w:date="2016-06-09T16:59:00Z">
            <w:rPr>
              <w:sz w:val="28"/>
              <w:szCs w:val="28"/>
              <w:lang w:val="uk-UA"/>
            </w:rPr>
          </w:rPrChange>
        </w:rPr>
        <w:t xml:space="preserve"> </w:t>
      </w:r>
      <w:r w:rsidR="00DC1BC0" w:rsidRPr="00891248">
        <w:rPr>
          <w:sz w:val="28"/>
          <w:szCs w:val="28"/>
          <w:lang w:val="uk-UA"/>
          <w:rPrChange w:id="2262" w:author="ASD" w:date="2016-06-09T16:59:00Z">
            <w:rPr>
              <w:sz w:val="28"/>
              <w:szCs w:val="28"/>
              <w:lang w:val="uk-UA"/>
            </w:rPr>
          </w:rPrChange>
        </w:rPr>
        <w:t xml:space="preserve">Поріг </w:t>
      </w:r>
      <m:oMath>
        <m:sSub>
          <m:sSubPr>
            <m:ctrlPr>
              <w:rPr>
                <w:rFonts w:ascii="Cambria Math" w:hAnsi="Cambria Math"/>
                <w:i/>
                <w:sz w:val="28"/>
                <w:szCs w:val="28"/>
                <w:lang w:val="uk-UA"/>
                <w:rPrChange w:id="2263" w:author="ASD" w:date="2016-06-09T16:59:00Z">
                  <w:rPr>
                    <w:rFonts w:ascii="Cambria Math" w:hAnsi="Cambria Math"/>
                    <w:i/>
                    <w:sz w:val="28"/>
                    <w:szCs w:val="28"/>
                    <w:lang w:val="uk-UA"/>
                  </w:rPr>
                </w:rPrChange>
              </w:rPr>
            </m:ctrlPr>
          </m:sSubPr>
          <m:e>
            <m:r>
              <m:rPr>
                <m:sty m:val="p"/>
              </m:rPr>
              <w:rPr>
                <w:rFonts w:ascii="Cambria Math" w:hAnsi="Cambria Math"/>
                <w:sz w:val="28"/>
                <w:szCs w:val="28"/>
                <w:lang w:val="uk-UA"/>
                <w:rPrChange w:id="2264" w:author="ASD" w:date="2016-06-09T16:59:00Z">
                  <w:rPr>
                    <w:rFonts w:ascii="Cambria Math" w:hAnsi="Cambria Math"/>
                    <w:sz w:val="28"/>
                    <w:szCs w:val="28"/>
                    <w:lang w:val="uk-UA"/>
                  </w:rPr>
                </w:rPrChange>
              </w:rPr>
              <m:t>θ</m:t>
            </m:r>
          </m:e>
          <m:sub>
            <m:r>
              <w:rPr>
                <w:rFonts w:ascii="Cambria Math" w:hAnsi="Cambria Math"/>
                <w:sz w:val="28"/>
                <w:szCs w:val="28"/>
                <w:lang w:val="uk-UA"/>
                <w:rPrChange w:id="2265" w:author="ASD" w:date="2016-06-09T16:59:00Z">
                  <w:rPr>
                    <w:rFonts w:ascii="Cambria Math" w:hAnsi="Cambria Math"/>
                    <w:sz w:val="28"/>
                    <w:szCs w:val="28"/>
                    <w:lang w:val="uk-UA"/>
                  </w:rPr>
                </w:rPrChange>
              </w:rPr>
              <m:t xml:space="preserve">FB </m:t>
            </m:r>
          </m:sub>
        </m:sSub>
      </m:oMath>
      <w:r w:rsidR="00DC1BC0" w:rsidRPr="00891248">
        <w:rPr>
          <w:sz w:val="28"/>
          <w:szCs w:val="28"/>
          <w:lang w:val="uk-UA"/>
          <w:rPrChange w:id="2266" w:author="ASD" w:date="2016-06-09T16:59:00Z">
            <w:rPr>
              <w:sz w:val="28"/>
              <w:szCs w:val="28"/>
              <w:lang w:val="uk-UA"/>
            </w:rPr>
          </w:rPrChange>
        </w:rPr>
        <w:t>= 10 для всіх наших експериментів.</w:t>
      </w:r>
    </w:p>
    <w:p w:rsidR="009B7395" w:rsidRPr="00891248" w:rsidRDefault="009B7395" w:rsidP="00891248">
      <w:pPr>
        <w:spacing w:line="360" w:lineRule="auto"/>
        <w:ind w:firstLine="630"/>
        <w:jc w:val="center"/>
        <w:rPr>
          <w:sz w:val="28"/>
          <w:szCs w:val="28"/>
          <w:lang w:val="uk-UA"/>
        </w:rPr>
      </w:pPr>
      <w:r w:rsidRPr="00891248">
        <w:rPr>
          <w:noProof/>
          <w:sz w:val="28"/>
          <w:szCs w:val="28"/>
          <w:lang w:val="uk-UA"/>
          <w:rPrChange w:id="2267" w:author="ASD" w:date="2016-06-09T16:59:00Z">
            <w:rPr>
              <w:noProof/>
            </w:rPr>
          </w:rPrChange>
        </w:rPr>
        <w:drawing>
          <wp:inline distT="0" distB="0" distL="0" distR="0" wp14:anchorId="0E9438F7" wp14:editId="675A113A">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891248" w:rsidRDefault="009B7395" w:rsidP="00891248">
      <w:pPr>
        <w:spacing w:line="360" w:lineRule="auto"/>
        <w:ind w:firstLine="630"/>
        <w:jc w:val="left"/>
        <w:rPr>
          <w:sz w:val="28"/>
          <w:szCs w:val="28"/>
          <w:lang w:val="uk-UA"/>
          <w:rPrChange w:id="2268" w:author="ASD" w:date="2016-06-09T16:59:00Z">
            <w:rPr>
              <w:sz w:val="28"/>
              <w:szCs w:val="28"/>
              <w:lang w:val="uk-UA"/>
            </w:rPr>
          </w:rPrChange>
        </w:rPr>
      </w:pPr>
      <w:r w:rsidRPr="00891248">
        <w:rPr>
          <w:sz w:val="28"/>
          <w:szCs w:val="28"/>
          <w:lang w:val="uk-UA"/>
          <w:rPrChange w:id="2269" w:author="ASD" w:date="2016-06-09T16:59:00Z">
            <w:rPr>
              <w:sz w:val="28"/>
              <w:szCs w:val="28"/>
              <w:lang w:val="uk-UA"/>
            </w:rPr>
          </w:rPrChange>
        </w:rPr>
        <w:t>Рис. 3.3 Алгоритм рекурсивного відстеження</w:t>
      </w:r>
    </w:p>
    <w:p w:rsidR="00D91E77" w:rsidRPr="00891248" w:rsidRDefault="00AF6397" w:rsidP="00891248">
      <w:pPr>
        <w:pStyle w:val="2"/>
        <w:numPr>
          <w:ilvl w:val="0"/>
          <w:numId w:val="48"/>
        </w:numPr>
        <w:tabs>
          <w:tab w:val="left" w:pos="990"/>
          <w:tab w:val="left" w:pos="1260"/>
        </w:tabs>
        <w:spacing w:before="0" w:after="0" w:line="360" w:lineRule="auto"/>
        <w:ind w:left="1170" w:hanging="810"/>
        <w:rPr>
          <w:rFonts w:eastAsiaTheme="majorEastAsia"/>
          <w:lang w:val="uk-UA"/>
          <w:rPrChange w:id="2270" w:author="ASD" w:date="2016-06-09T16:59:00Z">
            <w:rPr>
              <w:rFonts w:eastAsiaTheme="majorEastAsia"/>
              <w:lang w:val="uk-UA"/>
            </w:rPr>
          </w:rPrChange>
        </w:rPr>
      </w:pPr>
      <w:bookmarkStart w:id="2271" w:name="_Toc453262657"/>
      <w:r w:rsidRPr="00891248">
        <w:rPr>
          <w:rFonts w:eastAsiaTheme="majorEastAsia"/>
          <w:lang w:val="uk-UA"/>
          <w:rPrChange w:id="2272" w:author="ASD" w:date="2016-06-09T16:59:00Z">
            <w:rPr>
              <w:rFonts w:eastAsiaTheme="majorEastAsia"/>
              <w:lang w:val="uk-UA"/>
            </w:rPr>
          </w:rPrChange>
        </w:rPr>
        <w:t>В</w:t>
      </w:r>
      <w:r w:rsidR="00F37086" w:rsidRPr="00891248">
        <w:rPr>
          <w:rFonts w:eastAsiaTheme="majorEastAsia"/>
          <w:lang w:val="uk-UA"/>
          <w:rPrChange w:id="2273" w:author="ASD" w:date="2016-06-09T16:59:00Z">
            <w:rPr>
              <w:rFonts w:eastAsiaTheme="majorEastAsia"/>
              <w:lang w:val="uk-UA"/>
            </w:rPr>
          </w:rPrChange>
        </w:rPr>
        <w:t>иявлення</w:t>
      </w:r>
      <w:bookmarkEnd w:id="2271"/>
    </w:p>
    <w:p w:rsidR="00AF6397" w:rsidRPr="00891248" w:rsidRDefault="00AF6397" w:rsidP="00891248">
      <w:pPr>
        <w:pStyle w:val="a9"/>
        <w:shd w:val="clear" w:color="auto" w:fill="FFFFFF"/>
        <w:spacing w:before="0" w:beforeAutospacing="0" w:after="0" w:afterAutospacing="0" w:line="360" w:lineRule="auto"/>
        <w:ind w:firstLine="630"/>
        <w:rPr>
          <w:color w:val="auto"/>
          <w:sz w:val="28"/>
          <w:szCs w:val="28"/>
          <w:lang w:eastAsia="ru-RU"/>
          <w:rPrChange w:id="2274" w:author="ASD" w:date="2016-06-09T16:59:00Z">
            <w:rPr>
              <w:color w:val="auto"/>
              <w:sz w:val="28"/>
              <w:szCs w:val="28"/>
              <w:lang w:eastAsia="ru-RU"/>
            </w:rPr>
          </w:rPrChange>
        </w:rPr>
      </w:pPr>
      <w:r w:rsidRPr="00891248">
        <w:rPr>
          <w:color w:val="auto"/>
          <w:sz w:val="28"/>
          <w:szCs w:val="28"/>
          <w:lang w:eastAsia="ru-RU"/>
          <w:rPrChange w:id="2275" w:author="ASD" w:date="2016-06-09T16:59:00Z">
            <w:rPr>
              <w:color w:val="auto"/>
              <w:sz w:val="28"/>
              <w:szCs w:val="28"/>
              <w:lang w:eastAsia="ru-RU"/>
            </w:rPr>
          </w:rPrChange>
        </w:rPr>
        <w:t>У цьому розділі ми обговоримо м</w:t>
      </w:r>
      <w:r w:rsidR="00391B11" w:rsidRPr="00891248">
        <w:rPr>
          <w:color w:val="auto"/>
          <w:sz w:val="28"/>
          <w:szCs w:val="28"/>
          <w:lang w:eastAsia="ru-RU"/>
          <w:rPrChange w:id="2276" w:author="ASD" w:date="2016-06-09T16:59:00Z">
            <w:rPr>
              <w:color w:val="auto"/>
              <w:sz w:val="28"/>
              <w:szCs w:val="28"/>
              <w:lang w:eastAsia="ru-RU"/>
            </w:rPr>
          </w:rPrChange>
        </w:rPr>
        <w:t xml:space="preserve">етод, який був створений </w:t>
      </w:r>
      <w:r w:rsidRPr="00891248">
        <w:rPr>
          <w:color w:val="auto"/>
          <w:sz w:val="28"/>
          <w:szCs w:val="28"/>
          <w:lang w:eastAsia="ru-RU"/>
          <w:rPrChange w:id="2277" w:author="ASD" w:date="2016-06-09T16:59:00Z">
            <w:rPr>
              <w:color w:val="auto"/>
              <w:sz w:val="28"/>
              <w:szCs w:val="28"/>
              <w:lang w:eastAsia="ru-RU"/>
            </w:rPr>
          </w:rPrChange>
        </w:rPr>
        <w:t>для виявлення об'єкта</w:t>
      </w:r>
      <w:r w:rsidR="00391B11" w:rsidRPr="00891248">
        <w:rPr>
          <w:color w:val="auto"/>
          <w:sz w:val="28"/>
          <w:szCs w:val="28"/>
          <w:lang w:eastAsia="ru-RU"/>
          <w:rPrChange w:id="2278" w:author="ASD" w:date="2016-06-09T16:59:00Z">
            <w:rPr>
              <w:color w:val="auto"/>
              <w:sz w:val="28"/>
              <w:szCs w:val="28"/>
              <w:lang w:eastAsia="ru-RU"/>
            </w:rPr>
          </w:rPrChange>
        </w:rPr>
        <w:t xml:space="preserve"> цікавості у полі зору камери</w:t>
      </w:r>
      <w:r w:rsidRPr="00891248">
        <w:rPr>
          <w:color w:val="auto"/>
          <w:sz w:val="28"/>
          <w:szCs w:val="28"/>
          <w:lang w:eastAsia="ru-RU"/>
          <w:rPrChange w:id="2279" w:author="ASD" w:date="2016-06-09T16:59:00Z">
            <w:rPr>
              <w:color w:val="auto"/>
              <w:sz w:val="28"/>
              <w:szCs w:val="28"/>
              <w:lang w:eastAsia="ru-RU"/>
            </w:rPr>
          </w:rPrChange>
        </w:rPr>
        <w:t xml:space="preserve">. </w:t>
      </w:r>
      <w:r w:rsidR="00391B11" w:rsidRPr="00891248">
        <w:rPr>
          <w:color w:val="auto"/>
          <w:sz w:val="28"/>
          <w:szCs w:val="28"/>
          <w:lang w:eastAsia="ru-RU"/>
          <w:rPrChange w:id="2280" w:author="ASD" w:date="2016-06-09T16:59:00Z">
            <w:rPr>
              <w:color w:val="auto"/>
              <w:sz w:val="28"/>
              <w:szCs w:val="28"/>
              <w:lang w:eastAsia="ru-RU"/>
            </w:rPr>
          </w:rPrChange>
        </w:rPr>
        <w:t>В</w:t>
      </w:r>
      <w:r w:rsidRPr="00891248">
        <w:rPr>
          <w:color w:val="auto"/>
          <w:sz w:val="28"/>
          <w:szCs w:val="28"/>
          <w:lang w:eastAsia="ru-RU"/>
          <w:rPrChange w:id="2281" w:author="ASD" w:date="2016-06-09T16:59:00Z">
            <w:rPr>
              <w:color w:val="auto"/>
              <w:sz w:val="28"/>
              <w:szCs w:val="28"/>
              <w:lang w:eastAsia="ru-RU"/>
            </w:rPr>
          </w:rPrChange>
        </w:rPr>
        <w:t xml:space="preserve">иявлення об'єктів дозволяє </w:t>
      </w:r>
      <w:r w:rsidR="00391B11" w:rsidRPr="00891248">
        <w:rPr>
          <w:color w:val="auto"/>
          <w:sz w:val="28"/>
          <w:szCs w:val="28"/>
          <w:lang w:eastAsia="ru-RU"/>
          <w:rPrChange w:id="2282" w:author="ASD" w:date="2016-06-09T16:59:00Z">
            <w:rPr>
              <w:color w:val="auto"/>
              <w:sz w:val="28"/>
              <w:szCs w:val="28"/>
              <w:lang w:eastAsia="ru-RU"/>
            </w:rPr>
          </w:rPrChange>
        </w:rPr>
        <w:t xml:space="preserve">автоматично </w:t>
      </w:r>
      <w:r w:rsidR="003A6159" w:rsidRPr="00891248">
        <w:rPr>
          <w:color w:val="auto"/>
          <w:sz w:val="28"/>
          <w:szCs w:val="28"/>
          <w:lang w:eastAsia="ru-RU"/>
        </w:rPr>
        <w:t>рекурсивно</w:t>
      </w:r>
      <w:r w:rsidR="00391B11" w:rsidRPr="00891248">
        <w:rPr>
          <w:color w:val="auto"/>
          <w:sz w:val="28"/>
          <w:szCs w:val="28"/>
          <w:lang w:eastAsia="ru-RU"/>
          <w:rPrChange w:id="2283" w:author="ASD" w:date="2016-06-09T16:59:00Z">
            <w:rPr>
              <w:color w:val="auto"/>
              <w:sz w:val="28"/>
              <w:szCs w:val="28"/>
              <w:lang w:eastAsia="ru-RU"/>
            </w:rPr>
          </w:rPrChange>
        </w:rPr>
        <w:t xml:space="preserve"> ініцілізувати</w:t>
      </w:r>
      <w:r w:rsidRPr="00891248">
        <w:rPr>
          <w:color w:val="auto"/>
          <w:sz w:val="28"/>
          <w:szCs w:val="28"/>
          <w:lang w:eastAsia="ru-RU"/>
          <w:rPrChange w:id="2284" w:author="ASD" w:date="2016-06-09T16:59:00Z">
            <w:rPr>
              <w:color w:val="auto"/>
              <w:sz w:val="28"/>
              <w:szCs w:val="28"/>
              <w:lang w:eastAsia="ru-RU"/>
            </w:rPr>
          </w:rPrChange>
        </w:rPr>
        <w:t xml:space="preserve"> </w:t>
      </w:r>
      <w:r w:rsidR="00391B11" w:rsidRPr="00891248">
        <w:rPr>
          <w:color w:val="auto"/>
          <w:sz w:val="28"/>
          <w:szCs w:val="28"/>
          <w:lang w:eastAsia="ru-RU"/>
          <w:rPrChange w:id="2285" w:author="ASD" w:date="2016-06-09T16:59:00Z">
            <w:rPr>
              <w:color w:val="auto"/>
              <w:sz w:val="28"/>
              <w:szCs w:val="28"/>
              <w:lang w:eastAsia="ru-RU"/>
            </w:rPr>
          </w:rPrChange>
        </w:rPr>
        <w:t>процес відстеження</w:t>
      </w:r>
      <w:r w:rsidRPr="00891248">
        <w:rPr>
          <w:color w:val="auto"/>
          <w:sz w:val="28"/>
          <w:szCs w:val="28"/>
          <w:lang w:eastAsia="ru-RU"/>
          <w:rPrChange w:id="2286" w:author="ASD" w:date="2016-06-09T16:59:00Z">
            <w:rPr>
              <w:color w:val="auto"/>
              <w:sz w:val="28"/>
              <w:szCs w:val="28"/>
              <w:lang w:eastAsia="ru-RU"/>
            </w:rPr>
          </w:rPrChange>
        </w:rPr>
        <w:t>, який не підтриму</w:t>
      </w:r>
      <w:r w:rsidR="00391B11" w:rsidRPr="00891248">
        <w:rPr>
          <w:color w:val="auto"/>
          <w:sz w:val="28"/>
          <w:szCs w:val="28"/>
          <w:lang w:eastAsia="ru-RU"/>
          <w:rPrChange w:id="2287" w:author="ASD" w:date="2016-06-09T16:59:00Z">
            <w:rPr>
              <w:color w:val="auto"/>
              <w:sz w:val="28"/>
              <w:szCs w:val="28"/>
              <w:lang w:eastAsia="ru-RU"/>
            </w:rPr>
          </w:rPrChange>
        </w:rPr>
        <w:t>є об'єкт</w:t>
      </w:r>
      <w:r w:rsidRPr="00891248">
        <w:rPr>
          <w:color w:val="auto"/>
          <w:sz w:val="28"/>
          <w:szCs w:val="28"/>
          <w:lang w:eastAsia="ru-RU"/>
          <w:rPrChange w:id="2288" w:author="ASD" w:date="2016-06-09T16:59:00Z">
            <w:rPr>
              <w:color w:val="auto"/>
              <w:sz w:val="28"/>
              <w:szCs w:val="28"/>
              <w:lang w:eastAsia="ru-RU"/>
            </w:rPr>
          </w:rPrChange>
        </w:rPr>
        <w:t xml:space="preserve"> моделі</w:t>
      </w:r>
      <w:r w:rsidR="00391B11" w:rsidRPr="00891248">
        <w:rPr>
          <w:color w:val="auto"/>
          <w:sz w:val="28"/>
          <w:szCs w:val="28"/>
          <w:lang w:eastAsia="ru-RU"/>
          <w:rPrChange w:id="2289" w:author="ASD" w:date="2016-06-09T16:59:00Z">
            <w:rPr>
              <w:color w:val="auto"/>
              <w:sz w:val="28"/>
              <w:szCs w:val="28"/>
              <w:lang w:eastAsia="ru-RU"/>
            </w:rPr>
          </w:rPrChange>
        </w:rPr>
        <w:t xml:space="preserve">, </w:t>
      </w:r>
      <w:r w:rsidR="00391B11" w:rsidRPr="00891248">
        <w:rPr>
          <w:color w:val="auto"/>
          <w:sz w:val="28"/>
          <w:szCs w:val="28"/>
          <w:lang w:eastAsia="ru-RU"/>
          <w:rPrChange w:id="2290" w:author="ASD" w:date="2016-06-09T16:59:00Z">
            <w:rPr>
              <w:color w:val="auto"/>
              <w:sz w:val="28"/>
              <w:szCs w:val="28"/>
              <w:lang w:eastAsia="ru-RU"/>
            </w:rPr>
          </w:rPrChange>
        </w:rPr>
        <w:lastRenderedPageBreak/>
        <w:t>тому він</w:t>
      </w:r>
      <w:r w:rsidRPr="00891248">
        <w:rPr>
          <w:color w:val="auto"/>
          <w:sz w:val="28"/>
          <w:szCs w:val="28"/>
          <w:lang w:eastAsia="ru-RU"/>
          <w:rPrChange w:id="2291" w:author="ASD" w:date="2016-06-09T16:59:00Z">
            <w:rPr>
              <w:color w:val="auto"/>
              <w:sz w:val="28"/>
              <w:szCs w:val="28"/>
              <w:lang w:eastAsia="ru-RU"/>
            </w:rPr>
          </w:rPrChange>
        </w:rPr>
        <w:t xml:space="preserve"> не може від</w:t>
      </w:r>
      <w:r w:rsidR="00391B11" w:rsidRPr="00891248">
        <w:rPr>
          <w:color w:val="auto"/>
          <w:sz w:val="28"/>
          <w:szCs w:val="28"/>
          <w:lang w:eastAsia="ru-RU"/>
          <w:rPrChange w:id="2292" w:author="ASD" w:date="2016-06-09T16:59:00Z">
            <w:rPr>
              <w:color w:val="auto"/>
              <w:sz w:val="28"/>
              <w:szCs w:val="28"/>
              <w:lang w:eastAsia="ru-RU"/>
            </w:rPr>
          </w:rPrChange>
        </w:rPr>
        <w:t xml:space="preserve">новити свою роботи після </w:t>
      </w:r>
      <w:r w:rsidR="003A6159" w:rsidRPr="00891248">
        <w:rPr>
          <w:color w:val="auto"/>
          <w:sz w:val="28"/>
          <w:szCs w:val="28"/>
          <w:lang w:eastAsia="ru-RU"/>
          <w:rPrChange w:id="2293" w:author="ASD" w:date="2016-06-09T16:59:00Z">
            <w:rPr>
              <w:color w:val="auto"/>
              <w:sz w:val="28"/>
              <w:szCs w:val="28"/>
              <w:lang w:eastAsia="ru-RU"/>
            </w:rPr>
          </w:rPrChange>
        </w:rPr>
        <w:t>на вдалого</w:t>
      </w:r>
      <w:r w:rsidR="00391B11" w:rsidRPr="00891248">
        <w:rPr>
          <w:color w:val="auto"/>
          <w:sz w:val="28"/>
          <w:szCs w:val="28"/>
          <w:lang w:eastAsia="ru-RU"/>
          <w:rPrChange w:id="2294" w:author="ASD" w:date="2016-06-09T16:59:00Z">
            <w:rPr>
              <w:color w:val="auto"/>
              <w:sz w:val="28"/>
              <w:szCs w:val="28"/>
              <w:lang w:eastAsia="ru-RU"/>
            </w:rPr>
          </w:rPrChange>
        </w:rPr>
        <w:t xml:space="preserve"> розпізнання</w:t>
      </w:r>
      <w:r w:rsidRPr="00891248">
        <w:rPr>
          <w:color w:val="auto"/>
          <w:sz w:val="28"/>
          <w:szCs w:val="28"/>
          <w:lang w:eastAsia="ru-RU"/>
          <w:rPrChange w:id="2295" w:author="ASD" w:date="2016-06-09T16:59:00Z">
            <w:rPr>
              <w:color w:val="auto"/>
              <w:sz w:val="28"/>
              <w:szCs w:val="28"/>
              <w:lang w:eastAsia="ru-RU"/>
            </w:rPr>
          </w:rPrChange>
        </w:rPr>
        <w:t>. У той час</w:t>
      </w:r>
      <w:r w:rsidR="00BB0CD3" w:rsidRPr="00891248">
        <w:rPr>
          <w:color w:val="auto"/>
          <w:sz w:val="28"/>
          <w:szCs w:val="28"/>
          <w:lang w:eastAsia="ru-RU"/>
          <w:rPrChange w:id="2296" w:author="ASD" w:date="2016-06-09T16:59:00Z">
            <w:rPr>
              <w:color w:val="auto"/>
              <w:sz w:val="28"/>
              <w:szCs w:val="28"/>
              <w:lang w:eastAsia="ru-RU"/>
            </w:rPr>
          </w:rPrChange>
        </w:rPr>
        <w:t>,</w:t>
      </w:r>
      <w:r w:rsidRPr="00891248">
        <w:rPr>
          <w:color w:val="auto"/>
          <w:sz w:val="28"/>
          <w:szCs w:val="28"/>
          <w:lang w:eastAsia="ru-RU"/>
          <w:rPrChange w:id="2297" w:author="ASD" w:date="2016-06-09T16:59:00Z">
            <w:rPr>
              <w:color w:val="auto"/>
              <w:sz w:val="28"/>
              <w:szCs w:val="28"/>
              <w:lang w:eastAsia="ru-RU"/>
            </w:rPr>
          </w:rPrChange>
        </w:rPr>
        <w:t xml:space="preserve"> як рекурсивний </w:t>
      </w:r>
      <w:r w:rsidR="00391B11" w:rsidRPr="00891248">
        <w:rPr>
          <w:color w:val="auto"/>
          <w:sz w:val="28"/>
          <w:szCs w:val="28"/>
          <w:lang w:eastAsia="ru-RU"/>
          <w:rPrChange w:id="2298" w:author="ASD" w:date="2016-06-09T16:59:00Z">
            <w:rPr>
              <w:color w:val="auto"/>
              <w:sz w:val="28"/>
              <w:szCs w:val="28"/>
              <w:lang w:eastAsia="ru-RU"/>
            </w:rPr>
          </w:rPrChange>
        </w:rPr>
        <w:t>процес відстеження</w:t>
      </w:r>
      <w:r w:rsidRPr="00891248">
        <w:rPr>
          <w:color w:val="auto"/>
          <w:sz w:val="28"/>
          <w:szCs w:val="28"/>
          <w:lang w:eastAsia="ru-RU"/>
          <w:rPrChange w:id="2299" w:author="ASD" w:date="2016-06-09T16:59:00Z">
            <w:rPr>
              <w:color w:val="auto"/>
              <w:sz w:val="28"/>
              <w:szCs w:val="28"/>
              <w:lang w:eastAsia="ru-RU"/>
            </w:rPr>
          </w:rPrChange>
        </w:rPr>
        <w:t xml:space="preserve"> залежить від місця розташування об'єкта </w:t>
      </w:r>
      <w:r w:rsidR="00BB0CD3" w:rsidRPr="00891248">
        <w:rPr>
          <w:color w:val="auto"/>
          <w:sz w:val="28"/>
          <w:szCs w:val="28"/>
          <w:lang w:eastAsia="ru-RU"/>
          <w:rPrChange w:id="2300" w:author="ASD" w:date="2016-06-09T16:59:00Z">
            <w:rPr>
              <w:color w:val="auto"/>
              <w:sz w:val="28"/>
              <w:szCs w:val="28"/>
              <w:lang w:eastAsia="ru-RU"/>
            </w:rPr>
          </w:rPrChange>
        </w:rPr>
        <w:t>цікавості на</w:t>
      </w:r>
      <w:r w:rsidRPr="00891248">
        <w:rPr>
          <w:color w:val="auto"/>
          <w:sz w:val="28"/>
          <w:szCs w:val="28"/>
          <w:lang w:eastAsia="ru-RU"/>
          <w:rPrChange w:id="2301" w:author="ASD" w:date="2016-06-09T16:59:00Z">
            <w:rPr>
              <w:color w:val="auto"/>
              <w:sz w:val="28"/>
              <w:szCs w:val="28"/>
              <w:lang w:eastAsia="ru-RU"/>
            </w:rPr>
          </w:rPrChange>
        </w:rPr>
        <w:t xml:space="preserve"> попередньому кад</w:t>
      </w:r>
      <w:r w:rsidR="00BB0CD3" w:rsidRPr="00891248">
        <w:rPr>
          <w:color w:val="auto"/>
          <w:sz w:val="28"/>
          <w:szCs w:val="28"/>
          <w:lang w:eastAsia="ru-RU"/>
          <w:rPrChange w:id="2302" w:author="ASD" w:date="2016-06-09T16:59:00Z">
            <w:rPr>
              <w:color w:val="auto"/>
              <w:sz w:val="28"/>
              <w:szCs w:val="28"/>
              <w:lang w:eastAsia="ru-RU"/>
            </w:rPr>
          </w:rPrChange>
        </w:rPr>
        <w:t>рі, механізм виявлення об'єкта реалізує</w:t>
      </w:r>
      <w:r w:rsidRPr="00891248">
        <w:rPr>
          <w:color w:val="auto"/>
          <w:sz w:val="28"/>
          <w:szCs w:val="28"/>
          <w:lang w:eastAsia="ru-RU"/>
          <w:rPrChange w:id="2303" w:author="ASD" w:date="2016-06-09T16:59:00Z">
            <w:rPr>
              <w:color w:val="auto"/>
              <w:sz w:val="28"/>
              <w:szCs w:val="28"/>
              <w:lang w:eastAsia="ru-RU"/>
            </w:rPr>
          </w:rPrChange>
        </w:rPr>
        <w:t xml:space="preserve"> пошук</w:t>
      </w:r>
      <w:r w:rsidR="00BB0CD3" w:rsidRPr="00891248">
        <w:rPr>
          <w:color w:val="auto"/>
          <w:sz w:val="28"/>
          <w:szCs w:val="28"/>
          <w:lang w:eastAsia="ru-RU"/>
          <w:rPrChange w:id="2304" w:author="ASD" w:date="2016-06-09T16:59:00Z">
            <w:rPr>
              <w:color w:val="auto"/>
              <w:sz w:val="28"/>
              <w:szCs w:val="28"/>
              <w:lang w:eastAsia="ru-RU"/>
            </w:rPr>
          </w:rPrChange>
        </w:rPr>
        <w:t xml:space="preserve"> по всьому кадру</w:t>
      </w:r>
      <w:r w:rsidRPr="00891248">
        <w:rPr>
          <w:color w:val="auto"/>
          <w:sz w:val="28"/>
          <w:szCs w:val="28"/>
          <w:lang w:eastAsia="ru-RU"/>
          <w:rPrChange w:id="2305" w:author="ASD" w:date="2016-06-09T16:59:00Z">
            <w:rPr>
              <w:color w:val="auto"/>
              <w:sz w:val="28"/>
              <w:szCs w:val="28"/>
              <w:lang w:eastAsia="ru-RU"/>
            </w:rPr>
          </w:rPrChange>
        </w:rPr>
        <w:t>, щоб знайти об'єкт</w:t>
      </w:r>
      <w:r w:rsidR="00BB0CD3" w:rsidRPr="00891248">
        <w:rPr>
          <w:color w:val="auto"/>
          <w:sz w:val="28"/>
          <w:szCs w:val="28"/>
          <w:lang w:eastAsia="ru-RU"/>
          <w:rPrChange w:id="2306" w:author="ASD" w:date="2016-06-09T16:59:00Z">
            <w:rPr>
              <w:color w:val="auto"/>
              <w:sz w:val="28"/>
              <w:szCs w:val="28"/>
              <w:lang w:eastAsia="ru-RU"/>
            </w:rPr>
          </w:rPrChange>
        </w:rPr>
        <w:t xml:space="preserve"> цікавості</w:t>
      </w:r>
      <w:r w:rsidRPr="00891248">
        <w:rPr>
          <w:color w:val="auto"/>
          <w:sz w:val="28"/>
          <w:szCs w:val="28"/>
          <w:lang w:eastAsia="ru-RU"/>
          <w:rPrChange w:id="2307" w:author="ASD" w:date="2016-06-09T16:59:00Z">
            <w:rPr>
              <w:color w:val="auto"/>
              <w:sz w:val="28"/>
              <w:szCs w:val="28"/>
              <w:lang w:eastAsia="ru-RU"/>
            </w:rPr>
          </w:rPrChange>
        </w:rPr>
        <w:t xml:space="preserve">. </w:t>
      </w:r>
      <w:r w:rsidR="00BB0CD3" w:rsidRPr="00891248">
        <w:rPr>
          <w:color w:val="auto"/>
          <w:sz w:val="28"/>
          <w:szCs w:val="28"/>
          <w:lang w:eastAsia="ru-RU"/>
          <w:rPrChange w:id="2308" w:author="ASD" w:date="2016-06-09T16:59:00Z">
            <w:rPr>
              <w:color w:val="auto"/>
              <w:sz w:val="28"/>
              <w:szCs w:val="28"/>
              <w:lang w:eastAsia="ru-RU"/>
            </w:rPr>
          </w:rPrChange>
        </w:rPr>
        <w:t xml:space="preserve">Процес виявлення складніший за процес відстеження, тому він займає значну частину </w:t>
      </w:r>
      <w:r w:rsidR="003A6159" w:rsidRPr="00891248">
        <w:rPr>
          <w:color w:val="auto"/>
          <w:sz w:val="28"/>
          <w:szCs w:val="28"/>
          <w:lang w:eastAsia="ru-RU"/>
          <w:rPrChange w:id="2309" w:author="ASD" w:date="2016-06-09T16:59:00Z">
            <w:rPr>
              <w:color w:val="auto"/>
              <w:sz w:val="28"/>
              <w:szCs w:val="28"/>
              <w:lang w:eastAsia="ru-RU"/>
            </w:rPr>
          </w:rPrChange>
        </w:rPr>
        <w:t>об рахункового</w:t>
      </w:r>
      <w:r w:rsidR="00BB0CD3" w:rsidRPr="00891248">
        <w:rPr>
          <w:color w:val="auto"/>
          <w:sz w:val="28"/>
          <w:szCs w:val="28"/>
          <w:lang w:eastAsia="ru-RU"/>
          <w:rPrChange w:id="2310" w:author="ASD" w:date="2016-06-09T16:59:00Z">
            <w:rPr>
              <w:color w:val="auto"/>
              <w:sz w:val="28"/>
              <w:szCs w:val="28"/>
              <w:lang w:eastAsia="ru-RU"/>
            </w:rPr>
          </w:rPrChange>
        </w:rPr>
        <w:t xml:space="preserve"> часу.</w:t>
      </w:r>
    </w:p>
    <w:p w:rsidR="00F53FA6" w:rsidRPr="00891248" w:rsidRDefault="00AF6397" w:rsidP="00891248">
      <w:pPr>
        <w:pStyle w:val="a9"/>
        <w:shd w:val="clear" w:color="auto" w:fill="FFFFFF"/>
        <w:spacing w:before="0" w:beforeAutospacing="0" w:after="0" w:afterAutospacing="0" w:line="360" w:lineRule="auto"/>
        <w:ind w:firstLine="630"/>
        <w:rPr>
          <w:color w:val="auto"/>
          <w:sz w:val="28"/>
          <w:szCs w:val="28"/>
          <w:lang w:eastAsia="ru-RU"/>
          <w:rPrChange w:id="2311" w:author="ASD" w:date="2016-06-09T16:59:00Z">
            <w:rPr>
              <w:color w:val="auto"/>
              <w:sz w:val="28"/>
              <w:szCs w:val="28"/>
              <w:lang w:eastAsia="ru-RU"/>
            </w:rPr>
          </w:rPrChange>
        </w:rPr>
      </w:pPr>
      <w:r w:rsidRPr="00891248">
        <w:rPr>
          <w:color w:val="auto"/>
          <w:sz w:val="28"/>
          <w:szCs w:val="28"/>
          <w:lang w:eastAsia="ru-RU"/>
          <w:rPrChange w:id="2312" w:author="ASD" w:date="2016-06-09T16:59:00Z">
            <w:rPr>
              <w:color w:val="auto"/>
              <w:sz w:val="28"/>
              <w:szCs w:val="28"/>
              <w:lang w:eastAsia="ru-RU"/>
            </w:rPr>
          </w:rPrChange>
        </w:rPr>
        <w:t xml:space="preserve">Наш </w:t>
      </w:r>
      <w:r w:rsidR="00BB0CD3" w:rsidRPr="00891248">
        <w:rPr>
          <w:color w:val="auto"/>
          <w:sz w:val="28"/>
          <w:szCs w:val="28"/>
          <w:lang w:eastAsia="ru-RU"/>
          <w:rPrChange w:id="2313" w:author="ASD" w:date="2016-06-09T16:59:00Z">
            <w:rPr>
              <w:color w:val="auto"/>
              <w:sz w:val="28"/>
              <w:szCs w:val="28"/>
              <w:lang w:eastAsia="ru-RU"/>
            </w:rPr>
          </w:rPrChange>
        </w:rPr>
        <w:t>алгоритм</w:t>
      </w:r>
      <w:r w:rsidRPr="00891248">
        <w:rPr>
          <w:color w:val="auto"/>
          <w:sz w:val="28"/>
          <w:szCs w:val="28"/>
          <w:lang w:eastAsia="ru-RU"/>
          <w:rPrChange w:id="2314" w:author="ASD" w:date="2016-06-09T16:59:00Z">
            <w:rPr>
              <w:color w:val="auto"/>
              <w:sz w:val="28"/>
              <w:szCs w:val="28"/>
              <w:lang w:eastAsia="ru-RU"/>
            </w:rPr>
          </w:rPrChange>
        </w:rPr>
        <w:t xml:space="preserve"> заснований на ковзн</w:t>
      </w:r>
      <w:r w:rsidR="00BB0CD3" w:rsidRPr="00891248">
        <w:rPr>
          <w:color w:val="auto"/>
          <w:sz w:val="28"/>
          <w:szCs w:val="28"/>
          <w:lang w:eastAsia="ru-RU"/>
          <w:rPrChange w:id="2315" w:author="ASD" w:date="2016-06-09T16:59:00Z">
            <w:rPr>
              <w:color w:val="auto"/>
              <w:sz w:val="28"/>
              <w:szCs w:val="28"/>
              <w:lang w:eastAsia="ru-RU"/>
            </w:rPr>
          </w:rPrChange>
        </w:rPr>
        <w:t>і</w:t>
      </w:r>
      <w:r w:rsidRPr="00891248">
        <w:rPr>
          <w:color w:val="auto"/>
          <w:sz w:val="28"/>
          <w:szCs w:val="28"/>
          <w:lang w:eastAsia="ru-RU"/>
          <w:rPrChange w:id="2316" w:author="ASD" w:date="2016-06-09T16:59:00Z">
            <w:rPr>
              <w:color w:val="auto"/>
              <w:sz w:val="28"/>
              <w:szCs w:val="28"/>
              <w:lang w:eastAsia="ru-RU"/>
            </w:rPr>
          </w:rPrChange>
        </w:rPr>
        <w:t xml:space="preserve"> вікон</w:t>
      </w:r>
      <w:r w:rsidR="00BB0CD3" w:rsidRPr="00891248">
        <w:rPr>
          <w:color w:val="auto"/>
          <w:sz w:val="28"/>
          <w:szCs w:val="28"/>
          <w:lang w:eastAsia="ru-RU"/>
          <w:rPrChange w:id="2317" w:author="ASD" w:date="2016-06-09T16:59:00Z">
            <w:rPr>
              <w:color w:val="auto"/>
              <w:sz w:val="28"/>
              <w:szCs w:val="28"/>
              <w:lang w:eastAsia="ru-RU"/>
            </w:rPr>
          </w:rPrChange>
        </w:rPr>
        <w:t>а</w:t>
      </w:r>
      <w:r w:rsidRPr="00891248">
        <w:rPr>
          <w:color w:val="auto"/>
          <w:sz w:val="28"/>
          <w:szCs w:val="28"/>
          <w:lang w:eastAsia="ru-RU"/>
          <w:rPrChange w:id="2318" w:author="ASD" w:date="2016-06-09T16:59:00Z">
            <w:rPr>
              <w:color w:val="auto"/>
              <w:sz w:val="28"/>
              <w:szCs w:val="28"/>
              <w:lang w:eastAsia="ru-RU"/>
            </w:rPr>
          </w:rPrChange>
        </w:rPr>
        <w:t xml:space="preserve"> </w:t>
      </w:r>
      <w:r w:rsidR="00BB0CD3" w:rsidRPr="00891248">
        <w:rPr>
          <w:color w:val="auto"/>
          <w:sz w:val="28"/>
          <w:szCs w:val="28"/>
          <w:lang w:eastAsia="ru-RU"/>
          <w:rPrChange w:id="2319" w:author="ASD" w:date="2016-06-09T16:59:00Z">
            <w:rPr>
              <w:color w:val="auto"/>
              <w:sz w:val="28"/>
              <w:szCs w:val="28"/>
              <w:lang w:eastAsia="ru-RU"/>
            </w:rPr>
          </w:rPrChange>
        </w:rPr>
        <w:t>з об’єктом цікавості</w:t>
      </w:r>
      <w:r w:rsidRPr="00891248">
        <w:rPr>
          <w:color w:val="auto"/>
          <w:sz w:val="28"/>
          <w:szCs w:val="28"/>
          <w:lang w:eastAsia="ru-RU"/>
          <w:rPrChange w:id="2320" w:author="ASD" w:date="2016-06-09T16:59:00Z">
            <w:rPr>
              <w:color w:val="auto"/>
              <w:sz w:val="28"/>
              <w:szCs w:val="28"/>
              <w:lang w:eastAsia="ru-RU"/>
            </w:rPr>
          </w:rPrChange>
        </w:rPr>
        <w:t xml:space="preserve"> [49, 16], </w:t>
      </w:r>
      <w:r w:rsidR="00BB0CD3" w:rsidRPr="00891248">
        <w:rPr>
          <w:color w:val="auto"/>
          <w:sz w:val="28"/>
          <w:szCs w:val="28"/>
          <w:lang w:eastAsia="ru-RU"/>
          <w:rPrChange w:id="2321" w:author="ASD" w:date="2016-06-09T16:59:00Z">
            <w:rPr>
              <w:color w:val="auto"/>
              <w:sz w:val="28"/>
              <w:szCs w:val="28"/>
              <w:lang w:eastAsia="ru-RU"/>
            </w:rPr>
          </w:rPrChange>
        </w:rPr>
        <w:t xml:space="preserve">цей підхід </w:t>
      </w:r>
      <w:r w:rsidR="003A6159" w:rsidRPr="00891248">
        <w:rPr>
          <w:color w:val="auto"/>
          <w:sz w:val="28"/>
          <w:szCs w:val="28"/>
          <w:lang w:eastAsia="ru-RU"/>
          <w:rPrChange w:id="2322" w:author="ASD" w:date="2016-06-09T16:59:00Z">
            <w:rPr>
              <w:color w:val="auto"/>
              <w:sz w:val="28"/>
              <w:szCs w:val="28"/>
              <w:lang w:eastAsia="ru-RU"/>
            </w:rPr>
          </w:rPrChange>
        </w:rPr>
        <w:t>про</w:t>
      </w:r>
      <w:r w:rsidR="003A6159" w:rsidRPr="00891248">
        <w:rPr>
          <w:color w:val="auto"/>
          <w:sz w:val="28"/>
          <w:szCs w:val="28"/>
          <w:lang w:eastAsia="ru-RU"/>
        </w:rPr>
        <w:t>і</w:t>
      </w:r>
      <w:r w:rsidR="003A6159" w:rsidRPr="00891248">
        <w:rPr>
          <w:color w:val="auto"/>
          <w:sz w:val="28"/>
          <w:szCs w:val="28"/>
          <w:lang w:eastAsia="ru-RU"/>
          <w:rPrChange w:id="2323" w:author="ASD" w:date="2016-06-09T16:59:00Z">
            <w:rPr>
              <w:color w:val="auto"/>
              <w:sz w:val="28"/>
              <w:szCs w:val="28"/>
              <w:lang w:eastAsia="ru-RU"/>
            </w:rPr>
          </w:rPrChange>
        </w:rPr>
        <w:t>л</w:t>
      </w:r>
      <w:r w:rsidR="003A6159" w:rsidRPr="00891248">
        <w:rPr>
          <w:color w:val="auto"/>
          <w:sz w:val="28"/>
          <w:szCs w:val="28"/>
          <w:lang w:eastAsia="ru-RU"/>
        </w:rPr>
        <w:t>ю</w:t>
      </w:r>
      <w:r w:rsidR="003A6159" w:rsidRPr="00891248">
        <w:rPr>
          <w:color w:val="auto"/>
          <w:sz w:val="28"/>
          <w:szCs w:val="28"/>
          <w:lang w:eastAsia="ru-RU"/>
          <w:rPrChange w:id="2324" w:author="ASD" w:date="2016-06-09T16:59:00Z">
            <w:rPr>
              <w:color w:val="auto"/>
              <w:sz w:val="28"/>
              <w:szCs w:val="28"/>
              <w:lang w:eastAsia="ru-RU"/>
            </w:rPr>
          </w:rPrChange>
        </w:rPr>
        <w:t>стровано</w:t>
      </w:r>
      <w:r w:rsidRPr="00891248">
        <w:rPr>
          <w:color w:val="auto"/>
          <w:sz w:val="28"/>
          <w:szCs w:val="28"/>
          <w:lang w:eastAsia="ru-RU"/>
          <w:rPrChange w:id="2325" w:author="ASD" w:date="2016-06-09T16:59:00Z">
            <w:rPr>
              <w:color w:val="auto"/>
              <w:sz w:val="28"/>
              <w:szCs w:val="28"/>
              <w:lang w:eastAsia="ru-RU"/>
            </w:rPr>
          </w:rPrChange>
        </w:rPr>
        <w:t xml:space="preserve"> на рис. 3.</w:t>
      </w:r>
      <w:r w:rsidR="003F4397" w:rsidRPr="00891248">
        <w:rPr>
          <w:color w:val="auto"/>
          <w:sz w:val="28"/>
          <w:szCs w:val="28"/>
          <w:lang w:eastAsia="ru-RU"/>
          <w:rPrChange w:id="2326" w:author="ASD" w:date="2016-06-09T16:59:00Z">
            <w:rPr>
              <w:color w:val="auto"/>
              <w:sz w:val="28"/>
              <w:szCs w:val="28"/>
              <w:lang w:val="ru-RU" w:eastAsia="ru-RU"/>
            </w:rPr>
          </w:rPrChange>
        </w:rPr>
        <w:t>6</w:t>
      </w:r>
      <w:r w:rsidRPr="00891248">
        <w:rPr>
          <w:color w:val="auto"/>
          <w:sz w:val="28"/>
          <w:szCs w:val="28"/>
          <w:lang w:eastAsia="ru-RU"/>
        </w:rPr>
        <w:t xml:space="preserve">. Зображення у верхній частині </w:t>
      </w:r>
      <w:r w:rsidR="00BB0CD3" w:rsidRPr="00891248">
        <w:rPr>
          <w:color w:val="auto"/>
          <w:sz w:val="28"/>
          <w:szCs w:val="28"/>
          <w:lang w:eastAsia="ru-RU"/>
          <w:rPrChange w:id="2327" w:author="ASD" w:date="2016-06-09T16:59:00Z">
            <w:rPr>
              <w:color w:val="auto"/>
              <w:sz w:val="28"/>
              <w:szCs w:val="28"/>
              <w:lang w:eastAsia="ru-RU"/>
            </w:rPr>
          </w:rPrChange>
        </w:rPr>
        <w:t>оброблює</w:t>
      </w:r>
      <w:r w:rsidRPr="00891248">
        <w:rPr>
          <w:color w:val="auto"/>
          <w:sz w:val="28"/>
          <w:szCs w:val="28"/>
          <w:lang w:eastAsia="ru-RU"/>
          <w:rPrChange w:id="2328" w:author="ASD" w:date="2016-06-09T16:59:00Z">
            <w:rPr>
              <w:color w:val="auto"/>
              <w:sz w:val="28"/>
              <w:szCs w:val="28"/>
              <w:lang w:eastAsia="ru-RU"/>
            </w:rPr>
          </w:rPrChange>
        </w:rPr>
        <w:t xml:space="preserve"> детектор об'єкта, який потім класифік</w:t>
      </w:r>
      <w:r w:rsidR="00BB0CD3" w:rsidRPr="00891248">
        <w:rPr>
          <w:color w:val="auto"/>
          <w:sz w:val="28"/>
          <w:szCs w:val="28"/>
          <w:lang w:eastAsia="ru-RU"/>
          <w:rPrChange w:id="2329" w:author="ASD" w:date="2016-06-09T16:59:00Z">
            <w:rPr>
              <w:color w:val="auto"/>
              <w:sz w:val="28"/>
              <w:szCs w:val="28"/>
              <w:lang w:eastAsia="ru-RU"/>
            </w:rPr>
          </w:rPrChange>
        </w:rPr>
        <w:t>ує</w:t>
      </w:r>
      <w:r w:rsidR="00ED4F1E" w:rsidRPr="00891248">
        <w:rPr>
          <w:color w:val="auto"/>
          <w:sz w:val="28"/>
          <w:szCs w:val="28"/>
          <w:lang w:eastAsia="ru-RU"/>
          <w:rPrChange w:id="2330" w:author="ASD" w:date="2016-06-09T16:59:00Z">
            <w:rPr>
              <w:color w:val="auto"/>
              <w:sz w:val="28"/>
              <w:szCs w:val="28"/>
              <w:lang w:eastAsia="ru-RU"/>
            </w:rPr>
          </w:rPrChange>
        </w:rPr>
        <w:t xml:space="preserve"> його</w:t>
      </w:r>
      <w:r w:rsidRPr="00891248">
        <w:rPr>
          <w:color w:val="auto"/>
          <w:sz w:val="28"/>
          <w:szCs w:val="28"/>
          <w:lang w:eastAsia="ru-RU"/>
          <w:rPrChange w:id="2331" w:author="ASD" w:date="2016-06-09T16:59:00Z">
            <w:rPr>
              <w:color w:val="auto"/>
              <w:sz w:val="28"/>
              <w:szCs w:val="28"/>
              <w:lang w:eastAsia="ru-RU"/>
            </w:rPr>
          </w:rPrChange>
        </w:rPr>
        <w:t xml:space="preserve">. </w:t>
      </w:r>
      <w:r w:rsidR="00ED4F1E" w:rsidRPr="00891248">
        <w:rPr>
          <w:color w:val="auto"/>
          <w:sz w:val="28"/>
          <w:szCs w:val="28"/>
          <w:lang w:eastAsia="ru-RU"/>
          <w:rPrChange w:id="2332" w:author="ASD" w:date="2016-06-09T16:59:00Z">
            <w:rPr>
              <w:color w:val="auto"/>
              <w:sz w:val="28"/>
              <w:szCs w:val="28"/>
              <w:lang w:eastAsia="ru-RU"/>
            </w:rPr>
          </w:rPrChange>
        </w:rPr>
        <w:t>У</w:t>
      </w:r>
      <w:r w:rsidRPr="00891248">
        <w:rPr>
          <w:color w:val="auto"/>
          <w:sz w:val="28"/>
          <w:szCs w:val="28"/>
          <w:lang w:eastAsia="ru-RU"/>
          <w:rPrChange w:id="2333" w:author="ASD" w:date="2016-06-09T16:59:00Z">
            <w:rPr>
              <w:color w:val="auto"/>
              <w:sz w:val="28"/>
              <w:szCs w:val="28"/>
              <w:lang w:eastAsia="ru-RU"/>
            </w:rPr>
          </w:rPrChange>
        </w:rPr>
        <w:t xml:space="preserve"> залежності від</w:t>
      </w:r>
      <w:r w:rsidR="00BB0CD3" w:rsidRPr="00891248">
        <w:rPr>
          <w:color w:val="auto"/>
          <w:sz w:val="28"/>
          <w:szCs w:val="28"/>
          <w:lang w:eastAsia="ru-RU"/>
          <w:rPrChange w:id="2334" w:author="ASD" w:date="2016-06-09T16:59:00Z">
            <w:rPr>
              <w:color w:val="auto"/>
              <w:sz w:val="28"/>
              <w:szCs w:val="28"/>
              <w:lang w:eastAsia="ru-RU"/>
            </w:rPr>
          </w:rPrChange>
        </w:rPr>
        <w:t xml:space="preserve"> </w:t>
      </w:r>
      <w:r w:rsidRPr="00891248">
        <w:rPr>
          <w:color w:val="auto"/>
          <w:sz w:val="28"/>
          <w:szCs w:val="28"/>
          <w:lang w:eastAsia="ru-RU"/>
          <w:rPrChange w:id="2335" w:author="ASD" w:date="2016-06-09T16:59:00Z">
            <w:rPr>
              <w:color w:val="auto"/>
              <w:sz w:val="28"/>
              <w:szCs w:val="28"/>
              <w:lang w:eastAsia="ru-RU"/>
            </w:rPr>
          </w:rPrChange>
        </w:rPr>
        <w:t>розмір</w:t>
      </w:r>
      <w:r w:rsidR="00ED4F1E" w:rsidRPr="00891248">
        <w:rPr>
          <w:color w:val="auto"/>
          <w:sz w:val="28"/>
          <w:szCs w:val="28"/>
          <w:lang w:eastAsia="ru-RU"/>
          <w:rPrChange w:id="2336" w:author="ASD" w:date="2016-06-09T16:59:00Z">
            <w:rPr>
              <w:color w:val="auto"/>
              <w:sz w:val="28"/>
              <w:szCs w:val="28"/>
              <w:lang w:eastAsia="ru-RU"/>
            </w:rPr>
          </w:rPrChange>
        </w:rPr>
        <w:t>у</w:t>
      </w:r>
      <w:r w:rsidRPr="00891248">
        <w:rPr>
          <w:color w:val="auto"/>
          <w:sz w:val="28"/>
          <w:szCs w:val="28"/>
          <w:lang w:eastAsia="ru-RU"/>
          <w:rPrChange w:id="2337" w:author="ASD" w:date="2016-06-09T16:59:00Z">
            <w:rPr>
              <w:color w:val="auto"/>
              <w:sz w:val="28"/>
              <w:szCs w:val="28"/>
              <w:lang w:eastAsia="ru-RU"/>
            </w:rPr>
          </w:rPrChange>
        </w:rPr>
        <w:t xml:space="preserve"> початкового об'єкту, ми використовуємо </w:t>
      </w:r>
      <w:r w:rsidR="00ED4F1E" w:rsidRPr="00891248">
        <w:rPr>
          <w:color w:val="auto"/>
          <w:sz w:val="28"/>
          <w:szCs w:val="28"/>
          <w:lang w:eastAsia="ru-RU"/>
          <w:rPrChange w:id="2338" w:author="ASD" w:date="2016-06-09T16:59:00Z">
            <w:rPr>
              <w:color w:val="auto"/>
              <w:sz w:val="28"/>
              <w:szCs w:val="28"/>
              <w:lang w:eastAsia="ru-RU"/>
            </w:rPr>
          </w:rPrChange>
        </w:rPr>
        <w:t xml:space="preserve">від </w:t>
      </w:r>
      <w:r w:rsidRPr="00891248">
        <w:rPr>
          <w:color w:val="auto"/>
          <w:sz w:val="28"/>
          <w:szCs w:val="28"/>
          <w:lang w:eastAsia="ru-RU"/>
          <w:rPrChange w:id="2339" w:author="ASD" w:date="2016-06-09T16:59:00Z">
            <w:rPr>
              <w:color w:val="auto"/>
              <w:sz w:val="28"/>
              <w:szCs w:val="28"/>
              <w:lang w:eastAsia="ru-RU"/>
            </w:rPr>
          </w:rPrChange>
        </w:rPr>
        <w:t xml:space="preserve">50000 до 200000 </w:t>
      </w:r>
      <w:r w:rsidR="00ED4F1E" w:rsidRPr="00891248">
        <w:rPr>
          <w:color w:val="auto"/>
          <w:sz w:val="28"/>
          <w:szCs w:val="28"/>
          <w:lang w:eastAsia="ru-RU"/>
          <w:rPrChange w:id="2340" w:author="ASD" w:date="2016-06-09T16:59:00Z">
            <w:rPr>
              <w:color w:val="auto"/>
              <w:sz w:val="28"/>
              <w:szCs w:val="28"/>
              <w:lang w:eastAsia="ru-RU"/>
            </w:rPr>
          </w:rPrChange>
        </w:rPr>
        <w:t>підвікон</w:t>
      </w:r>
      <w:r w:rsidRPr="00891248">
        <w:rPr>
          <w:color w:val="auto"/>
          <w:sz w:val="28"/>
          <w:szCs w:val="28"/>
          <w:lang w:eastAsia="ru-RU"/>
          <w:rPrChange w:id="2341" w:author="ASD" w:date="2016-06-09T16:59:00Z">
            <w:rPr>
              <w:color w:val="auto"/>
              <w:sz w:val="28"/>
              <w:szCs w:val="28"/>
              <w:lang w:eastAsia="ru-RU"/>
            </w:rPr>
          </w:rPrChange>
        </w:rPr>
        <w:t xml:space="preserve"> </w:t>
      </w:r>
      <w:r w:rsidR="00ED4F1E" w:rsidRPr="00891248">
        <w:rPr>
          <w:color w:val="auto"/>
          <w:sz w:val="28"/>
          <w:szCs w:val="28"/>
          <w:lang w:eastAsia="ru-RU"/>
          <w:rPrChange w:id="2342" w:author="ASD" w:date="2016-06-09T16:59:00Z">
            <w:rPr>
              <w:color w:val="auto"/>
              <w:sz w:val="28"/>
              <w:szCs w:val="28"/>
              <w:lang w:eastAsia="ru-RU"/>
            </w:rPr>
          </w:rPrChange>
        </w:rPr>
        <w:t>в форматі</w:t>
      </w:r>
      <w:r w:rsidRPr="00891248">
        <w:rPr>
          <w:color w:val="auto"/>
          <w:sz w:val="28"/>
          <w:szCs w:val="28"/>
          <w:lang w:eastAsia="ru-RU"/>
          <w:rPrChange w:id="2343" w:author="ASD" w:date="2016-06-09T16:59:00Z">
            <w:rPr>
              <w:color w:val="auto"/>
              <w:sz w:val="28"/>
              <w:szCs w:val="28"/>
              <w:lang w:eastAsia="ru-RU"/>
            </w:rPr>
          </w:rPrChange>
        </w:rPr>
        <w:t xml:space="preserve"> VGA (640 × 480). </w:t>
      </w:r>
      <w:r w:rsidR="003A6159" w:rsidRPr="00891248">
        <w:rPr>
          <w:color w:val="auto"/>
          <w:sz w:val="28"/>
          <w:szCs w:val="28"/>
          <w:lang w:eastAsia="ru-RU"/>
          <w:rPrChange w:id="2344" w:author="ASD" w:date="2016-06-09T16:59:00Z">
            <w:rPr>
              <w:color w:val="auto"/>
              <w:sz w:val="28"/>
              <w:szCs w:val="28"/>
              <w:lang w:eastAsia="ru-RU"/>
            </w:rPr>
          </w:rPrChange>
        </w:rPr>
        <w:t>Кожн</w:t>
      </w:r>
      <w:r w:rsidR="003A6159" w:rsidRPr="00891248">
        <w:rPr>
          <w:color w:val="auto"/>
          <w:sz w:val="28"/>
          <w:szCs w:val="28"/>
          <w:lang w:eastAsia="ru-RU"/>
        </w:rPr>
        <w:t>е</w:t>
      </w:r>
      <w:r w:rsidRPr="00891248">
        <w:rPr>
          <w:color w:val="auto"/>
          <w:sz w:val="28"/>
          <w:szCs w:val="28"/>
          <w:lang w:eastAsia="ru-RU"/>
          <w:rPrChange w:id="2345" w:author="ASD" w:date="2016-06-09T16:59:00Z">
            <w:rPr>
              <w:color w:val="auto"/>
              <w:sz w:val="28"/>
              <w:szCs w:val="28"/>
              <w:lang w:eastAsia="ru-RU"/>
            </w:rPr>
          </w:rPrChange>
        </w:rPr>
        <w:t xml:space="preserve"> </w:t>
      </w:r>
      <w:r w:rsidR="00ED4F1E" w:rsidRPr="00891248">
        <w:rPr>
          <w:color w:val="auto"/>
          <w:sz w:val="28"/>
          <w:szCs w:val="28"/>
          <w:lang w:eastAsia="ru-RU"/>
          <w:rPrChange w:id="2346" w:author="ASD" w:date="2016-06-09T16:59:00Z">
            <w:rPr>
              <w:color w:val="auto"/>
              <w:sz w:val="28"/>
              <w:szCs w:val="28"/>
              <w:lang w:eastAsia="ru-RU"/>
            </w:rPr>
          </w:rPrChange>
        </w:rPr>
        <w:t>підвікно</w:t>
      </w:r>
      <w:r w:rsidRPr="00891248">
        <w:rPr>
          <w:color w:val="auto"/>
          <w:sz w:val="28"/>
          <w:szCs w:val="28"/>
          <w:lang w:eastAsia="ru-RU"/>
          <w:rPrChange w:id="2347" w:author="ASD" w:date="2016-06-09T16:59:00Z">
            <w:rPr>
              <w:color w:val="auto"/>
              <w:sz w:val="28"/>
              <w:szCs w:val="28"/>
              <w:lang w:eastAsia="ru-RU"/>
            </w:rPr>
          </w:rPrChange>
        </w:rPr>
        <w:t xml:space="preserve"> перевіря</w:t>
      </w:r>
      <w:r w:rsidR="00ED4F1E" w:rsidRPr="00891248">
        <w:rPr>
          <w:color w:val="auto"/>
          <w:sz w:val="28"/>
          <w:szCs w:val="28"/>
          <w:lang w:eastAsia="ru-RU"/>
          <w:rPrChange w:id="2348" w:author="ASD" w:date="2016-06-09T16:59:00Z">
            <w:rPr>
              <w:color w:val="auto"/>
              <w:sz w:val="28"/>
              <w:szCs w:val="28"/>
              <w:lang w:eastAsia="ru-RU"/>
            </w:rPr>
          </w:rPrChange>
        </w:rPr>
        <w:t>ється незалежно один від одного</w:t>
      </w:r>
      <w:r w:rsidRPr="00891248">
        <w:rPr>
          <w:color w:val="auto"/>
          <w:sz w:val="28"/>
          <w:szCs w:val="28"/>
          <w:lang w:eastAsia="ru-RU"/>
          <w:rPrChange w:id="2349" w:author="ASD" w:date="2016-06-09T16:59:00Z">
            <w:rPr>
              <w:color w:val="auto"/>
              <w:sz w:val="28"/>
              <w:szCs w:val="28"/>
              <w:lang w:eastAsia="ru-RU"/>
            </w:rPr>
          </w:rPrChange>
        </w:rPr>
        <w:t xml:space="preserve"> </w:t>
      </w:r>
      <w:r w:rsidR="00ED4F1E" w:rsidRPr="00891248">
        <w:rPr>
          <w:color w:val="auto"/>
          <w:sz w:val="28"/>
          <w:szCs w:val="28"/>
          <w:lang w:eastAsia="ru-RU"/>
          <w:rPrChange w:id="2350" w:author="ASD" w:date="2016-06-09T16:59:00Z">
            <w:rPr>
              <w:color w:val="auto"/>
              <w:sz w:val="28"/>
              <w:szCs w:val="28"/>
              <w:lang w:eastAsia="ru-RU"/>
            </w:rPr>
          </w:rPrChange>
        </w:rPr>
        <w:t>на наявність</w:t>
      </w:r>
      <w:r w:rsidRPr="00891248">
        <w:rPr>
          <w:color w:val="auto"/>
          <w:sz w:val="28"/>
          <w:szCs w:val="28"/>
          <w:lang w:eastAsia="ru-RU"/>
          <w:rPrChange w:id="2351" w:author="ASD" w:date="2016-06-09T16:59:00Z">
            <w:rPr>
              <w:color w:val="auto"/>
              <w:sz w:val="28"/>
              <w:szCs w:val="28"/>
              <w:lang w:eastAsia="ru-RU"/>
            </w:rPr>
          </w:rPrChange>
        </w:rPr>
        <w:t xml:space="preserve"> об'єкт</w:t>
      </w:r>
      <w:r w:rsidR="00ED4F1E" w:rsidRPr="00891248">
        <w:rPr>
          <w:color w:val="auto"/>
          <w:sz w:val="28"/>
          <w:szCs w:val="28"/>
          <w:lang w:eastAsia="ru-RU"/>
          <w:rPrChange w:id="2352" w:author="ASD" w:date="2016-06-09T16:59:00Z">
            <w:rPr>
              <w:color w:val="auto"/>
              <w:sz w:val="28"/>
              <w:szCs w:val="28"/>
              <w:lang w:eastAsia="ru-RU"/>
            </w:rPr>
          </w:rPrChange>
        </w:rPr>
        <w:t>у</w:t>
      </w:r>
      <w:r w:rsidRPr="00891248">
        <w:rPr>
          <w:color w:val="auto"/>
          <w:sz w:val="28"/>
          <w:szCs w:val="28"/>
          <w:lang w:eastAsia="ru-RU"/>
          <w:rPrChange w:id="2353" w:author="ASD" w:date="2016-06-09T16:59:00Z">
            <w:rPr>
              <w:color w:val="auto"/>
              <w:sz w:val="28"/>
              <w:szCs w:val="28"/>
              <w:lang w:eastAsia="ru-RU"/>
            </w:rPr>
          </w:rPrChange>
        </w:rPr>
        <w:t xml:space="preserve"> </w:t>
      </w:r>
      <w:r w:rsidR="00ED4F1E" w:rsidRPr="00891248">
        <w:rPr>
          <w:color w:val="auto"/>
          <w:sz w:val="28"/>
          <w:szCs w:val="28"/>
          <w:lang w:eastAsia="ru-RU"/>
          <w:rPrChange w:id="2354" w:author="ASD" w:date="2016-06-09T16:59:00Z">
            <w:rPr>
              <w:color w:val="auto"/>
              <w:sz w:val="28"/>
              <w:szCs w:val="28"/>
              <w:lang w:eastAsia="ru-RU"/>
            </w:rPr>
          </w:rPrChange>
        </w:rPr>
        <w:t>цікавості</w:t>
      </w:r>
      <w:r w:rsidRPr="00891248">
        <w:rPr>
          <w:color w:val="auto"/>
          <w:sz w:val="28"/>
          <w:szCs w:val="28"/>
          <w:lang w:eastAsia="ru-RU"/>
          <w:rPrChange w:id="2355" w:author="ASD" w:date="2016-06-09T16:59:00Z">
            <w:rPr>
              <w:color w:val="auto"/>
              <w:sz w:val="28"/>
              <w:szCs w:val="28"/>
              <w:lang w:eastAsia="ru-RU"/>
            </w:rPr>
          </w:rPrChange>
        </w:rPr>
        <w:t xml:space="preserve">. </w:t>
      </w:r>
      <w:r w:rsidR="00ED4F1E" w:rsidRPr="00891248">
        <w:rPr>
          <w:color w:val="auto"/>
          <w:sz w:val="28"/>
          <w:szCs w:val="28"/>
          <w:lang w:eastAsia="ru-RU"/>
          <w:rPrChange w:id="2356" w:author="ASD" w:date="2016-06-09T16:59:00Z">
            <w:rPr>
              <w:color w:val="auto"/>
              <w:sz w:val="28"/>
              <w:szCs w:val="28"/>
              <w:lang w:eastAsia="ru-RU"/>
            </w:rPr>
          </w:rPrChange>
        </w:rPr>
        <w:t>Я</w:t>
      </w:r>
      <w:r w:rsidRPr="00891248">
        <w:rPr>
          <w:color w:val="auto"/>
          <w:sz w:val="28"/>
          <w:szCs w:val="28"/>
          <w:lang w:eastAsia="ru-RU"/>
          <w:rPrChange w:id="2357" w:author="ASD" w:date="2016-06-09T16:59:00Z">
            <w:rPr>
              <w:color w:val="auto"/>
              <w:sz w:val="28"/>
              <w:szCs w:val="28"/>
              <w:lang w:eastAsia="ru-RU"/>
            </w:rPr>
          </w:rPrChange>
        </w:rPr>
        <w:t xml:space="preserve">кщо </w:t>
      </w:r>
      <w:r w:rsidR="003A6159" w:rsidRPr="00891248">
        <w:rPr>
          <w:color w:val="auto"/>
          <w:sz w:val="28"/>
          <w:szCs w:val="28"/>
          <w:lang w:eastAsia="ru-RU"/>
          <w:rPrChange w:id="2358" w:author="ASD" w:date="2016-06-09T16:59:00Z">
            <w:rPr>
              <w:color w:val="auto"/>
              <w:sz w:val="28"/>
              <w:szCs w:val="28"/>
              <w:lang w:eastAsia="ru-RU"/>
            </w:rPr>
          </w:rPrChange>
        </w:rPr>
        <w:t>під вікно</w:t>
      </w:r>
      <w:r w:rsidR="00ED4F1E" w:rsidRPr="00891248">
        <w:rPr>
          <w:color w:val="auto"/>
          <w:sz w:val="28"/>
          <w:szCs w:val="28"/>
          <w:lang w:eastAsia="ru-RU"/>
          <w:rPrChange w:id="2359" w:author="ASD" w:date="2016-06-09T16:59:00Z">
            <w:rPr>
              <w:color w:val="auto"/>
              <w:sz w:val="28"/>
              <w:szCs w:val="28"/>
              <w:lang w:eastAsia="ru-RU"/>
            </w:rPr>
          </w:rPrChange>
        </w:rPr>
        <w:t xml:space="preserve"> відповідає класифікатору то воно просувається на один каскад далі</w:t>
      </w:r>
      <w:r w:rsidRPr="00891248">
        <w:rPr>
          <w:color w:val="auto"/>
          <w:sz w:val="28"/>
          <w:szCs w:val="28"/>
          <w:lang w:eastAsia="ru-RU"/>
          <w:rPrChange w:id="2360" w:author="ASD" w:date="2016-06-09T16:59:00Z">
            <w:rPr>
              <w:color w:val="auto"/>
              <w:sz w:val="28"/>
              <w:szCs w:val="28"/>
              <w:lang w:eastAsia="ru-RU"/>
            </w:rPr>
          </w:rPrChange>
        </w:rPr>
        <w:t xml:space="preserve">. </w:t>
      </w:r>
    </w:p>
    <w:p w:rsidR="00EF0003" w:rsidRPr="00891248" w:rsidRDefault="00AF6397" w:rsidP="00891248">
      <w:pPr>
        <w:pStyle w:val="a9"/>
        <w:shd w:val="clear" w:color="auto" w:fill="FFFFFF"/>
        <w:spacing w:before="0" w:beforeAutospacing="0" w:after="0" w:afterAutospacing="0" w:line="360" w:lineRule="auto"/>
        <w:ind w:firstLine="630"/>
        <w:rPr>
          <w:color w:val="auto"/>
          <w:sz w:val="28"/>
          <w:szCs w:val="28"/>
          <w:lang w:eastAsia="ru-RU"/>
          <w:rPrChange w:id="2361" w:author="ASD" w:date="2016-06-09T16:59:00Z">
            <w:rPr>
              <w:color w:val="auto"/>
              <w:sz w:val="28"/>
              <w:szCs w:val="28"/>
              <w:lang w:eastAsia="ru-RU"/>
            </w:rPr>
          </w:rPrChange>
        </w:rPr>
      </w:pPr>
      <w:r w:rsidRPr="00891248">
        <w:rPr>
          <w:color w:val="auto"/>
          <w:sz w:val="28"/>
          <w:szCs w:val="28"/>
          <w:lang w:eastAsia="ru-RU"/>
          <w:rPrChange w:id="2362" w:author="ASD" w:date="2016-06-09T16:59:00Z">
            <w:rPr>
              <w:color w:val="auto"/>
              <w:sz w:val="28"/>
              <w:szCs w:val="28"/>
              <w:lang w:eastAsia="ru-RU"/>
            </w:rPr>
          </w:rPrChange>
        </w:rPr>
        <w:t xml:space="preserve">Каскадні детектори об'єктів спрямовані на </w:t>
      </w:r>
      <w:r w:rsidR="00F53FA6" w:rsidRPr="00891248">
        <w:rPr>
          <w:color w:val="auto"/>
          <w:sz w:val="28"/>
          <w:szCs w:val="28"/>
          <w:lang w:eastAsia="ru-RU"/>
          <w:rPrChange w:id="2363" w:author="ASD" w:date="2016-06-09T16:59:00Z">
            <w:rPr>
              <w:color w:val="auto"/>
              <w:sz w:val="28"/>
              <w:szCs w:val="28"/>
              <w:lang w:eastAsia="ru-RU"/>
            </w:rPr>
          </w:rPrChange>
        </w:rPr>
        <w:t>відкидання,</w:t>
      </w:r>
      <w:r w:rsidRPr="00891248">
        <w:rPr>
          <w:color w:val="auto"/>
          <w:sz w:val="28"/>
          <w:szCs w:val="28"/>
          <w:lang w:eastAsia="ru-RU"/>
          <w:rPrChange w:id="2364" w:author="ASD" w:date="2016-06-09T16:59:00Z">
            <w:rPr>
              <w:color w:val="auto"/>
              <w:sz w:val="28"/>
              <w:szCs w:val="28"/>
              <w:lang w:eastAsia="ru-RU"/>
            </w:rPr>
          </w:rPrChange>
        </w:rPr>
        <w:t xml:space="preserve"> як </w:t>
      </w:r>
      <w:r w:rsidR="00F53FA6" w:rsidRPr="00891248">
        <w:rPr>
          <w:color w:val="auto"/>
          <w:sz w:val="28"/>
          <w:szCs w:val="28"/>
          <w:lang w:eastAsia="ru-RU"/>
          <w:rPrChange w:id="2365" w:author="ASD" w:date="2016-06-09T16:59:00Z">
            <w:rPr>
              <w:color w:val="auto"/>
              <w:sz w:val="28"/>
              <w:szCs w:val="28"/>
              <w:lang w:eastAsia="ru-RU"/>
            </w:rPr>
          </w:rPrChange>
        </w:rPr>
        <w:t>найбільше непідходящих вікон та</w:t>
      </w:r>
      <w:r w:rsidRPr="00891248">
        <w:rPr>
          <w:color w:val="auto"/>
          <w:sz w:val="28"/>
          <w:szCs w:val="28"/>
          <w:lang w:eastAsia="ru-RU"/>
          <w:rPrChange w:id="2366" w:author="ASD" w:date="2016-06-09T16:59:00Z">
            <w:rPr>
              <w:color w:val="auto"/>
              <w:sz w:val="28"/>
              <w:szCs w:val="28"/>
              <w:lang w:eastAsia="ru-RU"/>
            </w:rPr>
          </w:rPrChange>
        </w:rPr>
        <w:t xml:space="preserve"> міні</w:t>
      </w:r>
      <w:r w:rsidR="003A6159" w:rsidRPr="00891248">
        <w:rPr>
          <w:color w:val="auto"/>
          <w:sz w:val="28"/>
          <w:szCs w:val="28"/>
          <w:lang w:eastAsia="ru-RU"/>
        </w:rPr>
        <w:t>мі</w:t>
      </w:r>
      <w:r w:rsidR="00F53FA6" w:rsidRPr="00891248">
        <w:rPr>
          <w:color w:val="auto"/>
          <w:sz w:val="28"/>
          <w:szCs w:val="28"/>
          <w:lang w:eastAsia="ru-RU"/>
          <w:rPrChange w:id="2367" w:author="ASD" w:date="2016-06-09T16:59:00Z">
            <w:rPr>
              <w:color w:val="auto"/>
              <w:sz w:val="28"/>
              <w:szCs w:val="28"/>
              <w:lang w:eastAsia="ru-RU"/>
            </w:rPr>
          </w:rPrChange>
        </w:rPr>
        <w:t>зацію</w:t>
      </w:r>
      <w:r w:rsidRPr="00891248">
        <w:rPr>
          <w:color w:val="auto"/>
          <w:sz w:val="28"/>
          <w:szCs w:val="28"/>
          <w:lang w:eastAsia="ru-RU"/>
          <w:rPrChange w:id="2368" w:author="ASD" w:date="2016-06-09T16:59:00Z">
            <w:rPr>
              <w:color w:val="auto"/>
              <w:sz w:val="28"/>
              <w:szCs w:val="28"/>
              <w:lang w:eastAsia="ru-RU"/>
            </w:rPr>
          </w:rPrChange>
        </w:rPr>
        <w:t xml:space="preserve"> обчислень [43]. </w:t>
      </w:r>
      <w:r w:rsidR="00F53FA6" w:rsidRPr="00891248">
        <w:rPr>
          <w:color w:val="auto"/>
          <w:sz w:val="28"/>
          <w:szCs w:val="28"/>
          <w:lang w:eastAsia="ru-RU"/>
          <w:rPrChange w:id="2369" w:author="ASD" w:date="2016-06-09T16:59:00Z">
            <w:rPr>
              <w:color w:val="auto"/>
              <w:sz w:val="28"/>
              <w:szCs w:val="28"/>
              <w:lang w:eastAsia="ru-RU"/>
            </w:rPr>
          </w:rPrChange>
        </w:rPr>
        <w:t>Ми використовуємо ч</w:t>
      </w:r>
      <w:r w:rsidRPr="00891248">
        <w:rPr>
          <w:color w:val="auto"/>
          <w:sz w:val="28"/>
          <w:szCs w:val="28"/>
          <w:lang w:eastAsia="ru-RU"/>
          <w:rPrChange w:id="2370" w:author="ASD" w:date="2016-06-09T16:59:00Z">
            <w:rPr>
              <w:color w:val="auto"/>
              <w:sz w:val="28"/>
              <w:szCs w:val="28"/>
              <w:lang w:eastAsia="ru-RU"/>
            </w:rPr>
          </w:rPrChange>
        </w:rPr>
        <w:t xml:space="preserve">отири етапи для класифікації зображень. Нижче </w:t>
      </w:r>
      <w:r w:rsidR="00F53FA6" w:rsidRPr="00891248">
        <w:rPr>
          <w:color w:val="auto"/>
          <w:sz w:val="28"/>
          <w:szCs w:val="28"/>
          <w:lang w:eastAsia="ru-RU"/>
          <w:rPrChange w:id="2371" w:author="ASD" w:date="2016-06-09T16:59:00Z">
            <w:rPr>
              <w:color w:val="auto"/>
              <w:sz w:val="28"/>
              <w:szCs w:val="28"/>
              <w:lang w:eastAsia="ru-RU"/>
            </w:rPr>
          </w:rPrChange>
        </w:rPr>
        <w:t>наведені</w:t>
      </w:r>
      <w:r w:rsidRPr="00891248">
        <w:rPr>
          <w:color w:val="auto"/>
          <w:sz w:val="28"/>
          <w:szCs w:val="28"/>
          <w:lang w:eastAsia="ru-RU"/>
          <w:rPrChange w:id="2372" w:author="ASD" w:date="2016-06-09T16:59:00Z">
            <w:rPr>
              <w:color w:val="auto"/>
              <w:sz w:val="28"/>
              <w:szCs w:val="28"/>
              <w:lang w:eastAsia="ru-RU"/>
            </w:rPr>
          </w:rPrChange>
        </w:rPr>
        <w:t xml:space="preserve"> </w:t>
      </w:r>
      <w:r w:rsidR="00F53FA6" w:rsidRPr="00891248">
        <w:rPr>
          <w:color w:val="auto"/>
          <w:sz w:val="28"/>
          <w:szCs w:val="28"/>
          <w:lang w:eastAsia="ru-RU"/>
          <w:rPrChange w:id="2373" w:author="ASD" w:date="2016-06-09T16:59:00Z">
            <w:rPr>
              <w:color w:val="auto"/>
              <w:sz w:val="28"/>
              <w:szCs w:val="28"/>
              <w:lang w:eastAsia="ru-RU"/>
            </w:rPr>
          </w:rPrChange>
        </w:rPr>
        <w:t>вхідні</w:t>
      </w:r>
      <w:r w:rsidRPr="00891248">
        <w:rPr>
          <w:color w:val="auto"/>
          <w:sz w:val="28"/>
          <w:szCs w:val="28"/>
          <w:lang w:eastAsia="ru-RU"/>
          <w:rPrChange w:id="2374" w:author="ASD" w:date="2016-06-09T16:59:00Z">
            <w:rPr>
              <w:color w:val="auto"/>
              <w:sz w:val="28"/>
              <w:szCs w:val="28"/>
              <w:lang w:eastAsia="ru-RU"/>
            </w:rPr>
          </w:rPrChange>
        </w:rPr>
        <w:t xml:space="preserve"> зображення. По-перше, ми використовуємо метод вирахування фону для того, щоб </w:t>
      </w:r>
      <w:r w:rsidR="00F53FA6" w:rsidRPr="00891248">
        <w:rPr>
          <w:color w:val="auto"/>
          <w:sz w:val="28"/>
          <w:szCs w:val="28"/>
          <w:lang w:eastAsia="ru-RU"/>
          <w:rPrChange w:id="2375" w:author="ASD" w:date="2016-06-09T16:59:00Z">
            <w:rPr>
              <w:color w:val="auto"/>
              <w:sz w:val="28"/>
              <w:szCs w:val="28"/>
              <w:lang w:eastAsia="ru-RU"/>
            </w:rPr>
          </w:rPrChange>
        </w:rPr>
        <w:t>обмежити простір пошуку (Т</w:t>
      </w:r>
      <w:r w:rsidRPr="00891248">
        <w:rPr>
          <w:color w:val="auto"/>
          <w:sz w:val="28"/>
          <w:szCs w:val="28"/>
          <w:lang w:eastAsia="ru-RU"/>
          <w:rPrChange w:id="2376" w:author="ASD" w:date="2016-06-09T16:59:00Z">
            <w:rPr>
              <w:color w:val="auto"/>
              <w:sz w:val="28"/>
              <w:szCs w:val="28"/>
              <w:lang w:eastAsia="ru-RU"/>
            </w:rPr>
          </w:rPrChange>
        </w:rPr>
        <w:t>ільки для областей переднього плану</w:t>
      </w:r>
      <w:r w:rsidR="00F53FA6" w:rsidRPr="00891248">
        <w:rPr>
          <w:color w:val="auto"/>
          <w:sz w:val="28"/>
          <w:szCs w:val="28"/>
          <w:lang w:eastAsia="ru-RU"/>
          <w:rPrChange w:id="2377" w:author="ASD" w:date="2016-06-09T16:59:00Z">
            <w:rPr>
              <w:color w:val="auto"/>
              <w:sz w:val="28"/>
              <w:szCs w:val="28"/>
              <w:lang w:eastAsia="ru-RU"/>
            </w:rPr>
          </w:rPrChange>
        </w:rPr>
        <w:t>). Цей етап вимагає модель</w:t>
      </w:r>
      <w:r w:rsidRPr="00891248">
        <w:rPr>
          <w:color w:val="auto"/>
          <w:sz w:val="28"/>
          <w:szCs w:val="28"/>
          <w:lang w:eastAsia="ru-RU"/>
          <w:rPrChange w:id="2378" w:author="ASD" w:date="2016-06-09T16:59:00Z">
            <w:rPr>
              <w:color w:val="auto"/>
              <w:sz w:val="28"/>
              <w:szCs w:val="28"/>
              <w:lang w:eastAsia="ru-RU"/>
            </w:rPr>
          </w:rPrChange>
        </w:rPr>
        <w:t xml:space="preserve"> фону</w:t>
      </w:r>
      <w:r w:rsidR="00F53FA6" w:rsidRPr="00891248">
        <w:rPr>
          <w:color w:val="auto"/>
          <w:sz w:val="28"/>
          <w:szCs w:val="28"/>
          <w:lang w:eastAsia="ru-RU"/>
          <w:rPrChange w:id="2379" w:author="ASD" w:date="2016-06-09T16:59:00Z">
            <w:rPr>
              <w:color w:val="auto"/>
              <w:sz w:val="28"/>
              <w:szCs w:val="28"/>
              <w:lang w:eastAsia="ru-RU"/>
            </w:rPr>
          </w:rPrChange>
        </w:rPr>
        <w:t xml:space="preserve">, якщо </w:t>
      </w:r>
      <w:r w:rsidR="003A6159" w:rsidRPr="00891248">
        <w:rPr>
          <w:color w:val="auto"/>
          <w:sz w:val="28"/>
          <w:szCs w:val="28"/>
          <w:lang w:eastAsia="ru-RU"/>
          <w:rPrChange w:id="2380" w:author="ASD" w:date="2016-06-09T16:59:00Z">
            <w:rPr>
              <w:color w:val="auto"/>
              <w:sz w:val="28"/>
              <w:szCs w:val="28"/>
              <w:lang w:eastAsia="ru-RU"/>
            </w:rPr>
          </w:rPrChange>
        </w:rPr>
        <w:t>під вікно</w:t>
      </w:r>
      <w:r w:rsidR="00F53FA6" w:rsidRPr="00891248">
        <w:rPr>
          <w:color w:val="auto"/>
          <w:sz w:val="28"/>
          <w:szCs w:val="28"/>
          <w:lang w:eastAsia="ru-RU"/>
          <w:rPrChange w:id="2381" w:author="ASD" w:date="2016-06-09T16:59:00Z">
            <w:rPr>
              <w:color w:val="auto"/>
              <w:sz w:val="28"/>
              <w:szCs w:val="28"/>
              <w:lang w:eastAsia="ru-RU"/>
            </w:rPr>
          </w:rPrChange>
        </w:rPr>
        <w:t xml:space="preserve"> відповідає моделі то воно</w:t>
      </w:r>
      <w:r w:rsidRPr="00891248">
        <w:rPr>
          <w:color w:val="auto"/>
          <w:sz w:val="28"/>
          <w:szCs w:val="28"/>
          <w:lang w:eastAsia="ru-RU"/>
          <w:rPrChange w:id="2382" w:author="ASD" w:date="2016-06-09T16:59:00Z">
            <w:rPr>
              <w:color w:val="auto"/>
              <w:sz w:val="28"/>
              <w:szCs w:val="28"/>
              <w:lang w:eastAsia="ru-RU"/>
            </w:rPr>
          </w:rPrChange>
        </w:rPr>
        <w:t xml:space="preserve"> пропускається</w:t>
      </w:r>
      <w:r w:rsidR="00F53FA6" w:rsidRPr="00891248">
        <w:rPr>
          <w:color w:val="auto"/>
          <w:sz w:val="28"/>
          <w:szCs w:val="28"/>
          <w:lang w:eastAsia="ru-RU"/>
          <w:rPrChange w:id="2383" w:author="ASD" w:date="2016-06-09T16:59:00Z">
            <w:rPr>
              <w:color w:val="auto"/>
              <w:sz w:val="28"/>
              <w:szCs w:val="28"/>
              <w:lang w:eastAsia="ru-RU"/>
            </w:rPr>
          </w:rPrChange>
        </w:rPr>
        <w:t xml:space="preserve"> далі</w:t>
      </w:r>
      <w:r w:rsidRPr="00891248">
        <w:rPr>
          <w:color w:val="auto"/>
          <w:sz w:val="28"/>
          <w:szCs w:val="28"/>
          <w:lang w:eastAsia="ru-RU"/>
          <w:rPrChange w:id="2384" w:author="ASD" w:date="2016-06-09T16:59:00Z">
            <w:rPr>
              <w:color w:val="auto"/>
              <w:sz w:val="28"/>
              <w:szCs w:val="28"/>
              <w:lang w:eastAsia="ru-RU"/>
            </w:rPr>
          </w:rPrChange>
        </w:rPr>
        <w:t>. На другому етапі відкидаються</w:t>
      </w:r>
      <w:r w:rsidR="00F53FA6" w:rsidRPr="00891248">
        <w:rPr>
          <w:color w:val="auto"/>
          <w:sz w:val="28"/>
          <w:szCs w:val="28"/>
          <w:lang w:eastAsia="ru-RU"/>
          <w:rPrChange w:id="2385" w:author="ASD" w:date="2016-06-09T16:59:00Z">
            <w:rPr>
              <w:color w:val="auto"/>
              <w:sz w:val="28"/>
              <w:szCs w:val="28"/>
              <w:lang w:eastAsia="ru-RU"/>
            </w:rPr>
          </w:rPrChange>
        </w:rPr>
        <w:t xml:space="preserve"> всі під</w:t>
      </w:r>
      <w:r w:rsidR="003A6159" w:rsidRPr="00891248">
        <w:rPr>
          <w:color w:val="auto"/>
          <w:sz w:val="28"/>
          <w:szCs w:val="28"/>
          <w:lang w:eastAsia="ru-RU"/>
        </w:rPr>
        <w:t xml:space="preserve"> </w:t>
      </w:r>
      <w:r w:rsidR="00F53FA6" w:rsidRPr="00891248">
        <w:rPr>
          <w:color w:val="auto"/>
          <w:sz w:val="28"/>
          <w:szCs w:val="28"/>
          <w:lang w:eastAsia="ru-RU"/>
          <w:rPrChange w:id="2386" w:author="ASD" w:date="2016-06-09T16:59:00Z">
            <w:rPr>
              <w:color w:val="auto"/>
              <w:sz w:val="28"/>
              <w:szCs w:val="28"/>
              <w:lang w:eastAsia="ru-RU"/>
            </w:rPr>
          </w:rPrChange>
        </w:rPr>
        <w:t>вікна</w:t>
      </w:r>
      <w:r w:rsidRPr="00891248">
        <w:rPr>
          <w:color w:val="auto"/>
          <w:sz w:val="28"/>
          <w:szCs w:val="28"/>
          <w:lang w:eastAsia="ru-RU"/>
          <w:rPrChange w:id="2387" w:author="ASD" w:date="2016-06-09T16:59:00Z">
            <w:rPr>
              <w:color w:val="auto"/>
              <w:sz w:val="28"/>
              <w:szCs w:val="28"/>
              <w:lang w:eastAsia="ru-RU"/>
            </w:rPr>
          </w:rPrChange>
        </w:rPr>
        <w:t>, які демонструють дисперсі</w:t>
      </w:r>
      <w:r w:rsidR="00F53FA6" w:rsidRPr="00891248">
        <w:rPr>
          <w:color w:val="auto"/>
          <w:sz w:val="28"/>
          <w:szCs w:val="28"/>
          <w:lang w:eastAsia="ru-RU"/>
          <w:rPrChange w:id="2388" w:author="ASD" w:date="2016-06-09T16:59:00Z">
            <w:rPr>
              <w:color w:val="auto"/>
              <w:sz w:val="28"/>
              <w:szCs w:val="28"/>
              <w:lang w:eastAsia="ru-RU"/>
            </w:rPr>
          </w:rPrChange>
        </w:rPr>
        <w:t>ю</w:t>
      </w:r>
      <w:r w:rsidRPr="00891248">
        <w:rPr>
          <w:color w:val="auto"/>
          <w:sz w:val="28"/>
          <w:szCs w:val="28"/>
          <w:lang w:eastAsia="ru-RU"/>
          <w:rPrChange w:id="2389" w:author="ASD" w:date="2016-06-09T16:59:00Z">
            <w:rPr>
              <w:color w:val="auto"/>
              <w:sz w:val="28"/>
              <w:szCs w:val="28"/>
              <w:lang w:eastAsia="ru-RU"/>
            </w:rPr>
          </w:rPrChange>
        </w:rPr>
        <w:t xml:space="preserve"> нижче певного порогового </w:t>
      </w:r>
      <w:r w:rsidR="00F53FA6" w:rsidRPr="00891248">
        <w:rPr>
          <w:color w:val="auto"/>
          <w:sz w:val="28"/>
          <w:szCs w:val="28"/>
          <w:lang w:eastAsia="ru-RU"/>
          <w:rPrChange w:id="2390" w:author="ASD" w:date="2016-06-09T16:59:00Z">
            <w:rPr>
              <w:color w:val="auto"/>
              <w:sz w:val="28"/>
              <w:szCs w:val="28"/>
              <w:lang w:eastAsia="ru-RU"/>
            </w:rPr>
          </w:rPrChange>
        </w:rPr>
        <w:t>рівня</w:t>
      </w:r>
      <w:r w:rsidRPr="00891248">
        <w:rPr>
          <w:color w:val="auto"/>
          <w:sz w:val="28"/>
          <w:szCs w:val="28"/>
          <w:lang w:eastAsia="ru-RU"/>
          <w:rPrChange w:id="2391" w:author="ASD" w:date="2016-06-09T16:59:00Z">
            <w:rPr>
              <w:color w:val="auto"/>
              <w:sz w:val="28"/>
              <w:szCs w:val="28"/>
              <w:lang w:eastAsia="ru-RU"/>
            </w:rPr>
          </w:rPrChange>
        </w:rPr>
        <w:t xml:space="preserve">. Третій етап включає в себе ансамбль класифікатор на основі </w:t>
      </w:r>
      <w:r w:rsidR="001062F3" w:rsidRPr="00891248">
        <w:rPr>
          <w:color w:val="auto"/>
          <w:sz w:val="28"/>
          <w:szCs w:val="28"/>
          <w:lang w:eastAsia="ru-RU"/>
          <w:rPrChange w:id="2392" w:author="ASD" w:date="2016-06-09T16:59:00Z">
            <w:rPr>
              <w:color w:val="auto"/>
              <w:sz w:val="28"/>
              <w:szCs w:val="28"/>
              <w:lang w:eastAsia="ru-RU"/>
            </w:rPr>
          </w:rPrChange>
        </w:rPr>
        <w:t xml:space="preserve">алгоритму </w:t>
      </w:r>
      <w:r w:rsidR="003A6159" w:rsidRPr="00891248">
        <w:rPr>
          <w:color w:val="auto"/>
          <w:sz w:val="28"/>
          <w:szCs w:val="28"/>
          <w:lang w:eastAsia="ru-RU"/>
        </w:rPr>
        <w:t>Рандомні</w:t>
      </w:r>
      <w:r w:rsidR="001062F3" w:rsidRPr="00891248">
        <w:rPr>
          <w:color w:val="auto"/>
          <w:sz w:val="28"/>
          <w:szCs w:val="28"/>
          <w:lang w:eastAsia="ru-RU"/>
          <w:rPrChange w:id="2393" w:author="ASD" w:date="2016-06-09T16:59:00Z">
            <w:rPr>
              <w:color w:val="auto"/>
              <w:sz w:val="28"/>
              <w:szCs w:val="28"/>
              <w:lang w:eastAsia="ru-RU"/>
            </w:rPr>
          </w:rPrChange>
        </w:rPr>
        <w:t xml:space="preserve"> </w:t>
      </w:r>
      <w:r w:rsidR="003A6159" w:rsidRPr="00891248">
        <w:rPr>
          <w:color w:val="auto"/>
          <w:sz w:val="28"/>
          <w:szCs w:val="28"/>
          <w:lang w:eastAsia="ru-RU"/>
        </w:rPr>
        <w:t>папороті</w:t>
      </w:r>
      <w:r w:rsidR="001062F3" w:rsidRPr="00891248">
        <w:rPr>
          <w:color w:val="auto"/>
          <w:sz w:val="28"/>
          <w:szCs w:val="28"/>
          <w:lang w:eastAsia="ru-RU"/>
          <w:rPrChange w:id="2394" w:author="ASD" w:date="2016-06-09T16:59:00Z">
            <w:rPr>
              <w:color w:val="auto"/>
              <w:sz w:val="28"/>
              <w:szCs w:val="28"/>
              <w:lang w:eastAsia="ru-RU"/>
            </w:rPr>
          </w:rPrChange>
        </w:rPr>
        <w:t xml:space="preserve"> </w:t>
      </w:r>
      <w:r w:rsidRPr="00891248">
        <w:rPr>
          <w:color w:val="auto"/>
          <w:sz w:val="28"/>
          <w:szCs w:val="28"/>
          <w:lang w:eastAsia="ru-RU"/>
          <w:rPrChange w:id="2395" w:author="ASD" w:date="2016-06-09T16:59:00Z">
            <w:rPr>
              <w:color w:val="auto"/>
              <w:sz w:val="28"/>
              <w:szCs w:val="28"/>
              <w:lang w:eastAsia="ru-RU"/>
            </w:rPr>
          </w:rPrChange>
        </w:rPr>
        <w:t xml:space="preserve">[38]. Четвертий етап складається з методу узгодження шаблону, який заснований на </w:t>
      </w:r>
      <w:r w:rsidR="001062F3" w:rsidRPr="00891248">
        <w:rPr>
          <w:color w:val="auto"/>
          <w:sz w:val="28"/>
          <w:szCs w:val="28"/>
          <w:lang w:eastAsia="ru-RU"/>
          <w:rPrChange w:id="2396" w:author="ASD" w:date="2016-06-09T16:59:00Z">
            <w:rPr>
              <w:color w:val="auto"/>
              <w:sz w:val="28"/>
              <w:szCs w:val="28"/>
              <w:lang w:eastAsia="ru-RU"/>
            </w:rPr>
          </w:rPrChange>
        </w:rPr>
        <w:t>нормалізованому</w:t>
      </w:r>
      <w:r w:rsidRPr="00891248">
        <w:rPr>
          <w:color w:val="auto"/>
          <w:sz w:val="28"/>
          <w:szCs w:val="28"/>
          <w:lang w:eastAsia="ru-RU"/>
          <w:rPrChange w:id="2397" w:author="ASD" w:date="2016-06-09T16:59:00Z">
            <w:rPr>
              <w:color w:val="auto"/>
              <w:sz w:val="28"/>
              <w:szCs w:val="28"/>
              <w:lang w:eastAsia="ru-RU"/>
            </w:rPr>
          </w:rPrChange>
        </w:rPr>
        <w:t xml:space="preserve"> коефіцієнт</w:t>
      </w:r>
      <w:r w:rsidR="001062F3" w:rsidRPr="00891248">
        <w:rPr>
          <w:color w:val="auto"/>
          <w:sz w:val="28"/>
          <w:szCs w:val="28"/>
          <w:lang w:eastAsia="ru-RU"/>
          <w:rPrChange w:id="2398" w:author="ASD" w:date="2016-06-09T16:59:00Z">
            <w:rPr>
              <w:color w:val="auto"/>
              <w:sz w:val="28"/>
              <w:szCs w:val="28"/>
              <w:lang w:eastAsia="ru-RU"/>
            </w:rPr>
          </w:rPrChange>
        </w:rPr>
        <w:t>у</w:t>
      </w:r>
      <w:r w:rsidRPr="00891248">
        <w:rPr>
          <w:color w:val="auto"/>
          <w:sz w:val="28"/>
          <w:szCs w:val="28"/>
          <w:lang w:eastAsia="ru-RU"/>
          <w:rPrChange w:id="2399" w:author="ASD" w:date="2016-06-09T16:59:00Z">
            <w:rPr>
              <w:color w:val="auto"/>
              <w:sz w:val="28"/>
              <w:szCs w:val="28"/>
              <w:lang w:eastAsia="ru-RU"/>
            </w:rPr>
          </w:rPrChange>
        </w:rPr>
        <w:t xml:space="preserve"> ко</w:t>
      </w:r>
      <w:r w:rsidR="001062F3" w:rsidRPr="00891248">
        <w:rPr>
          <w:color w:val="auto"/>
          <w:sz w:val="28"/>
          <w:szCs w:val="28"/>
          <w:lang w:eastAsia="ru-RU"/>
          <w:rPrChange w:id="2400" w:author="ASD" w:date="2016-06-09T16:59:00Z">
            <w:rPr>
              <w:color w:val="auto"/>
              <w:sz w:val="28"/>
              <w:szCs w:val="28"/>
              <w:lang w:eastAsia="ru-RU"/>
            </w:rPr>
          </w:rPrChange>
        </w:rPr>
        <w:t>реляції в якості міри схожості.</w:t>
      </w:r>
    </w:p>
    <w:p w:rsidR="002364D1" w:rsidRPr="00891248" w:rsidRDefault="00FA1F0B" w:rsidP="00891248">
      <w:pPr>
        <w:pStyle w:val="a9"/>
        <w:shd w:val="clear" w:color="auto" w:fill="FFFFFF"/>
        <w:spacing w:before="0" w:beforeAutospacing="0" w:after="0" w:afterAutospacing="0" w:line="360" w:lineRule="auto"/>
        <w:ind w:firstLine="630"/>
        <w:jc w:val="center"/>
        <w:rPr>
          <w:sz w:val="28"/>
          <w:szCs w:val="28"/>
        </w:rPr>
      </w:pPr>
      <w:r w:rsidRPr="00891248">
        <w:rPr>
          <w:noProof/>
          <w:sz w:val="28"/>
          <w:szCs w:val="28"/>
          <w:lang w:eastAsia="ru-RU"/>
          <w:rPrChange w:id="2401" w:author="ASD" w:date="2016-06-09T16:59:00Z">
            <w:rPr>
              <w:noProof/>
              <w:lang w:val="ru-RU" w:eastAsia="ru-RU"/>
            </w:rPr>
          </w:rPrChange>
        </w:rPr>
        <w:lastRenderedPageBreak/>
        <w:drawing>
          <wp:inline distT="0" distB="0" distL="0" distR="0" wp14:anchorId="0553D270" wp14:editId="7BBCC988">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Pr="00891248" w:rsidRDefault="002364D1" w:rsidP="00891248">
      <w:pPr>
        <w:pStyle w:val="a9"/>
        <w:shd w:val="clear" w:color="auto" w:fill="FFFFFF"/>
        <w:spacing w:before="0" w:beforeAutospacing="0" w:after="0" w:afterAutospacing="0" w:line="360" w:lineRule="auto"/>
        <w:ind w:firstLine="630"/>
        <w:jc w:val="left"/>
        <w:rPr>
          <w:sz w:val="28"/>
          <w:szCs w:val="28"/>
        </w:rPr>
      </w:pPr>
      <w:r w:rsidRPr="00891248">
        <w:rPr>
          <w:sz w:val="28"/>
          <w:szCs w:val="28"/>
          <w:rPrChange w:id="2402" w:author="ASD" w:date="2016-06-09T16:59:00Z">
            <w:rPr>
              <w:sz w:val="28"/>
              <w:szCs w:val="28"/>
            </w:rPr>
          </w:rPrChange>
        </w:rPr>
        <w:t>Рис. 3.</w:t>
      </w:r>
      <w:r w:rsidR="003F4397" w:rsidRPr="00891248">
        <w:rPr>
          <w:sz w:val="28"/>
          <w:szCs w:val="28"/>
          <w:rPrChange w:id="2403" w:author="ASD" w:date="2016-06-09T16:59:00Z">
            <w:rPr>
              <w:sz w:val="28"/>
              <w:szCs w:val="28"/>
              <w:lang w:val="ru-RU"/>
            </w:rPr>
          </w:rPrChange>
        </w:rPr>
        <w:t>6</w:t>
      </w:r>
      <w:r w:rsidRPr="00891248">
        <w:rPr>
          <w:sz w:val="28"/>
          <w:szCs w:val="28"/>
        </w:rPr>
        <w:t xml:space="preserve"> Алгоритм </w:t>
      </w:r>
      <w:r w:rsidR="003A6159" w:rsidRPr="00891248">
        <w:rPr>
          <w:sz w:val="28"/>
          <w:szCs w:val="28"/>
        </w:rPr>
        <w:t>пошуку</w:t>
      </w:r>
      <w:r w:rsidRPr="00891248">
        <w:rPr>
          <w:sz w:val="28"/>
          <w:szCs w:val="28"/>
        </w:rPr>
        <w:t xml:space="preserve"> підходящого </w:t>
      </w:r>
      <w:r w:rsidR="003A6159" w:rsidRPr="00891248">
        <w:rPr>
          <w:sz w:val="28"/>
          <w:szCs w:val="28"/>
        </w:rPr>
        <w:t>під вікна</w:t>
      </w:r>
    </w:p>
    <w:p w:rsidR="00066372" w:rsidRPr="00891248" w:rsidRDefault="00066372" w:rsidP="00891248">
      <w:pPr>
        <w:pStyle w:val="3"/>
        <w:numPr>
          <w:ilvl w:val="0"/>
          <w:numId w:val="51"/>
        </w:numPr>
        <w:tabs>
          <w:tab w:val="left" w:pos="990"/>
          <w:tab w:val="left" w:pos="1440"/>
        </w:tabs>
        <w:spacing w:before="0" w:beforeAutospacing="0" w:after="0" w:afterAutospacing="0" w:line="360" w:lineRule="auto"/>
        <w:ind w:left="1710" w:hanging="1350"/>
        <w:rPr>
          <w:szCs w:val="28"/>
          <w:lang w:val="uk-UA"/>
          <w:rPrChange w:id="2404" w:author="ASD" w:date="2016-06-09T16:59:00Z">
            <w:rPr>
              <w:lang w:val="uk-UA"/>
            </w:rPr>
          </w:rPrChange>
        </w:rPr>
      </w:pPr>
      <w:bookmarkStart w:id="2405" w:name="_Toc453262658"/>
      <w:r w:rsidRPr="00891248">
        <w:rPr>
          <w:szCs w:val="28"/>
          <w:lang w:val="uk-UA"/>
          <w:rPrChange w:id="2406" w:author="ASD" w:date="2016-06-09T16:59:00Z">
            <w:rPr>
              <w:lang w:val="uk-UA"/>
            </w:rPr>
          </w:rPrChange>
        </w:rPr>
        <w:t xml:space="preserve">Алгоритм </w:t>
      </w:r>
      <w:r w:rsidR="003A6159" w:rsidRPr="00891248">
        <w:rPr>
          <w:szCs w:val="28"/>
          <w:lang w:val="uk-UA"/>
        </w:rPr>
        <w:t xml:space="preserve"> </w:t>
      </w:r>
      <w:r w:rsidRPr="00891248">
        <w:rPr>
          <w:szCs w:val="28"/>
          <w:lang w:val="uk-UA"/>
          <w:rPrChange w:id="2407" w:author="ASD" w:date="2016-06-09T16:59:00Z">
            <w:rPr>
              <w:lang w:val="uk-UA"/>
            </w:rPr>
          </w:rPrChange>
        </w:rPr>
        <w:t xml:space="preserve"> вікна</w:t>
      </w:r>
      <w:bookmarkEnd w:id="2405"/>
    </w:p>
    <w:p w:rsidR="00F353FA" w:rsidRPr="00891248" w:rsidRDefault="00725175" w:rsidP="00891248">
      <w:pPr>
        <w:pStyle w:val="a9"/>
        <w:shd w:val="clear" w:color="auto" w:fill="FFFFFF"/>
        <w:spacing w:before="0" w:beforeAutospacing="0" w:after="0" w:afterAutospacing="0" w:line="360" w:lineRule="auto"/>
        <w:ind w:firstLine="630"/>
        <w:rPr>
          <w:color w:val="auto"/>
          <w:sz w:val="28"/>
          <w:szCs w:val="28"/>
          <w:lang w:eastAsia="ru-RU"/>
          <w:rPrChange w:id="2408" w:author="ASD" w:date="2016-06-09T16:59:00Z">
            <w:rPr>
              <w:color w:val="auto"/>
              <w:sz w:val="28"/>
              <w:szCs w:val="28"/>
              <w:lang w:eastAsia="ru-RU"/>
            </w:rPr>
          </w:rPrChange>
        </w:rPr>
      </w:pPr>
      <w:r w:rsidRPr="00891248">
        <w:rPr>
          <w:color w:val="auto"/>
          <w:sz w:val="28"/>
          <w:szCs w:val="28"/>
          <w:lang w:eastAsia="ru-RU"/>
          <w:rPrChange w:id="2409" w:author="ASD" w:date="2016-06-09T16:59:00Z">
            <w:rPr>
              <w:color w:val="auto"/>
              <w:sz w:val="28"/>
              <w:szCs w:val="28"/>
              <w:lang w:eastAsia="ru-RU"/>
            </w:rPr>
          </w:rPrChange>
        </w:rPr>
        <w:t>В</w:t>
      </w:r>
      <w:r w:rsidR="00707DEB" w:rsidRPr="00891248">
        <w:rPr>
          <w:color w:val="auto"/>
          <w:sz w:val="28"/>
          <w:szCs w:val="28"/>
          <w:lang w:eastAsia="ru-RU"/>
          <w:rPrChange w:id="2410" w:author="ASD" w:date="2016-06-09T16:59:00Z">
            <w:rPr>
              <w:color w:val="auto"/>
              <w:sz w:val="28"/>
              <w:szCs w:val="28"/>
              <w:lang w:eastAsia="ru-RU"/>
            </w:rPr>
          </w:rPrChange>
        </w:rPr>
        <w:t xml:space="preserve"> алгоритмі</w:t>
      </w:r>
      <w:r w:rsidR="00F353FA" w:rsidRPr="00891248">
        <w:rPr>
          <w:color w:val="auto"/>
          <w:sz w:val="28"/>
          <w:szCs w:val="28"/>
          <w:lang w:eastAsia="ru-RU"/>
          <w:rPrChange w:id="2411" w:author="ASD" w:date="2016-06-09T16:59:00Z">
            <w:rPr>
              <w:color w:val="auto"/>
              <w:sz w:val="28"/>
              <w:szCs w:val="28"/>
              <w:lang w:eastAsia="ru-RU"/>
            </w:rPr>
          </w:rPrChange>
        </w:rPr>
        <w:t xml:space="preserve"> </w:t>
      </w:r>
      <w:r w:rsidR="00707DEB" w:rsidRPr="00891248">
        <w:rPr>
          <w:color w:val="auto"/>
          <w:sz w:val="28"/>
          <w:szCs w:val="28"/>
          <w:lang w:eastAsia="ru-RU"/>
          <w:rPrChange w:id="2412" w:author="ASD" w:date="2016-06-09T16:59:00Z">
            <w:rPr>
              <w:color w:val="auto"/>
              <w:sz w:val="28"/>
              <w:szCs w:val="28"/>
              <w:lang w:eastAsia="ru-RU"/>
            </w:rPr>
          </w:rPrChange>
        </w:rPr>
        <w:t>ковзаючих вікон для</w:t>
      </w:r>
      <w:r w:rsidR="00F353FA" w:rsidRPr="00891248">
        <w:rPr>
          <w:color w:val="auto"/>
          <w:sz w:val="28"/>
          <w:szCs w:val="28"/>
          <w:lang w:eastAsia="ru-RU"/>
          <w:rPrChange w:id="2413" w:author="ASD" w:date="2016-06-09T16:59:00Z">
            <w:rPr>
              <w:color w:val="auto"/>
              <w:sz w:val="28"/>
              <w:szCs w:val="28"/>
              <w:lang w:eastAsia="ru-RU"/>
            </w:rPr>
          </w:rPrChange>
        </w:rPr>
        <w:t xml:space="preserve"> виявлення об'єкт</w:t>
      </w:r>
      <w:r w:rsidR="00707DEB" w:rsidRPr="00891248">
        <w:rPr>
          <w:color w:val="auto"/>
          <w:sz w:val="28"/>
          <w:szCs w:val="28"/>
          <w:lang w:eastAsia="ru-RU"/>
          <w:rPrChange w:id="2414" w:author="ASD" w:date="2016-06-09T16:59:00Z">
            <w:rPr>
              <w:color w:val="auto"/>
              <w:sz w:val="28"/>
              <w:szCs w:val="28"/>
              <w:lang w:eastAsia="ru-RU"/>
            </w:rPr>
          </w:rPrChange>
        </w:rPr>
        <w:t>ів цікавості</w:t>
      </w:r>
      <w:r w:rsidR="00F353FA" w:rsidRPr="00891248">
        <w:rPr>
          <w:color w:val="auto"/>
          <w:sz w:val="28"/>
          <w:szCs w:val="28"/>
          <w:lang w:eastAsia="ru-RU"/>
          <w:rPrChange w:id="2415" w:author="ASD" w:date="2016-06-09T16:59:00Z">
            <w:rPr>
              <w:color w:val="auto"/>
              <w:sz w:val="28"/>
              <w:szCs w:val="28"/>
              <w:lang w:eastAsia="ru-RU"/>
            </w:rPr>
          </w:rPrChange>
        </w:rPr>
        <w:t xml:space="preserve">, </w:t>
      </w:r>
      <w:r w:rsidR="003A6159" w:rsidRPr="00891248">
        <w:rPr>
          <w:color w:val="auto"/>
          <w:sz w:val="28"/>
          <w:szCs w:val="28"/>
          <w:lang w:eastAsia="ru-RU"/>
          <w:rPrChange w:id="2416" w:author="ASD" w:date="2016-06-09T16:59:00Z">
            <w:rPr>
              <w:color w:val="auto"/>
              <w:sz w:val="28"/>
              <w:szCs w:val="28"/>
              <w:lang w:eastAsia="ru-RU"/>
            </w:rPr>
          </w:rPrChange>
        </w:rPr>
        <w:t>під зображення</w:t>
      </w:r>
      <w:r w:rsidR="00F353FA" w:rsidRPr="00891248">
        <w:rPr>
          <w:color w:val="auto"/>
          <w:sz w:val="28"/>
          <w:szCs w:val="28"/>
          <w:lang w:eastAsia="ru-RU"/>
          <w:rPrChange w:id="2417" w:author="ASD" w:date="2016-06-09T16:59:00Z">
            <w:rPr>
              <w:color w:val="auto"/>
              <w:sz w:val="28"/>
              <w:szCs w:val="28"/>
              <w:lang w:eastAsia="ru-RU"/>
            </w:rPr>
          </w:rPrChange>
        </w:rPr>
        <w:t xml:space="preserve"> вхідного зображення </w:t>
      </w:r>
      <w:r w:rsidR="00707DEB" w:rsidRPr="00891248">
        <w:rPr>
          <w:color w:val="auto"/>
          <w:sz w:val="28"/>
          <w:szCs w:val="28"/>
          <w:lang w:eastAsia="ru-RU"/>
          <w:rPrChange w:id="2418" w:author="ASD" w:date="2016-06-09T16:59:00Z">
            <w:rPr>
              <w:color w:val="auto"/>
              <w:sz w:val="28"/>
              <w:szCs w:val="28"/>
              <w:lang w:eastAsia="ru-RU"/>
            </w:rPr>
          </w:rPrChange>
        </w:rPr>
        <w:t>тестуються на наявність</w:t>
      </w:r>
      <w:r w:rsidR="00F353FA" w:rsidRPr="00891248">
        <w:rPr>
          <w:color w:val="auto"/>
          <w:sz w:val="28"/>
          <w:szCs w:val="28"/>
          <w:lang w:eastAsia="ru-RU"/>
          <w:rPrChange w:id="2419" w:author="ASD" w:date="2016-06-09T16:59:00Z">
            <w:rPr>
              <w:color w:val="auto"/>
              <w:sz w:val="28"/>
              <w:szCs w:val="28"/>
              <w:lang w:eastAsia="ru-RU"/>
            </w:rPr>
          </w:rPrChange>
        </w:rPr>
        <w:t xml:space="preserve"> </w:t>
      </w:r>
      <w:r w:rsidR="003A6159" w:rsidRPr="00891248">
        <w:rPr>
          <w:color w:val="auto"/>
          <w:sz w:val="28"/>
          <w:szCs w:val="28"/>
          <w:lang w:eastAsia="ru-RU"/>
          <w:rPrChange w:id="2420" w:author="ASD" w:date="2016-06-09T16:59:00Z">
            <w:rPr>
              <w:color w:val="auto"/>
              <w:sz w:val="28"/>
              <w:szCs w:val="28"/>
              <w:lang w:eastAsia="ru-RU"/>
            </w:rPr>
          </w:rPrChange>
        </w:rPr>
        <w:t>об’єкту</w:t>
      </w:r>
      <w:r w:rsidR="00F353FA" w:rsidRPr="00891248">
        <w:rPr>
          <w:color w:val="auto"/>
          <w:sz w:val="28"/>
          <w:szCs w:val="28"/>
          <w:lang w:eastAsia="ru-RU"/>
          <w:rPrChange w:id="2421" w:author="ASD" w:date="2016-06-09T16:59:00Z">
            <w:rPr>
              <w:color w:val="auto"/>
              <w:sz w:val="28"/>
              <w:szCs w:val="28"/>
              <w:lang w:eastAsia="ru-RU"/>
            </w:rPr>
          </w:rPrChange>
        </w:rPr>
        <w:t xml:space="preserve"> </w:t>
      </w:r>
      <w:r w:rsidRPr="00891248">
        <w:rPr>
          <w:color w:val="auto"/>
          <w:sz w:val="28"/>
          <w:szCs w:val="28"/>
          <w:lang w:eastAsia="ru-RU"/>
          <w:rPrChange w:id="2422" w:author="ASD" w:date="2016-06-09T16:59:00Z">
            <w:rPr>
              <w:color w:val="auto"/>
              <w:sz w:val="28"/>
              <w:szCs w:val="28"/>
              <w:lang w:eastAsia="ru-RU"/>
            </w:rPr>
          </w:rPrChange>
        </w:rPr>
        <w:t>цікавості [29]. Потенційно, кожне</w:t>
      </w:r>
      <w:r w:rsidR="00F353FA" w:rsidRPr="00891248">
        <w:rPr>
          <w:color w:val="auto"/>
          <w:sz w:val="28"/>
          <w:szCs w:val="28"/>
          <w:lang w:eastAsia="ru-RU"/>
          <w:rPrChange w:id="2423" w:author="ASD" w:date="2016-06-09T16:59:00Z">
            <w:rPr>
              <w:color w:val="auto"/>
              <w:sz w:val="28"/>
              <w:szCs w:val="28"/>
              <w:lang w:eastAsia="ru-RU"/>
            </w:rPr>
          </w:rPrChange>
        </w:rPr>
        <w:t xml:space="preserve"> </w:t>
      </w:r>
      <w:r w:rsidR="003A6159" w:rsidRPr="00891248">
        <w:rPr>
          <w:color w:val="auto"/>
          <w:sz w:val="28"/>
          <w:szCs w:val="28"/>
          <w:lang w:eastAsia="ru-RU"/>
          <w:rPrChange w:id="2424" w:author="ASD" w:date="2016-06-09T16:59:00Z">
            <w:rPr>
              <w:color w:val="auto"/>
              <w:sz w:val="28"/>
              <w:szCs w:val="28"/>
              <w:lang w:eastAsia="ru-RU"/>
            </w:rPr>
          </w:rPrChange>
        </w:rPr>
        <w:t>під вікно</w:t>
      </w:r>
      <w:r w:rsidRPr="00891248">
        <w:rPr>
          <w:color w:val="auto"/>
          <w:sz w:val="28"/>
          <w:szCs w:val="28"/>
          <w:lang w:eastAsia="ru-RU"/>
          <w:rPrChange w:id="2425" w:author="ASD" w:date="2016-06-09T16:59:00Z">
            <w:rPr>
              <w:color w:val="auto"/>
              <w:sz w:val="28"/>
              <w:szCs w:val="28"/>
              <w:lang w:eastAsia="ru-RU"/>
            </w:rPr>
          </w:rPrChange>
        </w:rPr>
        <w:t xml:space="preserve"> може</w:t>
      </w:r>
      <w:r w:rsidR="00F353FA" w:rsidRPr="00891248">
        <w:rPr>
          <w:color w:val="auto"/>
          <w:sz w:val="28"/>
          <w:szCs w:val="28"/>
          <w:lang w:eastAsia="ru-RU"/>
          <w:rPrChange w:id="2426" w:author="ASD" w:date="2016-06-09T16:59:00Z">
            <w:rPr>
              <w:color w:val="auto"/>
              <w:sz w:val="28"/>
              <w:szCs w:val="28"/>
              <w:lang w:eastAsia="ru-RU"/>
            </w:rPr>
          </w:rPrChange>
        </w:rPr>
        <w:t xml:space="preserve"> в </w:t>
      </w:r>
      <w:r w:rsidRPr="00891248">
        <w:rPr>
          <w:color w:val="auto"/>
          <w:sz w:val="28"/>
          <w:szCs w:val="28"/>
          <w:lang w:eastAsia="ru-RU"/>
          <w:rPrChange w:id="2427" w:author="ASD" w:date="2016-06-09T16:59:00Z">
            <w:rPr>
              <w:color w:val="auto"/>
              <w:sz w:val="28"/>
              <w:szCs w:val="28"/>
              <w:lang w:eastAsia="ru-RU"/>
            </w:rPr>
          </w:rPrChange>
        </w:rPr>
        <w:t xml:space="preserve">містити зображення, яке </w:t>
      </w:r>
      <w:r w:rsidR="003A6159" w:rsidRPr="00891248">
        <w:rPr>
          <w:color w:val="auto"/>
          <w:sz w:val="28"/>
          <w:szCs w:val="28"/>
          <w:lang w:eastAsia="ru-RU"/>
          <w:rPrChange w:id="2428" w:author="ASD" w:date="2016-06-09T16:59:00Z">
            <w:rPr>
              <w:color w:val="auto"/>
              <w:sz w:val="28"/>
              <w:szCs w:val="28"/>
              <w:lang w:eastAsia="ru-RU"/>
            </w:rPr>
          </w:rPrChange>
        </w:rPr>
        <w:t>місить</w:t>
      </w:r>
      <w:r w:rsidR="00F353FA" w:rsidRPr="00891248">
        <w:rPr>
          <w:color w:val="auto"/>
          <w:sz w:val="28"/>
          <w:szCs w:val="28"/>
          <w:lang w:eastAsia="ru-RU"/>
          <w:rPrChange w:id="2429" w:author="ASD" w:date="2016-06-09T16:59:00Z">
            <w:rPr>
              <w:color w:val="auto"/>
              <w:sz w:val="28"/>
              <w:szCs w:val="28"/>
              <w:lang w:eastAsia="ru-RU"/>
            </w:rPr>
          </w:rPrChange>
        </w:rPr>
        <w:t xml:space="preserve"> об'єкт цікав</w:t>
      </w:r>
      <w:r w:rsidRPr="00891248">
        <w:rPr>
          <w:color w:val="auto"/>
          <w:sz w:val="28"/>
          <w:szCs w:val="28"/>
          <w:lang w:eastAsia="ru-RU"/>
          <w:rPrChange w:id="2430" w:author="ASD" w:date="2016-06-09T16:59:00Z">
            <w:rPr>
              <w:color w:val="auto"/>
              <w:sz w:val="28"/>
              <w:szCs w:val="28"/>
              <w:lang w:eastAsia="ru-RU"/>
            </w:rPr>
          </w:rPrChange>
        </w:rPr>
        <w:t>ості</w:t>
      </w:r>
      <w:r w:rsidR="00F353FA" w:rsidRPr="00891248">
        <w:rPr>
          <w:color w:val="auto"/>
          <w:sz w:val="28"/>
          <w:szCs w:val="28"/>
          <w:lang w:eastAsia="ru-RU"/>
          <w:rPrChange w:id="2431" w:author="ASD" w:date="2016-06-09T16:59:00Z">
            <w:rPr>
              <w:color w:val="auto"/>
              <w:sz w:val="28"/>
              <w:szCs w:val="28"/>
              <w:lang w:eastAsia="ru-RU"/>
            </w:rPr>
          </w:rPrChange>
        </w:rPr>
        <w:t xml:space="preserve">. </w:t>
      </w:r>
      <w:r w:rsidRPr="00891248">
        <w:rPr>
          <w:color w:val="auto"/>
          <w:sz w:val="28"/>
          <w:szCs w:val="28"/>
          <w:lang w:eastAsia="ru-RU"/>
          <w:rPrChange w:id="2432" w:author="ASD" w:date="2016-06-09T16:59:00Z">
            <w:rPr>
              <w:color w:val="auto"/>
              <w:sz w:val="28"/>
              <w:szCs w:val="28"/>
              <w:lang w:eastAsia="ru-RU"/>
            </w:rPr>
          </w:rPrChange>
        </w:rPr>
        <w:t>В</w:t>
      </w:r>
      <w:r w:rsidR="00F353FA" w:rsidRPr="00891248">
        <w:rPr>
          <w:color w:val="auto"/>
          <w:sz w:val="28"/>
          <w:szCs w:val="28"/>
          <w:lang w:eastAsia="ru-RU"/>
          <w:rPrChange w:id="2433" w:author="ASD" w:date="2016-06-09T16:59:00Z">
            <w:rPr>
              <w:color w:val="auto"/>
              <w:sz w:val="28"/>
              <w:szCs w:val="28"/>
              <w:lang w:eastAsia="ru-RU"/>
            </w:rPr>
          </w:rPrChange>
        </w:rPr>
        <w:t xml:space="preserve"> VGA зображенні вже є 23,507,020,800 можливих </w:t>
      </w:r>
      <w:r w:rsidRPr="00891248">
        <w:rPr>
          <w:color w:val="auto"/>
          <w:sz w:val="28"/>
          <w:szCs w:val="28"/>
          <w:lang w:eastAsia="ru-RU"/>
          <w:rPrChange w:id="2434" w:author="ASD" w:date="2016-06-09T16:59:00Z">
            <w:rPr>
              <w:color w:val="auto"/>
              <w:sz w:val="28"/>
              <w:szCs w:val="28"/>
              <w:lang w:eastAsia="ru-RU"/>
            </w:rPr>
          </w:rPrChange>
        </w:rPr>
        <w:t>під</w:t>
      </w:r>
      <w:r w:rsidR="003A6159" w:rsidRPr="00891248">
        <w:rPr>
          <w:color w:val="auto"/>
          <w:sz w:val="28"/>
          <w:szCs w:val="28"/>
          <w:lang w:eastAsia="ru-RU"/>
        </w:rPr>
        <w:t xml:space="preserve"> </w:t>
      </w:r>
      <w:r w:rsidRPr="00891248">
        <w:rPr>
          <w:color w:val="auto"/>
          <w:sz w:val="28"/>
          <w:szCs w:val="28"/>
          <w:lang w:eastAsia="ru-RU"/>
          <w:rPrChange w:id="2435" w:author="ASD" w:date="2016-06-09T16:59:00Z">
            <w:rPr>
              <w:color w:val="auto"/>
              <w:sz w:val="28"/>
              <w:szCs w:val="28"/>
              <w:lang w:eastAsia="ru-RU"/>
            </w:rPr>
          </w:rPrChange>
        </w:rPr>
        <w:t>вікон</w:t>
      </w:r>
      <w:r w:rsidR="00F353FA" w:rsidRPr="00891248">
        <w:rPr>
          <w:color w:val="auto"/>
          <w:sz w:val="28"/>
          <w:szCs w:val="28"/>
          <w:lang w:eastAsia="ru-RU"/>
          <w:rPrChange w:id="2436" w:author="ASD" w:date="2016-06-09T16:59:00Z">
            <w:rPr>
              <w:color w:val="auto"/>
              <w:sz w:val="28"/>
              <w:szCs w:val="28"/>
              <w:lang w:eastAsia="ru-RU"/>
            </w:rPr>
          </w:rPrChange>
        </w:rPr>
        <w:t xml:space="preserve"> і </w:t>
      </w:r>
      <w:r w:rsidRPr="00891248">
        <w:rPr>
          <w:color w:val="auto"/>
          <w:sz w:val="28"/>
          <w:szCs w:val="28"/>
          <w:lang w:eastAsia="ru-RU"/>
          <w:rPrChange w:id="2437" w:author="ASD" w:date="2016-06-09T16:59:00Z">
            <w:rPr>
              <w:color w:val="auto"/>
              <w:sz w:val="28"/>
              <w:szCs w:val="28"/>
              <w:lang w:eastAsia="ru-RU"/>
            </w:rPr>
          </w:rPrChange>
        </w:rPr>
        <w:t>кількість</w:t>
      </w:r>
      <w:r w:rsidR="00F353FA" w:rsidRPr="00891248">
        <w:rPr>
          <w:color w:val="auto"/>
          <w:sz w:val="28"/>
          <w:szCs w:val="28"/>
          <w:lang w:eastAsia="ru-RU"/>
          <w:rPrChange w:id="2438" w:author="ASD" w:date="2016-06-09T16:59:00Z">
            <w:rPr>
              <w:color w:val="auto"/>
              <w:sz w:val="28"/>
              <w:szCs w:val="28"/>
              <w:lang w:eastAsia="ru-RU"/>
            </w:rPr>
          </w:rPrChange>
        </w:rPr>
        <w:t xml:space="preserve"> можливих під</w:t>
      </w:r>
      <w:r w:rsidR="003A6159" w:rsidRPr="00891248">
        <w:rPr>
          <w:color w:val="auto"/>
          <w:sz w:val="28"/>
          <w:szCs w:val="28"/>
          <w:lang w:eastAsia="ru-RU"/>
        </w:rPr>
        <w:t xml:space="preserve"> </w:t>
      </w:r>
      <w:r w:rsidR="00F353FA" w:rsidRPr="00891248">
        <w:rPr>
          <w:color w:val="auto"/>
          <w:sz w:val="28"/>
          <w:szCs w:val="28"/>
          <w:lang w:eastAsia="ru-RU"/>
          <w:rPrChange w:id="2439" w:author="ASD" w:date="2016-06-09T16:59:00Z">
            <w:rPr>
              <w:color w:val="auto"/>
              <w:sz w:val="28"/>
              <w:szCs w:val="28"/>
              <w:lang w:eastAsia="ru-RU"/>
            </w:rPr>
          </w:rPrChange>
        </w:rPr>
        <w:t>вік</w:t>
      </w:r>
      <w:r w:rsidRPr="00891248">
        <w:rPr>
          <w:color w:val="auto"/>
          <w:sz w:val="28"/>
          <w:szCs w:val="28"/>
          <w:lang w:eastAsia="ru-RU"/>
          <w:rPrChange w:id="2440" w:author="ASD" w:date="2016-06-09T16:59:00Z">
            <w:rPr>
              <w:color w:val="auto"/>
              <w:sz w:val="28"/>
              <w:szCs w:val="28"/>
              <w:lang w:eastAsia="ru-RU"/>
            </w:rPr>
          </w:rPrChange>
        </w:rPr>
        <w:t xml:space="preserve">он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2441"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2442"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2443" w:author="ASD" w:date="2016-06-09T16:59:00Z">
                  <w:rPr>
                    <w:rFonts w:ascii="Cambria Math" w:hAnsi="Cambria Math"/>
                    <w:color w:val="auto"/>
                    <w:sz w:val="28"/>
                    <w:szCs w:val="28"/>
                    <w:lang w:eastAsia="ru-RU"/>
                  </w:rPr>
                </w:rPrChange>
              </w:rPr>
              <m:t>4</m:t>
            </m:r>
            <m:ctrlPr>
              <w:rPr>
                <w:rFonts w:ascii="Cambria Math" w:hAnsi="Cambria Math"/>
                <w:i/>
                <w:color w:val="auto"/>
                <w:sz w:val="28"/>
                <w:szCs w:val="28"/>
                <w:lang w:eastAsia="ru-RU"/>
                <w:rPrChange w:id="2444"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 xml:space="preserve"> </m:t>
        </m:r>
      </m:oMath>
      <w:r w:rsidR="00F353FA" w:rsidRPr="00891248">
        <w:rPr>
          <w:color w:val="auto"/>
          <w:sz w:val="28"/>
          <w:szCs w:val="28"/>
          <w:lang w:eastAsia="ru-RU"/>
          <w:rPrChange w:id="2445" w:author="ASD" w:date="2016-06-09T16:59:00Z">
            <w:rPr>
              <w:color w:val="auto"/>
              <w:sz w:val="28"/>
              <w:szCs w:val="28"/>
              <w:lang w:eastAsia="ru-RU"/>
            </w:rPr>
          </w:rPrChange>
        </w:rPr>
        <w:t>для зображень розміром n×n</w:t>
      </w:r>
      <w:r w:rsidR="00984C79" w:rsidRPr="00891248">
        <w:rPr>
          <w:color w:val="auto"/>
          <w:sz w:val="28"/>
          <w:szCs w:val="28"/>
          <w:lang w:eastAsia="ru-RU"/>
          <w:rPrChange w:id="2446" w:author="ASD" w:date="2016-06-09T16:59:00Z">
            <w:rPr>
              <w:color w:val="auto"/>
              <w:sz w:val="28"/>
              <w:szCs w:val="28"/>
              <w:lang w:eastAsia="ru-RU"/>
            </w:rPr>
          </w:rPrChange>
        </w:rPr>
        <w:t xml:space="preserve">. </w:t>
      </w:r>
      <w:r w:rsidRPr="00891248">
        <w:rPr>
          <w:color w:val="auto"/>
          <w:sz w:val="28"/>
          <w:szCs w:val="28"/>
          <w:lang w:eastAsia="ru-RU"/>
          <w:rPrChange w:id="2447" w:author="ASD" w:date="2016-06-09T16:59:00Z">
            <w:rPr>
              <w:color w:val="auto"/>
              <w:sz w:val="28"/>
              <w:szCs w:val="28"/>
              <w:lang w:eastAsia="ru-RU"/>
            </w:rPr>
          </w:rPrChange>
        </w:rPr>
        <w:t>Ми розбили</w:t>
      </w:r>
      <w:r w:rsidR="00F353FA" w:rsidRPr="00891248">
        <w:rPr>
          <w:color w:val="auto"/>
          <w:sz w:val="28"/>
          <w:szCs w:val="28"/>
          <w:lang w:eastAsia="ru-RU"/>
          <w:rPrChange w:id="2448" w:author="ASD" w:date="2016-06-09T16:59:00Z">
            <w:rPr>
              <w:color w:val="auto"/>
              <w:sz w:val="28"/>
              <w:szCs w:val="28"/>
              <w:lang w:eastAsia="ru-RU"/>
            </w:rPr>
          </w:rPrChange>
        </w:rPr>
        <w:t xml:space="preserve"> простір пошуку на підпрост</w:t>
      </w:r>
      <w:r w:rsidRPr="00891248">
        <w:rPr>
          <w:color w:val="auto"/>
          <w:sz w:val="28"/>
          <w:szCs w:val="28"/>
          <w:lang w:eastAsia="ru-RU"/>
          <w:rPrChange w:id="2449" w:author="ASD" w:date="2016-06-09T16:59:00Z">
            <w:rPr>
              <w:color w:val="auto"/>
              <w:sz w:val="28"/>
              <w:szCs w:val="28"/>
              <w:lang w:eastAsia="ru-RU"/>
            </w:rPr>
          </w:rPrChange>
        </w:rPr>
        <w:t>ори</w:t>
      </w:r>
      <w:r w:rsidR="00F353FA" w:rsidRPr="00891248">
        <w:rPr>
          <w:color w:val="auto"/>
          <w:sz w:val="28"/>
          <w:szCs w:val="28"/>
          <w:lang w:eastAsia="ru-RU"/>
          <w:rPrChange w:id="2450" w:author="ASD" w:date="2016-06-09T16:59:00Z">
            <w:rPr>
              <w:color w:val="auto"/>
              <w:sz w:val="28"/>
              <w:szCs w:val="28"/>
              <w:lang w:eastAsia="ru-RU"/>
            </w:rPr>
          </w:rPrChange>
        </w:rPr>
        <w:t xml:space="preserve"> </w:t>
      </w:r>
      <w:r w:rsidR="00F353FA" w:rsidRPr="00891248">
        <w:rPr>
          <w:i/>
          <w:color w:val="auto"/>
          <w:sz w:val="28"/>
          <w:szCs w:val="28"/>
          <w:lang w:eastAsia="ru-RU"/>
          <w:rPrChange w:id="2451" w:author="ASD" w:date="2016-06-09T16:59:00Z">
            <w:rPr>
              <w:i/>
              <w:color w:val="auto"/>
              <w:sz w:val="28"/>
              <w:szCs w:val="28"/>
              <w:lang w:eastAsia="ru-RU"/>
            </w:rPr>
          </w:rPrChange>
        </w:rPr>
        <w:t>R</w:t>
      </w:r>
      <w:r w:rsidR="00F353FA" w:rsidRPr="00891248">
        <w:rPr>
          <w:color w:val="auto"/>
          <w:sz w:val="28"/>
          <w:szCs w:val="28"/>
          <w:lang w:eastAsia="ru-RU"/>
          <w:rPrChange w:id="2452" w:author="ASD" w:date="2016-06-09T16:59:00Z">
            <w:rPr>
              <w:color w:val="auto"/>
              <w:sz w:val="28"/>
              <w:szCs w:val="28"/>
              <w:lang w:eastAsia="ru-RU"/>
            </w:rPr>
          </w:rPrChange>
        </w:rPr>
        <w:t xml:space="preserve"> </w:t>
      </w:r>
      <w:r w:rsidRPr="00891248">
        <w:rPr>
          <w:color w:val="auto"/>
          <w:sz w:val="28"/>
          <w:szCs w:val="28"/>
          <w:lang w:eastAsia="ru-RU"/>
          <w:rPrChange w:id="2453" w:author="ASD" w:date="2016-06-09T16:59:00Z">
            <w:rPr>
              <w:color w:val="auto"/>
              <w:sz w:val="28"/>
              <w:szCs w:val="28"/>
              <w:lang w:eastAsia="ru-RU"/>
            </w:rPr>
          </w:rPrChange>
        </w:rPr>
        <w:t xml:space="preserve">і використали такі </w:t>
      </w:r>
      <w:r w:rsidR="00F353FA" w:rsidRPr="00891248">
        <w:rPr>
          <w:color w:val="auto"/>
          <w:sz w:val="28"/>
          <w:szCs w:val="28"/>
          <w:lang w:eastAsia="ru-RU"/>
          <w:rPrChange w:id="2454" w:author="ASD" w:date="2016-06-09T16:59:00Z">
            <w:rPr>
              <w:color w:val="auto"/>
              <w:sz w:val="28"/>
              <w:szCs w:val="28"/>
              <w:lang w:eastAsia="ru-RU"/>
            </w:rPr>
          </w:rPrChange>
        </w:rPr>
        <w:t xml:space="preserve">обмеження. По-перше, ми припускаємо, що об'єкт </w:t>
      </w:r>
      <w:r w:rsidRPr="00891248">
        <w:rPr>
          <w:color w:val="auto"/>
          <w:sz w:val="28"/>
          <w:szCs w:val="28"/>
          <w:lang w:eastAsia="ru-RU"/>
          <w:rPrChange w:id="2455" w:author="ASD" w:date="2016-06-09T16:59:00Z">
            <w:rPr>
              <w:color w:val="auto"/>
              <w:sz w:val="28"/>
              <w:szCs w:val="28"/>
              <w:lang w:eastAsia="ru-RU"/>
            </w:rPr>
          </w:rPrChange>
        </w:rPr>
        <w:t>цікавості</w:t>
      </w:r>
      <w:r w:rsidR="003A6159" w:rsidRPr="00891248">
        <w:rPr>
          <w:color w:val="auto"/>
          <w:sz w:val="28"/>
          <w:szCs w:val="28"/>
          <w:lang w:eastAsia="ru-RU"/>
        </w:rPr>
        <w:t xml:space="preserve"> зберігає сво</w:t>
      </w:r>
      <w:r w:rsidRPr="00891248">
        <w:rPr>
          <w:color w:val="auto"/>
          <w:sz w:val="28"/>
          <w:szCs w:val="28"/>
          <w:lang w:eastAsia="ru-RU"/>
          <w:rPrChange w:id="2456" w:author="ASD" w:date="2016-06-09T16:59:00Z">
            <w:rPr>
              <w:color w:val="auto"/>
              <w:sz w:val="28"/>
              <w:szCs w:val="28"/>
              <w:lang w:eastAsia="ru-RU"/>
            </w:rPr>
          </w:rPrChange>
        </w:rPr>
        <w:t>ї</w:t>
      </w:r>
      <w:r w:rsidR="00F353FA" w:rsidRPr="00891248">
        <w:rPr>
          <w:color w:val="auto"/>
          <w:sz w:val="28"/>
          <w:szCs w:val="28"/>
          <w:lang w:eastAsia="ru-RU"/>
          <w:rPrChange w:id="2457" w:author="ASD" w:date="2016-06-09T16:59:00Z">
            <w:rPr>
              <w:color w:val="auto"/>
              <w:sz w:val="28"/>
              <w:szCs w:val="28"/>
              <w:lang w:eastAsia="ru-RU"/>
            </w:rPr>
          </w:rPrChange>
        </w:rPr>
        <w:t xml:space="preserve"> </w:t>
      </w:r>
      <w:r w:rsidRPr="00891248">
        <w:rPr>
          <w:color w:val="auto"/>
          <w:sz w:val="28"/>
          <w:szCs w:val="28"/>
          <w:lang w:eastAsia="ru-RU"/>
          <w:rPrChange w:id="2458" w:author="ASD" w:date="2016-06-09T16:59:00Z">
            <w:rPr>
              <w:color w:val="auto"/>
              <w:sz w:val="28"/>
              <w:szCs w:val="28"/>
              <w:lang w:eastAsia="ru-RU"/>
            </w:rPr>
          </w:rPrChange>
        </w:rPr>
        <w:t>пропорції</w:t>
      </w:r>
      <w:r w:rsidR="00F353FA" w:rsidRPr="00891248">
        <w:rPr>
          <w:color w:val="auto"/>
          <w:sz w:val="28"/>
          <w:szCs w:val="28"/>
          <w:lang w:eastAsia="ru-RU"/>
          <w:rPrChange w:id="2459" w:author="ASD" w:date="2016-06-09T16:59:00Z">
            <w:rPr>
              <w:color w:val="auto"/>
              <w:sz w:val="28"/>
              <w:szCs w:val="28"/>
              <w:lang w:eastAsia="ru-RU"/>
            </w:rPr>
          </w:rPrChange>
        </w:rPr>
        <w:t xml:space="preserve">. Крім того, </w:t>
      </w:r>
      <w:r w:rsidR="00F353FA" w:rsidRPr="00891248">
        <w:rPr>
          <w:color w:val="auto"/>
          <w:sz w:val="28"/>
          <w:szCs w:val="28"/>
          <w:lang w:eastAsia="ru-RU"/>
          <w:rPrChange w:id="2460" w:author="ASD" w:date="2016-06-09T16:59:00Z">
            <w:rPr>
              <w:color w:val="auto"/>
              <w:sz w:val="28"/>
              <w:szCs w:val="28"/>
              <w:lang w:eastAsia="ru-RU"/>
            </w:rPr>
          </w:rPrChange>
        </w:rPr>
        <w:lastRenderedPageBreak/>
        <w:t xml:space="preserve">ми вводимо </w:t>
      </w:r>
      <w:r w:rsidRPr="00891248">
        <w:rPr>
          <w:color w:val="auto"/>
          <w:sz w:val="28"/>
          <w:szCs w:val="28"/>
          <w:lang w:eastAsia="ru-RU"/>
          <w:rPrChange w:id="2461" w:author="ASD" w:date="2016-06-09T16:59:00Z">
            <w:rPr>
              <w:color w:val="auto"/>
              <w:sz w:val="28"/>
              <w:szCs w:val="28"/>
              <w:lang w:eastAsia="ru-RU"/>
            </w:rPr>
          </w:rPrChange>
        </w:rPr>
        <w:t>параметри</w:t>
      </w:r>
      <w:r w:rsidR="00F353FA" w:rsidRPr="00891248">
        <w:rPr>
          <w:color w:val="auto"/>
          <w:sz w:val="28"/>
          <w:szCs w:val="28"/>
          <w:lang w:eastAsia="ru-RU"/>
          <w:rPrChange w:id="2462" w:author="ASD" w:date="2016-06-09T16:59:00Z">
            <w:rPr>
              <w:color w:val="auto"/>
              <w:sz w:val="28"/>
              <w:szCs w:val="28"/>
              <w:lang w:eastAsia="ru-RU"/>
            </w:rPr>
          </w:rPrChange>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463" w:author="ASD" w:date="2016-06-09T16:59:00Z">
                  <w:rPr>
                    <w:rFonts w:ascii="Cambria Math" w:hAnsi="Cambria Math"/>
                    <w:color w:val="auto"/>
                    <w:sz w:val="28"/>
                    <w:szCs w:val="28"/>
                    <w:lang w:eastAsia="ru-RU"/>
                  </w:rPr>
                </w:rPrChange>
              </w:rPr>
              <m:t>d</m:t>
            </m:r>
            <m:ctrlPr>
              <w:rPr>
                <w:rFonts w:ascii="Cambria Math" w:hAnsi="Cambria Math"/>
                <w:i/>
                <w:color w:val="auto"/>
                <w:sz w:val="28"/>
                <w:szCs w:val="28"/>
                <w:lang w:eastAsia="ru-RU"/>
                <w:rPrChange w:id="2464"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465"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2466" w:author="ASD" w:date="2016-06-09T16:59:00Z">
                  <w:rPr>
                    <w:rFonts w:ascii="Cambria Math" w:hAnsi="Cambria Math"/>
                    <w:i/>
                    <w:color w:val="auto"/>
                    <w:sz w:val="28"/>
                    <w:szCs w:val="28"/>
                    <w:lang w:eastAsia="ru-RU"/>
                  </w:rPr>
                </w:rPrChange>
              </w:rPr>
            </m:ctrlPr>
          </m:sub>
        </m:sSub>
      </m:oMath>
      <w:r w:rsidR="00F353F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467" w:author="ASD" w:date="2016-06-09T16:59:00Z">
                  <w:rPr>
                    <w:rFonts w:ascii="Cambria Math" w:hAnsi="Cambria Math"/>
                    <w:color w:val="auto"/>
                    <w:sz w:val="28"/>
                    <w:szCs w:val="28"/>
                    <w:lang w:eastAsia="ru-RU"/>
                  </w:rPr>
                </w:rPrChange>
              </w:rPr>
              <m:t>d</m:t>
            </m:r>
            <m:ctrlPr>
              <w:rPr>
                <w:rFonts w:ascii="Cambria Math" w:hAnsi="Cambria Math"/>
                <w:i/>
                <w:color w:val="auto"/>
                <w:sz w:val="28"/>
                <w:szCs w:val="28"/>
                <w:lang w:eastAsia="ru-RU"/>
                <w:rPrChange w:id="2468"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469"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2470" w:author="ASD" w:date="2016-06-09T16:59:00Z">
                  <w:rPr>
                    <w:rFonts w:ascii="Cambria Math" w:hAnsi="Cambria Math"/>
                    <w:i/>
                    <w:color w:val="auto"/>
                    <w:sz w:val="28"/>
                    <w:szCs w:val="28"/>
                    <w:lang w:eastAsia="ru-RU"/>
                  </w:rPr>
                </w:rPrChange>
              </w:rPr>
            </m:ctrlPr>
          </m:sub>
        </m:sSub>
      </m:oMath>
      <w:r w:rsidR="00F353FA" w:rsidRPr="00891248">
        <w:rPr>
          <w:color w:val="auto"/>
          <w:sz w:val="28"/>
          <w:szCs w:val="28"/>
          <w:lang w:eastAsia="ru-RU"/>
        </w:rPr>
        <w:t xml:space="preserve"> між двома сусідніми підвікна</w:t>
      </w:r>
      <w:r w:rsidRPr="00891248">
        <w:rPr>
          <w:color w:val="auto"/>
          <w:sz w:val="28"/>
          <w:szCs w:val="28"/>
          <w:lang w:eastAsia="ru-RU"/>
          <w:rPrChange w:id="2471" w:author="ASD" w:date="2016-06-09T16:59:00Z">
            <w:rPr>
              <w:color w:val="auto"/>
              <w:sz w:val="28"/>
              <w:szCs w:val="28"/>
              <w:lang w:eastAsia="ru-RU"/>
            </w:rPr>
          </w:rPrChange>
        </w:rPr>
        <w:t>ми</w:t>
      </w:r>
      <w:r w:rsidR="00F353FA" w:rsidRPr="00891248">
        <w:rPr>
          <w:color w:val="auto"/>
          <w:sz w:val="28"/>
          <w:szCs w:val="28"/>
          <w:lang w:eastAsia="ru-RU"/>
          <w:rPrChange w:id="2472" w:author="ASD" w:date="2016-06-09T16:59:00Z">
            <w:rPr>
              <w:color w:val="auto"/>
              <w:sz w:val="28"/>
              <w:szCs w:val="28"/>
              <w:lang w:eastAsia="ru-RU"/>
            </w:rPr>
          </w:rPrChange>
        </w:rPr>
        <w:t xml:space="preserve"> і </w:t>
      </w:r>
      <w:r w:rsidRPr="00891248">
        <w:rPr>
          <w:color w:val="auto"/>
          <w:sz w:val="28"/>
          <w:szCs w:val="28"/>
          <w:lang w:eastAsia="ru-RU"/>
          <w:rPrChange w:id="2473" w:author="ASD" w:date="2016-06-09T16:59:00Z">
            <w:rPr>
              <w:color w:val="auto"/>
              <w:sz w:val="28"/>
              <w:szCs w:val="28"/>
              <w:lang w:eastAsia="ru-RU"/>
            </w:rPr>
          </w:rPrChange>
        </w:rPr>
        <w:t>встановлюємо для</w:t>
      </w:r>
      <w:r w:rsidR="00F353FA" w:rsidRPr="00891248">
        <w:rPr>
          <w:color w:val="auto"/>
          <w:sz w:val="28"/>
          <w:szCs w:val="28"/>
          <w:lang w:eastAsia="ru-RU"/>
          <w:rPrChange w:id="2474" w:author="ASD" w:date="2016-06-09T16:59:00Z">
            <w:rPr>
              <w:color w:val="auto"/>
              <w:sz w:val="28"/>
              <w:szCs w:val="28"/>
              <w:lang w:eastAsia="ru-RU"/>
            </w:rPr>
          </w:rPrChange>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475" w:author="ASD" w:date="2016-06-09T16:59:00Z">
                  <w:rPr>
                    <w:rFonts w:ascii="Cambria Math" w:hAnsi="Cambria Math"/>
                    <w:color w:val="auto"/>
                    <w:sz w:val="28"/>
                    <w:szCs w:val="28"/>
                    <w:lang w:eastAsia="ru-RU"/>
                  </w:rPr>
                </w:rPrChange>
              </w:rPr>
              <m:t>d</m:t>
            </m:r>
            <m:ctrlPr>
              <w:rPr>
                <w:rFonts w:ascii="Cambria Math" w:hAnsi="Cambria Math"/>
                <w:i/>
                <w:color w:val="auto"/>
                <w:sz w:val="28"/>
                <w:szCs w:val="28"/>
                <w:lang w:eastAsia="ru-RU"/>
                <w:rPrChange w:id="2476"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477"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2478" w:author="ASD" w:date="2016-06-09T16:59:00Z">
                  <w:rPr>
                    <w:rFonts w:ascii="Cambria Math" w:hAnsi="Cambria Math"/>
                    <w:i/>
                    <w:color w:val="auto"/>
                    <w:sz w:val="28"/>
                    <w:szCs w:val="28"/>
                    <w:lang w:eastAsia="ru-RU"/>
                  </w:rPr>
                </w:rPrChange>
              </w:rPr>
            </m:ctrlPr>
          </m:sub>
        </m:sSub>
      </m:oMath>
      <w:r w:rsidR="00FE48E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479" w:author="ASD" w:date="2016-06-09T16:59:00Z">
                  <w:rPr>
                    <w:rFonts w:ascii="Cambria Math" w:hAnsi="Cambria Math"/>
                    <w:color w:val="auto"/>
                    <w:sz w:val="28"/>
                    <w:szCs w:val="28"/>
                    <w:lang w:eastAsia="ru-RU"/>
                  </w:rPr>
                </w:rPrChange>
              </w:rPr>
              <m:t>d</m:t>
            </m:r>
            <m:ctrlPr>
              <w:rPr>
                <w:rFonts w:ascii="Cambria Math" w:hAnsi="Cambria Math"/>
                <w:i/>
                <w:color w:val="auto"/>
                <w:sz w:val="28"/>
                <w:szCs w:val="28"/>
                <w:lang w:eastAsia="ru-RU"/>
                <w:rPrChange w:id="2480"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481"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2482" w:author="ASD" w:date="2016-06-09T16:59:00Z">
                  <w:rPr>
                    <w:rFonts w:ascii="Cambria Math" w:hAnsi="Cambria Math"/>
                    <w:i/>
                    <w:color w:val="auto"/>
                    <w:sz w:val="28"/>
                    <w:szCs w:val="28"/>
                    <w:lang w:eastAsia="ru-RU"/>
                  </w:rPr>
                </w:rPrChange>
              </w:rPr>
            </m:ctrlPr>
          </m:sub>
        </m:sSub>
      </m:oMath>
      <w:r w:rsidR="00FE48EA" w:rsidRPr="00891248">
        <w:rPr>
          <w:color w:val="auto"/>
          <w:sz w:val="28"/>
          <w:szCs w:val="28"/>
          <w:lang w:eastAsia="ru-RU"/>
        </w:rPr>
        <w:t xml:space="preserve"> </w:t>
      </w:r>
      <w:r w:rsidRPr="00891248">
        <w:rPr>
          <w:color w:val="auto"/>
          <w:sz w:val="28"/>
          <w:szCs w:val="28"/>
          <w:lang w:eastAsia="ru-RU"/>
          <w:rPrChange w:id="2483" w:author="ASD" w:date="2016-06-09T16:59:00Z">
            <w:rPr>
              <w:color w:val="auto"/>
              <w:sz w:val="28"/>
              <w:szCs w:val="28"/>
              <w:lang w:eastAsia="ru-RU"/>
            </w:rPr>
          </w:rPrChange>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2484" w:author="ASD" w:date="2016-06-09T16:59:00Z">
                  <w:rPr>
                    <w:rFonts w:ascii="Cambria Math" w:hAnsi="Cambria Math"/>
                    <w:color w:val="auto"/>
                    <w:sz w:val="28"/>
                    <w:szCs w:val="28"/>
                    <w:lang w:eastAsia="ru-RU"/>
                  </w:rPr>
                </w:rPrChange>
              </w:rPr>
              <m:t>1</m:t>
            </m:r>
            <m:ctrlPr>
              <w:rPr>
                <w:rFonts w:ascii="Cambria Math" w:hAnsi="Cambria Math"/>
                <w:i/>
                <w:color w:val="auto"/>
                <w:sz w:val="28"/>
                <w:szCs w:val="28"/>
                <w:lang w:eastAsia="ru-RU"/>
                <w:rPrChange w:id="2485" w:author="ASD" w:date="2016-06-09T16:59:00Z">
                  <w:rPr>
                    <w:rFonts w:ascii="Cambria Math" w:hAnsi="Cambria Math"/>
                    <w:i/>
                    <w:color w:val="auto"/>
                    <w:sz w:val="28"/>
                    <w:szCs w:val="28"/>
                    <w:lang w:eastAsia="ru-RU"/>
                  </w:rPr>
                </w:rPrChange>
              </w:rPr>
            </m:ctrlPr>
          </m:num>
          <m:den>
            <m:r>
              <w:rPr>
                <w:rFonts w:ascii="Cambria Math" w:hAnsi="Cambria Math"/>
                <w:color w:val="auto"/>
                <w:sz w:val="28"/>
                <w:szCs w:val="28"/>
                <w:lang w:eastAsia="ru-RU"/>
                <w:rPrChange w:id="2486" w:author="ASD" w:date="2016-06-09T16:59:00Z">
                  <w:rPr>
                    <w:rFonts w:ascii="Cambria Math" w:hAnsi="Cambria Math"/>
                    <w:color w:val="auto"/>
                    <w:sz w:val="28"/>
                    <w:szCs w:val="28"/>
                    <w:lang w:eastAsia="ru-RU"/>
                  </w:rPr>
                </w:rPrChange>
              </w:rPr>
              <m:t>10</m:t>
            </m:r>
            <m:ctrlPr>
              <w:rPr>
                <w:rFonts w:ascii="Cambria Math" w:hAnsi="Cambria Math"/>
                <w:i/>
                <w:color w:val="auto"/>
                <w:sz w:val="28"/>
                <w:szCs w:val="28"/>
                <w:lang w:eastAsia="ru-RU"/>
                <w:rPrChange w:id="2487" w:author="ASD" w:date="2016-06-09T16:59:00Z">
                  <w:rPr>
                    <w:rFonts w:ascii="Cambria Math" w:hAnsi="Cambria Math"/>
                    <w:i/>
                    <w:color w:val="auto"/>
                    <w:sz w:val="28"/>
                    <w:szCs w:val="28"/>
                    <w:lang w:eastAsia="ru-RU"/>
                  </w:rPr>
                </w:rPrChange>
              </w:rPr>
            </m:ctrlPr>
          </m:den>
        </m:f>
      </m:oMath>
      <w:r w:rsidR="00FE48EA" w:rsidRPr="00891248">
        <w:rPr>
          <w:color w:val="auto"/>
          <w:sz w:val="28"/>
          <w:szCs w:val="28"/>
          <w:lang w:eastAsia="ru-RU"/>
        </w:rPr>
        <w:t xml:space="preserve"> </w:t>
      </w:r>
      <w:r w:rsidR="00C646A0" w:rsidRPr="00891248">
        <w:rPr>
          <w:color w:val="auto"/>
          <w:sz w:val="28"/>
          <w:szCs w:val="28"/>
          <w:lang w:eastAsia="ru-RU"/>
          <w:rPrChange w:id="2488" w:author="ASD" w:date="2016-06-09T16:59:00Z">
            <w:rPr>
              <w:color w:val="auto"/>
              <w:sz w:val="28"/>
              <w:szCs w:val="28"/>
              <w:lang w:eastAsia="ru-RU"/>
            </w:rPr>
          </w:rPrChange>
        </w:rPr>
        <w:t xml:space="preserve">от </w:t>
      </w:r>
      <w:r w:rsidR="00C646A0" w:rsidRPr="00891248">
        <w:rPr>
          <w:i/>
          <w:color w:val="auto"/>
          <w:sz w:val="28"/>
          <w:szCs w:val="28"/>
          <w:lang w:eastAsia="ru-RU"/>
          <w:rPrChange w:id="2489" w:author="ASD" w:date="2016-06-09T16:59:00Z">
            <w:rPr>
              <w:i/>
              <w:color w:val="auto"/>
              <w:sz w:val="28"/>
              <w:szCs w:val="28"/>
              <w:lang w:eastAsia="ru-RU"/>
            </w:rPr>
          </w:rPrChange>
        </w:rPr>
        <w:t>n</w:t>
      </w:r>
      <w:r w:rsidR="00F353FA" w:rsidRPr="00891248">
        <w:rPr>
          <w:color w:val="auto"/>
          <w:sz w:val="28"/>
          <w:szCs w:val="28"/>
          <w:lang w:eastAsia="ru-RU"/>
          <w:rPrChange w:id="2490" w:author="ASD" w:date="2016-06-09T16:59:00Z">
            <w:rPr>
              <w:color w:val="auto"/>
              <w:sz w:val="28"/>
              <w:szCs w:val="28"/>
              <w:lang w:eastAsia="ru-RU"/>
            </w:rPr>
          </w:rPrChange>
        </w:rPr>
        <w:t xml:space="preserve">. </w:t>
      </w:r>
      <w:r w:rsidR="00C646A0" w:rsidRPr="00891248">
        <w:rPr>
          <w:color w:val="auto"/>
          <w:sz w:val="28"/>
          <w:szCs w:val="28"/>
          <w:lang w:eastAsia="ru-RU"/>
          <w:rPrChange w:id="2491" w:author="ASD" w:date="2016-06-09T16:59:00Z">
            <w:rPr>
              <w:color w:val="auto"/>
              <w:sz w:val="28"/>
              <w:szCs w:val="28"/>
              <w:lang w:eastAsia="ru-RU"/>
            </w:rPr>
          </w:rPrChange>
        </w:rPr>
        <w:t>М</w:t>
      </w:r>
      <w:r w:rsidR="00F353FA" w:rsidRPr="00891248">
        <w:rPr>
          <w:color w:val="auto"/>
          <w:sz w:val="28"/>
          <w:szCs w:val="28"/>
          <w:lang w:eastAsia="ru-RU"/>
          <w:rPrChange w:id="2492" w:author="ASD" w:date="2016-06-09T16:59:00Z">
            <w:rPr>
              <w:color w:val="auto"/>
              <w:sz w:val="28"/>
              <w:szCs w:val="28"/>
              <w:lang w:eastAsia="ru-RU"/>
            </w:rPr>
          </w:rPrChange>
        </w:rPr>
        <w:t xml:space="preserve">и використовуємо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2493" w:author="ASD" w:date="2016-06-09T16:59:00Z">
                  <w:rPr>
                    <w:rFonts w:ascii="Cambria Math" w:hAnsi="Cambria Math"/>
                    <w:color w:val="auto"/>
                    <w:sz w:val="28"/>
                    <w:szCs w:val="28"/>
                    <w:lang w:eastAsia="ru-RU"/>
                  </w:rPr>
                </w:rPrChange>
              </w:rPr>
              <m:t>1.2</m:t>
            </m:r>
            <m:ctrlPr>
              <w:rPr>
                <w:rFonts w:ascii="Cambria Math" w:hAnsi="Cambria Math"/>
                <w:i/>
                <w:color w:val="auto"/>
                <w:sz w:val="28"/>
                <w:szCs w:val="28"/>
                <w:lang w:eastAsia="ru-RU"/>
                <w:rPrChange w:id="2494"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2495" w:author="ASD" w:date="2016-06-09T16:59:00Z">
                  <w:rPr>
                    <w:rFonts w:ascii="Cambria Math" w:hAnsi="Cambria Math"/>
                    <w:color w:val="auto"/>
                    <w:sz w:val="28"/>
                    <w:szCs w:val="28"/>
                    <w:lang w:eastAsia="ru-RU"/>
                  </w:rPr>
                </w:rPrChange>
              </w:rPr>
              <m:t>a</m:t>
            </m:r>
            <m:ctrlPr>
              <w:rPr>
                <w:rFonts w:ascii="Cambria Math" w:hAnsi="Cambria Math"/>
                <w:i/>
                <w:color w:val="auto"/>
                <w:sz w:val="28"/>
                <w:szCs w:val="28"/>
                <w:lang w:eastAsia="ru-RU"/>
                <w:rPrChange w:id="2496" w:author="ASD" w:date="2016-06-09T16:59:00Z">
                  <w:rPr>
                    <w:rFonts w:ascii="Cambria Math" w:hAnsi="Cambria Math"/>
                    <w:i/>
                    <w:color w:val="auto"/>
                    <w:sz w:val="28"/>
                    <w:szCs w:val="28"/>
                    <w:lang w:eastAsia="ru-RU"/>
                  </w:rPr>
                </w:rPrChange>
              </w:rPr>
            </m:ctrlPr>
          </m:sup>
        </m:sSup>
      </m:oMath>
      <w:r w:rsidR="00F353FA" w:rsidRPr="00891248">
        <w:rPr>
          <w:color w:val="auto"/>
          <w:sz w:val="28"/>
          <w:szCs w:val="28"/>
          <w:lang w:eastAsia="ru-RU"/>
        </w:rPr>
        <w:t xml:space="preserve"> , </w:t>
      </w:r>
      <w:r w:rsidR="00FE48EA" w:rsidRPr="00891248">
        <w:rPr>
          <w:i/>
          <w:color w:val="auto"/>
          <w:sz w:val="28"/>
          <w:szCs w:val="28"/>
          <w:lang w:eastAsia="ru-RU"/>
          <w:rPrChange w:id="2497" w:author="ASD" w:date="2016-06-09T16:59:00Z">
            <w:rPr>
              <w:i/>
              <w:color w:val="auto"/>
              <w:sz w:val="28"/>
              <w:szCs w:val="28"/>
              <w:lang w:eastAsia="ru-RU"/>
            </w:rPr>
          </w:rPrChange>
        </w:rPr>
        <w:t>a</w:t>
      </w:r>
      <w:r w:rsidR="00F353FA" w:rsidRPr="00891248">
        <w:rPr>
          <w:color w:val="auto"/>
          <w:sz w:val="28"/>
          <w:szCs w:val="28"/>
          <w:lang w:eastAsia="ru-RU"/>
          <w:rPrChange w:id="2498" w:author="ASD" w:date="2016-06-09T16:59:00Z">
            <w:rPr>
              <w:color w:val="auto"/>
              <w:sz w:val="28"/>
              <w:szCs w:val="28"/>
              <w:lang w:eastAsia="ru-RU"/>
            </w:rPr>
          </w:rPrChange>
        </w:rPr>
        <w:t xml:space="preserve"> </w:t>
      </w:r>
      <w:r w:rsidR="00F353FA" w:rsidRPr="00891248">
        <w:rPr>
          <w:rFonts w:ascii="Cambria Math" w:hAnsi="Cambria Math" w:cs="Cambria Math"/>
          <w:color w:val="auto"/>
          <w:sz w:val="28"/>
          <w:szCs w:val="28"/>
          <w:lang w:eastAsia="ru-RU"/>
          <w:rPrChange w:id="2499" w:author="ASD" w:date="2016-06-09T16:59:00Z">
            <w:rPr>
              <w:rFonts w:ascii="Cambria Math" w:hAnsi="Cambria Math" w:cs="Cambria Math"/>
              <w:color w:val="auto"/>
              <w:sz w:val="28"/>
              <w:szCs w:val="28"/>
              <w:lang w:eastAsia="ru-RU"/>
            </w:rPr>
          </w:rPrChange>
        </w:rPr>
        <w:t>∈</w:t>
      </w:r>
      <w:r w:rsidR="00F353FA" w:rsidRPr="00891248">
        <w:rPr>
          <w:color w:val="auto"/>
          <w:sz w:val="28"/>
          <w:szCs w:val="28"/>
          <w:lang w:eastAsia="ru-RU"/>
          <w:rPrChange w:id="2500" w:author="ASD" w:date="2016-06-09T16:59:00Z">
            <w:rPr>
              <w:color w:val="auto"/>
              <w:sz w:val="28"/>
              <w:szCs w:val="28"/>
              <w:lang w:eastAsia="ru-RU"/>
            </w:rPr>
          </w:rPrChange>
        </w:rPr>
        <w:t xml:space="preserve"> {-10 ... 10} для </w:t>
      </w:r>
      <w:r w:rsidR="00C646A0" w:rsidRPr="00891248">
        <w:rPr>
          <w:color w:val="auto"/>
          <w:sz w:val="28"/>
          <w:szCs w:val="28"/>
          <w:lang w:eastAsia="ru-RU"/>
          <w:rPrChange w:id="2501" w:author="ASD" w:date="2016-06-09T16:59:00Z">
            <w:rPr>
              <w:color w:val="auto"/>
              <w:sz w:val="28"/>
              <w:szCs w:val="28"/>
              <w:lang w:eastAsia="ru-RU"/>
            </w:rPr>
          </w:rPrChange>
        </w:rPr>
        <w:t>ініціалізуючого</w:t>
      </w:r>
      <w:r w:rsidR="00F353FA" w:rsidRPr="00891248">
        <w:rPr>
          <w:color w:val="auto"/>
          <w:sz w:val="28"/>
          <w:szCs w:val="28"/>
          <w:lang w:eastAsia="ru-RU"/>
          <w:rPrChange w:id="2502" w:author="ASD" w:date="2016-06-09T16:59:00Z">
            <w:rPr>
              <w:color w:val="auto"/>
              <w:sz w:val="28"/>
              <w:szCs w:val="28"/>
              <w:lang w:eastAsia="ru-RU"/>
            </w:rPr>
          </w:rPrChange>
        </w:rPr>
        <w:t xml:space="preserve"> прямокутника об'єкта </w:t>
      </w:r>
      <w:r w:rsidR="00C646A0" w:rsidRPr="00891248">
        <w:rPr>
          <w:color w:val="auto"/>
          <w:sz w:val="28"/>
          <w:szCs w:val="28"/>
          <w:lang w:eastAsia="ru-RU"/>
          <w:rPrChange w:id="2503" w:author="ASD" w:date="2016-06-09T16:59:00Z">
            <w:rPr>
              <w:color w:val="auto"/>
              <w:sz w:val="28"/>
              <w:szCs w:val="28"/>
              <w:lang w:eastAsia="ru-RU"/>
            </w:rPr>
          </w:rPrChange>
        </w:rPr>
        <w:t>цікавості</w:t>
      </w:r>
      <w:r w:rsidR="00F353FA" w:rsidRPr="00891248">
        <w:rPr>
          <w:color w:val="auto"/>
          <w:sz w:val="28"/>
          <w:szCs w:val="28"/>
          <w:lang w:eastAsia="ru-RU"/>
          <w:rPrChange w:id="2504" w:author="ASD" w:date="2016-06-09T16:59:00Z">
            <w:rPr>
              <w:color w:val="auto"/>
              <w:sz w:val="28"/>
              <w:szCs w:val="28"/>
              <w:lang w:eastAsia="ru-RU"/>
            </w:rPr>
          </w:rPrChange>
        </w:rPr>
        <w:t xml:space="preserve">. Ми також вважаємо, </w:t>
      </w:r>
      <w:r w:rsidR="00C646A0" w:rsidRPr="00891248">
        <w:rPr>
          <w:color w:val="auto"/>
          <w:sz w:val="28"/>
          <w:szCs w:val="28"/>
          <w:lang w:eastAsia="ru-RU"/>
          <w:rPrChange w:id="2505" w:author="ASD" w:date="2016-06-09T16:59:00Z">
            <w:rPr>
              <w:color w:val="auto"/>
              <w:sz w:val="28"/>
              <w:szCs w:val="28"/>
              <w:lang w:eastAsia="ru-RU"/>
            </w:rPr>
          </w:rPrChange>
        </w:rPr>
        <w:t xml:space="preserve">що </w:t>
      </w:r>
      <w:r w:rsidR="003A6159" w:rsidRPr="00891248">
        <w:rPr>
          <w:color w:val="auto"/>
          <w:sz w:val="28"/>
          <w:szCs w:val="28"/>
          <w:lang w:eastAsia="ru-RU"/>
          <w:rPrChange w:id="2506" w:author="ASD" w:date="2016-06-09T16:59:00Z">
            <w:rPr>
              <w:color w:val="auto"/>
              <w:sz w:val="28"/>
              <w:szCs w:val="28"/>
              <w:lang w:eastAsia="ru-RU"/>
            </w:rPr>
          </w:rPrChange>
        </w:rPr>
        <w:t>під вікно</w:t>
      </w:r>
      <w:r w:rsidR="00C646A0" w:rsidRPr="00891248">
        <w:rPr>
          <w:color w:val="auto"/>
          <w:sz w:val="28"/>
          <w:szCs w:val="28"/>
          <w:lang w:eastAsia="ru-RU"/>
          <w:rPrChange w:id="2507" w:author="ASD" w:date="2016-06-09T16:59:00Z">
            <w:rPr>
              <w:color w:val="auto"/>
              <w:sz w:val="28"/>
              <w:szCs w:val="28"/>
              <w:lang w:eastAsia="ru-RU"/>
            </w:rPr>
          </w:rPrChange>
        </w:rPr>
        <w:t xml:space="preserve"> має</w:t>
      </w:r>
      <w:r w:rsidR="00F353FA" w:rsidRPr="00891248">
        <w:rPr>
          <w:color w:val="auto"/>
          <w:sz w:val="28"/>
          <w:szCs w:val="28"/>
          <w:lang w:eastAsia="ru-RU"/>
          <w:rPrChange w:id="2508" w:author="ASD" w:date="2016-06-09T16:59:00Z">
            <w:rPr>
              <w:color w:val="auto"/>
              <w:sz w:val="28"/>
              <w:szCs w:val="28"/>
              <w:lang w:eastAsia="ru-RU"/>
            </w:rPr>
          </w:rPrChange>
        </w:rPr>
        <w:t xml:space="preserve"> мінімальн</w:t>
      </w:r>
      <w:r w:rsidR="00C646A0" w:rsidRPr="00891248">
        <w:rPr>
          <w:color w:val="auto"/>
          <w:sz w:val="28"/>
          <w:szCs w:val="28"/>
          <w:lang w:eastAsia="ru-RU"/>
          <w:rPrChange w:id="2509" w:author="ASD" w:date="2016-06-09T16:59:00Z">
            <w:rPr>
              <w:color w:val="auto"/>
              <w:sz w:val="28"/>
              <w:szCs w:val="28"/>
              <w:lang w:eastAsia="ru-RU"/>
            </w:rPr>
          </w:rPrChange>
        </w:rPr>
        <w:t>у</w:t>
      </w:r>
      <w:r w:rsidR="00F353FA" w:rsidRPr="00891248">
        <w:rPr>
          <w:color w:val="auto"/>
          <w:sz w:val="28"/>
          <w:szCs w:val="28"/>
          <w:lang w:eastAsia="ru-RU"/>
          <w:rPrChange w:id="2510" w:author="ASD" w:date="2016-06-09T16:59:00Z">
            <w:rPr>
              <w:color w:val="auto"/>
              <w:sz w:val="28"/>
              <w:szCs w:val="28"/>
              <w:lang w:eastAsia="ru-RU"/>
            </w:rPr>
          </w:rPrChange>
        </w:rPr>
        <w:t xml:space="preserve"> площ</w:t>
      </w:r>
      <w:r w:rsidR="00C646A0" w:rsidRPr="00891248">
        <w:rPr>
          <w:color w:val="auto"/>
          <w:sz w:val="28"/>
          <w:szCs w:val="28"/>
          <w:lang w:eastAsia="ru-RU"/>
          <w:rPrChange w:id="2511" w:author="ASD" w:date="2016-06-09T16:59:00Z">
            <w:rPr>
              <w:color w:val="auto"/>
              <w:sz w:val="28"/>
              <w:szCs w:val="28"/>
              <w:lang w:eastAsia="ru-RU"/>
            </w:rPr>
          </w:rPrChange>
        </w:rPr>
        <w:t>у</w:t>
      </w:r>
      <w:r w:rsidR="00F353FA" w:rsidRPr="00891248">
        <w:rPr>
          <w:color w:val="auto"/>
          <w:sz w:val="28"/>
          <w:szCs w:val="28"/>
          <w:lang w:eastAsia="ru-RU"/>
          <w:rPrChange w:id="2512" w:author="ASD" w:date="2016-06-09T16:59:00Z">
            <w:rPr>
              <w:color w:val="auto"/>
              <w:sz w:val="28"/>
              <w:szCs w:val="28"/>
              <w:lang w:eastAsia="ru-RU"/>
            </w:rPr>
          </w:rPrChange>
        </w:rPr>
        <w:t xml:space="preserve"> 25 пікселів.</w:t>
      </w:r>
    </w:p>
    <w:p w:rsidR="00F353FA" w:rsidRPr="00891248" w:rsidRDefault="00F353FA" w:rsidP="00891248">
      <w:pPr>
        <w:pStyle w:val="a9"/>
        <w:shd w:val="clear" w:color="auto" w:fill="FFFFFF"/>
        <w:spacing w:before="0" w:beforeAutospacing="0" w:after="0" w:afterAutospacing="0" w:line="360" w:lineRule="auto"/>
        <w:ind w:firstLine="630"/>
        <w:rPr>
          <w:color w:val="auto"/>
          <w:sz w:val="28"/>
          <w:szCs w:val="28"/>
          <w:lang w:eastAsia="ru-RU"/>
          <w:rPrChange w:id="2513" w:author="ASD" w:date="2016-06-09T16:59:00Z">
            <w:rPr>
              <w:color w:val="auto"/>
              <w:sz w:val="28"/>
              <w:szCs w:val="28"/>
              <w:lang w:eastAsia="ru-RU"/>
            </w:rPr>
          </w:rPrChange>
        </w:rPr>
      </w:pPr>
      <w:r w:rsidRPr="00891248">
        <w:rPr>
          <w:color w:val="auto"/>
          <w:sz w:val="28"/>
          <w:szCs w:val="28"/>
          <w:lang w:eastAsia="ru-RU"/>
          <w:rPrChange w:id="2514" w:author="ASD" w:date="2016-06-09T16:59:00Z">
            <w:rPr>
              <w:color w:val="auto"/>
              <w:sz w:val="28"/>
              <w:szCs w:val="28"/>
              <w:lang w:eastAsia="ru-RU"/>
            </w:rPr>
          </w:rPrChange>
        </w:rPr>
        <w:t xml:space="preserve">Розмір всіх </w:t>
      </w:r>
      <w:r w:rsidR="00D4636D" w:rsidRPr="00891248">
        <w:rPr>
          <w:color w:val="auto"/>
          <w:sz w:val="28"/>
          <w:szCs w:val="28"/>
          <w:lang w:eastAsia="ru-RU"/>
          <w:rPrChange w:id="2515" w:author="ASD" w:date="2016-06-09T16:59:00Z">
            <w:rPr>
              <w:color w:val="auto"/>
              <w:sz w:val="28"/>
              <w:szCs w:val="28"/>
              <w:lang w:eastAsia="ru-RU"/>
            </w:rPr>
          </w:rPrChange>
        </w:rPr>
        <w:t>під</w:t>
      </w:r>
      <w:r w:rsidR="003A6159" w:rsidRPr="00891248">
        <w:rPr>
          <w:color w:val="auto"/>
          <w:sz w:val="28"/>
          <w:szCs w:val="28"/>
          <w:lang w:eastAsia="ru-RU"/>
        </w:rPr>
        <w:t xml:space="preserve"> </w:t>
      </w:r>
      <w:r w:rsidR="00D4636D" w:rsidRPr="00891248">
        <w:rPr>
          <w:color w:val="auto"/>
          <w:sz w:val="28"/>
          <w:szCs w:val="28"/>
          <w:lang w:eastAsia="ru-RU"/>
          <w:rPrChange w:id="2516" w:author="ASD" w:date="2016-06-09T16:59:00Z">
            <w:rPr>
              <w:color w:val="auto"/>
              <w:sz w:val="28"/>
              <w:szCs w:val="28"/>
              <w:lang w:eastAsia="ru-RU"/>
            </w:rPr>
          </w:rPrChange>
        </w:rPr>
        <w:t>вікон</w:t>
      </w:r>
      <w:r w:rsidRPr="00891248">
        <w:rPr>
          <w:color w:val="auto"/>
          <w:sz w:val="28"/>
          <w:szCs w:val="28"/>
          <w:lang w:eastAsia="ru-RU"/>
          <w:rPrChange w:id="2517" w:author="ASD" w:date="2016-06-09T16:59:00Z">
            <w:rPr>
              <w:color w:val="auto"/>
              <w:sz w:val="28"/>
              <w:szCs w:val="28"/>
              <w:lang w:eastAsia="ru-RU"/>
            </w:rPr>
          </w:rPrChange>
        </w:rPr>
        <w:t xml:space="preserve"> </w:t>
      </w:r>
      <w:r w:rsidRPr="00891248">
        <w:rPr>
          <w:i/>
          <w:color w:val="auto"/>
          <w:sz w:val="28"/>
          <w:szCs w:val="28"/>
          <w:lang w:eastAsia="ru-RU"/>
          <w:rPrChange w:id="2518" w:author="ASD" w:date="2016-06-09T16:59:00Z">
            <w:rPr>
              <w:i/>
              <w:color w:val="auto"/>
              <w:sz w:val="28"/>
              <w:szCs w:val="28"/>
              <w:lang w:eastAsia="ru-RU"/>
            </w:rPr>
          </w:rPrChange>
        </w:rPr>
        <w:t>R</w:t>
      </w:r>
      <w:r w:rsidRPr="00891248">
        <w:rPr>
          <w:color w:val="auto"/>
          <w:sz w:val="28"/>
          <w:szCs w:val="28"/>
          <w:lang w:eastAsia="ru-RU"/>
          <w:rPrChange w:id="2519" w:author="ASD" w:date="2016-06-09T16:59:00Z">
            <w:rPr>
              <w:color w:val="auto"/>
              <w:sz w:val="28"/>
              <w:szCs w:val="28"/>
              <w:lang w:eastAsia="ru-RU"/>
            </w:rPr>
          </w:rPrChange>
        </w:rPr>
        <w:t xml:space="preserve"> </w:t>
      </w:r>
      <w:r w:rsidR="00D4636D" w:rsidRPr="00891248">
        <w:rPr>
          <w:color w:val="auto"/>
          <w:sz w:val="28"/>
          <w:szCs w:val="28"/>
          <w:lang w:eastAsia="ru-RU"/>
          <w:rPrChange w:id="2520" w:author="ASD" w:date="2016-06-09T16:59:00Z">
            <w:rPr>
              <w:color w:val="auto"/>
              <w:sz w:val="28"/>
              <w:szCs w:val="28"/>
              <w:lang w:eastAsia="ru-RU"/>
            </w:rPr>
          </w:rPrChange>
        </w:rPr>
        <w:t>вираховується</w:t>
      </w:r>
      <w:r w:rsidRPr="00891248">
        <w:rPr>
          <w:color w:val="auto"/>
          <w:sz w:val="28"/>
          <w:szCs w:val="28"/>
          <w:lang w:eastAsia="ru-RU"/>
          <w:rPrChange w:id="2521" w:author="ASD" w:date="2016-06-09T16:59:00Z">
            <w:rPr>
              <w:color w:val="auto"/>
              <w:sz w:val="28"/>
              <w:szCs w:val="28"/>
              <w:lang w:eastAsia="ru-RU"/>
            </w:rPr>
          </w:rPrChange>
        </w:rPr>
        <w:t xml:space="preserve"> таким </w:t>
      </w:r>
      <w:r w:rsidR="00D4636D" w:rsidRPr="00891248">
        <w:rPr>
          <w:color w:val="auto"/>
          <w:sz w:val="28"/>
          <w:szCs w:val="28"/>
          <w:lang w:eastAsia="ru-RU"/>
          <w:rPrChange w:id="2522" w:author="ASD" w:date="2016-06-09T16:59:00Z">
            <w:rPr>
              <w:color w:val="auto"/>
              <w:sz w:val="28"/>
              <w:szCs w:val="28"/>
              <w:lang w:eastAsia="ru-RU"/>
            </w:rPr>
          </w:rPrChange>
        </w:rPr>
        <w:t>чином</w:t>
      </w:r>
      <w:r w:rsidRPr="00891248">
        <w:rPr>
          <w:color w:val="auto"/>
          <w:sz w:val="28"/>
          <w:szCs w:val="28"/>
          <w:lang w:eastAsia="ru-RU"/>
          <w:rPrChange w:id="2523" w:author="ASD" w:date="2016-06-09T16:59:00Z">
            <w:rPr>
              <w:color w:val="auto"/>
              <w:sz w:val="28"/>
              <w:szCs w:val="28"/>
              <w:lang w:eastAsia="ru-RU"/>
            </w:rPr>
          </w:rPrChange>
        </w:rPr>
        <w:t xml:space="preserve">, </w:t>
      </w:r>
    </w:p>
    <w:p w:rsidR="00FE48EA"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Change w:id="2524" w:author="ASD" w:date="2016-06-09T16:59:00Z">
                  <w:rPr>
                    <w:rFonts w:ascii="Cambria Math" w:hAnsi="Cambria Math"/>
                    <w:sz w:val="28"/>
                    <w:szCs w:val="28"/>
                  </w:rPr>
                </w:rPrChange>
              </w:rPr>
              <m:t>R</m:t>
            </m:r>
            <m:ctrlPr>
              <w:rPr>
                <w:rFonts w:ascii="Cambria Math" w:hAnsi="Cambria Math"/>
                <w:i/>
                <w:sz w:val="28"/>
                <w:szCs w:val="28"/>
                <w:rPrChange w:id="2525" w:author="ASD" w:date="2016-06-09T16:59:00Z">
                  <w:rPr>
                    <w:rFonts w:ascii="Cambria Math" w:hAnsi="Cambria Math"/>
                    <w:i/>
                    <w:sz w:val="28"/>
                    <w:szCs w:val="28"/>
                  </w:rPr>
                </w:rPrChange>
              </w:rPr>
            </m:ctrlP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Change w:id="2526" w:author="ASD" w:date="2016-06-09T16:59:00Z">
                  <w:rPr>
                    <w:rFonts w:ascii="Cambria Math" w:hAnsi="Cambria Math"/>
                    <w:sz w:val="28"/>
                    <w:szCs w:val="28"/>
                  </w:rPr>
                </w:rPrChange>
              </w:rPr>
              <m:t>s∈</m:t>
            </m:r>
            <m:sSup>
              <m:sSupPr>
                <m:ctrlPr>
                  <w:rPr>
                    <w:rFonts w:ascii="Cambria Math" w:hAnsi="Cambria Math"/>
                    <w:i/>
                    <w:sz w:val="28"/>
                    <w:szCs w:val="28"/>
                    <w:rPrChange w:id="2527" w:author="ASD" w:date="2016-06-09T16:59:00Z">
                      <w:rPr>
                        <w:rFonts w:ascii="Cambria Math" w:hAnsi="Cambria Math"/>
                        <w:i/>
                        <w:sz w:val="28"/>
                        <w:szCs w:val="28"/>
                      </w:rPr>
                    </w:rPrChange>
                  </w:rPr>
                </m:ctrlPr>
              </m:sSupPr>
              <m:e>
                <m:r>
                  <w:rPr>
                    <w:rFonts w:ascii="Cambria Math" w:hAnsi="Cambria Math"/>
                    <w:sz w:val="28"/>
                    <w:szCs w:val="28"/>
                    <w:rPrChange w:id="2528" w:author="ASD" w:date="2016-06-09T16:59:00Z">
                      <w:rPr>
                        <w:rFonts w:ascii="Cambria Math" w:hAnsi="Cambria Math"/>
                        <w:sz w:val="28"/>
                        <w:szCs w:val="28"/>
                      </w:rPr>
                    </w:rPrChange>
                  </w:rPr>
                  <m:t>1.2</m:t>
                </m:r>
              </m:e>
              <m:sup>
                <m:r>
                  <w:rPr>
                    <w:rFonts w:ascii="Cambria Math" w:hAnsi="Cambria Math"/>
                    <w:sz w:val="28"/>
                    <w:szCs w:val="28"/>
                    <w:rPrChange w:id="2529" w:author="ASD" w:date="2016-06-09T16:59:00Z">
                      <w:rPr>
                        <w:rFonts w:ascii="Cambria Math" w:hAnsi="Cambria Math"/>
                        <w:sz w:val="28"/>
                        <w:szCs w:val="28"/>
                      </w:rPr>
                    </w:rPrChange>
                  </w:rPr>
                  <m:t>{-10…10}</m:t>
                </m:r>
              </m:sup>
            </m:sSup>
            <m:ctrlPr>
              <w:rPr>
                <w:rFonts w:ascii="Cambria Math" w:hAnsi="Cambria Math"/>
                <w:i/>
                <w:sz w:val="28"/>
                <w:szCs w:val="28"/>
                <w:rPrChange w:id="2530" w:author="ASD" w:date="2016-06-09T16:59:00Z">
                  <w:rPr>
                    <w:rFonts w:ascii="Cambria Math" w:hAnsi="Cambria Math"/>
                    <w:i/>
                    <w:sz w:val="28"/>
                    <w:szCs w:val="28"/>
                  </w:rPr>
                </w:rPrChange>
              </w:rPr>
            </m:ctrlPr>
          </m:sub>
          <m:sup>
            <m:ctrlPr>
              <w:rPr>
                <w:rFonts w:ascii="Cambria Math" w:hAnsi="Cambria Math"/>
                <w:i/>
                <w:sz w:val="28"/>
                <w:szCs w:val="28"/>
                <w:rPrChange w:id="2531" w:author="ASD" w:date="2016-06-09T16:59:00Z">
                  <w:rPr>
                    <w:rFonts w:ascii="Cambria Math" w:hAnsi="Cambria Math"/>
                    <w:i/>
                    <w:sz w:val="28"/>
                    <w:szCs w:val="28"/>
                  </w:rPr>
                </w:rPrChange>
              </w:rPr>
            </m:ctrlPr>
          </m:sup>
          <m:e>
            <m:d>
              <m:dPr>
                <m:begChr m:val="["/>
                <m:endChr m:val="]"/>
                <m:ctrlPr>
                  <w:rPr>
                    <w:rFonts w:ascii="Cambria Math" w:hAnsi="Cambria Math"/>
                    <w:i/>
                    <w:sz w:val="28"/>
                    <w:szCs w:val="28"/>
                    <w:rPrChange w:id="2532" w:author="ASD" w:date="2016-06-09T16:59:00Z">
                      <w:rPr>
                        <w:rFonts w:ascii="Cambria Math" w:hAnsi="Cambria Math"/>
                        <w:i/>
                        <w:sz w:val="28"/>
                        <w:szCs w:val="28"/>
                      </w:rPr>
                    </w:rPrChange>
                  </w:rPr>
                </m:ctrlPr>
              </m:dPr>
              <m:e>
                <m:f>
                  <m:fPr>
                    <m:ctrlPr>
                      <w:rPr>
                        <w:rFonts w:ascii="Cambria Math" w:hAnsi="Cambria Math"/>
                        <w:i/>
                        <w:sz w:val="28"/>
                        <w:szCs w:val="28"/>
                        <w:rPrChange w:id="2533" w:author="ASD" w:date="2016-06-09T16:59:00Z">
                          <w:rPr>
                            <w:rFonts w:ascii="Cambria Math" w:hAnsi="Cambria Math"/>
                            <w:i/>
                            <w:sz w:val="28"/>
                            <w:szCs w:val="28"/>
                          </w:rPr>
                        </w:rPrChange>
                      </w:rPr>
                    </m:ctrlPr>
                  </m:fPr>
                  <m:num>
                    <m:r>
                      <w:rPr>
                        <w:rFonts w:ascii="Cambria Math" w:hAnsi="Cambria Math"/>
                        <w:sz w:val="28"/>
                        <w:szCs w:val="28"/>
                        <w:rPrChange w:id="2534" w:author="ASD" w:date="2016-06-09T16:59:00Z">
                          <w:rPr>
                            <w:rFonts w:ascii="Cambria Math" w:hAnsi="Cambria Math"/>
                            <w:sz w:val="28"/>
                            <w:szCs w:val="28"/>
                          </w:rPr>
                        </w:rPrChange>
                      </w:rPr>
                      <m:t>n-s(w+</m:t>
                    </m:r>
                    <m:sSub>
                      <m:sSubPr>
                        <m:ctrlPr>
                          <w:rPr>
                            <w:rFonts w:ascii="Cambria Math" w:hAnsi="Cambria Math"/>
                            <w:i/>
                            <w:sz w:val="28"/>
                            <w:szCs w:val="28"/>
                            <w:rPrChange w:id="2535" w:author="ASD" w:date="2016-06-09T16:59:00Z">
                              <w:rPr>
                                <w:rFonts w:ascii="Cambria Math" w:hAnsi="Cambria Math"/>
                                <w:i/>
                                <w:sz w:val="28"/>
                                <w:szCs w:val="28"/>
                              </w:rPr>
                            </w:rPrChange>
                          </w:rPr>
                        </m:ctrlPr>
                      </m:sSubPr>
                      <m:e>
                        <m:r>
                          <w:rPr>
                            <w:rFonts w:ascii="Cambria Math" w:hAnsi="Cambria Math"/>
                            <w:sz w:val="28"/>
                            <w:szCs w:val="28"/>
                            <w:rPrChange w:id="2536" w:author="ASD" w:date="2016-06-09T16:59:00Z">
                              <w:rPr>
                                <w:rFonts w:ascii="Cambria Math" w:hAnsi="Cambria Math"/>
                                <w:sz w:val="28"/>
                                <w:szCs w:val="28"/>
                              </w:rPr>
                            </w:rPrChange>
                          </w:rPr>
                          <m:t>d</m:t>
                        </m:r>
                      </m:e>
                      <m:sub>
                        <m:r>
                          <w:rPr>
                            <w:rFonts w:ascii="Cambria Math" w:hAnsi="Cambria Math"/>
                            <w:sz w:val="28"/>
                            <w:szCs w:val="28"/>
                            <w:rPrChange w:id="2537" w:author="ASD" w:date="2016-06-09T16:59:00Z">
                              <w:rPr>
                                <w:rFonts w:ascii="Cambria Math" w:hAnsi="Cambria Math"/>
                                <w:sz w:val="28"/>
                                <w:szCs w:val="28"/>
                              </w:rPr>
                            </w:rPrChange>
                          </w:rPr>
                          <m:t>x</m:t>
                        </m:r>
                      </m:sub>
                    </m:sSub>
                    <m:r>
                      <w:rPr>
                        <w:rFonts w:ascii="Cambria Math" w:hAnsi="Cambria Math"/>
                        <w:sz w:val="28"/>
                        <w:szCs w:val="28"/>
                        <w:rPrChange w:id="2538" w:author="ASD" w:date="2016-06-09T16:59:00Z">
                          <w:rPr>
                            <w:rFonts w:ascii="Cambria Math" w:hAnsi="Cambria Math"/>
                            <w:sz w:val="28"/>
                            <w:szCs w:val="28"/>
                          </w:rPr>
                        </w:rPrChange>
                      </w:rPr>
                      <m:t>)</m:t>
                    </m:r>
                  </m:num>
                  <m:den>
                    <m:r>
                      <w:rPr>
                        <w:rFonts w:ascii="Cambria Math" w:hAnsi="Cambria Math"/>
                        <w:sz w:val="28"/>
                        <w:szCs w:val="28"/>
                        <w:rPrChange w:id="2539" w:author="ASD" w:date="2016-06-09T16:59:00Z">
                          <w:rPr>
                            <w:rFonts w:ascii="Cambria Math" w:hAnsi="Cambria Math"/>
                            <w:sz w:val="28"/>
                            <w:szCs w:val="28"/>
                          </w:rPr>
                        </w:rPrChange>
                      </w:rPr>
                      <m:t>s</m:t>
                    </m:r>
                    <m:sSub>
                      <m:sSubPr>
                        <m:ctrlPr>
                          <w:rPr>
                            <w:rFonts w:ascii="Cambria Math" w:hAnsi="Cambria Math"/>
                            <w:i/>
                            <w:sz w:val="28"/>
                            <w:szCs w:val="28"/>
                            <w:rPrChange w:id="2540" w:author="ASD" w:date="2016-06-09T16:59:00Z">
                              <w:rPr>
                                <w:rFonts w:ascii="Cambria Math" w:hAnsi="Cambria Math"/>
                                <w:i/>
                                <w:sz w:val="28"/>
                                <w:szCs w:val="28"/>
                              </w:rPr>
                            </w:rPrChange>
                          </w:rPr>
                        </m:ctrlPr>
                      </m:sSubPr>
                      <m:e>
                        <m:r>
                          <w:rPr>
                            <w:rFonts w:ascii="Cambria Math" w:hAnsi="Cambria Math"/>
                            <w:sz w:val="28"/>
                            <w:szCs w:val="28"/>
                            <w:rPrChange w:id="2541" w:author="ASD" w:date="2016-06-09T16:59:00Z">
                              <w:rPr>
                                <w:rFonts w:ascii="Cambria Math" w:hAnsi="Cambria Math"/>
                                <w:sz w:val="28"/>
                                <w:szCs w:val="28"/>
                              </w:rPr>
                            </w:rPrChange>
                          </w:rPr>
                          <m:t>d</m:t>
                        </m:r>
                      </m:e>
                      <m:sub>
                        <m:r>
                          <w:rPr>
                            <w:rFonts w:ascii="Cambria Math" w:hAnsi="Cambria Math"/>
                            <w:sz w:val="28"/>
                            <w:szCs w:val="28"/>
                            <w:rPrChange w:id="2542" w:author="ASD" w:date="2016-06-09T16:59:00Z">
                              <w:rPr>
                                <w:rFonts w:ascii="Cambria Math" w:hAnsi="Cambria Math"/>
                                <w:sz w:val="28"/>
                                <w:szCs w:val="28"/>
                              </w:rPr>
                            </w:rPrChange>
                          </w:rPr>
                          <m:t>x</m:t>
                        </m:r>
                      </m:sub>
                    </m:sSub>
                  </m:den>
                </m:f>
              </m:e>
            </m:d>
            <m:d>
              <m:dPr>
                <m:begChr m:val="["/>
                <m:endChr m:val="]"/>
                <m:ctrlPr>
                  <w:rPr>
                    <w:rFonts w:ascii="Cambria Math" w:hAnsi="Cambria Math"/>
                    <w:i/>
                    <w:sz w:val="28"/>
                    <w:szCs w:val="28"/>
                    <w:rPrChange w:id="2543" w:author="ASD" w:date="2016-06-09T16:59:00Z">
                      <w:rPr>
                        <w:rFonts w:ascii="Cambria Math" w:hAnsi="Cambria Math"/>
                        <w:i/>
                        <w:sz w:val="28"/>
                        <w:szCs w:val="28"/>
                      </w:rPr>
                    </w:rPrChange>
                  </w:rPr>
                </m:ctrlPr>
              </m:dPr>
              <m:e>
                <m:f>
                  <m:fPr>
                    <m:ctrlPr>
                      <w:rPr>
                        <w:rFonts w:ascii="Cambria Math" w:hAnsi="Cambria Math"/>
                        <w:i/>
                        <w:sz w:val="28"/>
                        <w:szCs w:val="28"/>
                        <w:rPrChange w:id="2544" w:author="ASD" w:date="2016-06-09T16:59:00Z">
                          <w:rPr>
                            <w:rFonts w:ascii="Cambria Math" w:hAnsi="Cambria Math"/>
                            <w:i/>
                            <w:sz w:val="28"/>
                            <w:szCs w:val="28"/>
                          </w:rPr>
                        </w:rPrChange>
                      </w:rPr>
                    </m:ctrlPr>
                  </m:fPr>
                  <m:num>
                    <m:r>
                      <w:rPr>
                        <w:rFonts w:ascii="Cambria Math" w:hAnsi="Cambria Math"/>
                        <w:sz w:val="28"/>
                        <w:szCs w:val="28"/>
                        <w:rPrChange w:id="2545" w:author="ASD" w:date="2016-06-09T16:59:00Z">
                          <w:rPr>
                            <w:rFonts w:ascii="Cambria Math" w:hAnsi="Cambria Math"/>
                            <w:sz w:val="28"/>
                            <w:szCs w:val="28"/>
                          </w:rPr>
                        </w:rPrChange>
                      </w:rPr>
                      <m:t>m-s(h+</m:t>
                    </m:r>
                    <m:sSub>
                      <m:sSubPr>
                        <m:ctrlPr>
                          <w:rPr>
                            <w:rFonts w:ascii="Cambria Math" w:hAnsi="Cambria Math"/>
                            <w:i/>
                            <w:sz w:val="28"/>
                            <w:szCs w:val="28"/>
                            <w:rPrChange w:id="2546" w:author="ASD" w:date="2016-06-09T16:59:00Z">
                              <w:rPr>
                                <w:rFonts w:ascii="Cambria Math" w:hAnsi="Cambria Math"/>
                                <w:i/>
                                <w:sz w:val="28"/>
                                <w:szCs w:val="28"/>
                              </w:rPr>
                            </w:rPrChange>
                          </w:rPr>
                        </m:ctrlPr>
                      </m:sSubPr>
                      <m:e>
                        <m:r>
                          <w:rPr>
                            <w:rFonts w:ascii="Cambria Math" w:hAnsi="Cambria Math"/>
                            <w:sz w:val="28"/>
                            <w:szCs w:val="28"/>
                            <w:rPrChange w:id="2547" w:author="ASD" w:date="2016-06-09T16:59:00Z">
                              <w:rPr>
                                <w:rFonts w:ascii="Cambria Math" w:hAnsi="Cambria Math"/>
                                <w:sz w:val="28"/>
                                <w:szCs w:val="28"/>
                              </w:rPr>
                            </w:rPrChange>
                          </w:rPr>
                          <m:t>d</m:t>
                        </m:r>
                      </m:e>
                      <m:sub>
                        <m:r>
                          <w:rPr>
                            <w:rFonts w:ascii="Cambria Math" w:hAnsi="Cambria Math"/>
                            <w:sz w:val="28"/>
                            <w:szCs w:val="28"/>
                            <w:rPrChange w:id="2548" w:author="ASD" w:date="2016-06-09T16:59:00Z">
                              <w:rPr>
                                <w:rFonts w:ascii="Cambria Math" w:hAnsi="Cambria Math"/>
                                <w:sz w:val="28"/>
                                <w:szCs w:val="28"/>
                              </w:rPr>
                            </w:rPrChange>
                          </w:rPr>
                          <m:t>x</m:t>
                        </m:r>
                      </m:sub>
                    </m:sSub>
                    <m:r>
                      <w:rPr>
                        <w:rFonts w:ascii="Cambria Math" w:hAnsi="Cambria Math"/>
                        <w:sz w:val="28"/>
                        <w:szCs w:val="28"/>
                        <w:rPrChange w:id="2549" w:author="ASD" w:date="2016-06-09T16:59:00Z">
                          <w:rPr>
                            <w:rFonts w:ascii="Cambria Math" w:hAnsi="Cambria Math"/>
                            <w:sz w:val="28"/>
                            <w:szCs w:val="28"/>
                          </w:rPr>
                        </w:rPrChange>
                      </w:rPr>
                      <m:t>)</m:t>
                    </m:r>
                  </m:num>
                  <m:den>
                    <m:r>
                      <w:rPr>
                        <w:rFonts w:ascii="Cambria Math" w:hAnsi="Cambria Math"/>
                        <w:sz w:val="28"/>
                        <w:szCs w:val="28"/>
                        <w:rPrChange w:id="2550" w:author="ASD" w:date="2016-06-09T16:59:00Z">
                          <w:rPr>
                            <w:rFonts w:ascii="Cambria Math" w:hAnsi="Cambria Math"/>
                            <w:sz w:val="28"/>
                            <w:szCs w:val="28"/>
                          </w:rPr>
                        </w:rPrChange>
                      </w:rPr>
                      <m:t>s</m:t>
                    </m:r>
                    <m:sSub>
                      <m:sSubPr>
                        <m:ctrlPr>
                          <w:rPr>
                            <w:rFonts w:ascii="Cambria Math" w:hAnsi="Cambria Math"/>
                            <w:i/>
                            <w:sz w:val="28"/>
                            <w:szCs w:val="28"/>
                            <w:rPrChange w:id="2551" w:author="ASD" w:date="2016-06-09T16:59:00Z">
                              <w:rPr>
                                <w:rFonts w:ascii="Cambria Math" w:hAnsi="Cambria Math"/>
                                <w:i/>
                                <w:sz w:val="28"/>
                                <w:szCs w:val="28"/>
                              </w:rPr>
                            </w:rPrChange>
                          </w:rPr>
                        </m:ctrlPr>
                      </m:sSubPr>
                      <m:e>
                        <m:r>
                          <w:rPr>
                            <w:rFonts w:ascii="Cambria Math" w:hAnsi="Cambria Math"/>
                            <w:sz w:val="28"/>
                            <w:szCs w:val="28"/>
                            <w:rPrChange w:id="2552" w:author="ASD" w:date="2016-06-09T16:59:00Z">
                              <w:rPr>
                                <w:rFonts w:ascii="Cambria Math" w:hAnsi="Cambria Math"/>
                                <w:sz w:val="28"/>
                                <w:szCs w:val="28"/>
                              </w:rPr>
                            </w:rPrChange>
                          </w:rPr>
                          <m:t>d</m:t>
                        </m:r>
                      </m:e>
                      <m:sub>
                        <m:r>
                          <w:rPr>
                            <w:rFonts w:ascii="Cambria Math" w:hAnsi="Cambria Math"/>
                            <w:sz w:val="28"/>
                            <w:szCs w:val="28"/>
                            <w:rPrChange w:id="2553" w:author="ASD" w:date="2016-06-09T16:59:00Z">
                              <w:rPr>
                                <w:rFonts w:ascii="Cambria Math" w:hAnsi="Cambria Math"/>
                                <w:sz w:val="28"/>
                                <w:szCs w:val="28"/>
                              </w:rPr>
                            </w:rPrChange>
                          </w:rPr>
                          <m:t>y</m:t>
                        </m:r>
                      </m:sub>
                    </m:sSub>
                  </m:den>
                </m:f>
              </m:e>
            </m:d>
            <m:r>
              <w:rPr>
                <w:rFonts w:ascii="Cambria Math" w:hAnsi="Cambria Math"/>
                <w:sz w:val="28"/>
                <w:szCs w:val="28"/>
                <w:rPrChange w:id="2554" w:author="ASD" w:date="2016-06-09T16:59:00Z">
                  <w:rPr>
                    <w:rFonts w:ascii="Cambria Math" w:hAnsi="Cambria Math"/>
                    <w:sz w:val="28"/>
                    <w:szCs w:val="28"/>
                  </w:rPr>
                </w:rPrChange>
              </w:rPr>
              <m:t xml:space="preserve">,                             </m:t>
            </m:r>
            <m:ctrlPr>
              <w:rPr>
                <w:rFonts w:ascii="Cambria Math" w:hAnsi="Cambria Math"/>
                <w:i/>
                <w:sz w:val="28"/>
                <w:szCs w:val="28"/>
                <w:rPrChange w:id="2555" w:author="ASD" w:date="2016-06-09T16:59:00Z">
                  <w:rPr>
                    <w:rFonts w:ascii="Cambria Math" w:hAnsi="Cambria Math"/>
                    <w:i/>
                    <w:sz w:val="28"/>
                    <w:szCs w:val="28"/>
                  </w:rPr>
                </w:rPrChange>
              </w:rPr>
            </m:ctrlPr>
          </m:e>
        </m:nary>
      </m:oMath>
      <w:r w:rsidR="00FE48EA" w:rsidRPr="00891248">
        <w:rPr>
          <w:color w:val="auto"/>
          <w:sz w:val="28"/>
          <w:szCs w:val="28"/>
          <w:lang w:eastAsia="ru-RU"/>
        </w:rPr>
        <w:t>(3.12)</w:t>
      </w:r>
    </w:p>
    <w:p w:rsidR="0085304B" w:rsidRPr="00891248" w:rsidRDefault="0085304B" w:rsidP="00891248">
      <w:pPr>
        <w:pStyle w:val="a9"/>
        <w:shd w:val="clear" w:color="auto" w:fill="FFFFFF"/>
        <w:spacing w:before="0" w:beforeAutospacing="0" w:after="0" w:afterAutospacing="0" w:line="360" w:lineRule="auto"/>
        <w:ind w:firstLine="1980"/>
        <w:jc w:val="left"/>
        <w:rPr>
          <w:color w:val="auto"/>
          <w:sz w:val="28"/>
          <w:szCs w:val="28"/>
          <w:lang w:eastAsia="ru-RU"/>
          <w:rPrChange w:id="2556" w:author="ASD" w:date="2016-06-09T16:59:00Z">
            <w:rPr>
              <w:color w:val="auto"/>
              <w:sz w:val="28"/>
              <w:szCs w:val="28"/>
              <w:lang w:eastAsia="ru-RU"/>
            </w:rPr>
          </w:rPrChange>
        </w:rPr>
      </w:pPr>
      <w:r w:rsidRPr="00891248">
        <w:rPr>
          <w:color w:val="auto"/>
          <w:sz w:val="28"/>
          <w:szCs w:val="28"/>
          <w:lang w:eastAsia="ru-RU"/>
          <w:rPrChange w:id="2557" w:author="ASD" w:date="2016-06-09T16:59:00Z">
            <w:rPr>
              <w:color w:val="auto"/>
              <w:sz w:val="28"/>
              <w:szCs w:val="28"/>
              <w:lang w:eastAsia="ru-RU"/>
            </w:rPr>
          </w:rPrChange>
        </w:rPr>
        <w:t>де</w:t>
      </w:r>
      <w:r w:rsidRPr="00891248">
        <w:rPr>
          <w:color w:val="auto"/>
          <w:sz w:val="28"/>
          <w:szCs w:val="28"/>
          <w:lang w:eastAsia="ru-RU"/>
          <w:rPrChange w:id="2558" w:author="ASD" w:date="2016-06-09T16:59:00Z">
            <w:rPr>
              <w:color w:val="auto"/>
              <w:sz w:val="28"/>
              <w:szCs w:val="28"/>
              <w:lang w:eastAsia="ru-RU"/>
            </w:rPr>
          </w:rPrChange>
        </w:rPr>
        <w:tab/>
        <w:t>n – ширина вікна;</w:t>
      </w:r>
    </w:p>
    <w:p w:rsidR="0085304B" w:rsidRPr="00891248" w:rsidRDefault="0085304B" w:rsidP="00891248">
      <w:pPr>
        <w:pStyle w:val="a9"/>
        <w:shd w:val="clear" w:color="auto" w:fill="FFFFFF"/>
        <w:spacing w:before="0" w:beforeAutospacing="0" w:after="0" w:afterAutospacing="0" w:line="360" w:lineRule="auto"/>
        <w:ind w:left="852" w:firstLine="1980"/>
        <w:jc w:val="left"/>
        <w:rPr>
          <w:color w:val="auto"/>
          <w:sz w:val="28"/>
          <w:szCs w:val="28"/>
          <w:lang w:eastAsia="ru-RU"/>
          <w:rPrChange w:id="2559" w:author="ASD" w:date="2016-06-09T16:59:00Z">
            <w:rPr>
              <w:color w:val="auto"/>
              <w:sz w:val="28"/>
              <w:szCs w:val="28"/>
              <w:lang w:eastAsia="ru-RU"/>
            </w:rPr>
          </w:rPrChange>
        </w:rPr>
      </w:pPr>
      <w:r w:rsidRPr="00891248">
        <w:rPr>
          <w:color w:val="auto"/>
          <w:sz w:val="28"/>
          <w:szCs w:val="28"/>
          <w:lang w:eastAsia="ru-RU"/>
          <w:rPrChange w:id="2560" w:author="ASD" w:date="2016-06-09T16:59:00Z">
            <w:rPr>
              <w:color w:val="auto"/>
              <w:sz w:val="28"/>
              <w:szCs w:val="28"/>
              <w:lang w:eastAsia="ru-RU"/>
            </w:rPr>
          </w:rPrChange>
        </w:rPr>
        <w:t xml:space="preserve">w = 80 – ширина </w:t>
      </w:r>
      <w:r w:rsidR="003A6159" w:rsidRPr="00891248">
        <w:rPr>
          <w:color w:val="auto"/>
          <w:sz w:val="28"/>
          <w:szCs w:val="28"/>
          <w:lang w:eastAsia="ru-RU"/>
          <w:rPrChange w:id="2561" w:author="ASD" w:date="2016-06-09T16:59:00Z">
            <w:rPr>
              <w:color w:val="auto"/>
              <w:sz w:val="28"/>
              <w:szCs w:val="28"/>
              <w:lang w:eastAsia="ru-RU"/>
            </w:rPr>
          </w:rPrChange>
        </w:rPr>
        <w:t>під вікна</w:t>
      </w:r>
      <w:r w:rsidRPr="00891248">
        <w:rPr>
          <w:color w:val="auto"/>
          <w:sz w:val="28"/>
          <w:szCs w:val="28"/>
          <w:lang w:eastAsia="ru-RU"/>
          <w:rPrChange w:id="2562" w:author="ASD" w:date="2016-06-09T16:59:00Z">
            <w:rPr>
              <w:color w:val="auto"/>
              <w:sz w:val="28"/>
              <w:szCs w:val="28"/>
              <w:lang w:eastAsia="ru-RU"/>
            </w:rPr>
          </w:rPrChange>
        </w:rPr>
        <w:t>;</w:t>
      </w:r>
    </w:p>
    <w:p w:rsidR="0085304B" w:rsidRPr="00891248" w:rsidRDefault="0085304B" w:rsidP="00891248">
      <w:pPr>
        <w:pStyle w:val="a9"/>
        <w:shd w:val="clear" w:color="auto" w:fill="FFFFFF"/>
        <w:spacing w:before="0" w:beforeAutospacing="0" w:after="0" w:afterAutospacing="0" w:line="360" w:lineRule="auto"/>
        <w:ind w:left="852" w:firstLine="1980"/>
        <w:jc w:val="left"/>
        <w:rPr>
          <w:color w:val="auto"/>
          <w:sz w:val="28"/>
          <w:szCs w:val="28"/>
          <w:lang w:eastAsia="ru-RU"/>
          <w:rPrChange w:id="2563" w:author="ASD" w:date="2016-06-09T16:59:00Z">
            <w:rPr>
              <w:color w:val="auto"/>
              <w:sz w:val="28"/>
              <w:szCs w:val="28"/>
              <w:lang w:eastAsia="ru-RU"/>
            </w:rPr>
          </w:rPrChange>
        </w:rPr>
      </w:pPr>
      <w:r w:rsidRPr="00891248">
        <w:rPr>
          <w:color w:val="auto"/>
          <w:sz w:val="28"/>
          <w:szCs w:val="28"/>
          <w:lang w:eastAsia="ru-RU"/>
          <w:rPrChange w:id="2564" w:author="ASD" w:date="2016-06-09T16:59:00Z">
            <w:rPr>
              <w:color w:val="auto"/>
              <w:sz w:val="28"/>
              <w:szCs w:val="28"/>
              <w:lang w:eastAsia="ru-RU"/>
            </w:rPr>
          </w:rPrChange>
        </w:rPr>
        <w:t>m – висота зображення;</w:t>
      </w:r>
    </w:p>
    <w:p w:rsidR="0085304B" w:rsidRPr="00891248" w:rsidRDefault="0085304B" w:rsidP="00891248">
      <w:pPr>
        <w:pStyle w:val="a9"/>
        <w:shd w:val="clear" w:color="auto" w:fill="FFFFFF"/>
        <w:spacing w:before="0" w:beforeAutospacing="0" w:after="0" w:afterAutospacing="0" w:line="360" w:lineRule="auto"/>
        <w:ind w:firstLine="1980"/>
        <w:jc w:val="left"/>
        <w:rPr>
          <w:color w:val="auto"/>
          <w:sz w:val="28"/>
          <w:szCs w:val="28"/>
          <w:lang w:eastAsia="ru-RU"/>
          <w:rPrChange w:id="2565" w:author="ASD" w:date="2016-06-09T16:59:00Z">
            <w:rPr>
              <w:color w:val="auto"/>
              <w:sz w:val="28"/>
              <w:szCs w:val="28"/>
              <w:lang w:eastAsia="ru-RU"/>
            </w:rPr>
          </w:rPrChange>
        </w:rPr>
      </w:pPr>
      <w:r w:rsidRPr="00891248">
        <w:rPr>
          <w:color w:val="auto"/>
          <w:sz w:val="28"/>
          <w:szCs w:val="28"/>
          <w:lang w:eastAsia="ru-RU"/>
          <w:rPrChange w:id="2566" w:author="ASD" w:date="2016-06-09T16:59:00Z">
            <w:rPr>
              <w:color w:val="auto"/>
              <w:sz w:val="28"/>
              <w:szCs w:val="28"/>
              <w:lang w:eastAsia="ru-RU"/>
            </w:rPr>
          </w:rPrChange>
        </w:rPr>
        <w:tab/>
      </w:r>
      <w:r w:rsidRPr="00891248">
        <w:rPr>
          <w:color w:val="auto"/>
          <w:sz w:val="28"/>
          <w:szCs w:val="28"/>
          <w:lang w:eastAsia="ru-RU"/>
          <w:rPrChange w:id="2567" w:author="ASD" w:date="2016-06-09T16:59:00Z">
            <w:rPr>
              <w:color w:val="auto"/>
              <w:sz w:val="28"/>
              <w:szCs w:val="28"/>
              <w:lang w:eastAsia="ru-RU"/>
            </w:rPr>
          </w:rPrChange>
        </w:rPr>
        <w:tab/>
        <w:t xml:space="preserve">h = 60 – висота </w:t>
      </w:r>
      <w:r w:rsidR="003A6159" w:rsidRPr="00891248">
        <w:rPr>
          <w:color w:val="auto"/>
          <w:sz w:val="28"/>
          <w:szCs w:val="28"/>
          <w:lang w:eastAsia="ru-RU"/>
          <w:rPrChange w:id="2568" w:author="ASD" w:date="2016-06-09T16:59:00Z">
            <w:rPr>
              <w:color w:val="auto"/>
              <w:sz w:val="28"/>
              <w:szCs w:val="28"/>
              <w:lang w:eastAsia="ru-RU"/>
            </w:rPr>
          </w:rPrChange>
        </w:rPr>
        <w:t>під вікна</w:t>
      </w:r>
      <w:r w:rsidRPr="00891248">
        <w:rPr>
          <w:color w:val="auto"/>
          <w:sz w:val="28"/>
          <w:szCs w:val="28"/>
          <w:lang w:eastAsia="ru-RU"/>
          <w:rPrChange w:id="2569" w:author="ASD" w:date="2016-06-09T16:59:00Z">
            <w:rPr>
              <w:color w:val="auto"/>
              <w:sz w:val="28"/>
              <w:szCs w:val="28"/>
              <w:lang w:eastAsia="ru-RU"/>
            </w:rPr>
          </w:rPrChange>
        </w:rPr>
        <w:t>.</w:t>
      </w:r>
    </w:p>
    <w:p w:rsidR="00FE48EA" w:rsidRPr="00891248" w:rsidRDefault="00FE48EA" w:rsidP="00891248">
      <w:pPr>
        <w:pStyle w:val="a9"/>
        <w:shd w:val="clear" w:color="auto" w:fill="FFFFFF"/>
        <w:spacing w:before="0" w:beforeAutospacing="0" w:after="0" w:afterAutospacing="0" w:line="360" w:lineRule="auto"/>
        <w:ind w:firstLine="630"/>
        <w:rPr>
          <w:color w:val="auto"/>
          <w:sz w:val="28"/>
          <w:szCs w:val="28"/>
          <w:lang w:eastAsia="ru-RU"/>
          <w:rPrChange w:id="2570" w:author="ASD" w:date="2016-06-09T16:59:00Z">
            <w:rPr>
              <w:color w:val="auto"/>
              <w:sz w:val="28"/>
              <w:szCs w:val="28"/>
              <w:lang w:eastAsia="ru-RU"/>
            </w:rPr>
          </w:rPrChange>
        </w:rPr>
      </w:pPr>
      <w:r w:rsidRPr="00891248">
        <w:rPr>
          <w:color w:val="auto"/>
          <w:sz w:val="28"/>
          <w:szCs w:val="28"/>
          <w:lang w:eastAsia="ru-RU"/>
          <w:rPrChange w:id="2571" w:author="ASD" w:date="2016-06-09T16:59:00Z">
            <w:rPr>
              <w:color w:val="auto"/>
              <w:sz w:val="28"/>
              <w:szCs w:val="28"/>
              <w:lang w:eastAsia="ru-RU"/>
            </w:rPr>
          </w:rPrChange>
        </w:rPr>
        <w:t xml:space="preserve">У рівнянні 3.12 </w:t>
      </w:r>
      <w:r w:rsidR="0085304B" w:rsidRPr="00891248">
        <w:rPr>
          <w:i/>
          <w:color w:val="auto"/>
          <w:sz w:val="28"/>
          <w:szCs w:val="28"/>
          <w:lang w:eastAsia="ru-RU"/>
          <w:rPrChange w:id="2572" w:author="ASD" w:date="2016-06-09T16:59:00Z">
            <w:rPr>
              <w:i/>
              <w:color w:val="auto"/>
              <w:sz w:val="28"/>
              <w:szCs w:val="28"/>
              <w:lang w:eastAsia="ru-RU"/>
            </w:rPr>
          </w:rPrChange>
        </w:rPr>
        <w:t>w</w:t>
      </w:r>
      <w:r w:rsidR="0085304B" w:rsidRPr="00891248">
        <w:rPr>
          <w:color w:val="auto"/>
          <w:sz w:val="28"/>
          <w:szCs w:val="28"/>
          <w:lang w:eastAsia="ru-RU"/>
          <w:rPrChange w:id="2573" w:author="ASD" w:date="2016-06-09T16:59:00Z">
            <w:rPr>
              <w:color w:val="auto"/>
              <w:sz w:val="28"/>
              <w:szCs w:val="28"/>
              <w:lang w:eastAsia="ru-RU"/>
            </w:rPr>
          </w:rPrChange>
        </w:rPr>
        <w:t xml:space="preserve"> </w:t>
      </w:r>
      <w:r w:rsidRPr="00891248">
        <w:rPr>
          <w:color w:val="auto"/>
          <w:sz w:val="28"/>
          <w:szCs w:val="28"/>
          <w:lang w:eastAsia="ru-RU"/>
          <w:rPrChange w:id="2574" w:author="ASD" w:date="2016-06-09T16:59:00Z">
            <w:rPr>
              <w:color w:val="auto"/>
              <w:sz w:val="28"/>
              <w:szCs w:val="28"/>
              <w:lang w:eastAsia="ru-RU"/>
            </w:rPr>
          </w:rPrChange>
        </w:rPr>
        <w:t xml:space="preserve">і </w:t>
      </w:r>
      <w:r w:rsidR="0085304B" w:rsidRPr="00891248">
        <w:rPr>
          <w:i/>
          <w:color w:val="auto"/>
          <w:sz w:val="28"/>
          <w:szCs w:val="28"/>
          <w:lang w:eastAsia="ru-RU"/>
          <w:rPrChange w:id="2575" w:author="ASD" w:date="2016-06-09T16:59:00Z">
            <w:rPr>
              <w:i/>
              <w:color w:val="auto"/>
              <w:sz w:val="28"/>
              <w:szCs w:val="28"/>
              <w:lang w:eastAsia="ru-RU"/>
            </w:rPr>
          </w:rPrChange>
        </w:rPr>
        <w:t>h</w:t>
      </w:r>
      <w:r w:rsidR="0085304B" w:rsidRPr="00891248">
        <w:rPr>
          <w:color w:val="auto"/>
          <w:sz w:val="28"/>
          <w:szCs w:val="28"/>
          <w:lang w:eastAsia="ru-RU"/>
          <w:rPrChange w:id="2576" w:author="ASD" w:date="2016-06-09T16:59:00Z">
            <w:rPr>
              <w:color w:val="auto"/>
              <w:sz w:val="28"/>
              <w:szCs w:val="28"/>
              <w:lang w:eastAsia="ru-RU"/>
            </w:rPr>
          </w:rPrChange>
        </w:rPr>
        <w:t xml:space="preserve"> </w:t>
      </w:r>
      <w:r w:rsidRPr="00891248">
        <w:rPr>
          <w:color w:val="auto"/>
          <w:sz w:val="28"/>
          <w:szCs w:val="28"/>
          <w:lang w:eastAsia="ru-RU"/>
          <w:rPrChange w:id="2577" w:author="ASD" w:date="2016-06-09T16:59:00Z">
            <w:rPr>
              <w:color w:val="auto"/>
              <w:sz w:val="28"/>
              <w:szCs w:val="28"/>
              <w:lang w:eastAsia="ru-RU"/>
            </w:rPr>
          </w:rPrChange>
        </w:rPr>
        <w:t xml:space="preserve">означають розмір </w:t>
      </w:r>
      <w:r w:rsidR="0085304B" w:rsidRPr="00891248">
        <w:rPr>
          <w:color w:val="auto"/>
          <w:sz w:val="28"/>
          <w:szCs w:val="28"/>
          <w:lang w:eastAsia="ru-RU"/>
          <w:rPrChange w:id="2578" w:author="ASD" w:date="2016-06-09T16:59:00Z">
            <w:rPr>
              <w:color w:val="auto"/>
              <w:sz w:val="28"/>
              <w:szCs w:val="28"/>
              <w:lang w:eastAsia="ru-RU"/>
            </w:rPr>
          </w:rPrChange>
        </w:rPr>
        <w:t>ініціалізуючого</w:t>
      </w:r>
      <w:r w:rsidRPr="00891248">
        <w:rPr>
          <w:color w:val="auto"/>
          <w:sz w:val="28"/>
          <w:szCs w:val="28"/>
          <w:lang w:eastAsia="ru-RU"/>
          <w:rPrChange w:id="2579" w:author="ASD" w:date="2016-06-09T16:59:00Z">
            <w:rPr>
              <w:color w:val="auto"/>
              <w:sz w:val="28"/>
              <w:szCs w:val="28"/>
              <w:lang w:eastAsia="ru-RU"/>
            </w:rPr>
          </w:rPrChange>
        </w:rPr>
        <w:t xml:space="preserve"> прямокутника</w:t>
      </w:r>
      <w:r w:rsidR="00AB0C2C" w:rsidRPr="00891248">
        <w:rPr>
          <w:color w:val="auto"/>
          <w:sz w:val="28"/>
          <w:szCs w:val="28"/>
          <w:lang w:eastAsia="ru-RU"/>
          <w:rPrChange w:id="2580" w:author="ASD" w:date="2016-06-09T16:59:00Z">
            <w:rPr>
              <w:color w:val="auto"/>
              <w:sz w:val="28"/>
              <w:szCs w:val="28"/>
              <w:lang w:eastAsia="ru-RU"/>
            </w:rPr>
          </w:rPrChange>
        </w:rPr>
        <w:t xml:space="preserve">, </w:t>
      </w:r>
      <w:r w:rsidR="00AB0C2C" w:rsidRPr="00891248">
        <w:rPr>
          <w:sz w:val="28"/>
          <w:szCs w:val="28"/>
          <w:rPrChange w:id="2581" w:author="ASD" w:date="2016-06-09T16:59:00Z">
            <w:rPr/>
          </w:rPrChange>
        </w:rPr>
        <w:t xml:space="preserve"> </w:t>
      </w:r>
      <w:r w:rsidR="00AB0C2C" w:rsidRPr="00891248">
        <w:rPr>
          <w:i/>
          <w:sz w:val="28"/>
          <w:szCs w:val="28"/>
          <w:rPrChange w:id="2582" w:author="ASD" w:date="2016-06-09T16:59:00Z">
            <w:rPr>
              <w:i/>
              <w:sz w:val="28"/>
              <w:szCs w:val="28"/>
            </w:rPr>
          </w:rPrChange>
        </w:rPr>
        <w:t>n</w:t>
      </w:r>
      <w:r w:rsidRPr="00891248">
        <w:rPr>
          <w:i/>
          <w:color w:val="auto"/>
          <w:sz w:val="28"/>
          <w:szCs w:val="28"/>
          <w:lang w:eastAsia="ru-RU"/>
          <w:rPrChange w:id="2583" w:author="ASD" w:date="2016-06-09T16:59:00Z">
            <w:rPr>
              <w:i/>
              <w:color w:val="auto"/>
              <w:sz w:val="28"/>
              <w:szCs w:val="28"/>
              <w:lang w:eastAsia="ru-RU"/>
            </w:rPr>
          </w:rPrChange>
        </w:rPr>
        <w:t xml:space="preserve"> </w:t>
      </w:r>
      <w:r w:rsidRPr="00891248">
        <w:rPr>
          <w:color w:val="auto"/>
          <w:sz w:val="28"/>
          <w:szCs w:val="28"/>
          <w:lang w:eastAsia="ru-RU"/>
          <w:rPrChange w:id="2584" w:author="ASD" w:date="2016-06-09T16:59:00Z">
            <w:rPr>
              <w:color w:val="auto"/>
              <w:sz w:val="28"/>
              <w:szCs w:val="28"/>
              <w:lang w:eastAsia="ru-RU"/>
            </w:rPr>
          </w:rPrChange>
        </w:rPr>
        <w:t xml:space="preserve">і </w:t>
      </w:r>
      <w:r w:rsidR="00AB0C2C" w:rsidRPr="00891248">
        <w:rPr>
          <w:i/>
          <w:color w:val="auto"/>
          <w:sz w:val="28"/>
          <w:szCs w:val="28"/>
          <w:lang w:eastAsia="ru-RU"/>
          <w:rPrChange w:id="2585" w:author="ASD" w:date="2016-06-09T16:59:00Z">
            <w:rPr>
              <w:i/>
              <w:color w:val="auto"/>
              <w:sz w:val="28"/>
              <w:szCs w:val="28"/>
              <w:lang w:eastAsia="ru-RU"/>
            </w:rPr>
          </w:rPrChange>
        </w:rPr>
        <w:t>m</w:t>
      </w:r>
      <w:r w:rsidRPr="00891248">
        <w:rPr>
          <w:color w:val="auto"/>
          <w:sz w:val="28"/>
          <w:szCs w:val="28"/>
          <w:lang w:eastAsia="ru-RU"/>
          <w:rPrChange w:id="2586" w:author="ASD" w:date="2016-06-09T16:59:00Z">
            <w:rPr>
              <w:color w:val="auto"/>
              <w:sz w:val="28"/>
              <w:szCs w:val="28"/>
              <w:lang w:eastAsia="ru-RU"/>
            </w:rPr>
          </w:rPrChange>
        </w:rPr>
        <w:t xml:space="preserve"> </w:t>
      </w:r>
      <w:r w:rsidR="00AB0C2C" w:rsidRPr="00891248">
        <w:rPr>
          <w:color w:val="auto"/>
          <w:sz w:val="28"/>
          <w:szCs w:val="28"/>
          <w:lang w:eastAsia="ru-RU"/>
          <w:rPrChange w:id="2587" w:author="ASD" w:date="2016-06-09T16:59:00Z">
            <w:rPr>
              <w:color w:val="auto"/>
              <w:sz w:val="28"/>
              <w:szCs w:val="28"/>
              <w:lang w:eastAsia="ru-RU"/>
            </w:rPr>
          </w:rPrChange>
        </w:rPr>
        <w:t xml:space="preserve">– </w:t>
      </w:r>
      <w:r w:rsidRPr="00891248">
        <w:rPr>
          <w:color w:val="auto"/>
          <w:sz w:val="28"/>
          <w:szCs w:val="28"/>
          <w:lang w:eastAsia="ru-RU"/>
          <w:rPrChange w:id="2588" w:author="ASD" w:date="2016-06-09T16:59:00Z">
            <w:rPr>
              <w:color w:val="auto"/>
              <w:sz w:val="28"/>
              <w:szCs w:val="28"/>
              <w:lang w:eastAsia="ru-RU"/>
            </w:rPr>
          </w:rPrChange>
        </w:rPr>
        <w:t>шир</w:t>
      </w:r>
      <w:r w:rsidR="00AB0C2C" w:rsidRPr="00891248">
        <w:rPr>
          <w:color w:val="auto"/>
          <w:sz w:val="28"/>
          <w:szCs w:val="28"/>
          <w:lang w:eastAsia="ru-RU"/>
          <w:rPrChange w:id="2589" w:author="ASD" w:date="2016-06-09T16:59:00Z">
            <w:rPr>
              <w:color w:val="auto"/>
              <w:sz w:val="28"/>
              <w:szCs w:val="28"/>
              <w:lang w:eastAsia="ru-RU"/>
            </w:rPr>
          </w:rPrChange>
        </w:rPr>
        <w:t>ина та</w:t>
      </w:r>
      <w:r w:rsidRPr="00891248">
        <w:rPr>
          <w:color w:val="auto"/>
          <w:sz w:val="28"/>
          <w:szCs w:val="28"/>
          <w:lang w:eastAsia="ru-RU"/>
          <w:rPrChange w:id="2590" w:author="ASD" w:date="2016-06-09T16:59:00Z">
            <w:rPr>
              <w:color w:val="auto"/>
              <w:sz w:val="28"/>
              <w:szCs w:val="28"/>
              <w:lang w:eastAsia="ru-RU"/>
            </w:rPr>
          </w:rPrChange>
        </w:rPr>
        <w:t xml:space="preserve"> висот</w:t>
      </w:r>
      <w:r w:rsidR="00AB0C2C" w:rsidRPr="00891248">
        <w:rPr>
          <w:color w:val="auto"/>
          <w:sz w:val="28"/>
          <w:szCs w:val="28"/>
          <w:lang w:eastAsia="ru-RU"/>
          <w:rPrChange w:id="2591" w:author="ASD" w:date="2016-06-09T16:59:00Z">
            <w:rPr>
              <w:color w:val="auto"/>
              <w:sz w:val="28"/>
              <w:szCs w:val="28"/>
              <w:lang w:eastAsia="ru-RU"/>
            </w:rPr>
          </w:rPrChange>
        </w:rPr>
        <w:t>а</w:t>
      </w:r>
      <w:r w:rsidRPr="00891248">
        <w:rPr>
          <w:color w:val="auto"/>
          <w:sz w:val="28"/>
          <w:szCs w:val="28"/>
          <w:lang w:eastAsia="ru-RU"/>
          <w:rPrChange w:id="2592" w:author="ASD" w:date="2016-06-09T16:59:00Z">
            <w:rPr>
              <w:color w:val="auto"/>
              <w:sz w:val="28"/>
              <w:szCs w:val="28"/>
              <w:lang w:eastAsia="ru-RU"/>
            </w:rPr>
          </w:rPrChange>
        </w:rPr>
        <w:t xml:space="preserve"> </w:t>
      </w:r>
      <w:r w:rsidR="00AB0C2C" w:rsidRPr="00891248">
        <w:rPr>
          <w:color w:val="auto"/>
          <w:sz w:val="28"/>
          <w:szCs w:val="28"/>
          <w:lang w:eastAsia="ru-RU"/>
          <w:rPrChange w:id="2593" w:author="ASD" w:date="2016-06-09T16:59:00Z">
            <w:rPr>
              <w:color w:val="auto"/>
              <w:sz w:val="28"/>
              <w:szCs w:val="28"/>
              <w:lang w:eastAsia="ru-RU"/>
            </w:rPr>
          </w:rPrChange>
        </w:rPr>
        <w:t>з</w:t>
      </w:r>
      <w:r w:rsidRPr="00891248">
        <w:rPr>
          <w:color w:val="auto"/>
          <w:sz w:val="28"/>
          <w:szCs w:val="28"/>
          <w:lang w:eastAsia="ru-RU"/>
          <w:rPrChange w:id="2594" w:author="ASD" w:date="2016-06-09T16:59:00Z">
            <w:rPr>
              <w:color w:val="auto"/>
              <w:sz w:val="28"/>
              <w:szCs w:val="28"/>
              <w:lang w:eastAsia="ru-RU"/>
            </w:rPr>
          </w:rPrChange>
        </w:rPr>
        <w:t xml:space="preserve">ображення. Для початкового кадрування розмір </w:t>
      </w:r>
      <w:r w:rsidR="0085304B" w:rsidRPr="00891248">
        <w:rPr>
          <w:color w:val="auto"/>
          <w:sz w:val="28"/>
          <w:szCs w:val="28"/>
          <w:lang w:eastAsia="ru-RU"/>
          <w:rPrChange w:id="2595" w:author="ASD" w:date="2016-06-09T16:59:00Z">
            <w:rPr>
              <w:color w:val="auto"/>
              <w:sz w:val="28"/>
              <w:szCs w:val="28"/>
              <w:lang w:eastAsia="ru-RU"/>
            </w:rPr>
          </w:rPrChange>
        </w:rPr>
        <w:t>w</w:t>
      </w:r>
      <w:r w:rsidRPr="00891248">
        <w:rPr>
          <w:color w:val="auto"/>
          <w:sz w:val="28"/>
          <w:szCs w:val="28"/>
          <w:lang w:eastAsia="ru-RU"/>
          <w:rPrChange w:id="2596" w:author="ASD" w:date="2016-06-09T16:59:00Z">
            <w:rPr>
              <w:color w:val="auto"/>
              <w:sz w:val="28"/>
              <w:szCs w:val="28"/>
              <w:lang w:eastAsia="ru-RU"/>
            </w:rPr>
          </w:rPrChange>
        </w:rPr>
        <w:t xml:space="preserve"> = 80 і </w:t>
      </w:r>
      <w:r w:rsidR="0085304B" w:rsidRPr="00891248">
        <w:rPr>
          <w:color w:val="auto"/>
          <w:sz w:val="28"/>
          <w:szCs w:val="28"/>
          <w:lang w:eastAsia="ru-RU"/>
          <w:rPrChange w:id="2597" w:author="ASD" w:date="2016-06-09T16:59:00Z">
            <w:rPr>
              <w:color w:val="auto"/>
              <w:sz w:val="28"/>
              <w:szCs w:val="28"/>
              <w:lang w:eastAsia="ru-RU"/>
            </w:rPr>
          </w:rPrChange>
        </w:rPr>
        <w:t>h</w:t>
      </w:r>
      <w:r w:rsidRPr="00891248">
        <w:rPr>
          <w:color w:val="auto"/>
          <w:sz w:val="28"/>
          <w:szCs w:val="28"/>
          <w:lang w:eastAsia="ru-RU"/>
          <w:rPrChange w:id="2598" w:author="ASD" w:date="2016-06-09T16:59:00Z">
            <w:rPr>
              <w:color w:val="auto"/>
              <w:sz w:val="28"/>
              <w:szCs w:val="28"/>
              <w:lang w:eastAsia="ru-RU"/>
            </w:rPr>
          </w:rPrChange>
        </w:rPr>
        <w:t xml:space="preserve"> = 60</w:t>
      </w:r>
      <w:r w:rsidR="00707DEB" w:rsidRPr="00891248">
        <w:rPr>
          <w:color w:val="auto"/>
          <w:sz w:val="28"/>
          <w:szCs w:val="28"/>
          <w:lang w:eastAsia="ru-RU"/>
          <w:rPrChange w:id="2599" w:author="ASD" w:date="2016-06-09T16:59:00Z">
            <w:rPr>
              <w:color w:val="auto"/>
              <w:sz w:val="28"/>
              <w:szCs w:val="28"/>
              <w:lang w:eastAsia="ru-RU"/>
            </w:rPr>
          </w:rPrChange>
        </w:rPr>
        <w:t>, а</w:t>
      </w:r>
      <w:r w:rsidRPr="00891248">
        <w:rPr>
          <w:color w:val="auto"/>
          <w:sz w:val="28"/>
          <w:szCs w:val="28"/>
          <w:lang w:eastAsia="ru-RU"/>
          <w:rPrChange w:id="2600" w:author="ASD" w:date="2016-06-09T16:59:00Z">
            <w:rPr>
              <w:color w:val="auto"/>
              <w:sz w:val="28"/>
              <w:szCs w:val="28"/>
              <w:lang w:eastAsia="ru-RU"/>
            </w:rPr>
          </w:rPrChange>
        </w:rPr>
        <w:t xml:space="preserve"> кількість під</w:t>
      </w:r>
      <w:r w:rsidR="003A6159" w:rsidRPr="00891248">
        <w:rPr>
          <w:color w:val="auto"/>
          <w:sz w:val="28"/>
          <w:szCs w:val="28"/>
          <w:lang w:eastAsia="ru-RU"/>
        </w:rPr>
        <w:t xml:space="preserve"> </w:t>
      </w:r>
      <w:r w:rsidRPr="00891248">
        <w:rPr>
          <w:color w:val="auto"/>
          <w:sz w:val="28"/>
          <w:szCs w:val="28"/>
          <w:lang w:eastAsia="ru-RU"/>
          <w:rPrChange w:id="2601" w:author="ASD" w:date="2016-06-09T16:59:00Z">
            <w:rPr>
              <w:color w:val="auto"/>
              <w:sz w:val="28"/>
              <w:szCs w:val="28"/>
              <w:lang w:eastAsia="ru-RU"/>
            </w:rPr>
          </w:rPrChange>
        </w:rPr>
        <w:t>вік</w:t>
      </w:r>
      <w:r w:rsidR="00707DEB" w:rsidRPr="00891248">
        <w:rPr>
          <w:color w:val="auto"/>
          <w:sz w:val="28"/>
          <w:szCs w:val="28"/>
          <w:lang w:eastAsia="ru-RU"/>
          <w:rPrChange w:id="2602" w:author="ASD" w:date="2016-06-09T16:59:00Z">
            <w:rPr>
              <w:color w:val="auto"/>
              <w:sz w:val="28"/>
              <w:szCs w:val="28"/>
              <w:lang w:eastAsia="ru-RU"/>
            </w:rPr>
          </w:rPrChange>
        </w:rPr>
        <w:t>он</w:t>
      </w:r>
      <w:r w:rsidRPr="00891248">
        <w:rPr>
          <w:color w:val="auto"/>
          <w:sz w:val="28"/>
          <w:szCs w:val="28"/>
          <w:lang w:eastAsia="ru-RU"/>
          <w:rPrChange w:id="2603" w:author="ASD" w:date="2016-06-09T16:59:00Z">
            <w:rPr>
              <w:color w:val="auto"/>
              <w:sz w:val="28"/>
              <w:szCs w:val="28"/>
              <w:lang w:eastAsia="ru-RU"/>
            </w:rPr>
          </w:rPrChange>
        </w:rPr>
        <w:t xml:space="preserve"> в VGA </w:t>
      </w:r>
      <w:r w:rsidR="00707DEB" w:rsidRPr="00891248">
        <w:rPr>
          <w:color w:val="auto"/>
          <w:sz w:val="28"/>
          <w:szCs w:val="28"/>
          <w:lang w:eastAsia="ru-RU"/>
          <w:rPrChange w:id="2604" w:author="ASD" w:date="2016-06-09T16:59:00Z">
            <w:rPr>
              <w:color w:val="auto"/>
              <w:sz w:val="28"/>
              <w:szCs w:val="28"/>
              <w:lang w:eastAsia="ru-RU"/>
            </w:rPr>
          </w:rPrChange>
        </w:rPr>
        <w:t>відповідно 14619,</w:t>
      </w:r>
      <w:r w:rsidRPr="00891248">
        <w:rPr>
          <w:color w:val="auto"/>
          <w:sz w:val="28"/>
          <w:szCs w:val="28"/>
          <w:lang w:eastAsia="ru-RU"/>
          <w:rPrChange w:id="2605" w:author="ASD" w:date="2016-06-09T16:59:00Z">
            <w:rPr>
              <w:color w:val="auto"/>
              <w:sz w:val="28"/>
              <w:szCs w:val="28"/>
              <w:lang w:eastAsia="ru-RU"/>
            </w:rPr>
          </w:rPrChange>
        </w:rPr>
        <w:t xml:space="preserve"> так як кож</w:t>
      </w:r>
      <w:r w:rsidR="00707DEB" w:rsidRPr="00891248">
        <w:rPr>
          <w:color w:val="auto"/>
          <w:sz w:val="28"/>
          <w:szCs w:val="28"/>
          <w:lang w:eastAsia="ru-RU"/>
          <w:rPrChange w:id="2606" w:author="ASD" w:date="2016-06-09T16:59:00Z">
            <w:rPr>
              <w:color w:val="auto"/>
              <w:sz w:val="28"/>
              <w:szCs w:val="28"/>
              <w:lang w:eastAsia="ru-RU"/>
            </w:rPr>
          </w:rPrChange>
        </w:rPr>
        <w:t>не</w:t>
      </w:r>
      <w:r w:rsidRPr="00891248">
        <w:rPr>
          <w:color w:val="auto"/>
          <w:sz w:val="28"/>
          <w:szCs w:val="28"/>
          <w:lang w:eastAsia="ru-RU"/>
          <w:rPrChange w:id="2607" w:author="ASD" w:date="2016-06-09T16:59:00Z">
            <w:rPr>
              <w:color w:val="auto"/>
              <w:sz w:val="28"/>
              <w:szCs w:val="28"/>
              <w:lang w:eastAsia="ru-RU"/>
            </w:rPr>
          </w:rPrChange>
        </w:rPr>
        <w:t xml:space="preserve"> </w:t>
      </w:r>
      <w:r w:rsidR="003A6159" w:rsidRPr="00891248">
        <w:rPr>
          <w:color w:val="auto"/>
          <w:sz w:val="28"/>
          <w:szCs w:val="28"/>
          <w:lang w:eastAsia="ru-RU"/>
          <w:rPrChange w:id="2608" w:author="ASD" w:date="2016-06-09T16:59:00Z">
            <w:rPr>
              <w:color w:val="auto"/>
              <w:sz w:val="28"/>
              <w:szCs w:val="28"/>
              <w:lang w:eastAsia="ru-RU"/>
            </w:rPr>
          </w:rPrChange>
        </w:rPr>
        <w:t>під вікно</w:t>
      </w:r>
      <w:r w:rsidRPr="00891248">
        <w:rPr>
          <w:color w:val="auto"/>
          <w:sz w:val="28"/>
          <w:szCs w:val="28"/>
          <w:lang w:eastAsia="ru-RU"/>
          <w:rPrChange w:id="2609" w:author="ASD" w:date="2016-06-09T16:59:00Z">
            <w:rPr>
              <w:color w:val="auto"/>
              <w:sz w:val="28"/>
              <w:szCs w:val="28"/>
              <w:lang w:eastAsia="ru-RU"/>
            </w:rPr>
          </w:rPrChange>
        </w:rPr>
        <w:t xml:space="preserve"> перевіряється незалежно один від одного, ми використовуємо стільки</w:t>
      </w:r>
      <w:r w:rsidR="00707DEB" w:rsidRPr="00891248">
        <w:rPr>
          <w:color w:val="auto"/>
          <w:sz w:val="28"/>
          <w:szCs w:val="28"/>
          <w:lang w:eastAsia="ru-RU"/>
          <w:rPrChange w:id="2610" w:author="ASD" w:date="2016-06-09T16:59:00Z">
            <w:rPr>
              <w:color w:val="auto"/>
              <w:sz w:val="28"/>
              <w:szCs w:val="28"/>
              <w:lang w:eastAsia="ru-RU"/>
            </w:rPr>
          </w:rPrChange>
        </w:rPr>
        <w:t xml:space="preserve"> потоків, скільки ядер доступно в системі</w:t>
      </w:r>
      <w:r w:rsidRPr="00891248">
        <w:rPr>
          <w:color w:val="auto"/>
          <w:sz w:val="28"/>
          <w:szCs w:val="28"/>
          <w:lang w:eastAsia="ru-RU"/>
          <w:rPrChange w:id="2611" w:author="ASD" w:date="2016-06-09T16:59:00Z">
            <w:rPr>
              <w:color w:val="auto"/>
              <w:sz w:val="28"/>
              <w:szCs w:val="28"/>
              <w:lang w:eastAsia="ru-RU"/>
            </w:rPr>
          </w:rPrChange>
        </w:rPr>
        <w:t>.</w:t>
      </w:r>
    </w:p>
    <w:p w:rsidR="009A3C79" w:rsidRPr="00891248" w:rsidRDefault="009A3C79" w:rsidP="00891248">
      <w:pPr>
        <w:pStyle w:val="3"/>
        <w:numPr>
          <w:ilvl w:val="0"/>
          <w:numId w:val="51"/>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2612" w:author="ASD" w:date="2016-06-09T16:59:00Z">
            <w:rPr>
              <w:szCs w:val="28"/>
              <w:lang w:val="uk-UA" w:eastAsia="ru-RU"/>
            </w:rPr>
          </w:rPrChange>
        </w:rPr>
      </w:pPr>
      <w:bookmarkStart w:id="2613" w:name="_Toc453262659"/>
      <w:r w:rsidRPr="00891248">
        <w:rPr>
          <w:szCs w:val="28"/>
          <w:lang w:val="uk-UA"/>
          <w:rPrChange w:id="2614" w:author="ASD" w:date="2016-06-09T16:59:00Z">
            <w:rPr>
              <w:lang w:val="uk-UA"/>
            </w:rPr>
          </w:rPrChange>
        </w:rPr>
        <w:t>Знаходження переднього плану</w:t>
      </w:r>
      <w:bookmarkEnd w:id="2613"/>
    </w:p>
    <w:p w:rsidR="00FA1F0B" w:rsidRPr="00891248" w:rsidRDefault="00FA1F0B" w:rsidP="00891248">
      <w:pPr>
        <w:pStyle w:val="a9"/>
        <w:shd w:val="clear" w:color="auto" w:fill="FFFFFF"/>
        <w:spacing w:before="0" w:beforeAutospacing="0" w:after="0" w:afterAutospacing="0" w:line="360" w:lineRule="auto"/>
        <w:ind w:firstLine="630"/>
        <w:rPr>
          <w:i/>
          <w:color w:val="auto"/>
          <w:sz w:val="28"/>
          <w:szCs w:val="28"/>
          <w:lang w:eastAsia="ru-RU"/>
          <w:rPrChange w:id="2615" w:author="ASD" w:date="2016-06-09T16:59:00Z">
            <w:rPr>
              <w:i/>
              <w:color w:val="auto"/>
              <w:sz w:val="28"/>
              <w:szCs w:val="28"/>
              <w:lang w:eastAsia="ru-RU"/>
            </w:rPr>
          </w:rPrChange>
        </w:rPr>
      </w:pPr>
      <w:r w:rsidRPr="00891248">
        <w:rPr>
          <w:color w:val="auto"/>
          <w:sz w:val="28"/>
          <w:szCs w:val="28"/>
          <w:lang w:eastAsia="ru-RU"/>
          <w:rPrChange w:id="2616" w:author="ASD" w:date="2016-06-09T16:59:00Z">
            <w:rPr>
              <w:color w:val="auto"/>
              <w:sz w:val="28"/>
              <w:szCs w:val="28"/>
              <w:lang w:eastAsia="ru-RU"/>
            </w:rPr>
          </w:rPrChange>
        </w:rPr>
        <w:t xml:space="preserve">Один з підходів </w:t>
      </w:r>
      <w:r w:rsidR="00461C2E" w:rsidRPr="00891248">
        <w:rPr>
          <w:color w:val="auto"/>
          <w:sz w:val="28"/>
          <w:szCs w:val="28"/>
          <w:lang w:eastAsia="ru-RU"/>
          <w:rPrChange w:id="2617" w:author="ASD" w:date="2016-06-09T16:59:00Z">
            <w:rPr>
              <w:color w:val="auto"/>
              <w:sz w:val="28"/>
              <w:szCs w:val="28"/>
              <w:lang w:eastAsia="ru-RU"/>
            </w:rPr>
          </w:rPrChange>
        </w:rPr>
        <w:t>для</w:t>
      </w:r>
      <w:r w:rsidRPr="00891248">
        <w:rPr>
          <w:color w:val="auto"/>
          <w:sz w:val="28"/>
          <w:szCs w:val="28"/>
          <w:lang w:eastAsia="ru-RU"/>
          <w:rPrChange w:id="2618" w:author="ASD" w:date="2016-06-09T16:59:00Z">
            <w:rPr>
              <w:color w:val="auto"/>
              <w:sz w:val="28"/>
              <w:szCs w:val="28"/>
              <w:lang w:eastAsia="ru-RU"/>
            </w:rPr>
          </w:rPrChange>
        </w:rPr>
        <w:t xml:space="preserve"> виявлення рухомих об'єктів </w:t>
      </w:r>
      <w:r w:rsidR="00461C2E" w:rsidRPr="00891248">
        <w:rPr>
          <w:color w:val="auto"/>
          <w:sz w:val="28"/>
          <w:szCs w:val="28"/>
          <w:lang w:eastAsia="ru-RU"/>
          <w:rPrChange w:id="2619" w:author="ASD" w:date="2016-06-09T16:59:00Z">
            <w:rPr>
              <w:color w:val="auto"/>
              <w:sz w:val="28"/>
              <w:szCs w:val="28"/>
              <w:lang w:eastAsia="ru-RU"/>
            </w:rPr>
          </w:rPrChange>
        </w:rPr>
        <w:t xml:space="preserve">у </w:t>
      </w:r>
      <w:r w:rsidR="003A6159" w:rsidRPr="00891248">
        <w:rPr>
          <w:color w:val="auto"/>
          <w:sz w:val="28"/>
          <w:szCs w:val="28"/>
          <w:lang w:eastAsia="ru-RU"/>
          <w:rPrChange w:id="2620" w:author="ASD" w:date="2016-06-09T16:59:00Z">
            <w:rPr>
              <w:color w:val="auto"/>
              <w:sz w:val="28"/>
              <w:szCs w:val="28"/>
              <w:lang w:eastAsia="ru-RU"/>
            </w:rPr>
          </w:rPrChange>
        </w:rPr>
        <w:t>відео потоці</w:t>
      </w:r>
      <w:r w:rsidRPr="00891248">
        <w:rPr>
          <w:color w:val="auto"/>
          <w:sz w:val="28"/>
          <w:szCs w:val="28"/>
          <w:lang w:eastAsia="ru-RU"/>
          <w:rPrChange w:id="2621" w:author="ASD" w:date="2016-06-09T16:59:00Z">
            <w:rPr>
              <w:color w:val="auto"/>
              <w:sz w:val="28"/>
              <w:szCs w:val="28"/>
              <w:lang w:eastAsia="ru-RU"/>
            </w:rPr>
          </w:rPrChange>
        </w:rPr>
        <w:t xml:space="preserve"> є </w:t>
      </w:r>
      <w:r w:rsidR="00461C2E" w:rsidRPr="00891248">
        <w:rPr>
          <w:color w:val="auto"/>
          <w:sz w:val="28"/>
          <w:szCs w:val="28"/>
          <w:lang w:eastAsia="ru-RU"/>
          <w:rPrChange w:id="2622" w:author="ASD" w:date="2016-06-09T16:59:00Z">
            <w:rPr>
              <w:color w:val="auto"/>
              <w:sz w:val="28"/>
              <w:szCs w:val="28"/>
              <w:lang w:eastAsia="ru-RU"/>
            </w:rPr>
          </w:rPrChange>
        </w:rPr>
        <w:t>відокремлення</w:t>
      </w:r>
      <w:r w:rsidRPr="00891248">
        <w:rPr>
          <w:color w:val="auto"/>
          <w:sz w:val="28"/>
          <w:szCs w:val="28"/>
          <w:lang w:eastAsia="ru-RU"/>
          <w:rPrChange w:id="2623" w:author="ASD" w:date="2016-06-09T16:59:00Z">
            <w:rPr>
              <w:color w:val="auto"/>
              <w:sz w:val="28"/>
              <w:szCs w:val="28"/>
              <w:lang w:eastAsia="ru-RU"/>
            </w:rPr>
          </w:rPrChange>
        </w:rPr>
        <w:t xml:space="preserve"> фону, де кожен </w:t>
      </w:r>
      <w:r w:rsidR="003A6159" w:rsidRPr="00891248">
        <w:rPr>
          <w:color w:val="auto"/>
          <w:sz w:val="28"/>
          <w:szCs w:val="28"/>
          <w:lang w:eastAsia="ru-RU"/>
          <w:rPrChange w:id="2624" w:author="ASD" w:date="2016-06-09T16:59:00Z">
            <w:rPr>
              <w:color w:val="auto"/>
              <w:sz w:val="28"/>
              <w:szCs w:val="28"/>
              <w:lang w:eastAsia="ru-RU"/>
            </w:rPr>
          </w:rPrChange>
        </w:rPr>
        <w:t>відеокадр</w:t>
      </w:r>
      <w:r w:rsidRPr="00891248">
        <w:rPr>
          <w:color w:val="auto"/>
          <w:sz w:val="28"/>
          <w:szCs w:val="28"/>
          <w:lang w:eastAsia="ru-RU"/>
          <w:rPrChange w:id="2625" w:author="ASD" w:date="2016-06-09T16:59:00Z">
            <w:rPr>
              <w:color w:val="auto"/>
              <w:sz w:val="28"/>
              <w:szCs w:val="28"/>
              <w:lang w:eastAsia="ru-RU"/>
            </w:rPr>
          </w:rPrChange>
        </w:rPr>
        <w:t xml:space="preserve"> </w:t>
      </w:r>
      <w:r w:rsidR="00461C2E" w:rsidRPr="00891248">
        <w:rPr>
          <w:color w:val="auto"/>
          <w:sz w:val="28"/>
          <w:szCs w:val="28"/>
          <w:lang w:eastAsia="ru-RU"/>
          <w:rPrChange w:id="2626" w:author="ASD" w:date="2016-06-09T16:59:00Z">
            <w:rPr>
              <w:color w:val="auto"/>
              <w:sz w:val="28"/>
              <w:szCs w:val="28"/>
              <w:lang w:eastAsia="ru-RU"/>
            </w:rPr>
          </w:rPrChange>
        </w:rPr>
        <w:t xml:space="preserve">фону </w:t>
      </w:r>
      <w:r w:rsidRPr="00891248">
        <w:rPr>
          <w:color w:val="auto"/>
          <w:sz w:val="28"/>
          <w:szCs w:val="28"/>
          <w:lang w:eastAsia="ru-RU"/>
          <w:rPrChange w:id="2627" w:author="ASD" w:date="2016-06-09T16:59:00Z">
            <w:rPr>
              <w:color w:val="auto"/>
              <w:sz w:val="28"/>
              <w:szCs w:val="28"/>
              <w:lang w:eastAsia="ru-RU"/>
            </w:rPr>
          </w:rPrChange>
        </w:rPr>
        <w:t>порівнюється з моделлю фону [13]. У цьому розділі ми опи</w:t>
      </w:r>
      <w:r w:rsidR="00461C2E" w:rsidRPr="00891248">
        <w:rPr>
          <w:color w:val="auto"/>
          <w:sz w:val="28"/>
          <w:szCs w:val="28"/>
          <w:lang w:eastAsia="ru-RU"/>
          <w:rPrChange w:id="2628" w:author="ASD" w:date="2016-06-09T16:59:00Z">
            <w:rPr>
              <w:color w:val="auto"/>
              <w:sz w:val="28"/>
              <w:szCs w:val="28"/>
              <w:lang w:eastAsia="ru-RU"/>
            </w:rPr>
          </w:rPrChange>
        </w:rPr>
        <w:t>шемо</w:t>
      </w:r>
      <w:r w:rsidRPr="00891248">
        <w:rPr>
          <w:color w:val="auto"/>
          <w:sz w:val="28"/>
          <w:szCs w:val="28"/>
          <w:lang w:eastAsia="ru-RU"/>
          <w:rPrChange w:id="2629" w:author="ASD" w:date="2016-06-09T16:59:00Z">
            <w:rPr>
              <w:color w:val="auto"/>
              <w:sz w:val="28"/>
              <w:szCs w:val="28"/>
              <w:lang w:eastAsia="ru-RU"/>
            </w:rPr>
          </w:rPrChange>
        </w:rPr>
        <w:t>, яким чином модель фону прискорює процес виявлення</w:t>
      </w:r>
      <w:r w:rsidR="00461C2E" w:rsidRPr="00891248">
        <w:rPr>
          <w:color w:val="auto"/>
          <w:sz w:val="28"/>
          <w:szCs w:val="28"/>
          <w:lang w:eastAsia="ru-RU"/>
          <w:rPrChange w:id="2630" w:author="ASD" w:date="2016-06-09T16:59:00Z">
            <w:rPr>
              <w:color w:val="auto"/>
              <w:sz w:val="28"/>
              <w:szCs w:val="28"/>
              <w:lang w:eastAsia="ru-RU"/>
            </w:rPr>
          </w:rPrChange>
        </w:rPr>
        <w:t xml:space="preserve"> об’єкта цікавості</w:t>
      </w:r>
      <w:r w:rsidRPr="00891248">
        <w:rPr>
          <w:color w:val="auto"/>
          <w:sz w:val="28"/>
          <w:szCs w:val="28"/>
          <w:lang w:eastAsia="ru-RU"/>
          <w:rPrChange w:id="2631" w:author="ASD" w:date="2016-06-09T16:59:00Z">
            <w:rPr>
              <w:color w:val="auto"/>
              <w:sz w:val="28"/>
              <w:szCs w:val="28"/>
              <w:lang w:eastAsia="ru-RU"/>
            </w:rPr>
          </w:rPrChange>
        </w:rPr>
        <w:t xml:space="preserve">. Ми </w:t>
      </w:r>
      <w:r w:rsidR="00461C2E" w:rsidRPr="00891248">
        <w:rPr>
          <w:color w:val="auto"/>
          <w:sz w:val="28"/>
          <w:szCs w:val="28"/>
          <w:lang w:eastAsia="ru-RU"/>
          <w:rPrChange w:id="2632" w:author="ASD" w:date="2016-06-09T16:59:00Z">
            <w:rPr>
              <w:color w:val="auto"/>
              <w:sz w:val="28"/>
              <w:szCs w:val="28"/>
              <w:lang w:eastAsia="ru-RU"/>
            </w:rPr>
          </w:rPrChange>
        </w:rPr>
        <w:t>виокремлюємо передній план від</w:t>
      </w:r>
      <w:r w:rsidRPr="00891248">
        <w:rPr>
          <w:color w:val="auto"/>
          <w:sz w:val="28"/>
          <w:szCs w:val="28"/>
          <w:lang w:eastAsia="ru-RU"/>
          <w:rPrChange w:id="2633" w:author="ASD" w:date="2016-06-09T16:59:00Z">
            <w:rPr>
              <w:color w:val="auto"/>
              <w:sz w:val="28"/>
              <w:szCs w:val="28"/>
              <w:lang w:eastAsia="ru-RU"/>
            </w:rPr>
          </w:rPrChange>
        </w:rPr>
        <w:t xml:space="preserve"> фону в чотири етапи, як це зображено на рис. 3.</w:t>
      </w:r>
      <w:r w:rsidR="003F4397" w:rsidRPr="00891248">
        <w:rPr>
          <w:color w:val="auto"/>
          <w:sz w:val="28"/>
          <w:szCs w:val="28"/>
          <w:lang w:eastAsia="ru-RU"/>
          <w:rPrChange w:id="2634" w:author="ASD" w:date="2016-06-09T16:59:00Z">
            <w:rPr>
              <w:color w:val="auto"/>
              <w:sz w:val="28"/>
              <w:szCs w:val="28"/>
              <w:lang w:val="ru-RU" w:eastAsia="ru-RU"/>
            </w:rPr>
          </w:rPrChange>
        </w:rPr>
        <w:t>7</w:t>
      </w:r>
      <w:r w:rsidRPr="00891248">
        <w:rPr>
          <w:color w:val="auto"/>
          <w:sz w:val="28"/>
          <w:szCs w:val="28"/>
          <w:lang w:eastAsia="ru-RU"/>
        </w:rPr>
        <w:t>. На цьому малюнку, прав</w:t>
      </w:r>
      <w:r w:rsidR="00461C2E" w:rsidRPr="00891248">
        <w:rPr>
          <w:color w:val="auto"/>
          <w:sz w:val="28"/>
          <w:szCs w:val="28"/>
          <w:lang w:eastAsia="ru-RU"/>
          <w:rPrChange w:id="2635" w:author="ASD" w:date="2016-06-09T16:59:00Z">
            <w:rPr>
              <w:color w:val="auto"/>
              <w:sz w:val="28"/>
              <w:szCs w:val="28"/>
              <w:lang w:eastAsia="ru-RU"/>
            </w:rPr>
          </w:rPrChange>
        </w:rPr>
        <w:t>е</w:t>
      </w:r>
      <w:r w:rsidRPr="00891248">
        <w:rPr>
          <w:color w:val="auto"/>
          <w:sz w:val="28"/>
          <w:szCs w:val="28"/>
          <w:lang w:eastAsia="ru-RU"/>
          <w:rPrChange w:id="2636" w:author="ASD" w:date="2016-06-09T16:59:00Z">
            <w:rPr>
              <w:color w:val="auto"/>
              <w:sz w:val="28"/>
              <w:szCs w:val="28"/>
              <w:lang w:eastAsia="ru-RU"/>
            </w:rPr>
          </w:rPrChange>
        </w:rPr>
        <w:t xml:space="preserve"> верхн</w:t>
      </w:r>
      <w:r w:rsidR="00461C2E" w:rsidRPr="00891248">
        <w:rPr>
          <w:color w:val="auto"/>
          <w:sz w:val="28"/>
          <w:szCs w:val="28"/>
          <w:lang w:eastAsia="ru-RU"/>
          <w:rPrChange w:id="2637" w:author="ASD" w:date="2016-06-09T16:59:00Z">
            <w:rPr>
              <w:color w:val="auto"/>
              <w:sz w:val="28"/>
              <w:szCs w:val="28"/>
              <w:lang w:eastAsia="ru-RU"/>
            </w:rPr>
          </w:rPrChange>
        </w:rPr>
        <w:t>є</w:t>
      </w:r>
      <w:r w:rsidRPr="00891248">
        <w:rPr>
          <w:color w:val="auto"/>
          <w:sz w:val="28"/>
          <w:szCs w:val="28"/>
          <w:lang w:eastAsia="ru-RU"/>
          <w:rPrChange w:id="2638" w:author="ASD" w:date="2016-06-09T16:59:00Z">
            <w:rPr>
              <w:color w:val="auto"/>
              <w:sz w:val="28"/>
              <w:szCs w:val="28"/>
              <w:lang w:eastAsia="ru-RU"/>
            </w:rPr>
          </w:rPrChange>
        </w:rPr>
        <w:t xml:space="preserve"> зображення</w:t>
      </w:r>
      <w:r w:rsidR="00461C2E" w:rsidRPr="00891248">
        <w:rPr>
          <w:color w:val="auto"/>
          <w:sz w:val="28"/>
          <w:szCs w:val="28"/>
          <w:lang w:eastAsia="ru-RU"/>
          <w:rPrChange w:id="2639" w:author="ASD" w:date="2016-06-09T16:59:00Z">
            <w:rPr>
              <w:color w:val="auto"/>
              <w:sz w:val="28"/>
              <w:szCs w:val="28"/>
              <w:lang w:eastAsia="ru-RU"/>
            </w:rPr>
          </w:rPrChange>
        </w:rPr>
        <w:t xml:space="preserve"> є</w:t>
      </w:r>
      <w:r w:rsidRPr="00891248">
        <w:rPr>
          <w:color w:val="auto"/>
          <w:sz w:val="28"/>
          <w:szCs w:val="28"/>
          <w:lang w:eastAsia="ru-RU"/>
          <w:rPrChange w:id="2640" w:author="ASD" w:date="2016-06-09T16:59:00Z">
            <w:rPr>
              <w:color w:val="auto"/>
              <w:sz w:val="28"/>
              <w:szCs w:val="28"/>
              <w:lang w:eastAsia="ru-RU"/>
            </w:rPr>
          </w:rPrChange>
        </w:rPr>
        <w:t xml:space="preserve">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641"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2642"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643" w:author="ASD" w:date="2016-06-09T16:59:00Z">
                  <w:rPr>
                    <w:rFonts w:ascii="Cambria Math" w:hAnsi="Cambria Math"/>
                    <w:color w:val="auto"/>
                    <w:sz w:val="28"/>
                    <w:szCs w:val="28"/>
                    <w:lang w:eastAsia="ru-RU"/>
                  </w:rPr>
                </w:rPrChange>
              </w:rPr>
              <m:t>bg</m:t>
            </m:r>
            <m:ctrlPr>
              <w:rPr>
                <w:rFonts w:ascii="Cambria Math" w:hAnsi="Cambria Math"/>
                <w:i/>
                <w:color w:val="auto"/>
                <w:sz w:val="28"/>
                <w:szCs w:val="28"/>
                <w:lang w:eastAsia="ru-RU"/>
                <w:rPrChange w:id="2644" w:author="ASD" w:date="2016-06-09T16:59:00Z">
                  <w:rPr>
                    <w:rFonts w:ascii="Cambria Math" w:hAnsi="Cambria Math"/>
                    <w:i/>
                    <w:color w:val="auto"/>
                    <w:sz w:val="28"/>
                    <w:szCs w:val="28"/>
                    <w:lang w:eastAsia="ru-RU"/>
                  </w:rPr>
                </w:rPrChange>
              </w:rPr>
            </m:ctrlPr>
          </m:sub>
        </m:sSub>
      </m:oMath>
      <w:r w:rsidR="00461C2E" w:rsidRPr="00891248">
        <w:rPr>
          <w:color w:val="auto"/>
          <w:sz w:val="28"/>
          <w:szCs w:val="28"/>
          <w:lang w:eastAsia="ru-RU"/>
        </w:rPr>
        <w:t>, а</w:t>
      </w:r>
      <w:r w:rsidRPr="00891248">
        <w:rPr>
          <w:color w:val="auto"/>
          <w:sz w:val="28"/>
          <w:szCs w:val="28"/>
          <w:lang w:eastAsia="ru-RU"/>
          <w:rPrChange w:id="2645" w:author="ASD" w:date="2016-06-09T16:59:00Z">
            <w:rPr>
              <w:color w:val="auto"/>
              <w:sz w:val="28"/>
              <w:szCs w:val="28"/>
              <w:lang w:eastAsia="ru-RU"/>
            </w:rPr>
          </w:rPrChange>
        </w:rPr>
        <w:t xml:space="preserve"> </w:t>
      </w:r>
      <w:r w:rsidR="00461C2E" w:rsidRPr="00891248">
        <w:rPr>
          <w:color w:val="auto"/>
          <w:sz w:val="28"/>
          <w:szCs w:val="28"/>
          <w:lang w:eastAsia="ru-RU"/>
          <w:rPrChange w:id="2646" w:author="ASD" w:date="2016-06-09T16:59:00Z">
            <w:rPr>
              <w:color w:val="auto"/>
              <w:sz w:val="28"/>
              <w:szCs w:val="28"/>
              <w:lang w:eastAsia="ru-RU"/>
            </w:rPr>
          </w:rPrChange>
        </w:rPr>
        <w:t>з верху з ліва</w:t>
      </w:r>
      <w:r w:rsidRPr="00891248">
        <w:rPr>
          <w:color w:val="auto"/>
          <w:sz w:val="28"/>
          <w:szCs w:val="28"/>
          <w:lang w:eastAsia="ru-RU"/>
          <w:rPrChange w:id="2647" w:author="ASD" w:date="2016-06-09T16:59:00Z">
            <w:rPr>
              <w:color w:val="auto"/>
              <w:sz w:val="28"/>
              <w:szCs w:val="28"/>
              <w:lang w:eastAsia="ru-RU"/>
            </w:rPr>
          </w:rPrChange>
        </w:rPr>
        <w:t xml:space="preserve"> зображення </w:t>
      </w:r>
      <w:r w:rsidRPr="00891248">
        <w:rPr>
          <w:i/>
          <w:color w:val="auto"/>
          <w:sz w:val="28"/>
          <w:szCs w:val="28"/>
          <w:lang w:eastAsia="ru-RU"/>
          <w:rPrChange w:id="2648" w:author="ASD" w:date="2016-06-09T16:59:00Z">
            <w:rPr>
              <w:i/>
              <w:color w:val="auto"/>
              <w:sz w:val="28"/>
              <w:szCs w:val="28"/>
              <w:lang w:eastAsia="ru-RU"/>
            </w:rPr>
          </w:rPrChange>
        </w:rPr>
        <w:t>I</w:t>
      </w:r>
      <w:r w:rsidRPr="00891248">
        <w:rPr>
          <w:color w:val="auto"/>
          <w:sz w:val="28"/>
          <w:szCs w:val="28"/>
          <w:lang w:eastAsia="ru-RU"/>
          <w:rPrChange w:id="2649" w:author="ASD" w:date="2016-06-09T16:59:00Z">
            <w:rPr>
              <w:color w:val="auto"/>
              <w:sz w:val="28"/>
              <w:szCs w:val="28"/>
              <w:lang w:eastAsia="ru-RU"/>
            </w:rPr>
          </w:rPrChange>
        </w:rPr>
        <w:t xml:space="preserve">, </w:t>
      </w:r>
      <w:r w:rsidR="00461C2E" w:rsidRPr="00891248">
        <w:rPr>
          <w:color w:val="auto"/>
          <w:sz w:val="28"/>
          <w:szCs w:val="28"/>
          <w:lang w:eastAsia="ru-RU"/>
          <w:rPrChange w:id="2650" w:author="ASD" w:date="2016-06-09T16:59:00Z">
            <w:rPr>
              <w:color w:val="auto"/>
              <w:sz w:val="28"/>
              <w:szCs w:val="28"/>
              <w:lang w:eastAsia="ru-RU"/>
            </w:rPr>
          </w:rPrChange>
        </w:rPr>
        <w:t>яке є фоном для виявлення</w:t>
      </w:r>
      <w:r w:rsidRPr="00891248">
        <w:rPr>
          <w:color w:val="auto"/>
          <w:sz w:val="28"/>
          <w:szCs w:val="28"/>
          <w:lang w:eastAsia="ru-RU"/>
          <w:rPrChange w:id="2651" w:author="ASD" w:date="2016-06-09T16:59:00Z">
            <w:rPr>
              <w:color w:val="auto"/>
              <w:sz w:val="28"/>
              <w:szCs w:val="28"/>
              <w:lang w:eastAsia="ru-RU"/>
            </w:rPr>
          </w:rPrChange>
        </w:rPr>
        <w:t xml:space="preserve">. Ми починаємо з </w:t>
      </w:r>
      <w:r w:rsidR="00461C2E" w:rsidRPr="00891248">
        <w:rPr>
          <w:color w:val="auto"/>
          <w:sz w:val="28"/>
          <w:szCs w:val="28"/>
          <w:lang w:eastAsia="ru-RU"/>
          <w:rPrChange w:id="2652" w:author="ASD" w:date="2016-06-09T16:59:00Z">
            <w:rPr>
              <w:color w:val="auto"/>
              <w:sz w:val="28"/>
              <w:szCs w:val="28"/>
              <w:lang w:eastAsia="ru-RU"/>
            </w:rPr>
          </w:rPrChange>
        </w:rPr>
        <w:t>вирахування</w:t>
      </w:r>
      <w:r w:rsidRPr="00891248">
        <w:rPr>
          <w:color w:val="auto"/>
          <w:sz w:val="28"/>
          <w:szCs w:val="28"/>
          <w:lang w:eastAsia="ru-RU"/>
          <w:rPrChange w:id="2653" w:author="ASD" w:date="2016-06-09T16:59:00Z">
            <w:rPr>
              <w:color w:val="auto"/>
              <w:sz w:val="28"/>
              <w:szCs w:val="28"/>
              <w:lang w:eastAsia="ru-RU"/>
            </w:rPr>
          </w:rPrChange>
        </w:rPr>
        <w:t xml:space="preserve">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654"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2655"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656" w:author="ASD" w:date="2016-06-09T16:59:00Z">
                  <w:rPr>
                    <w:rFonts w:ascii="Cambria Math" w:hAnsi="Cambria Math"/>
                    <w:color w:val="auto"/>
                    <w:sz w:val="28"/>
                    <w:szCs w:val="28"/>
                    <w:lang w:eastAsia="ru-RU"/>
                  </w:rPr>
                </w:rPrChange>
              </w:rPr>
              <m:t>bg</m:t>
            </m:r>
            <m:ctrlPr>
              <w:rPr>
                <w:rFonts w:ascii="Cambria Math" w:hAnsi="Cambria Math"/>
                <w:i/>
                <w:color w:val="auto"/>
                <w:sz w:val="28"/>
                <w:szCs w:val="28"/>
                <w:lang w:eastAsia="ru-RU"/>
                <w:rPrChange w:id="2657" w:author="ASD" w:date="2016-06-09T16:59:00Z">
                  <w:rPr>
                    <w:rFonts w:ascii="Cambria Math" w:hAnsi="Cambria Math"/>
                    <w:i/>
                    <w:color w:val="auto"/>
                    <w:sz w:val="28"/>
                    <w:szCs w:val="28"/>
                    <w:lang w:eastAsia="ru-RU"/>
                  </w:rPr>
                </w:rPrChange>
              </w:rPr>
            </m:ctrlPr>
          </m:sub>
        </m:sSub>
      </m:oMath>
      <w:r w:rsidRPr="00891248">
        <w:rPr>
          <w:color w:val="auto"/>
          <w:sz w:val="28"/>
          <w:szCs w:val="28"/>
          <w:lang w:eastAsia="ru-RU"/>
        </w:rPr>
        <w:t xml:space="preserve">і </w:t>
      </w:r>
      <w:r w:rsidRPr="00891248">
        <w:rPr>
          <w:i/>
          <w:color w:val="auto"/>
          <w:sz w:val="28"/>
          <w:szCs w:val="28"/>
          <w:lang w:eastAsia="ru-RU"/>
          <w:rPrChange w:id="2658" w:author="ASD" w:date="2016-06-09T16:59:00Z">
            <w:rPr>
              <w:i/>
              <w:color w:val="auto"/>
              <w:sz w:val="28"/>
              <w:szCs w:val="28"/>
              <w:lang w:eastAsia="ru-RU"/>
            </w:rPr>
          </w:rPrChange>
        </w:rPr>
        <w:t>I</w:t>
      </w:r>
    </w:p>
    <w:p w:rsidR="009C2CDE"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Change w:id="2659" w:author="ASD" w:date="2016-06-09T16:59:00Z">
            <w:rPr>
              <w:color w:val="auto"/>
              <w:sz w:val="28"/>
              <w:szCs w:val="28"/>
              <w:lang w:eastAsia="ru-RU"/>
            </w:rPr>
          </w:rPrChange>
        </w:rPr>
      </w:pPr>
      <m:oMath>
        <m:sSub>
          <m:sSubPr>
            <m:ctrlPr>
              <w:rPr>
                <w:rFonts w:ascii="Cambria Math" w:hAnsi="Cambria Math"/>
                <w:i/>
                <w:sz w:val="28"/>
                <w:szCs w:val="28"/>
              </w:rPr>
            </m:ctrlPr>
          </m:sSubPr>
          <m:e>
            <m:r>
              <w:rPr>
                <w:rFonts w:ascii="Cambria Math" w:hAnsi="Cambria Math"/>
                <w:sz w:val="28"/>
                <w:szCs w:val="28"/>
                <w:rPrChange w:id="2660" w:author="ASD" w:date="2016-06-09T16:59:00Z">
                  <w:rPr>
                    <w:rFonts w:ascii="Cambria Math" w:hAnsi="Cambria Math"/>
                    <w:sz w:val="28"/>
                    <w:szCs w:val="28"/>
                  </w:rPr>
                </w:rPrChange>
              </w:rPr>
              <m:t>I</m:t>
            </m:r>
            <m:ctrlPr>
              <w:rPr>
                <w:rFonts w:ascii="Cambria Math" w:hAnsi="Cambria Math"/>
                <w:i/>
                <w:sz w:val="28"/>
                <w:szCs w:val="28"/>
                <w:rPrChange w:id="2661" w:author="ASD" w:date="2016-06-09T16:59:00Z">
                  <w:rPr>
                    <w:rFonts w:ascii="Cambria Math" w:hAnsi="Cambria Math"/>
                    <w:i/>
                    <w:sz w:val="28"/>
                    <w:szCs w:val="28"/>
                  </w:rPr>
                </w:rPrChange>
              </w:rPr>
            </m:ctrlPr>
          </m:e>
          <m:sub>
            <m:r>
              <w:rPr>
                <w:rFonts w:ascii="Cambria Math" w:hAnsi="Cambria Math"/>
                <w:sz w:val="28"/>
                <w:szCs w:val="28"/>
                <w:rPrChange w:id="2662" w:author="ASD" w:date="2016-06-09T16:59:00Z">
                  <w:rPr>
                    <w:rFonts w:ascii="Cambria Math" w:hAnsi="Cambria Math"/>
                    <w:sz w:val="28"/>
                    <w:szCs w:val="28"/>
                  </w:rPr>
                </w:rPrChange>
              </w:rPr>
              <m:t>absDiff</m:t>
            </m:r>
            <m:ctrlPr>
              <w:rPr>
                <w:rFonts w:ascii="Cambria Math" w:hAnsi="Cambria Math"/>
                <w:i/>
                <w:sz w:val="28"/>
                <w:szCs w:val="28"/>
                <w:rPrChange w:id="2663" w:author="ASD" w:date="2016-06-09T16:59:00Z">
                  <w:rPr>
                    <w:rFonts w:ascii="Cambria Math" w:hAnsi="Cambria Math"/>
                    <w:i/>
                    <w:sz w:val="28"/>
                    <w:szCs w:val="28"/>
                  </w:rPr>
                </w:rPrChange>
              </w:rPr>
            </m:ctrlP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Change w:id="2664" w:author="ASD" w:date="2016-06-09T16:59:00Z">
                      <w:rPr>
                        <w:rFonts w:ascii="Cambria Math" w:hAnsi="Cambria Math"/>
                        <w:i/>
                        <w:sz w:val="28"/>
                        <w:szCs w:val="28"/>
                      </w:rPr>
                    </w:rPrChange>
                  </w:rPr>
                </m:ctrlPr>
              </m:sSubPr>
              <m:e>
                <m:r>
                  <w:rPr>
                    <w:rFonts w:ascii="Cambria Math" w:hAnsi="Cambria Math"/>
                    <w:sz w:val="28"/>
                    <w:szCs w:val="28"/>
                    <w:rPrChange w:id="2665" w:author="ASD" w:date="2016-06-09T16:59:00Z">
                      <w:rPr>
                        <w:rFonts w:ascii="Cambria Math" w:hAnsi="Cambria Math"/>
                        <w:sz w:val="28"/>
                        <w:szCs w:val="28"/>
                      </w:rPr>
                    </w:rPrChange>
                  </w:rPr>
                  <m:t>I</m:t>
                </m:r>
              </m:e>
              <m:sub>
                <m:r>
                  <w:rPr>
                    <w:rFonts w:ascii="Cambria Math" w:hAnsi="Cambria Math"/>
                    <w:sz w:val="28"/>
                    <w:szCs w:val="28"/>
                    <w:rPrChange w:id="2666" w:author="ASD" w:date="2016-06-09T16:59:00Z">
                      <w:rPr>
                        <w:rFonts w:ascii="Cambria Math" w:hAnsi="Cambria Math"/>
                        <w:sz w:val="28"/>
                        <w:szCs w:val="28"/>
                      </w:rPr>
                    </w:rPrChange>
                  </w:rPr>
                  <m:t>bg</m:t>
                </m:r>
              </m:sub>
            </m:sSub>
            <m:r>
              <w:rPr>
                <w:rFonts w:ascii="Cambria Math" w:hAnsi="Cambria Math"/>
                <w:sz w:val="28"/>
                <w:szCs w:val="28"/>
                <w:rPrChange w:id="2667" w:author="ASD" w:date="2016-06-09T16:59:00Z">
                  <w:rPr>
                    <w:rFonts w:ascii="Cambria Math" w:hAnsi="Cambria Math"/>
                    <w:sz w:val="28"/>
                    <w:szCs w:val="28"/>
                  </w:rPr>
                </w:rPrChange>
              </w:rPr>
              <m:t>-I</m:t>
            </m:r>
            <m:ctrlPr>
              <w:rPr>
                <w:rFonts w:ascii="Cambria Math" w:hAnsi="Cambria Math"/>
                <w:i/>
                <w:sz w:val="28"/>
                <w:szCs w:val="28"/>
                <w:rPrChange w:id="2668" w:author="ASD" w:date="2016-06-09T16:59:00Z">
                  <w:rPr>
                    <w:rFonts w:ascii="Cambria Math" w:hAnsi="Cambria Math"/>
                    <w:i/>
                    <w:sz w:val="28"/>
                    <w:szCs w:val="28"/>
                  </w:rPr>
                </w:rPrChange>
              </w:rPr>
            </m:ctrlPr>
          </m:e>
        </m:d>
        <m:r>
          <w:rPr>
            <w:rFonts w:ascii="Cambria Math" w:hAnsi="Cambria Math"/>
            <w:sz w:val="28"/>
            <w:szCs w:val="28"/>
          </w:rPr>
          <m:t>,</m:t>
        </m:r>
      </m:oMath>
      <w:r w:rsidR="009C2CDE" w:rsidRPr="00891248">
        <w:rPr>
          <w:color w:val="auto"/>
          <w:sz w:val="28"/>
          <w:szCs w:val="28"/>
          <w:lang w:eastAsia="ru-RU"/>
          <w:rPrChange w:id="2669" w:author="ASD" w:date="2016-06-09T16:59:00Z">
            <w:rPr>
              <w:color w:val="auto"/>
              <w:sz w:val="28"/>
              <w:szCs w:val="28"/>
              <w:lang w:eastAsia="ru-RU"/>
            </w:rPr>
          </w:rPrChange>
        </w:rPr>
        <w:t xml:space="preserve">                                      (3.13)</w:t>
      </w:r>
    </w:p>
    <w:p w:rsidR="009C2CDE" w:rsidRPr="00891248" w:rsidRDefault="00461C2E" w:rsidP="00891248">
      <w:pPr>
        <w:pStyle w:val="a9"/>
        <w:shd w:val="clear" w:color="auto" w:fill="FFFFFF"/>
        <w:spacing w:before="0" w:beforeAutospacing="0" w:after="0" w:afterAutospacing="0" w:line="360" w:lineRule="auto"/>
        <w:ind w:firstLine="630"/>
        <w:rPr>
          <w:color w:val="auto"/>
          <w:sz w:val="28"/>
          <w:szCs w:val="28"/>
          <w:lang w:eastAsia="ru-RU"/>
          <w:rPrChange w:id="2670" w:author="ASD" w:date="2016-06-09T16:59:00Z">
            <w:rPr>
              <w:color w:val="auto"/>
              <w:sz w:val="28"/>
              <w:szCs w:val="28"/>
              <w:lang w:eastAsia="ru-RU"/>
            </w:rPr>
          </w:rPrChange>
        </w:rPr>
      </w:pPr>
      <w:r w:rsidRPr="00891248">
        <w:rPr>
          <w:color w:val="auto"/>
          <w:sz w:val="28"/>
          <w:szCs w:val="28"/>
          <w:lang w:eastAsia="ru-RU"/>
          <w:rPrChange w:id="2671" w:author="ASD" w:date="2016-06-09T16:59:00Z">
            <w:rPr>
              <w:color w:val="auto"/>
              <w:sz w:val="28"/>
              <w:szCs w:val="28"/>
              <w:lang w:eastAsia="ru-RU"/>
            </w:rPr>
          </w:rPrChange>
        </w:rPr>
        <w:t>У</w:t>
      </w:r>
      <w:r w:rsidR="009C2CDE" w:rsidRPr="00891248">
        <w:rPr>
          <w:color w:val="auto"/>
          <w:sz w:val="28"/>
          <w:szCs w:val="28"/>
          <w:lang w:eastAsia="ru-RU"/>
          <w:rPrChange w:id="2672" w:author="ASD" w:date="2016-06-09T16:59:00Z">
            <w:rPr>
              <w:color w:val="auto"/>
              <w:sz w:val="28"/>
              <w:szCs w:val="28"/>
              <w:lang w:eastAsia="ru-RU"/>
            </w:rPr>
          </w:rPrChange>
        </w:rPr>
        <w:t xml:space="preserve"> результаті рівняння 3.13 </w:t>
      </w:r>
      <w:r w:rsidRPr="00891248">
        <w:rPr>
          <w:color w:val="auto"/>
          <w:sz w:val="28"/>
          <w:szCs w:val="28"/>
          <w:lang w:eastAsia="ru-RU"/>
          <w:rPrChange w:id="2673" w:author="ASD" w:date="2016-06-09T16:59:00Z">
            <w:rPr>
              <w:color w:val="auto"/>
              <w:sz w:val="28"/>
              <w:szCs w:val="28"/>
              <w:lang w:eastAsia="ru-RU"/>
            </w:rPr>
          </w:rPrChange>
        </w:rPr>
        <w:t xml:space="preserve">отримуємо </w:t>
      </w:r>
      <w:r w:rsidR="009C2CDE" w:rsidRPr="00891248">
        <w:rPr>
          <w:color w:val="auto"/>
          <w:sz w:val="28"/>
          <w:szCs w:val="28"/>
          <w:lang w:eastAsia="ru-RU"/>
          <w:rPrChange w:id="2674" w:author="ASD" w:date="2016-06-09T16:59:00Z">
            <w:rPr>
              <w:color w:val="auto"/>
              <w:sz w:val="28"/>
              <w:szCs w:val="28"/>
              <w:lang w:eastAsia="ru-RU"/>
            </w:rPr>
          </w:rPrChange>
        </w:rPr>
        <w:t>зображенн</w:t>
      </w:r>
      <w:r w:rsidRPr="00891248">
        <w:rPr>
          <w:color w:val="auto"/>
          <w:sz w:val="28"/>
          <w:szCs w:val="28"/>
          <w:lang w:eastAsia="ru-RU"/>
          <w:rPrChange w:id="2675" w:author="ASD" w:date="2016-06-09T16:59:00Z">
            <w:rPr>
              <w:color w:val="auto"/>
              <w:sz w:val="28"/>
              <w:szCs w:val="28"/>
              <w:lang w:eastAsia="ru-RU"/>
            </w:rPr>
          </w:rPrChange>
        </w:rPr>
        <w:t>я</w:t>
      </w:r>
      <w:r w:rsidR="009C2CDE" w:rsidRPr="00891248">
        <w:rPr>
          <w:color w:val="auto"/>
          <w:sz w:val="28"/>
          <w:szCs w:val="28"/>
          <w:lang w:eastAsia="ru-RU"/>
          <w:rPrChange w:id="2676" w:author="ASD" w:date="2016-06-09T16:59:00Z">
            <w:rPr>
              <w:color w:val="auto"/>
              <w:sz w:val="28"/>
              <w:szCs w:val="28"/>
              <w:lang w:eastAsia="ru-RU"/>
            </w:rPr>
          </w:rPrChange>
        </w:rPr>
        <w:t xml:space="preserve"> другого ряду. Тепер ми застосовуємо </w:t>
      </w:r>
      <w:r w:rsidRPr="00891248">
        <w:rPr>
          <w:color w:val="auto"/>
          <w:sz w:val="28"/>
          <w:szCs w:val="28"/>
          <w:lang w:eastAsia="ru-RU"/>
          <w:rPrChange w:id="2677" w:author="ASD" w:date="2016-06-09T16:59:00Z">
            <w:rPr>
              <w:color w:val="auto"/>
              <w:sz w:val="28"/>
              <w:szCs w:val="28"/>
              <w:lang w:eastAsia="ru-RU"/>
            </w:rPr>
          </w:rPrChange>
        </w:rPr>
        <w:t>поріг в</w:t>
      </w:r>
      <w:r w:rsidR="009C2CDE" w:rsidRPr="00891248">
        <w:rPr>
          <w:color w:val="auto"/>
          <w:sz w:val="28"/>
          <w:szCs w:val="28"/>
          <w:lang w:eastAsia="ru-RU"/>
          <w:rPrChange w:id="2678" w:author="ASD" w:date="2016-06-09T16:59:00Z">
            <w:rPr>
              <w:color w:val="auto"/>
              <w:sz w:val="28"/>
              <w:szCs w:val="28"/>
              <w:lang w:eastAsia="ru-RU"/>
            </w:rPr>
          </w:rPrChange>
        </w:rPr>
        <w:t xml:space="preserve"> 16 пікселів для того, щоб створити бінарний образ</w:t>
      </w:r>
      <w:r w:rsidR="00111FD1" w:rsidRPr="00891248">
        <w:rPr>
          <w:color w:val="auto"/>
          <w:sz w:val="28"/>
          <w:szCs w:val="28"/>
          <w:lang w:eastAsia="ru-RU"/>
          <w:rPrChange w:id="2679" w:author="ASD" w:date="2016-06-09T16:59:00Z">
            <w:rPr>
              <w:color w:val="auto"/>
              <w:sz w:val="28"/>
              <w:szCs w:val="28"/>
              <w:lang w:eastAsia="ru-RU"/>
            </w:rPr>
          </w:rPrChange>
        </w:rPr>
        <w:t xml:space="preserve"> зображення</w:t>
      </w:r>
      <w:r w:rsidR="009C2CDE" w:rsidRPr="00891248">
        <w:rPr>
          <w:color w:val="auto"/>
          <w:sz w:val="28"/>
          <w:szCs w:val="28"/>
          <w:lang w:eastAsia="ru-RU"/>
          <w:rPrChange w:id="2680" w:author="ASD" w:date="2016-06-09T16:59:00Z">
            <w:rPr>
              <w:color w:val="auto"/>
              <w:sz w:val="28"/>
              <w:szCs w:val="28"/>
              <w:lang w:eastAsia="ru-RU"/>
            </w:rPr>
          </w:rPrChange>
        </w:rPr>
        <w:t>, який показаний у другому зображенн</w:t>
      </w:r>
      <w:r w:rsidR="00111FD1" w:rsidRPr="00891248">
        <w:rPr>
          <w:color w:val="auto"/>
          <w:sz w:val="28"/>
          <w:szCs w:val="28"/>
          <w:lang w:eastAsia="ru-RU"/>
          <w:rPrChange w:id="2681" w:author="ASD" w:date="2016-06-09T16:59:00Z">
            <w:rPr>
              <w:color w:val="auto"/>
              <w:sz w:val="28"/>
              <w:szCs w:val="28"/>
              <w:lang w:eastAsia="ru-RU"/>
            </w:rPr>
          </w:rPrChange>
        </w:rPr>
        <w:t>і</w:t>
      </w:r>
      <w:r w:rsidR="009C2CDE" w:rsidRPr="00891248">
        <w:rPr>
          <w:color w:val="auto"/>
          <w:sz w:val="28"/>
          <w:szCs w:val="28"/>
          <w:lang w:eastAsia="ru-RU"/>
          <w:rPrChange w:id="2682" w:author="ASD" w:date="2016-06-09T16:59:00Z">
            <w:rPr>
              <w:color w:val="auto"/>
              <w:sz w:val="28"/>
              <w:szCs w:val="28"/>
              <w:lang w:eastAsia="ru-RU"/>
            </w:rPr>
          </w:rPrChange>
        </w:rPr>
        <w:t xml:space="preserve"> другого ряду.</w:t>
      </w:r>
    </w:p>
    <w:p w:rsidR="009C2CDE"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Change w:id="2683" w:author="ASD" w:date="2016-06-09T16:59:00Z">
            <w:rPr>
              <w:color w:val="auto"/>
              <w:sz w:val="28"/>
              <w:szCs w:val="28"/>
              <w:lang w:eastAsia="ru-RU"/>
            </w:rPr>
          </w:rPrChange>
        </w:rPr>
      </w:pPr>
      <m:oMath>
        <m:sSub>
          <m:sSubPr>
            <m:ctrlPr>
              <w:rPr>
                <w:rFonts w:ascii="Cambria Math" w:hAnsi="Cambria Math"/>
                <w:i/>
                <w:sz w:val="28"/>
                <w:szCs w:val="28"/>
              </w:rPr>
            </m:ctrlPr>
          </m:sSubPr>
          <m:e>
            <m:r>
              <w:rPr>
                <w:rFonts w:ascii="Cambria Math" w:hAnsi="Cambria Math"/>
                <w:sz w:val="28"/>
                <w:szCs w:val="28"/>
                <w:rPrChange w:id="2684" w:author="ASD" w:date="2016-06-09T16:59:00Z">
                  <w:rPr>
                    <w:rFonts w:ascii="Cambria Math" w:hAnsi="Cambria Math"/>
                    <w:sz w:val="28"/>
                    <w:szCs w:val="28"/>
                  </w:rPr>
                </w:rPrChange>
              </w:rPr>
              <m:t>I</m:t>
            </m:r>
            <m:ctrlPr>
              <w:rPr>
                <w:rFonts w:ascii="Cambria Math" w:hAnsi="Cambria Math"/>
                <w:i/>
                <w:sz w:val="28"/>
                <w:szCs w:val="28"/>
                <w:rPrChange w:id="2685" w:author="ASD" w:date="2016-06-09T16:59:00Z">
                  <w:rPr>
                    <w:rFonts w:ascii="Cambria Math" w:hAnsi="Cambria Math"/>
                    <w:i/>
                    <w:sz w:val="28"/>
                    <w:szCs w:val="28"/>
                  </w:rPr>
                </w:rPrChange>
              </w:rPr>
            </m:ctrlPr>
          </m:e>
          <m:sub>
            <m:r>
              <w:rPr>
                <w:rFonts w:ascii="Cambria Math" w:hAnsi="Cambria Math"/>
                <w:sz w:val="28"/>
                <w:szCs w:val="28"/>
                <w:rPrChange w:id="2686" w:author="ASD" w:date="2016-06-09T16:59:00Z">
                  <w:rPr>
                    <w:rFonts w:ascii="Cambria Math" w:hAnsi="Cambria Math"/>
                    <w:sz w:val="28"/>
                    <w:szCs w:val="28"/>
                  </w:rPr>
                </w:rPrChange>
              </w:rPr>
              <m:t>binary</m:t>
            </m:r>
            <m:ctrlPr>
              <w:rPr>
                <w:rFonts w:ascii="Cambria Math" w:hAnsi="Cambria Math"/>
                <w:i/>
                <w:sz w:val="28"/>
                <w:szCs w:val="28"/>
                <w:rPrChange w:id="2687" w:author="ASD" w:date="2016-06-09T16:59:00Z">
                  <w:rPr>
                    <w:rFonts w:ascii="Cambria Math" w:hAnsi="Cambria Math"/>
                    <w:i/>
                    <w:sz w:val="28"/>
                    <w:szCs w:val="28"/>
                  </w:rPr>
                </w:rPrChange>
              </w:rPr>
            </m:ctrlPr>
          </m:sub>
        </m:sSub>
        <m:d>
          <m:dPr>
            <m:ctrlPr>
              <w:rPr>
                <w:rFonts w:ascii="Cambria Math" w:hAnsi="Cambria Math"/>
                <w:i/>
                <w:sz w:val="28"/>
                <w:szCs w:val="28"/>
                <w:rPrChange w:id="2688" w:author="ASD" w:date="2016-06-09T16:59:00Z">
                  <w:rPr>
                    <w:rFonts w:ascii="Cambria Math" w:hAnsi="Cambria Math"/>
                    <w:i/>
                    <w:sz w:val="28"/>
                    <w:szCs w:val="28"/>
                  </w:rPr>
                </w:rPrChange>
              </w:rPr>
            </m:ctrlPr>
          </m:dPr>
          <m:e>
            <m:r>
              <w:rPr>
                <w:rFonts w:ascii="Cambria Math" w:hAnsi="Cambria Math"/>
                <w:sz w:val="28"/>
                <w:szCs w:val="28"/>
                <w:rPrChange w:id="2689" w:author="ASD" w:date="2016-06-09T16:59:00Z">
                  <w:rPr>
                    <w:rFonts w:ascii="Cambria Math" w:hAnsi="Cambria Math"/>
                    <w:sz w:val="28"/>
                    <w:szCs w:val="28"/>
                  </w:rPr>
                </w:rPrChange>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Change w:id="2690" w:author="ASD" w:date="2016-06-09T16:59:00Z">
                      <w:rPr>
                        <w:rFonts w:ascii="Cambria Math" w:hAnsi="Cambria Math"/>
                        <w:i/>
                        <w:sz w:val="28"/>
                        <w:szCs w:val="28"/>
                      </w:rPr>
                    </w:rPrChange>
                  </w:rPr>
                </m:ctrlPr>
              </m:eqArrPr>
              <m:e>
                <m:r>
                  <w:rPr>
                    <w:rFonts w:ascii="Cambria Math" w:hAnsi="Cambria Math"/>
                    <w:sz w:val="28"/>
                    <w:szCs w:val="28"/>
                    <w:rPrChange w:id="2691" w:author="ASD" w:date="2016-06-09T16:59:00Z">
                      <w:rPr>
                        <w:rFonts w:ascii="Cambria Math" w:hAnsi="Cambria Math"/>
                        <w:sz w:val="28"/>
                        <w:szCs w:val="28"/>
                      </w:rPr>
                    </w:rPrChange>
                  </w:rPr>
                  <m:t xml:space="preserve">1, Якщо </m:t>
                </m:r>
                <m:sSub>
                  <m:sSubPr>
                    <m:ctrlPr>
                      <w:rPr>
                        <w:rFonts w:ascii="Cambria Math" w:hAnsi="Cambria Math"/>
                        <w:i/>
                        <w:sz w:val="28"/>
                        <w:szCs w:val="28"/>
                        <w:rPrChange w:id="2692" w:author="ASD" w:date="2016-06-09T16:59:00Z">
                          <w:rPr>
                            <w:rFonts w:ascii="Cambria Math" w:hAnsi="Cambria Math"/>
                            <w:i/>
                            <w:sz w:val="28"/>
                            <w:szCs w:val="28"/>
                          </w:rPr>
                        </w:rPrChange>
                      </w:rPr>
                    </m:ctrlPr>
                  </m:sSubPr>
                  <m:e>
                    <m:r>
                      <w:rPr>
                        <w:rFonts w:ascii="Cambria Math" w:hAnsi="Cambria Math"/>
                        <w:sz w:val="28"/>
                        <w:szCs w:val="28"/>
                        <w:rPrChange w:id="2693" w:author="ASD" w:date="2016-06-09T16:59:00Z">
                          <w:rPr>
                            <w:rFonts w:ascii="Cambria Math" w:hAnsi="Cambria Math"/>
                            <w:sz w:val="28"/>
                            <w:szCs w:val="28"/>
                          </w:rPr>
                        </w:rPrChange>
                      </w:rPr>
                      <m:t>I</m:t>
                    </m:r>
                  </m:e>
                  <m:sub>
                    <m:r>
                      <w:rPr>
                        <w:rFonts w:ascii="Cambria Math" w:hAnsi="Cambria Math"/>
                        <w:sz w:val="28"/>
                        <w:szCs w:val="28"/>
                        <w:rPrChange w:id="2694" w:author="ASD" w:date="2016-06-09T16:59:00Z">
                          <w:rPr>
                            <w:rFonts w:ascii="Cambria Math" w:hAnsi="Cambria Math"/>
                            <w:sz w:val="28"/>
                            <w:szCs w:val="28"/>
                          </w:rPr>
                        </w:rPrChange>
                      </w:rPr>
                      <m:t>absDiff</m:t>
                    </m:r>
                  </m:sub>
                </m:sSub>
                <m:d>
                  <m:dPr>
                    <m:ctrlPr>
                      <w:rPr>
                        <w:rFonts w:ascii="Cambria Math" w:hAnsi="Cambria Math"/>
                        <w:i/>
                        <w:sz w:val="28"/>
                        <w:szCs w:val="28"/>
                        <w:rPrChange w:id="2695" w:author="ASD" w:date="2016-06-09T16:59:00Z">
                          <w:rPr>
                            <w:rFonts w:ascii="Cambria Math" w:hAnsi="Cambria Math"/>
                            <w:i/>
                            <w:sz w:val="28"/>
                            <w:szCs w:val="28"/>
                          </w:rPr>
                        </w:rPrChange>
                      </w:rPr>
                    </m:ctrlPr>
                  </m:dPr>
                  <m:e>
                    <m:r>
                      <w:rPr>
                        <w:rFonts w:ascii="Cambria Math" w:hAnsi="Cambria Math"/>
                        <w:sz w:val="28"/>
                        <w:szCs w:val="28"/>
                        <w:rPrChange w:id="2696" w:author="ASD" w:date="2016-06-09T16:59:00Z">
                          <w:rPr>
                            <w:rFonts w:ascii="Cambria Math" w:hAnsi="Cambria Math"/>
                            <w:sz w:val="28"/>
                            <w:szCs w:val="28"/>
                          </w:rPr>
                        </w:rPrChange>
                      </w:rPr>
                      <m:t>x, y</m:t>
                    </m:r>
                  </m:e>
                </m:d>
                <m:r>
                  <w:rPr>
                    <w:rFonts w:ascii="Cambria Math" w:hAnsi="Cambria Math"/>
                    <w:sz w:val="28"/>
                    <w:szCs w:val="28"/>
                    <w:rPrChange w:id="2697" w:author="ASD" w:date="2016-06-09T16:59:00Z">
                      <w:rPr>
                        <w:rFonts w:ascii="Cambria Math" w:hAnsi="Cambria Math"/>
                        <w:sz w:val="28"/>
                        <w:szCs w:val="28"/>
                      </w:rPr>
                    </w:rPrChange>
                  </w:rPr>
                  <m:t>&gt;16</m:t>
                </m:r>
              </m:e>
              <m:e>
                <m:r>
                  <w:rPr>
                    <w:rFonts w:ascii="Cambria Math" w:hAnsi="Cambria Math"/>
                    <w:sz w:val="28"/>
                    <w:szCs w:val="28"/>
                    <w:rPrChange w:id="2698" w:author="ASD" w:date="2016-06-09T16:59:00Z">
                      <w:rPr>
                        <w:rFonts w:ascii="Cambria Math" w:hAnsi="Cambria Math"/>
                        <w:sz w:val="28"/>
                        <w:szCs w:val="28"/>
                      </w:rPr>
                    </w:rPrChange>
                  </w:rPr>
                  <m:t xml:space="preserve">0, у всіх інших випадках    </m:t>
                </m:r>
              </m:e>
            </m:eqArr>
            <m:ctrlPr>
              <w:rPr>
                <w:rFonts w:ascii="Cambria Math" w:hAnsi="Cambria Math"/>
                <w:i/>
                <w:sz w:val="28"/>
                <w:szCs w:val="28"/>
                <w:rPrChange w:id="2699" w:author="ASD" w:date="2016-06-09T16:59:00Z">
                  <w:rPr>
                    <w:rFonts w:ascii="Cambria Math" w:hAnsi="Cambria Math"/>
                    <w:i/>
                    <w:sz w:val="28"/>
                    <w:szCs w:val="28"/>
                  </w:rPr>
                </w:rPrChange>
              </w:rPr>
            </m:ctrlPr>
          </m:e>
        </m:d>
        <m:r>
          <w:rPr>
            <w:rFonts w:ascii="Cambria Math" w:hAnsi="Cambria Math"/>
            <w:sz w:val="28"/>
            <w:szCs w:val="28"/>
          </w:rPr>
          <m:t>,</m:t>
        </m:r>
      </m:oMath>
      <w:r w:rsidR="009C2CDE" w:rsidRPr="00891248">
        <w:rPr>
          <w:sz w:val="28"/>
          <w:szCs w:val="28"/>
          <w:rPrChange w:id="2700" w:author="ASD" w:date="2016-06-09T16:59:00Z">
            <w:rPr>
              <w:sz w:val="28"/>
              <w:szCs w:val="28"/>
            </w:rPr>
          </w:rPrChange>
        </w:rPr>
        <w:t xml:space="preserve">              </w:t>
      </w:r>
      <w:r w:rsidR="009C2CDE" w:rsidRPr="00891248">
        <w:rPr>
          <w:color w:val="auto"/>
          <w:sz w:val="28"/>
          <w:szCs w:val="28"/>
          <w:lang w:eastAsia="ru-RU"/>
          <w:rPrChange w:id="2701" w:author="ASD" w:date="2016-06-09T16:59:00Z">
            <w:rPr>
              <w:color w:val="auto"/>
              <w:sz w:val="28"/>
              <w:szCs w:val="28"/>
              <w:lang w:eastAsia="ru-RU"/>
            </w:rPr>
          </w:rPrChange>
        </w:rPr>
        <w:t xml:space="preserve">     (3.14)</w:t>
      </w:r>
    </w:p>
    <w:p w:rsidR="00111FD1" w:rsidRPr="00891248" w:rsidRDefault="00111FD1" w:rsidP="00891248">
      <w:pPr>
        <w:pStyle w:val="a9"/>
        <w:shd w:val="clear" w:color="auto" w:fill="FFFFFF"/>
        <w:spacing w:before="0" w:beforeAutospacing="0" w:after="0" w:afterAutospacing="0" w:line="360" w:lineRule="auto"/>
        <w:ind w:firstLine="2430"/>
        <w:jc w:val="left"/>
        <w:rPr>
          <w:color w:val="auto"/>
          <w:sz w:val="28"/>
          <w:szCs w:val="28"/>
          <w:lang w:eastAsia="ru-RU"/>
          <w:rPrChange w:id="2702" w:author="ASD" w:date="2016-06-09T16:59:00Z">
            <w:rPr>
              <w:color w:val="auto"/>
              <w:sz w:val="28"/>
              <w:szCs w:val="28"/>
              <w:lang w:eastAsia="ru-RU"/>
            </w:rPr>
          </w:rPrChange>
        </w:rPr>
      </w:pPr>
      <w:r w:rsidRPr="00891248">
        <w:rPr>
          <w:color w:val="auto"/>
          <w:sz w:val="28"/>
          <w:szCs w:val="28"/>
          <w:lang w:eastAsia="ru-RU"/>
          <w:rPrChange w:id="2703" w:author="ASD" w:date="2016-06-09T16:59:00Z">
            <w:rPr>
              <w:color w:val="auto"/>
              <w:sz w:val="28"/>
              <w:szCs w:val="28"/>
              <w:lang w:eastAsia="ru-RU"/>
            </w:rPr>
          </w:rPrChange>
        </w:rPr>
        <w:t>де</w:t>
      </w:r>
      <w:r w:rsidRPr="00891248">
        <w:rPr>
          <w:color w:val="auto"/>
          <w:sz w:val="28"/>
          <w:szCs w:val="28"/>
          <w:lang w:eastAsia="ru-RU"/>
          <w:rPrChange w:id="2704" w:author="ASD" w:date="2016-06-09T16:59:00Z">
            <w:rPr>
              <w:color w:val="auto"/>
              <w:sz w:val="28"/>
              <w:szCs w:val="28"/>
              <w:lang w:eastAsia="ru-RU"/>
            </w:rPr>
          </w:rPrChange>
        </w:rPr>
        <w:tab/>
      </w:r>
      <m:oMath>
        <m:sSub>
          <m:sSubPr>
            <m:ctrlPr>
              <w:rPr>
                <w:rFonts w:ascii="Cambria Math" w:hAnsi="Cambria Math"/>
                <w:i/>
                <w:sz w:val="28"/>
                <w:szCs w:val="28"/>
              </w:rPr>
            </m:ctrlPr>
          </m:sSubPr>
          <m:e>
            <m:r>
              <w:rPr>
                <w:rFonts w:ascii="Cambria Math" w:hAnsi="Cambria Math"/>
                <w:sz w:val="28"/>
                <w:szCs w:val="28"/>
                <w:rPrChange w:id="2705" w:author="ASD" w:date="2016-06-09T16:59:00Z">
                  <w:rPr>
                    <w:rFonts w:ascii="Cambria Math" w:hAnsi="Cambria Math"/>
                    <w:sz w:val="28"/>
                    <w:szCs w:val="28"/>
                  </w:rPr>
                </w:rPrChange>
              </w:rPr>
              <m:t>I</m:t>
            </m:r>
            <m:ctrlPr>
              <w:rPr>
                <w:rFonts w:ascii="Cambria Math" w:hAnsi="Cambria Math"/>
                <w:i/>
                <w:sz w:val="28"/>
                <w:szCs w:val="28"/>
                <w:rPrChange w:id="2706" w:author="ASD" w:date="2016-06-09T16:59:00Z">
                  <w:rPr>
                    <w:rFonts w:ascii="Cambria Math" w:hAnsi="Cambria Math"/>
                    <w:i/>
                    <w:sz w:val="28"/>
                    <w:szCs w:val="28"/>
                  </w:rPr>
                </w:rPrChange>
              </w:rPr>
            </m:ctrlPr>
          </m:e>
          <m:sub>
            <m:r>
              <w:rPr>
                <w:rFonts w:ascii="Cambria Math" w:hAnsi="Cambria Math"/>
                <w:sz w:val="28"/>
                <w:szCs w:val="28"/>
                <w:rPrChange w:id="2707" w:author="ASD" w:date="2016-06-09T16:59:00Z">
                  <w:rPr>
                    <w:rFonts w:ascii="Cambria Math" w:hAnsi="Cambria Math"/>
                    <w:sz w:val="28"/>
                    <w:szCs w:val="28"/>
                  </w:rPr>
                </w:rPrChange>
              </w:rPr>
              <m:t>absDiff</m:t>
            </m:r>
            <m:ctrlPr>
              <w:rPr>
                <w:rFonts w:ascii="Cambria Math" w:hAnsi="Cambria Math"/>
                <w:i/>
                <w:sz w:val="28"/>
                <w:szCs w:val="28"/>
                <w:rPrChange w:id="2708" w:author="ASD" w:date="2016-06-09T16:59:00Z">
                  <w:rPr>
                    <w:rFonts w:ascii="Cambria Math" w:hAnsi="Cambria Math"/>
                    <w:i/>
                    <w:sz w:val="28"/>
                    <w:szCs w:val="28"/>
                  </w:rPr>
                </w:rPrChange>
              </w:rPr>
            </m:ctrlPr>
          </m:sub>
        </m:sSub>
      </m:oMath>
      <w:r w:rsidRPr="00891248">
        <w:rPr>
          <w:sz w:val="28"/>
          <w:szCs w:val="28"/>
        </w:rPr>
        <w:t xml:space="preserve"> – функція знаходження значення пікселя.</w:t>
      </w:r>
    </w:p>
    <w:p w:rsidR="009C2CDE" w:rsidRPr="00891248" w:rsidRDefault="00111FD1" w:rsidP="00891248">
      <w:pPr>
        <w:pStyle w:val="a9"/>
        <w:shd w:val="clear" w:color="auto" w:fill="FFFFFF"/>
        <w:spacing w:before="0" w:beforeAutospacing="0" w:after="0" w:afterAutospacing="0" w:line="360" w:lineRule="auto"/>
        <w:ind w:firstLine="630"/>
        <w:rPr>
          <w:color w:val="auto"/>
          <w:sz w:val="28"/>
          <w:szCs w:val="28"/>
          <w:lang w:eastAsia="ru-RU"/>
          <w:rPrChange w:id="2709" w:author="ASD" w:date="2016-06-09T16:59:00Z">
            <w:rPr>
              <w:color w:val="auto"/>
              <w:sz w:val="28"/>
              <w:szCs w:val="28"/>
              <w:lang w:eastAsia="ru-RU"/>
            </w:rPr>
          </w:rPrChange>
        </w:rPr>
      </w:pPr>
      <w:r w:rsidRPr="00891248">
        <w:rPr>
          <w:color w:val="auto"/>
          <w:sz w:val="28"/>
          <w:szCs w:val="28"/>
          <w:lang w:eastAsia="ru-RU"/>
          <w:rPrChange w:id="2710" w:author="ASD" w:date="2016-06-09T16:59:00Z">
            <w:rPr>
              <w:color w:val="auto"/>
              <w:sz w:val="28"/>
              <w:szCs w:val="28"/>
              <w:lang w:eastAsia="ru-RU"/>
            </w:rPr>
          </w:rPrChange>
        </w:rPr>
        <w:t>Д</w:t>
      </w:r>
      <w:r w:rsidR="009C2CDE" w:rsidRPr="00891248">
        <w:rPr>
          <w:color w:val="auto"/>
          <w:sz w:val="28"/>
          <w:szCs w:val="28"/>
          <w:lang w:eastAsia="ru-RU"/>
          <w:rPrChange w:id="2711" w:author="ASD" w:date="2016-06-09T16:59:00Z">
            <w:rPr>
              <w:color w:val="auto"/>
              <w:sz w:val="28"/>
              <w:szCs w:val="28"/>
              <w:lang w:eastAsia="ru-RU"/>
            </w:rPr>
          </w:rPrChange>
        </w:rPr>
        <w:t xml:space="preserve">алі ми будемо </w:t>
      </w:r>
      <w:r w:rsidRPr="00891248">
        <w:rPr>
          <w:color w:val="auto"/>
          <w:sz w:val="28"/>
          <w:szCs w:val="28"/>
          <w:lang w:eastAsia="ru-RU"/>
          <w:rPrChange w:id="2712" w:author="ASD" w:date="2016-06-09T16:59:00Z">
            <w:rPr>
              <w:color w:val="auto"/>
              <w:sz w:val="28"/>
              <w:szCs w:val="28"/>
              <w:lang w:eastAsia="ru-RU"/>
            </w:rPr>
          </w:rPrChange>
        </w:rPr>
        <w:t>використовувати</w:t>
      </w:r>
      <w:r w:rsidR="009C2CDE" w:rsidRPr="00891248">
        <w:rPr>
          <w:color w:val="auto"/>
          <w:sz w:val="28"/>
          <w:szCs w:val="28"/>
          <w:lang w:eastAsia="ru-RU"/>
          <w:rPrChange w:id="2713" w:author="ASD" w:date="2016-06-09T16:59:00Z">
            <w:rPr>
              <w:color w:val="auto"/>
              <w:sz w:val="28"/>
              <w:szCs w:val="28"/>
              <w:lang w:eastAsia="ru-RU"/>
            </w:rPr>
          </w:rPrChange>
        </w:rPr>
        <w:t xml:space="preserve"> біл</w:t>
      </w:r>
      <w:r w:rsidRPr="00891248">
        <w:rPr>
          <w:color w:val="auto"/>
          <w:sz w:val="28"/>
          <w:szCs w:val="28"/>
          <w:lang w:eastAsia="ru-RU"/>
          <w:rPrChange w:id="2714" w:author="ASD" w:date="2016-06-09T16:59:00Z">
            <w:rPr>
              <w:color w:val="auto"/>
              <w:sz w:val="28"/>
              <w:szCs w:val="28"/>
              <w:lang w:eastAsia="ru-RU"/>
            </w:rPr>
          </w:rPrChange>
        </w:rPr>
        <w:t>і</w:t>
      </w:r>
      <w:r w:rsidR="009C2CDE" w:rsidRPr="00891248">
        <w:rPr>
          <w:color w:val="auto"/>
          <w:sz w:val="28"/>
          <w:szCs w:val="28"/>
          <w:lang w:eastAsia="ru-RU"/>
          <w:rPrChange w:id="2715" w:author="ASD" w:date="2016-06-09T16:59:00Z">
            <w:rPr>
              <w:color w:val="auto"/>
              <w:sz w:val="28"/>
              <w:szCs w:val="28"/>
              <w:lang w:eastAsia="ru-RU"/>
            </w:rPr>
          </w:rPrChange>
        </w:rPr>
        <w:t xml:space="preserve"> пікселів в якості компонентів</w:t>
      </w:r>
      <w:r w:rsidRPr="00891248">
        <w:rPr>
          <w:color w:val="auto"/>
          <w:sz w:val="28"/>
          <w:szCs w:val="28"/>
          <w:lang w:eastAsia="ru-RU"/>
          <w:rPrChange w:id="2716" w:author="ASD" w:date="2016-06-09T16:59:00Z">
            <w:rPr>
              <w:color w:val="auto"/>
              <w:sz w:val="28"/>
              <w:szCs w:val="28"/>
              <w:lang w:eastAsia="ru-RU"/>
            </w:rPr>
          </w:rPrChange>
        </w:rPr>
        <w:t xml:space="preserve"> </w:t>
      </w:r>
      <w:r w:rsidR="003A6159" w:rsidRPr="00891248">
        <w:rPr>
          <w:color w:val="auto"/>
          <w:sz w:val="28"/>
          <w:szCs w:val="28"/>
          <w:lang w:eastAsia="ru-RU"/>
          <w:rPrChange w:id="2717" w:author="ASD" w:date="2016-06-09T16:59:00Z">
            <w:rPr>
              <w:color w:val="auto"/>
              <w:sz w:val="28"/>
              <w:szCs w:val="28"/>
              <w:lang w:eastAsia="ru-RU"/>
            </w:rPr>
          </w:rPrChange>
        </w:rPr>
        <w:t>об’єкта</w:t>
      </w:r>
      <w:r w:rsidRPr="00891248">
        <w:rPr>
          <w:color w:val="auto"/>
          <w:sz w:val="28"/>
          <w:szCs w:val="28"/>
          <w:lang w:eastAsia="ru-RU"/>
          <w:rPrChange w:id="2718" w:author="ASD" w:date="2016-06-09T16:59:00Z">
            <w:rPr>
              <w:color w:val="auto"/>
              <w:sz w:val="28"/>
              <w:szCs w:val="28"/>
              <w:lang w:eastAsia="ru-RU"/>
            </w:rPr>
          </w:rPrChange>
        </w:rPr>
        <w:t xml:space="preserve"> цікавості</w:t>
      </w:r>
      <w:r w:rsidR="009C2CDE" w:rsidRPr="00891248">
        <w:rPr>
          <w:color w:val="auto"/>
          <w:sz w:val="28"/>
          <w:szCs w:val="28"/>
          <w:lang w:eastAsia="ru-RU"/>
          <w:rPrChange w:id="2719" w:author="ASD" w:date="2016-06-09T16:59:00Z">
            <w:rPr>
              <w:color w:val="auto"/>
              <w:sz w:val="28"/>
              <w:szCs w:val="28"/>
              <w:lang w:eastAsia="ru-RU"/>
            </w:rPr>
          </w:rPrChange>
        </w:rPr>
        <w:t>. Для того щоб обчислити площ</w:t>
      </w:r>
      <w:r w:rsidRPr="00891248">
        <w:rPr>
          <w:color w:val="auto"/>
          <w:sz w:val="28"/>
          <w:szCs w:val="28"/>
          <w:lang w:eastAsia="ru-RU"/>
          <w:rPrChange w:id="2720" w:author="ASD" w:date="2016-06-09T16:59:00Z">
            <w:rPr>
              <w:color w:val="auto"/>
              <w:sz w:val="28"/>
              <w:szCs w:val="28"/>
              <w:lang w:eastAsia="ru-RU"/>
            </w:rPr>
          </w:rPrChange>
        </w:rPr>
        <w:t>у</w:t>
      </w:r>
      <w:r w:rsidR="009C2CDE" w:rsidRPr="00891248">
        <w:rPr>
          <w:color w:val="auto"/>
          <w:sz w:val="28"/>
          <w:szCs w:val="28"/>
          <w:lang w:eastAsia="ru-RU"/>
          <w:rPrChange w:id="2721" w:author="ASD" w:date="2016-06-09T16:59:00Z">
            <w:rPr>
              <w:color w:val="auto"/>
              <w:sz w:val="28"/>
              <w:szCs w:val="28"/>
              <w:lang w:eastAsia="ru-RU"/>
            </w:rPr>
          </w:rPrChange>
        </w:rPr>
        <w:t xml:space="preserve"> і</w:t>
      </w:r>
      <w:r w:rsidRPr="00891248">
        <w:rPr>
          <w:color w:val="auto"/>
          <w:sz w:val="28"/>
          <w:szCs w:val="28"/>
          <w:lang w:eastAsia="ru-RU"/>
          <w:rPrChange w:id="2722" w:author="ASD" w:date="2016-06-09T16:59:00Z">
            <w:rPr>
              <w:color w:val="auto"/>
              <w:sz w:val="28"/>
              <w:szCs w:val="28"/>
              <w:lang w:eastAsia="ru-RU"/>
            </w:rPr>
          </w:rPrChange>
        </w:rPr>
        <w:t xml:space="preserve"> побудувати обмежувальний пр</w:t>
      </w:r>
      <w:r w:rsidR="009C2CDE" w:rsidRPr="00891248">
        <w:rPr>
          <w:color w:val="auto"/>
          <w:sz w:val="28"/>
          <w:szCs w:val="28"/>
          <w:lang w:eastAsia="ru-RU"/>
          <w:rPrChange w:id="2723" w:author="ASD" w:date="2016-06-09T16:59:00Z">
            <w:rPr>
              <w:color w:val="auto"/>
              <w:sz w:val="28"/>
              <w:szCs w:val="28"/>
              <w:lang w:eastAsia="ru-RU"/>
            </w:rPr>
          </w:rPrChange>
        </w:rPr>
        <w:t xml:space="preserve">ямокутник, ми застосуємо алгоритм маркування </w:t>
      </w:r>
      <w:r w:rsidRPr="00891248">
        <w:rPr>
          <w:color w:val="auto"/>
          <w:sz w:val="28"/>
          <w:szCs w:val="28"/>
          <w:lang w:eastAsia="ru-RU"/>
          <w:rPrChange w:id="2724" w:author="ASD" w:date="2016-06-09T16:59:00Z">
            <w:rPr>
              <w:color w:val="auto"/>
              <w:sz w:val="28"/>
              <w:szCs w:val="28"/>
              <w:lang w:eastAsia="ru-RU"/>
            </w:rPr>
          </w:rPrChange>
        </w:rPr>
        <w:t xml:space="preserve">мітками </w:t>
      </w:r>
      <w:r w:rsidR="009C2CDE" w:rsidRPr="00891248">
        <w:rPr>
          <w:color w:val="auto"/>
          <w:sz w:val="28"/>
          <w:szCs w:val="28"/>
          <w:lang w:eastAsia="ru-RU"/>
          <w:rPrChange w:id="2725" w:author="ASD" w:date="2016-06-09T16:59:00Z">
            <w:rPr>
              <w:color w:val="auto"/>
              <w:sz w:val="28"/>
              <w:szCs w:val="28"/>
              <w:lang w:eastAsia="ru-RU"/>
            </w:rPr>
          </w:rPrChange>
        </w:rPr>
        <w:t xml:space="preserve">запропонований в роботі [11]. Цей алгоритм обчислює мітки </w:t>
      </w:r>
      <w:r w:rsidRPr="00891248">
        <w:rPr>
          <w:color w:val="auto"/>
          <w:sz w:val="28"/>
          <w:szCs w:val="28"/>
          <w:lang w:eastAsia="ru-RU"/>
          <w:rPrChange w:id="2726" w:author="ASD" w:date="2016-06-09T16:59:00Z">
            <w:rPr>
              <w:color w:val="auto"/>
              <w:sz w:val="28"/>
              <w:szCs w:val="28"/>
              <w:lang w:eastAsia="ru-RU"/>
            </w:rPr>
          </w:rPrChange>
        </w:rPr>
        <w:t>зображення в один прохід</w:t>
      </w:r>
      <w:r w:rsidR="009C2CDE" w:rsidRPr="00891248">
        <w:rPr>
          <w:color w:val="auto"/>
          <w:sz w:val="28"/>
          <w:szCs w:val="28"/>
          <w:lang w:eastAsia="ru-RU"/>
          <w:rPrChange w:id="2727" w:author="ASD" w:date="2016-06-09T16:59:00Z">
            <w:rPr>
              <w:color w:val="auto"/>
              <w:sz w:val="28"/>
              <w:szCs w:val="28"/>
              <w:lang w:eastAsia="ru-RU"/>
            </w:rPr>
          </w:rPrChange>
        </w:rPr>
        <w:t xml:space="preserve">. </w:t>
      </w:r>
    </w:p>
    <w:p w:rsidR="00E328CD" w:rsidRPr="00891248" w:rsidRDefault="00E328CD"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eastAsia="ru-RU"/>
          <w:rPrChange w:id="2728" w:author="ASD" w:date="2016-06-09T16:59:00Z">
            <w:rPr>
              <w:noProof/>
              <w:lang w:val="ru-RU" w:eastAsia="ru-RU"/>
            </w:rPr>
          </w:rPrChange>
        </w:rPr>
        <w:drawing>
          <wp:inline distT="0" distB="0" distL="0" distR="0" wp14:anchorId="148C651D" wp14:editId="690FC301">
            <wp:extent cx="4394551" cy="4439797"/>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401521" cy="4446839"/>
                    </a:xfrm>
                    <a:prstGeom prst="rect">
                      <a:avLst/>
                    </a:prstGeom>
                    <a:ln>
                      <a:noFill/>
                    </a:ln>
                    <a:extLst>
                      <a:ext uri="{53640926-AAD7-44D8-BBD7-CCE9431645EC}">
                        <a14:shadowObscured xmlns:a14="http://schemas.microsoft.com/office/drawing/2010/main"/>
                      </a:ext>
                    </a:extLst>
                  </pic:spPr>
                </pic:pic>
              </a:graphicData>
            </a:graphic>
          </wp:inline>
        </w:drawing>
      </w:r>
    </w:p>
    <w:p w:rsidR="00E328CD" w:rsidRPr="00891248" w:rsidRDefault="00E328CD" w:rsidP="00891248">
      <w:pPr>
        <w:pStyle w:val="a9"/>
        <w:shd w:val="clear" w:color="auto" w:fill="FFFFFF"/>
        <w:spacing w:before="0" w:beforeAutospacing="0" w:after="0" w:afterAutospacing="0" w:line="360" w:lineRule="auto"/>
        <w:ind w:firstLine="630"/>
        <w:jc w:val="left"/>
        <w:rPr>
          <w:sz w:val="28"/>
          <w:szCs w:val="28"/>
        </w:rPr>
      </w:pPr>
      <w:r w:rsidRPr="00891248">
        <w:rPr>
          <w:sz w:val="28"/>
          <w:szCs w:val="28"/>
          <w:rPrChange w:id="2729" w:author="ASD" w:date="2016-06-09T16:59:00Z">
            <w:rPr>
              <w:sz w:val="28"/>
              <w:szCs w:val="28"/>
            </w:rPr>
          </w:rPrChange>
        </w:rPr>
        <w:t>Рис. 3.</w:t>
      </w:r>
      <w:r w:rsidR="003F4397" w:rsidRPr="00891248">
        <w:rPr>
          <w:sz w:val="28"/>
          <w:szCs w:val="28"/>
          <w:rPrChange w:id="2730" w:author="ASD" w:date="2016-06-09T16:59:00Z">
            <w:rPr>
              <w:sz w:val="28"/>
              <w:szCs w:val="28"/>
              <w:lang w:val="ru-RU"/>
            </w:rPr>
          </w:rPrChange>
        </w:rPr>
        <w:t>7</w:t>
      </w:r>
      <w:r w:rsidRPr="00891248">
        <w:rPr>
          <w:sz w:val="28"/>
          <w:szCs w:val="28"/>
        </w:rPr>
        <w:t xml:space="preserve"> Алгоритм виділення об’єкта на передньому плані</w:t>
      </w:r>
    </w:p>
    <w:p w:rsidR="00413840" w:rsidRPr="00891248" w:rsidRDefault="00413840"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eastAsia="ru-RU"/>
          <w:rPrChange w:id="2731" w:author="ASD" w:date="2016-06-09T16:59:00Z">
            <w:rPr>
              <w:noProof/>
              <w:lang w:val="ru-RU" w:eastAsia="ru-RU"/>
            </w:rPr>
          </w:rPrChange>
        </w:rPr>
        <w:drawing>
          <wp:inline distT="0" distB="0" distL="0" distR="0" wp14:anchorId="1CB8E36B" wp14:editId="7BF9427B">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Pr="00891248" w:rsidRDefault="00413840" w:rsidP="00891248">
      <w:pPr>
        <w:pStyle w:val="a9"/>
        <w:shd w:val="clear" w:color="auto" w:fill="FFFFFF"/>
        <w:spacing w:before="0" w:beforeAutospacing="0" w:after="0" w:afterAutospacing="0" w:line="360" w:lineRule="auto"/>
        <w:ind w:firstLine="630"/>
        <w:jc w:val="left"/>
        <w:rPr>
          <w:sz w:val="28"/>
          <w:szCs w:val="28"/>
        </w:rPr>
      </w:pPr>
      <w:r w:rsidRPr="00891248">
        <w:rPr>
          <w:sz w:val="28"/>
          <w:szCs w:val="28"/>
          <w:rPrChange w:id="2732" w:author="ASD" w:date="2016-06-09T16:59:00Z">
            <w:rPr>
              <w:sz w:val="28"/>
              <w:szCs w:val="28"/>
            </w:rPr>
          </w:rPrChange>
        </w:rPr>
        <w:t>Рис. 3.</w:t>
      </w:r>
      <w:r w:rsidR="003F4397" w:rsidRPr="00891248">
        <w:rPr>
          <w:sz w:val="28"/>
          <w:szCs w:val="28"/>
          <w:rPrChange w:id="2733" w:author="ASD" w:date="2016-06-09T16:59:00Z">
            <w:rPr>
              <w:sz w:val="28"/>
              <w:szCs w:val="28"/>
              <w:lang w:val="ru-RU"/>
            </w:rPr>
          </w:rPrChange>
        </w:rPr>
        <w:t>8</w:t>
      </w:r>
      <w:r w:rsidRPr="00891248">
        <w:rPr>
          <w:sz w:val="28"/>
          <w:szCs w:val="28"/>
        </w:rPr>
        <w:t xml:space="preserve"> Принцип алгоритму виділення об’єкта на передньому плані</w:t>
      </w:r>
    </w:p>
    <w:p w:rsidR="00413840" w:rsidRPr="00891248" w:rsidRDefault="00660A88" w:rsidP="00891248">
      <w:pPr>
        <w:pStyle w:val="a9"/>
        <w:shd w:val="clear" w:color="auto" w:fill="FFFFFF"/>
        <w:spacing w:before="0" w:beforeAutospacing="0" w:after="0" w:afterAutospacing="0" w:line="360" w:lineRule="auto"/>
        <w:ind w:firstLine="630"/>
        <w:rPr>
          <w:color w:val="auto"/>
          <w:sz w:val="28"/>
          <w:szCs w:val="28"/>
          <w:lang w:eastAsia="ru-RU"/>
          <w:rPrChange w:id="2734" w:author="ASD" w:date="2016-06-09T16:59:00Z">
            <w:rPr>
              <w:color w:val="auto"/>
              <w:sz w:val="28"/>
              <w:szCs w:val="28"/>
              <w:lang w:eastAsia="ru-RU"/>
            </w:rPr>
          </w:rPrChange>
        </w:rPr>
      </w:pPr>
      <w:r w:rsidRPr="00891248">
        <w:rPr>
          <w:color w:val="auto"/>
          <w:sz w:val="28"/>
          <w:szCs w:val="28"/>
          <w:lang w:eastAsia="ru-RU"/>
          <w:rPrChange w:id="2735" w:author="ASD" w:date="2016-06-09T16:59:00Z">
            <w:rPr>
              <w:color w:val="auto"/>
              <w:sz w:val="28"/>
              <w:szCs w:val="28"/>
              <w:lang w:eastAsia="ru-RU"/>
            </w:rPr>
          </w:rPrChange>
        </w:rPr>
        <w:lastRenderedPageBreak/>
        <w:t>Принцип роботи</w:t>
      </w:r>
      <w:r w:rsidR="00413840" w:rsidRPr="00891248">
        <w:rPr>
          <w:color w:val="auto"/>
          <w:sz w:val="28"/>
          <w:szCs w:val="28"/>
          <w:lang w:eastAsia="ru-RU"/>
          <w:rPrChange w:id="2736" w:author="ASD" w:date="2016-06-09T16:59:00Z">
            <w:rPr>
              <w:color w:val="auto"/>
              <w:sz w:val="28"/>
              <w:szCs w:val="28"/>
              <w:lang w:eastAsia="ru-RU"/>
            </w:rPr>
          </w:rPrChange>
        </w:rPr>
        <w:t xml:space="preserve"> алгоритм</w:t>
      </w:r>
      <w:r w:rsidRPr="00891248">
        <w:rPr>
          <w:color w:val="auto"/>
          <w:sz w:val="28"/>
          <w:szCs w:val="28"/>
          <w:lang w:eastAsia="ru-RU"/>
          <w:rPrChange w:id="2737" w:author="ASD" w:date="2016-06-09T16:59:00Z">
            <w:rPr>
              <w:color w:val="auto"/>
              <w:sz w:val="28"/>
              <w:szCs w:val="28"/>
              <w:lang w:eastAsia="ru-RU"/>
            </w:rPr>
          </w:rPrChange>
        </w:rPr>
        <w:t>у</w:t>
      </w:r>
      <w:r w:rsidR="00413840" w:rsidRPr="00891248">
        <w:rPr>
          <w:color w:val="auto"/>
          <w:sz w:val="28"/>
          <w:szCs w:val="28"/>
          <w:lang w:eastAsia="ru-RU"/>
          <w:rPrChange w:id="2738" w:author="ASD" w:date="2016-06-09T16:59:00Z">
            <w:rPr>
              <w:color w:val="auto"/>
              <w:sz w:val="28"/>
              <w:szCs w:val="28"/>
              <w:lang w:eastAsia="ru-RU"/>
            </w:rPr>
          </w:rPrChange>
        </w:rPr>
        <w:t xml:space="preserve"> наведен</w:t>
      </w:r>
      <w:r w:rsidRPr="00891248">
        <w:rPr>
          <w:color w:val="auto"/>
          <w:sz w:val="28"/>
          <w:szCs w:val="28"/>
          <w:lang w:eastAsia="ru-RU"/>
          <w:rPrChange w:id="2739" w:author="ASD" w:date="2016-06-09T16:59:00Z">
            <w:rPr>
              <w:color w:val="auto"/>
              <w:sz w:val="28"/>
              <w:szCs w:val="28"/>
              <w:lang w:eastAsia="ru-RU"/>
            </w:rPr>
          </w:rPrChange>
        </w:rPr>
        <w:t>ий</w:t>
      </w:r>
      <w:r w:rsidR="003F4397" w:rsidRPr="00891248">
        <w:rPr>
          <w:color w:val="auto"/>
          <w:sz w:val="28"/>
          <w:szCs w:val="28"/>
          <w:lang w:eastAsia="ru-RU"/>
          <w:rPrChange w:id="2740" w:author="ASD" w:date="2016-06-09T16:59:00Z">
            <w:rPr>
              <w:color w:val="auto"/>
              <w:sz w:val="28"/>
              <w:szCs w:val="28"/>
              <w:lang w:eastAsia="ru-RU"/>
            </w:rPr>
          </w:rPrChange>
        </w:rPr>
        <w:t xml:space="preserve"> на рис. 3.8</w:t>
      </w:r>
      <w:r w:rsidR="00413840" w:rsidRPr="00891248">
        <w:rPr>
          <w:color w:val="auto"/>
          <w:sz w:val="28"/>
          <w:szCs w:val="28"/>
          <w:lang w:eastAsia="ru-RU"/>
          <w:rPrChange w:id="2741" w:author="ASD" w:date="2016-06-09T16:59:00Z">
            <w:rPr>
              <w:color w:val="auto"/>
              <w:sz w:val="28"/>
              <w:szCs w:val="28"/>
              <w:lang w:eastAsia="ru-RU"/>
            </w:rPr>
          </w:rPrChange>
        </w:rPr>
        <w:t xml:space="preserve">. Починаючи з верхнього ряду, кожен рядок сканується зліва </w:t>
      </w:r>
      <w:r w:rsidRPr="00891248">
        <w:rPr>
          <w:color w:val="auto"/>
          <w:sz w:val="28"/>
          <w:szCs w:val="28"/>
          <w:lang w:eastAsia="ru-RU"/>
          <w:rPrChange w:id="2742" w:author="ASD" w:date="2016-06-09T16:59:00Z">
            <w:rPr>
              <w:color w:val="auto"/>
              <w:sz w:val="28"/>
              <w:szCs w:val="28"/>
              <w:lang w:eastAsia="ru-RU"/>
            </w:rPr>
          </w:rPrChange>
        </w:rPr>
        <w:t xml:space="preserve">на </w:t>
      </w:r>
      <w:r w:rsidR="00413840" w:rsidRPr="00891248">
        <w:rPr>
          <w:color w:val="auto"/>
          <w:sz w:val="28"/>
          <w:szCs w:val="28"/>
          <w:lang w:eastAsia="ru-RU"/>
          <w:rPrChange w:id="2743" w:author="ASD" w:date="2016-06-09T16:59:00Z">
            <w:rPr>
              <w:color w:val="auto"/>
              <w:sz w:val="28"/>
              <w:szCs w:val="28"/>
              <w:lang w:eastAsia="ru-RU"/>
            </w:rPr>
          </w:rPrChange>
        </w:rPr>
        <w:t>прав</w:t>
      </w:r>
      <w:r w:rsidRPr="00891248">
        <w:rPr>
          <w:color w:val="auto"/>
          <w:sz w:val="28"/>
          <w:szCs w:val="28"/>
          <w:lang w:eastAsia="ru-RU"/>
          <w:rPrChange w:id="2744" w:author="ASD" w:date="2016-06-09T16:59:00Z">
            <w:rPr>
              <w:color w:val="auto"/>
              <w:sz w:val="28"/>
              <w:szCs w:val="28"/>
              <w:lang w:eastAsia="ru-RU"/>
            </w:rPr>
          </w:rPrChange>
        </w:rPr>
        <w:t>о</w:t>
      </w:r>
      <w:r w:rsidR="00413840" w:rsidRPr="00891248">
        <w:rPr>
          <w:color w:val="auto"/>
          <w:sz w:val="28"/>
          <w:szCs w:val="28"/>
          <w:lang w:eastAsia="ru-RU"/>
          <w:rPrChange w:id="2745" w:author="ASD" w:date="2016-06-09T16:59:00Z">
            <w:rPr>
              <w:color w:val="auto"/>
              <w:sz w:val="28"/>
              <w:szCs w:val="28"/>
              <w:lang w:eastAsia="ru-RU"/>
            </w:rPr>
          </w:rPrChange>
        </w:rPr>
        <w:t xml:space="preserve">. Як тільки </w:t>
      </w:r>
      <w:r w:rsidRPr="00891248">
        <w:rPr>
          <w:color w:val="auto"/>
          <w:sz w:val="28"/>
          <w:szCs w:val="28"/>
          <w:lang w:eastAsia="ru-RU"/>
          <w:rPrChange w:id="2746" w:author="ASD" w:date="2016-06-09T16:59:00Z">
            <w:rPr>
              <w:color w:val="auto"/>
              <w:sz w:val="28"/>
              <w:szCs w:val="28"/>
              <w:lang w:eastAsia="ru-RU"/>
            </w:rPr>
          </w:rPrChange>
        </w:rPr>
        <w:t xml:space="preserve">зустрічається </w:t>
      </w:r>
      <w:r w:rsidR="00413840" w:rsidRPr="00891248">
        <w:rPr>
          <w:color w:val="auto"/>
          <w:sz w:val="28"/>
          <w:szCs w:val="28"/>
          <w:lang w:eastAsia="ru-RU"/>
          <w:rPrChange w:id="2747" w:author="ASD" w:date="2016-06-09T16:59:00Z">
            <w:rPr>
              <w:color w:val="auto"/>
              <w:sz w:val="28"/>
              <w:szCs w:val="28"/>
              <w:lang w:eastAsia="ru-RU"/>
            </w:rPr>
          </w:rPrChange>
        </w:rPr>
        <w:t xml:space="preserve"> біл</w:t>
      </w:r>
      <w:r w:rsidRPr="00891248">
        <w:rPr>
          <w:color w:val="auto"/>
          <w:sz w:val="28"/>
          <w:szCs w:val="28"/>
          <w:lang w:eastAsia="ru-RU"/>
          <w:rPrChange w:id="2748" w:author="ASD" w:date="2016-06-09T16:59:00Z">
            <w:rPr>
              <w:color w:val="auto"/>
              <w:sz w:val="28"/>
              <w:szCs w:val="28"/>
              <w:lang w:eastAsia="ru-RU"/>
            </w:rPr>
          </w:rPrChange>
        </w:rPr>
        <w:t>ий</w:t>
      </w:r>
      <w:r w:rsidR="00413840" w:rsidRPr="00891248">
        <w:rPr>
          <w:color w:val="auto"/>
          <w:sz w:val="28"/>
          <w:szCs w:val="28"/>
          <w:lang w:eastAsia="ru-RU"/>
          <w:rPrChange w:id="2749" w:author="ASD" w:date="2016-06-09T16:59:00Z">
            <w:rPr>
              <w:color w:val="auto"/>
              <w:sz w:val="28"/>
              <w:szCs w:val="28"/>
              <w:lang w:eastAsia="ru-RU"/>
            </w:rPr>
          </w:rPrChange>
        </w:rPr>
        <w:t xml:space="preserve"> піксел</w:t>
      </w:r>
      <w:r w:rsidRPr="00891248">
        <w:rPr>
          <w:color w:val="auto"/>
          <w:sz w:val="28"/>
          <w:szCs w:val="28"/>
          <w:lang w:eastAsia="ru-RU"/>
          <w:rPrChange w:id="2750" w:author="ASD" w:date="2016-06-09T16:59:00Z">
            <w:rPr>
              <w:color w:val="auto"/>
              <w:sz w:val="28"/>
              <w:szCs w:val="28"/>
              <w:lang w:eastAsia="ru-RU"/>
            </w:rPr>
          </w:rPrChange>
        </w:rPr>
        <w:t>ь</w:t>
      </w:r>
      <w:r w:rsidR="00272BF9" w:rsidRPr="00891248">
        <w:rPr>
          <w:color w:val="auto"/>
          <w:sz w:val="28"/>
          <w:szCs w:val="28"/>
          <w:lang w:eastAsia="ru-RU"/>
          <w:rPrChange w:id="2751" w:author="ASD" w:date="2016-06-09T16:59:00Z">
            <w:rPr>
              <w:color w:val="auto"/>
              <w:sz w:val="28"/>
              <w:szCs w:val="28"/>
              <w:lang w:eastAsia="ru-RU"/>
            </w:rPr>
          </w:rPrChange>
        </w:rPr>
        <w:t xml:space="preserve"> </w:t>
      </w:r>
      <w:r w:rsidR="00272BF9" w:rsidRPr="00891248">
        <w:rPr>
          <w:i/>
          <w:color w:val="auto"/>
          <w:sz w:val="28"/>
          <w:szCs w:val="28"/>
          <w:lang w:eastAsia="ru-RU"/>
          <w:rPrChange w:id="2752" w:author="ASD" w:date="2016-06-09T16:59:00Z">
            <w:rPr>
              <w:i/>
              <w:color w:val="auto"/>
              <w:sz w:val="28"/>
              <w:szCs w:val="28"/>
              <w:lang w:eastAsia="ru-RU"/>
            </w:rPr>
          </w:rPrChange>
        </w:rPr>
        <w:t>А</w:t>
      </w:r>
      <w:r w:rsidR="00413840" w:rsidRPr="00891248">
        <w:rPr>
          <w:color w:val="auto"/>
          <w:sz w:val="28"/>
          <w:szCs w:val="28"/>
          <w:lang w:eastAsia="ru-RU"/>
          <w:rPrChange w:id="2753" w:author="ASD" w:date="2016-06-09T16:59:00Z">
            <w:rPr>
              <w:color w:val="auto"/>
              <w:sz w:val="28"/>
              <w:szCs w:val="28"/>
              <w:lang w:eastAsia="ru-RU"/>
            </w:rPr>
          </w:rPrChange>
        </w:rPr>
        <w:t xml:space="preserve">, який ще не </w:t>
      </w:r>
      <w:r w:rsidRPr="00891248">
        <w:rPr>
          <w:color w:val="auto"/>
          <w:sz w:val="28"/>
          <w:szCs w:val="28"/>
          <w:lang w:eastAsia="ru-RU"/>
          <w:rPrChange w:id="2754" w:author="ASD" w:date="2016-06-09T16:59:00Z">
            <w:rPr>
              <w:color w:val="auto"/>
              <w:sz w:val="28"/>
              <w:szCs w:val="28"/>
              <w:lang w:eastAsia="ru-RU"/>
            </w:rPr>
          </w:rPrChange>
        </w:rPr>
        <w:t>пов’язаний</w:t>
      </w:r>
      <w:r w:rsidR="00413840" w:rsidRPr="00891248">
        <w:rPr>
          <w:color w:val="auto"/>
          <w:sz w:val="28"/>
          <w:szCs w:val="28"/>
          <w:lang w:eastAsia="ru-RU"/>
          <w:rPrChange w:id="2755" w:author="ASD" w:date="2016-06-09T16:59:00Z">
            <w:rPr>
              <w:color w:val="auto"/>
              <w:sz w:val="28"/>
              <w:szCs w:val="28"/>
              <w:lang w:eastAsia="ru-RU"/>
            </w:rPr>
          </w:rPrChange>
        </w:rPr>
        <w:t xml:space="preserve">, </w:t>
      </w:r>
      <w:r w:rsidRPr="00891248">
        <w:rPr>
          <w:color w:val="auto"/>
          <w:sz w:val="28"/>
          <w:szCs w:val="28"/>
          <w:lang w:eastAsia="ru-RU"/>
          <w:rPrChange w:id="2756" w:author="ASD" w:date="2016-06-09T16:59:00Z">
            <w:rPr>
              <w:color w:val="auto"/>
              <w:sz w:val="28"/>
              <w:szCs w:val="28"/>
              <w:lang w:eastAsia="ru-RU"/>
            </w:rPr>
          </w:rPrChange>
        </w:rPr>
        <w:t xml:space="preserve">йому присвоюється </w:t>
      </w:r>
      <w:r w:rsidR="00413840" w:rsidRPr="00891248">
        <w:rPr>
          <w:color w:val="auto"/>
          <w:sz w:val="28"/>
          <w:szCs w:val="28"/>
          <w:lang w:eastAsia="ru-RU"/>
          <w:rPrChange w:id="2757" w:author="ASD" w:date="2016-06-09T16:59:00Z">
            <w:rPr>
              <w:color w:val="auto"/>
              <w:sz w:val="28"/>
              <w:szCs w:val="28"/>
              <w:lang w:eastAsia="ru-RU"/>
            </w:rPr>
          </w:rPrChange>
        </w:rPr>
        <w:t xml:space="preserve">унікальна мітка </w:t>
      </w:r>
      <w:r w:rsidR="00413840" w:rsidRPr="00891248">
        <w:rPr>
          <w:i/>
          <w:color w:val="auto"/>
          <w:sz w:val="28"/>
          <w:szCs w:val="28"/>
          <w:lang w:eastAsia="ru-RU"/>
          <w:rPrChange w:id="2758" w:author="ASD" w:date="2016-06-09T16:59:00Z">
            <w:rPr>
              <w:i/>
              <w:color w:val="auto"/>
              <w:sz w:val="28"/>
              <w:szCs w:val="28"/>
              <w:lang w:eastAsia="ru-RU"/>
            </w:rPr>
          </w:rPrChange>
        </w:rPr>
        <w:t>А</w:t>
      </w:r>
      <w:r w:rsidR="00272BF9" w:rsidRPr="00891248">
        <w:rPr>
          <w:i/>
          <w:color w:val="auto"/>
          <w:sz w:val="28"/>
          <w:szCs w:val="28"/>
          <w:lang w:eastAsia="ru-RU"/>
          <w:rPrChange w:id="2759" w:author="ASD" w:date="2016-06-09T16:59:00Z">
            <w:rPr>
              <w:i/>
              <w:color w:val="auto"/>
              <w:sz w:val="28"/>
              <w:szCs w:val="28"/>
              <w:lang w:eastAsia="ru-RU"/>
            </w:rPr>
          </w:rPrChange>
        </w:rPr>
        <w:t>.</w:t>
      </w:r>
      <w:r w:rsidR="00413840" w:rsidRPr="00891248">
        <w:rPr>
          <w:color w:val="auto"/>
          <w:sz w:val="28"/>
          <w:szCs w:val="28"/>
          <w:lang w:eastAsia="ru-RU"/>
          <w:rPrChange w:id="2760" w:author="ASD" w:date="2016-06-09T16:59:00Z">
            <w:rPr>
              <w:color w:val="auto"/>
              <w:sz w:val="28"/>
              <w:szCs w:val="28"/>
              <w:lang w:eastAsia="ru-RU"/>
            </w:rPr>
          </w:rPrChange>
        </w:rPr>
        <w:t xml:space="preserve"> </w:t>
      </w:r>
      <w:r w:rsidR="00272BF9" w:rsidRPr="00891248">
        <w:rPr>
          <w:color w:val="auto"/>
          <w:sz w:val="28"/>
          <w:szCs w:val="28"/>
          <w:lang w:eastAsia="ru-RU"/>
          <w:rPrChange w:id="2761" w:author="ASD" w:date="2016-06-09T16:59:00Z">
            <w:rPr>
              <w:color w:val="auto"/>
              <w:sz w:val="28"/>
              <w:szCs w:val="28"/>
              <w:lang w:eastAsia="ru-RU"/>
            </w:rPr>
          </w:rPrChange>
        </w:rPr>
        <w:t>Для</w:t>
      </w:r>
      <w:r w:rsidR="00413840" w:rsidRPr="00891248">
        <w:rPr>
          <w:color w:val="auto"/>
          <w:sz w:val="28"/>
          <w:szCs w:val="28"/>
          <w:lang w:eastAsia="ru-RU"/>
          <w:rPrChange w:id="2762" w:author="ASD" w:date="2016-06-09T16:59:00Z">
            <w:rPr>
              <w:color w:val="auto"/>
              <w:sz w:val="28"/>
              <w:szCs w:val="28"/>
              <w:lang w:eastAsia="ru-RU"/>
            </w:rPr>
          </w:rPrChange>
        </w:rPr>
        <w:t xml:space="preserve"> всіх точок, що лежать на контурі компонента привласнюється од</w:t>
      </w:r>
      <w:r w:rsidR="00272BF9" w:rsidRPr="00891248">
        <w:rPr>
          <w:color w:val="auto"/>
          <w:sz w:val="28"/>
          <w:szCs w:val="28"/>
          <w:lang w:eastAsia="ru-RU"/>
          <w:rPrChange w:id="2763" w:author="ASD" w:date="2016-06-09T16:59:00Z">
            <w:rPr>
              <w:color w:val="auto"/>
              <w:sz w:val="28"/>
              <w:szCs w:val="28"/>
              <w:lang w:eastAsia="ru-RU"/>
            </w:rPr>
          </w:rPrChange>
        </w:rPr>
        <w:t>на</w:t>
      </w:r>
      <w:r w:rsidR="00413840" w:rsidRPr="00891248">
        <w:rPr>
          <w:color w:val="auto"/>
          <w:sz w:val="28"/>
          <w:szCs w:val="28"/>
          <w:lang w:eastAsia="ru-RU"/>
          <w:rPrChange w:id="2764" w:author="ASD" w:date="2016-06-09T16:59:00Z">
            <w:rPr>
              <w:color w:val="auto"/>
              <w:sz w:val="28"/>
              <w:szCs w:val="28"/>
              <w:lang w:eastAsia="ru-RU"/>
            </w:rPr>
          </w:rPrChange>
        </w:rPr>
        <w:t xml:space="preserve"> і т</w:t>
      </w:r>
      <w:r w:rsidR="00272BF9" w:rsidRPr="00891248">
        <w:rPr>
          <w:color w:val="auto"/>
          <w:sz w:val="28"/>
          <w:szCs w:val="28"/>
          <w:lang w:eastAsia="ru-RU"/>
          <w:rPrChange w:id="2765" w:author="ASD" w:date="2016-06-09T16:59:00Z">
            <w:rPr>
              <w:color w:val="auto"/>
              <w:sz w:val="28"/>
              <w:szCs w:val="28"/>
              <w:lang w:eastAsia="ru-RU"/>
            </w:rPr>
          </w:rPrChange>
        </w:rPr>
        <w:t>аж</w:t>
      </w:r>
      <w:r w:rsidR="00413840" w:rsidRPr="00891248">
        <w:rPr>
          <w:color w:val="auto"/>
          <w:sz w:val="28"/>
          <w:szCs w:val="28"/>
          <w:lang w:eastAsia="ru-RU"/>
          <w:rPrChange w:id="2766" w:author="ASD" w:date="2016-06-09T16:59:00Z">
            <w:rPr>
              <w:color w:val="auto"/>
              <w:sz w:val="28"/>
              <w:szCs w:val="28"/>
              <w:lang w:eastAsia="ru-RU"/>
            </w:rPr>
          </w:rPrChange>
        </w:rPr>
        <w:t xml:space="preserve"> </w:t>
      </w:r>
      <w:r w:rsidR="00272BF9" w:rsidRPr="00891248">
        <w:rPr>
          <w:color w:val="auto"/>
          <w:sz w:val="28"/>
          <w:szCs w:val="28"/>
          <w:lang w:eastAsia="ru-RU"/>
          <w:rPrChange w:id="2767" w:author="ASD" w:date="2016-06-09T16:59:00Z">
            <w:rPr>
              <w:color w:val="auto"/>
              <w:sz w:val="28"/>
              <w:szCs w:val="28"/>
              <w:lang w:eastAsia="ru-RU"/>
            </w:rPr>
          </w:rPrChange>
        </w:rPr>
        <w:t>мітка</w:t>
      </w:r>
      <w:r w:rsidR="00413840" w:rsidRPr="00891248">
        <w:rPr>
          <w:color w:val="auto"/>
          <w:sz w:val="28"/>
          <w:szCs w:val="28"/>
          <w:lang w:eastAsia="ru-RU"/>
          <w:rPrChange w:id="2768" w:author="ASD" w:date="2016-06-09T16:59:00Z">
            <w:rPr>
              <w:color w:val="auto"/>
              <w:sz w:val="28"/>
              <w:szCs w:val="28"/>
              <w:lang w:eastAsia="ru-RU"/>
            </w:rPr>
          </w:rPrChange>
        </w:rPr>
        <w:t xml:space="preserve"> А.</w:t>
      </w:r>
    </w:p>
    <w:p w:rsidR="00413840" w:rsidRPr="00891248" w:rsidRDefault="00413840" w:rsidP="00891248">
      <w:pPr>
        <w:pStyle w:val="a9"/>
        <w:shd w:val="clear" w:color="auto" w:fill="FFFFFF"/>
        <w:spacing w:before="0" w:beforeAutospacing="0" w:after="0" w:afterAutospacing="0" w:line="360" w:lineRule="auto"/>
        <w:ind w:firstLine="630"/>
        <w:rPr>
          <w:color w:val="auto"/>
          <w:sz w:val="28"/>
          <w:szCs w:val="28"/>
          <w:lang w:eastAsia="ru-RU"/>
          <w:rPrChange w:id="2769" w:author="ASD" w:date="2016-06-09T16:59:00Z">
            <w:rPr>
              <w:color w:val="auto"/>
              <w:sz w:val="28"/>
              <w:szCs w:val="28"/>
              <w:lang w:eastAsia="ru-RU"/>
            </w:rPr>
          </w:rPrChange>
        </w:rPr>
      </w:pPr>
      <w:r w:rsidRPr="00891248">
        <w:rPr>
          <w:color w:val="auto"/>
          <w:sz w:val="28"/>
          <w:szCs w:val="28"/>
          <w:lang w:eastAsia="ru-RU"/>
          <w:rPrChange w:id="2770" w:author="ASD" w:date="2016-06-09T16:59:00Z">
            <w:rPr>
              <w:color w:val="auto"/>
              <w:sz w:val="28"/>
              <w:szCs w:val="28"/>
              <w:lang w:eastAsia="ru-RU"/>
            </w:rPr>
          </w:rPrChange>
        </w:rPr>
        <w:t>Цей контур вважається зовнішні</w:t>
      </w:r>
      <w:r w:rsidR="00272BF9" w:rsidRPr="00891248">
        <w:rPr>
          <w:color w:val="auto"/>
          <w:sz w:val="28"/>
          <w:szCs w:val="28"/>
          <w:lang w:eastAsia="ru-RU"/>
          <w:rPrChange w:id="2771" w:author="ASD" w:date="2016-06-09T16:59:00Z">
            <w:rPr>
              <w:color w:val="auto"/>
              <w:sz w:val="28"/>
              <w:szCs w:val="28"/>
              <w:lang w:eastAsia="ru-RU"/>
            </w:rPr>
          </w:rPrChange>
        </w:rPr>
        <w:t>м</w:t>
      </w:r>
      <w:r w:rsidRPr="00891248">
        <w:rPr>
          <w:color w:val="auto"/>
          <w:sz w:val="28"/>
          <w:szCs w:val="28"/>
          <w:lang w:eastAsia="ru-RU"/>
          <w:rPrChange w:id="2772" w:author="ASD" w:date="2016-06-09T16:59:00Z">
            <w:rPr>
              <w:color w:val="auto"/>
              <w:sz w:val="28"/>
              <w:szCs w:val="28"/>
              <w:lang w:eastAsia="ru-RU"/>
            </w:rPr>
          </w:rPrChange>
        </w:rPr>
        <w:t xml:space="preserve"> контур</w:t>
      </w:r>
      <w:r w:rsidR="00272BF9" w:rsidRPr="00891248">
        <w:rPr>
          <w:color w:val="auto"/>
          <w:sz w:val="28"/>
          <w:szCs w:val="28"/>
          <w:lang w:eastAsia="ru-RU"/>
          <w:rPrChange w:id="2773" w:author="ASD" w:date="2016-06-09T16:59:00Z">
            <w:rPr>
              <w:color w:val="auto"/>
              <w:sz w:val="28"/>
              <w:szCs w:val="28"/>
              <w:lang w:eastAsia="ru-RU"/>
            </w:rPr>
          </w:rPrChange>
        </w:rPr>
        <w:t>ом</w:t>
      </w:r>
      <w:r w:rsidRPr="00891248">
        <w:rPr>
          <w:color w:val="auto"/>
          <w:sz w:val="28"/>
          <w:szCs w:val="28"/>
          <w:lang w:eastAsia="ru-RU"/>
          <w:rPrChange w:id="2774" w:author="ASD" w:date="2016-06-09T16:59:00Z">
            <w:rPr>
              <w:color w:val="auto"/>
              <w:sz w:val="28"/>
              <w:szCs w:val="28"/>
              <w:lang w:eastAsia="ru-RU"/>
            </w:rPr>
          </w:rPrChange>
        </w:rPr>
        <w:t xml:space="preserve">. Цей випадок показаний на першому зображенні. </w:t>
      </w:r>
      <w:r w:rsidR="00272BF9" w:rsidRPr="00891248">
        <w:rPr>
          <w:color w:val="auto"/>
          <w:sz w:val="28"/>
          <w:szCs w:val="28"/>
          <w:lang w:eastAsia="ru-RU"/>
          <w:rPrChange w:id="2775" w:author="ASD" w:date="2016-06-09T16:59:00Z">
            <w:rPr>
              <w:color w:val="auto"/>
              <w:sz w:val="28"/>
              <w:szCs w:val="28"/>
              <w:lang w:eastAsia="ru-RU"/>
            </w:rPr>
          </w:rPrChange>
        </w:rPr>
        <w:t>Я</w:t>
      </w:r>
      <w:r w:rsidRPr="00891248">
        <w:rPr>
          <w:color w:val="auto"/>
          <w:sz w:val="28"/>
          <w:szCs w:val="28"/>
          <w:lang w:eastAsia="ru-RU"/>
          <w:rPrChange w:id="2776" w:author="ASD" w:date="2016-06-09T16:59:00Z">
            <w:rPr>
              <w:color w:val="auto"/>
              <w:sz w:val="28"/>
              <w:szCs w:val="28"/>
              <w:lang w:eastAsia="ru-RU"/>
            </w:rPr>
          </w:rPrChange>
        </w:rPr>
        <w:t xml:space="preserve">кщо піксель </w:t>
      </w:r>
      <m:oMath>
        <m:r>
          <w:rPr>
            <w:rFonts w:ascii="Cambria Math" w:hAnsi="Cambria Math"/>
            <w:color w:val="auto"/>
            <w:sz w:val="28"/>
            <w:szCs w:val="28"/>
            <w:lang w:eastAsia="ru-RU"/>
            <w:rPrChange w:id="2777" w:author="ASD" w:date="2016-06-09T16:59:00Z">
              <w:rPr>
                <w:rFonts w:ascii="Cambria Math" w:hAnsi="Cambria Math"/>
                <w:color w:val="auto"/>
                <w:sz w:val="28"/>
                <w:szCs w:val="28"/>
                <w:lang w:eastAsia="ru-RU"/>
              </w:rPr>
            </w:rPrChange>
          </w:rPr>
          <m:t>A'</m:t>
        </m:r>
      </m:oMath>
      <w:r w:rsidRPr="00891248">
        <w:rPr>
          <w:color w:val="auto"/>
          <w:sz w:val="28"/>
          <w:szCs w:val="28"/>
          <w:lang w:eastAsia="ru-RU"/>
          <w:rPrChange w:id="2778" w:author="ASD" w:date="2016-06-09T16:59:00Z">
            <w:rPr>
              <w:color w:val="auto"/>
              <w:sz w:val="28"/>
              <w:szCs w:val="28"/>
              <w:lang w:eastAsia="ru-RU"/>
            </w:rPr>
          </w:rPrChange>
        </w:rPr>
        <w:t xml:space="preserve"> на зовнішньому контурі зустрічається, </w:t>
      </w:r>
      <w:r w:rsidR="00272BF9" w:rsidRPr="00891248">
        <w:rPr>
          <w:color w:val="auto"/>
          <w:sz w:val="28"/>
          <w:szCs w:val="28"/>
          <w:lang w:eastAsia="ru-RU"/>
          <w:rPrChange w:id="2779" w:author="ASD" w:date="2016-06-09T16:59:00Z">
            <w:rPr>
              <w:color w:val="auto"/>
              <w:sz w:val="28"/>
              <w:szCs w:val="28"/>
              <w:lang w:eastAsia="ru-RU"/>
            </w:rPr>
          </w:rPrChange>
        </w:rPr>
        <w:t xml:space="preserve">як </w:t>
      </w:r>
      <w:r w:rsidRPr="00891248">
        <w:rPr>
          <w:color w:val="auto"/>
          <w:sz w:val="28"/>
          <w:szCs w:val="28"/>
          <w:lang w:eastAsia="ru-RU"/>
          <w:rPrChange w:id="2780" w:author="ASD" w:date="2016-06-09T16:59:00Z">
            <w:rPr>
              <w:color w:val="auto"/>
              <w:sz w:val="28"/>
              <w:szCs w:val="28"/>
              <w:lang w:eastAsia="ru-RU"/>
            </w:rPr>
          </w:rPrChange>
        </w:rPr>
        <w:t>вже помічен</w:t>
      </w:r>
      <w:r w:rsidR="00272BF9" w:rsidRPr="00891248">
        <w:rPr>
          <w:color w:val="auto"/>
          <w:sz w:val="28"/>
          <w:szCs w:val="28"/>
          <w:lang w:eastAsia="ru-RU"/>
          <w:rPrChange w:id="2781" w:author="ASD" w:date="2016-06-09T16:59:00Z">
            <w:rPr>
              <w:color w:val="auto"/>
              <w:sz w:val="28"/>
              <w:szCs w:val="28"/>
              <w:lang w:eastAsia="ru-RU"/>
            </w:rPr>
          </w:rPrChange>
        </w:rPr>
        <w:t>ий</w:t>
      </w:r>
      <w:r w:rsidRPr="00891248">
        <w:rPr>
          <w:color w:val="auto"/>
          <w:sz w:val="28"/>
          <w:szCs w:val="28"/>
          <w:lang w:eastAsia="ru-RU"/>
          <w:rPrChange w:id="2782" w:author="ASD" w:date="2016-06-09T16:59:00Z">
            <w:rPr>
              <w:color w:val="auto"/>
              <w:sz w:val="28"/>
              <w:szCs w:val="28"/>
              <w:lang w:eastAsia="ru-RU"/>
            </w:rPr>
          </w:rPrChange>
        </w:rPr>
        <w:t xml:space="preserve">, </w:t>
      </w:r>
      <w:r w:rsidR="00272BF9" w:rsidRPr="00891248">
        <w:rPr>
          <w:color w:val="auto"/>
          <w:sz w:val="28"/>
          <w:szCs w:val="28"/>
          <w:lang w:eastAsia="ru-RU"/>
          <w:rPrChange w:id="2783" w:author="ASD" w:date="2016-06-09T16:59:00Z">
            <w:rPr>
              <w:color w:val="auto"/>
              <w:sz w:val="28"/>
              <w:szCs w:val="28"/>
              <w:lang w:eastAsia="ru-RU"/>
            </w:rPr>
          </w:rPrChange>
        </w:rPr>
        <w:t xml:space="preserve">то </w:t>
      </w:r>
      <w:r w:rsidRPr="00891248">
        <w:rPr>
          <w:color w:val="auto"/>
          <w:sz w:val="28"/>
          <w:szCs w:val="28"/>
          <w:lang w:eastAsia="ru-RU"/>
          <w:rPrChange w:id="2784" w:author="ASD" w:date="2016-06-09T16:59:00Z">
            <w:rPr>
              <w:color w:val="auto"/>
              <w:sz w:val="28"/>
              <w:szCs w:val="28"/>
              <w:lang w:eastAsia="ru-RU"/>
            </w:rPr>
          </w:rPrChange>
        </w:rPr>
        <w:t>вс</w:t>
      </w:r>
      <w:r w:rsidR="00272BF9" w:rsidRPr="00891248">
        <w:rPr>
          <w:color w:val="auto"/>
          <w:sz w:val="28"/>
          <w:szCs w:val="28"/>
          <w:lang w:eastAsia="ru-RU"/>
          <w:rPrChange w:id="2785" w:author="ASD" w:date="2016-06-09T16:59:00Z">
            <w:rPr>
              <w:color w:val="auto"/>
              <w:sz w:val="28"/>
              <w:szCs w:val="28"/>
              <w:lang w:eastAsia="ru-RU"/>
            </w:rPr>
          </w:rPrChange>
        </w:rPr>
        <w:t>і</w:t>
      </w:r>
      <w:r w:rsidRPr="00891248">
        <w:rPr>
          <w:color w:val="auto"/>
          <w:sz w:val="28"/>
          <w:szCs w:val="28"/>
          <w:lang w:eastAsia="ru-RU"/>
          <w:rPrChange w:id="2786" w:author="ASD" w:date="2016-06-09T16:59:00Z">
            <w:rPr>
              <w:color w:val="auto"/>
              <w:sz w:val="28"/>
              <w:szCs w:val="28"/>
              <w:lang w:eastAsia="ru-RU"/>
            </w:rPr>
          </w:rPrChange>
        </w:rPr>
        <w:t xml:space="preserve"> білі пікселя</w:t>
      </w:r>
      <w:r w:rsidR="00272BF9" w:rsidRPr="00891248">
        <w:rPr>
          <w:color w:val="auto"/>
          <w:sz w:val="28"/>
          <w:szCs w:val="28"/>
          <w:lang w:eastAsia="ru-RU"/>
          <w:rPrChange w:id="2787" w:author="ASD" w:date="2016-06-09T16:59:00Z">
            <w:rPr>
              <w:color w:val="auto"/>
              <w:sz w:val="28"/>
              <w:szCs w:val="28"/>
              <w:lang w:eastAsia="ru-RU"/>
            </w:rPr>
          </w:rPrChange>
        </w:rPr>
        <w:t xml:space="preserve"> з </w:t>
      </w:r>
      <w:r w:rsidRPr="00891248">
        <w:rPr>
          <w:color w:val="auto"/>
          <w:sz w:val="28"/>
          <w:szCs w:val="28"/>
          <w:lang w:eastAsia="ru-RU"/>
          <w:rPrChange w:id="2788" w:author="ASD" w:date="2016-06-09T16:59:00Z">
            <w:rPr>
              <w:color w:val="auto"/>
              <w:sz w:val="28"/>
              <w:szCs w:val="28"/>
              <w:lang w:eastAsia="ru-RU"/>
            </w:rPr>
          </w:rPrChange>
        </w:rPr>
        <w:t>прав</w:t>
      </w:r>
      <w:r w:rsidR="00272BF9" w:rsidRPr="00891248">
        <w:rPr>
          <w:color w:val="auto"/>
          <w:sz w:val="28"/>
          <w:szCs w:val="28"/>
          <w:lang w:eastAsia="ru-RU"/>
          <w:rPrChange w:id="2789" w:author="ASD" w:date="2016-06-09T16:59:00Z">
            <w:rPr>
              <w:color w:val="auto"/>
              <w:sz w:val="28"/>
              <w:szCs w:val="28"/>
              <w:lang w:eastAsia="ru-RU"/>
            </w:rPr>
          </w:rPrChange>
        </w:rPr>
        <w:t xml:space="preserve">а </w:t>
      </w:r>
      <w:r w:rsidRPr="00891248">
        <w:rPr>
          <w:color w:val="auto"/>
          <w:sz w:val="28"/>
          <w:szCs w:val="28"/>
          <w:lang w:eastAsia="ru-RU"/>
          <w:rPrChange w:id="2790" w:author="ASD" w:date="2016-06-09T16:59:00Z">
            <w:rPr>
              <w:color w:val="auto"/>
              <w:sz w:val="28"/>
              <w:szCs w:val="28"/>
              <w:lang w:eastAsia="ru-RU"/>
            </w:rPr>
          </w:rPrChange>
        </w:rPr>
        <w:t>привласн</w:t>
      </w:r>
      <w:r w:rsidR="00272BF9" w:rsidRPr="00891248">
        <w:rPr>
          <w:color w:val="auto"/>
          <w:sz w:val="28"/>
          <w:szCs w:val="28"/>
          <w:lang w:eastAsia="ru-RU"/>
          <w:rPrChange w:id="2791" w:author="ASD" w:date="2016-06-09T16:59:00Z">
            <w:rPr>
              <w:color w:val="auto"/>
              <w:sz w:val="28"/>
              <w:szCs w:val="28"/>
              <w:lang w:eastAsia="ru-RU"/>
            </w:rPr>
          </w:rPrChange>
        </w:rPr>
        <w:t>юється</w:t>
      </w:r>
      <w:r w:rsidRPr="00891248">
        <w:rPr>
          <w:color w:val="auto"/>
          <w:sz w:val="28"/>
          <w:szCs w:val="28"/>
          <w:lang w:eastAsia="ru-RU"/>
          <w:rPrChange w:id="2792" w:author="ASD" w:date="2016-06-09T16:59:00Z">
            <w:rPr>
              <w:color w:val="auto"/>
              <w:sz w:val="28"/>
              <w:szCs w:val="28"/>
              <w:lang w:eastAsia="ru-RU"/>
            </w:rPr>
          </w:rPrChange>
        </w:rPr>
        <w:t xml:space="preserve"> такий же ярлик, поки інший контур не </w:t>
      </w:r>
      <w:r w:rsidR="00272BF9" w:rsidRPr="00891248">
        <w:rPr>
          <w:color w:val="auto"/>
          <w:sz w:val="28"/>
          <w:szCs w:val="28"/>
          <w:lang w:eastAsia="ru-RU"/>
          <w:rPrChange w:id="2793" w:author="ASD" w:date="2016-06-09T16:59:00Z">
            <w:rPr>
              <w:color w:val="auto"/>
              <w:sz w:val="28"/>
              <w:szCs w:val="28"/>
              <w:lang w:eastAsia="ru-RU"/>
            </w:rPr>
          </w:rPrChange>
        </w:rPr>
        <w:t>зустрінеться</w:t>
      </w:r>
      <w:r w:rsidRPr="00891248">
        <w:rPr>
          <w:color w:val="auto"/>
          <w:sz w:val="28"/>
          <w:szCs w:val="28"/>
          <w:lang w:eastAsia="ru-RU"/>
          <w:rPrChange w:id="2794" w:author="ASD" w:date="2016-06-09T16:59:00Z">
            <w:rPr>
              <w:color w:val="auto"/>
              <w:sz w:val="28"/>
              <w:szCs w:val="28"/>
              <w:lang w:eastAsia="ru-RU"/>
            </w:rPr>
          </w:rPrChange>
        </w:rPr>
        <w:t xml:space="preserve">. </w:t>
      </w:r>
      <w:r w:rsidR="00272BF9" w:rsidRPr="00891248">
        <w:rPr>
          <w:color w:val="auto"/>
          <w:sz w:val="28"/>
          <w:szCs w:val="28"/>
          <w:lang w:eastAsia="ru-RU"/>
          <w:rPrChange w:id="2795" w:author="ASD" w:date="2016-06-09T16:59:00Z">
            <w:rPr>
              <w:color w:val="auto"/>
              <w:sz w:val="28"/>
              <w:szCs w:val="28"/>
              <w:lang w:eastAsia="ru-RU"/>
            </w:rPr>
          </w:rPrChange>
        </w:rPr>
        <w:t xml:space="preserve">На другому зображенні виділяється </w:t>
      </w:r>
      <w:r w:rsidR="003A6159" w:rsidRPr="00891248">
        <w:rPr>
          <w:color w:val="auto"/>
          <w:sz w:val="28"/>
          <w:szCs w:val="28"/>
          <w:lang w:eastAsia="ru-RU"/>
          <w:rPrChange w:id="2796" w:author="ASD" w:date="2016-06-09T16:59:00Z">
            <w:rPr>
              <w:color w:val="auto"/>
              <w:sz w:val="28"/>
              <w:szCs w:val="28"/>
              <w:lang w:eastAsia="ru-RU"/>
            </w:rPr>
          </w:rPrChange>
        </w:rPr>
        <w:t>внутрішній</w:t>
      </w:r>
      <w:r w:rsidR="00272BF9" w:rsidRPr="00891248">
        <w:rPr>
          <w:color w:val="auto"/>
          <w:sz w:val="28"/>
          <w:szCs w:val="28"/>
          <w:lang w:eastAsia="ru-RU"/>
          <w:rPrChange w:id="2797" w:author="ASD" w:date="2016-06-09T16:59:00Z">
            <w:rPr>
              <w:color w:val="auto"/>
              <w:sz w:val="28"/>
              <w:szCs w:val="28"/>
              <w:lang w:eastAsia="ru-RU"/>
            </w:rPr>
          </w:rPrChange>
        </w:rPr>
        <w:t xml:space="preserve"> контур</w:t>
      </w:r>
      <w:r w:rsidRPr="00891248">
        <w:rPr>
          <w:color w:val="auto"/>
          <w:sz w:val="28"/>
          <w:szCs w:val="28"/>
          <w:lang w:eastAsia="ru-RU"/>
          <w:rPrChange w:id="2798" w:author="ASD" w:date="2016-06-09T16:59:00Z">
            <w:rPr>
              <w:color w:val="auto"/>
              <w:sz w:val="28"/>
              <w:szCs w:val="28"/>
              <w:lang w:eastAsia="ru-RU"/>
            </w:rPr>
          </w:rPrChange>
        </w:rPr>
        <w:t xml:space="preserve"> </w:t>
      </w:r>
      <w:r w:rsidR="00272BF9" w:rsidRPr="00891248">
        <w:rPr>
          <w:color w:val="auto"/>
          <w:sz w:val="28"/>
          <w:szCs w:val="28"/>
          <w:lang w:eastAsia="ru-RU"/>
          <w:rPrChange w:id="2799" w:author="ASD" w:date="2016-06-09T16:59:00Z">
            <w:rPr>
              <w:color w:val="auto"/>
              <w:sz w:val="28"/>
              <w:szCs w:val="28"/>
              <w:lang w:eastAsia="ru-RU"/>
            </w:rPr>
          </w:rPrChange>
        </w:rPr>
        <w:t>- мітка</w:t>
      </w:r>
      <w:r w:rsidRPr="00891248">
        <w:rPr>
          <w:color w:val="auto"/>
          <w:sz w:val="28"/>
          <w:szCs w:val="28"/>
          <w:lang w:eastAsia="ru-RU"/>
          <w:rPrChange w:id="2800" w:author="ASD" w:date="2016-06-09T16:59:00Z">
            <w:rPr>
              <w:color w:val="auto"/>
              <w:sz w:val="28"/>
              <w:szCs w:val="28"/>
              <w:lang w:eastAsia="ru-RU"/>
            </w:rPr>
          </w:rPrChange>
        </w:rPr>
        <w:t xml:space="preserve"> </w:t>
      </w:r>
      <w:r w:rsidRPr="00891248">
        <w:rPr>
          <w:i/>
          <w:color w:val="auto"/>
          <w:sz w:val="28"/>
          <w:szCs w:val="28"/>
          <w:lang w:eastAsia="ru-RU"/>
          <w:rPrChange w:id="2801" w:author="ASD" w:date="2016-06-09T16:59:00Z">
            <w:rPr>
              <w:i/>
              <w:color w:val="auto"/>
              <w:sz w:val="28"/>
              <w:szCs w:val="28"/>
              <w:lang w:eastAsia="ru-RU"/>
            </w:rPr>
          </w:rPrChange>
        </w:rPr>
        <w:t>B</w:t>
      </w:r>
      <w:r w:rsidRPr="00891248">
        <w:rPr>
          <w:color w:val="auto"/>
          <w:sz w:val="28"/>
          <w:szCs w:val="28"/>
          <w:lang w:eastAsia="ru-RU"/>
          <w:rPrChange w:id="2802" w:author="ASD" w:date="2016-06-09T16:59:00Z">
            <w:rPr>
              <w:color w:val="auto"/>
              <w:sz w:val="28"/>
              <w:szCs w:val="28"/>
              <w:lang w:eastAsia="ru-RU"/>
            </w:rPr>
          </w:rPrChange>
        </w:rPr>
        <w:t xml:space="preserve">. Якщо </w:t>
      </w:r>
      <w:r w:rsidR="00B371AE" w:rsidRPr="00891248">
        <w:rPr>
          <w:color w:val="auto"/>
          <w:sz w:val="28"/>
          <w:szCs w:val="28"/>
          <w:lang w:eastAsia="ru-RU"/>
          <w:rPrChange w:id="2803" w:author="ASD" w:date="2016-06-09T16:59:00Z">
            <w:rPr>
              <w:color w:val="auto"/>
              <w:sz w:val="28"/>
              <w:szCs w:val="28"/>
              <w:lang w:eastAsia="ru-RU"/>
            </w:rPr>
          </w:rPrChange>
        </w:rPr>
        <w:t>піксель ще не позначений, і якщо він лежить на контурі</w:t>
      </w:r>
      <w:r w:rsidRPr="00891248">
        <w:rPr>
          <w:color w:val="auto"/>
          <w:sz w:val="28"/>
          <w:szCs w:val="28"/>
          <w:lang w:eastAsia="ru-RU"/>
          <w:rPrChange w:id="2804" w:author="ASD" w:date="2016-06-09T16:59:00Z">
            <w:rPr>
              <w:color w:val="auto"/>
              <w:sz w:val="28"/>
              <w:szCs w:val="28"/>
              <w:lang w:eastAsia="ru-RU"/>
            </w:rPr>
          </w:rPrChange>
        </w:rPr>
        <w:t xml:space="preserve">, то </w:t>
      </w:r>
      <w:r w:rsidR="00B371AE" w:rsidRPr="00891248">
        <w:rPr>
          <w:color w:val="auto"/>
          <w:sz w:val="28"/>
          <w:szCs w:val="28"/>
          <w:lang w:eastAsia="ru-RU"/>
          <w:rPrChange w:id="2805" w:author="ASD" w:date="2016-06-09T16:59:00Z">
            <w:rPr>
              <w:color w:val="auto"/>
              <w:sz w:val="28"/>
              <w:szCs w:val="28"/>
              <w:lang w:eastAsia="ru-RU"/>
            </w:rPr>
          </w:rPrChange>
        </w:rPr>
        <w:t xml:space="preserve">всі пікселя цього контура отримують мітку </w:t>
      </w:r>
      <w:r w:rsidR="00B371AE" w:rsidRPr="00891248">
        <w:rPr>
          <w:i/>
          <w:color w:val="auto"/>
          <w:sz w:val="28"/>
          <w:szCs w:val="28"/>
          <w:lang w:eastAsia="ru-RU"/>
          <w:rPrChange w:id="2806" w:author="ASD" w:date="2016-06-09T16:59:00Z">
            <w:rPr>
              <w:i/>
              <w:color w:val="auto"/>
              <w:sz w:val="28"/>
              <w:szCs w:val="28"/>
              <w:lang w:eastAsia="ru-RU"/>
            </w:rPr>
          </w:rPrChange>
        </w:rPr>
        <w:t>B</w:t>
      </w:r>
      <w:r w:rsidRPr="00891248">
        <w:rPr>
          <w:color w:val="auto"/>
          <w:sz w:val="28"/>
          <w:szCs w:val="28"/>
          <w:lang w:eastAsia="ru-RU"/>
          <w:rPrChange w:id="2807" w:author="ASD" w:date="2016-06-09T16:59:00Z">
            <w:rPr>
              <w:color w:val="auto"/>
              <w:sz w:val="28"/>
              <w:szCs w:val="28"/>
              <w:lang w:eastAsia="ru-RU"/>
            </w:rPr>
          </w:rPrChange>
        </w:rPr>
        <w:t xml:space="preserve">. Цей випадок показаний на третьому зображенні. Якщо позначена внутрішня точка контуру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2808" w:author="ASD" w:date="2016-06-09T16:59:00Z">
                  <w:rPr>
                    <w:rFonts w:ascii="Cambria Math" w:hAnsi="Cambria Math"/>
                    <w:color w:val="auto"/>
                    <w:sz w:val="28"/>
                    <w:szCs w:val="28"/>
                    <w:lang w:eastAsia="ru-RU"/>
                  </w:rPr>
                </w:rPrChange>
              </w:rPr>
              <m:t>B</m:t>
            </m:r>
            <m:ctrlPr>
              <w:rPr>
                <w:rFonts w:ascii="Cambria Math" w:hAnsi="Cambria Math"/>
                <w:i/>
                <w:color w:val="auto"/>
                <w:sz w:val="28"/>
                <w:szCs w:val="28"/>
                <w:lang w:eastAsia="ru-RU"/>
                <w:rPrChange w:id="2809"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2810"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2811" w:author="ASD" w:date="2016-06-09T16:59:00Z">
                  <w:rPr>
                    <w:rFonts w:ascii="Cambria Math" w:hAnsi="Cambria Math"/>
                    <w:i/>
                    <w:color w:val="auto"/>
                    <w:sz w:val="28"/>
                    <w:szCs w:val="28"/>
                    <w:lang w:eastAsia="ru-RU"/>
                  </w:rPr>
                </w:rPrChange>
              </w:rPr>
            </m:ctrlPr>
          </m:sup>
        </m:sSup>
      </m:oMath>
      <w:r w:rsidRPr="00891248">
        <w:rPr>
          <w:color w:val="auto"/>
          <w:sz w:val="28"/>
          <w:szCs w:val="28"/>
          <w:lang w:eastAsia="ru-RU"/>
        </w:rPr>
        <w:t xml:space="preserve">зустрічається, </w:t>
      </w:r>
      <w:r w:rsidR="00B371AE" w:rsidRPr="00891248">
        <w:rPr>
          <w:color w:val="auto"/>
          <w:sz w:val="28"/>
          <w:szCs w:val="28"/>
          <w:lang w:eastAsia="ru-RU"/>
          <w:rPrChange w:id="2812" w:author="ASD" w:date="2016-06-09T16:59:00Z">
            <w:rPr>
              <w:color w:val="auto"/>
              <w:sz w:val="28"/>
              <w:szCs w:val="28"/>
              <w:lang w:eastAsia="ru-RU"/>
            </w:rPr>
          </w:rPrChange>
        </w:rPr>
        <w:t xml:space="preserve">то </w:t>
      </w:r>
      <w:r w:rsidRPr="00891248">
        <w:rPr>
          <w:color w:val="auto"/>
          <w:sz w:val="28"/>
          <w:szCs w:val="28"/>
          <w:lang w:eastAsia="ru-RU"/>
          <w:rPrChange w:id="2813" w:author="ASD" w:date="2016-06-09T16:59:00Z">
            <w:rPr>
              <w:color w:val="auto"/>
              <w:sz w:val="28"/>
              <w:szCs w:val="28"/>
              <w:lang w:eastAsia="ru-RU"/>
            </w:rPr>
          </w:rPrChange>
        </w:rPr>
        <w:t>всі</w:t>
      </w:r>
      <w:r w:rsidR="00B371AE" w:rsidRPr="00891248">
        <w:rPr>
          <w:color w:val="auto"/>
          <w:sz w:val="28"/>
          <w:szCs w:val="28"/>
          <w:lang w:eastAsia="ru-RU"/>
          <w:rPrChange w:id="2814" w:author="ASD" w:date="2016-06-09T16:59:00Z">
            <w:rPr>
              <w:color w:val="auto"/>
              <w:sz w:val="28"/>
              <w:szCs w:val="28"/>
              <w:lang w:eastAsia="ru-RU"/>
            </w:rPr>
          </w:rPrChange>
        </w:rPr>
        <w:t>м</w:t>
      </w:r>
      <w:r w:rsidRPr="00891248">
        <w:rPr>
          <w:color w:val="auto"/>
          <w:sz w:val="28"/>
          <w:szCs w:val="28"/>
          <w:lang w:eastAsia="ru-RU"/>
          <w:rPrChange w:id="2815" w:author="ASD" w:date="2016-06-09T16:59:00Z">
            <w:rPr>
              <w:color w:val="auto"/>
              <w:sz w:val="28"/>
              <w:szCs w:val="28"/>
              <w:lang w:eastAsia="ru-RU"/>
            </w:rPr>
          </w:rPrChange>
        </w:rPr>
        <w:t xml:space="preserve"> наступн</w:t>
      </w:r>
      <w:r w:rsidR="00B371AE" w:rsidRPr="00891248">
        <w:rPr>
          <w:color w:val="auto"/>
          <w:sz w:val="28"/>
          <w:szCs w:val="28"/>
          <w:lang w:eastAsia="ru-RU"/>
          <w:rPrChange w:id="2816" w:author="ASD" w:date="2016-06-09T16:59:00Z">
            <w:rPr>
              <w:color w:val="auto"/>
              <w:sz w:val="28"/>
              <w:szCs w:val="28"/>
              <w:lang w:eastAsia="ru-RU"/>
            </w:rPr>
          </w:rPrChange>
        </w:rPr>
        <w:t>им</w:t>
      </w:r>
      <w:r w:rsidRPr="00891248">
        <w:rPr>
          <w:color w:val="auto"/>
          <w:sz w:val="28"/>
          <w:szCs w:val="28"/>
          <w:lang w:eastAsia="ru-RU"/>
          <w:rPrChange w:id="2817" w:author="ASD" w:date="2016-06-09T16:59:00Z">
            <w:rPr>
              <w:color w:val="auto"/>
              <w:sz w:val="28"/>
              <w:szCs w:val="28"/>
              <w:lang w:eastAsia="ru-RU"/>
            </w:rPr>
          </w:rPrChange>
        </w:rPr>
        <w:t xml:space="preserve"> біл</w:t>
      </w:r>
      <w:r w:rsidR="00B371AE" w:rsidRPr="00891248">
        <w:rPr>
          <w:color w:val="auto"/>
          <w:sz w:val="28"/>
          <w:szCs w:val="28"/>
          <w:lang w:eastAsia="ru-RU"/>
          <w:rPrChange w:id="2818" w:author="ASD" w:date="2016-06-09T16:59:00Z">
            <w:rPr>
              <w:color w:val="auto"/>
              <w:sz w:val="28"/>
              <w:szCs w:val="28"/>
              <w:lang w:eastAsia="ru-RU"/>
            </w:rPr>
          </w:rPrChange>
        </w:rPr>
        <w:t>им</w:t>
      </w:r>
      <w:r w:rsidRPr="00891248">
        <w:rPr>
          <w:color w:val="auto"/>
          <w:sz w:val="28"/>
          <w:szCs w:val="28"/>
          <w:lang w:eastAsia="ru-RU"/>
          <w:rPrChange w:id="2819" w:author="ASD" w:date="2016-06-09T16:59:00Z">
            <w:rPr>
              <w:color w:val="auto"/>
              <w:sz w:val="28"/>
              <w:szCs w:val="28"/>
              <w:lang w:eastAsia="ru-RU"/>
            </w:rPr>
          </w:rPrChange>
        </w:rPr>
        <w:t xml:space="preserve"> піксел</w:t>
      </w:r>
      <w:r w:rsidR="00B371AE" w:rsidRPr="00891248">
        <w:rPr>
          <w:color w:val="auto"/>
          <w:sz w:val="28"/>
          <w:szCs w:val="28"/>
          <w:lang w:eastAsia="ru-RU"/>
          <w:rPrChange w:id="2820" w:author="ASD" w:date="2016-06-09T16:59:00Z">
            <w:rPr>
              <w:color w:val="auto"/>
              <w:sz w:val="28"/>
              <w:szCs w:val="28"/>
              <w:lang w:eastAsia="ru-RU"/>
            </w:rPr>
          </w:rPrChange>
        </w:rPr>
        <w:t>ям</w:t>
      </w:r>
      <w:r w:rsidRPr="00891248">
        <w:rPr>
          <w:color w:val="auto"/>
          <w:sz w:val="28"/>
          <w:szCs w:val="28"/>
          <w:lang w:eastAsia="ru-RU"/>
          <w:rPrChange w:id="2821" w:author="ASD" w:date="2016-06-09T16:59:00Z">
            <w:rPr>
              <w:color w:val="auto"/>
              <w:sz w:val="28"/>
              <w:szCs w:val="28"/>
              <w:lang w:eastAsia="ru-RU"/>
            </w:rPr>
          </w:rPrChange>
        </w:rPr>
        <w:t xml:space="preserve"> присвоюються мітк</w:t>
      </w:r>
      <w:r w:rsidR="00B371AE" w:rsidRPr="00891248">
        <w:rPr>
          <w:color w:val="auto"/>
          <w:sz w:val="28"/>
          <w:szCs w:val="28"/>
          <w:lang w:eastAsia="ru-RU"/>
          <w:rPrChange w:id="2822" w:author="ASD" w:date="2016-06-09T16:59:00Z">
            <w:rPr>
              <w:color w:val="auto"/>
              <w:sz w:val="28"/>
              <w:szCs w:val="28"/>
              <w:lang w:eastAsia="ru-RU"/>
            </w:rPr>
          </w:rPrChange>
        </w:rPr>
        <w:t>а</w:t>
      </w:r>
      <w:r w:rsidRPr="00891248">
        <w:rPr>
          <w:color w:val="auto"/>
          <w:sz w:val="28"/>
          <w:szCs w:val="28"/>
          <w:lang w:eastAsia="ru-RU"/>
          <w:rPrChange w:id="2823" w:author="ASD" w:date="2016-06-09T16:59:00Z">
            <w:rPr>
              <w:color w:val="auto"/>
              <w:sz w:val="28"/>
              <w:szCs w:val="28"/>
              <w:lang w:eastAsia="ru-RU"/>
            </w:rPr>
          </w:rPrChange>
        </w:rPr>
        <w:t xml:space="preserve"> </w:t>
      </w:r>
      <w:r w:rsidRPr="00891248">
        <w:rPr>
          <w:i/>
          <w:color w:val="auto"/>
          <w:sz w:val="28"/>
          <w:szCs w:val="28"/>
          <w:lang w:eastAsia="ru-RU"/>
          <w:rPrChange w:id="2824" w:author="ASD" w:date="2016-06-09T16:59:00Z">
            <w:rPr>
              <w:i/>
              <w:color w:val="auto"/>
              <w:sz w:val="28"/>
              <w:szCs w:val="28"/>
              <w:lang w:eastAsia="ru-RU"/>
            </w:rPr>
          </w:rPrChange>
        </w:rPr>
        <w:t>A</w:t>
      </w:r>
      <w:r w:rsidRPr="00891248">
        <w:rPr>
          <w:color w:val="auto"/>
          <w:sz w:val="28"/>
          <w:szCs w:val="28"/>
          <w:lang w:eastAsia="ru-RU"/>
          <w:rPrChange w:id="2825" w:author="ASD" w:date="2016-06-09T16:59:00Z">
            <w:rPr>
              <w:color w:val="auto"/>
              <w:sz w:val="28"/>
              <w:szCs w:val="28"/>
              <w:lang w:eastAsia="ru-RU"/>
            </w:rPr>
          </w:rPrChange>
        </w:rPr>
        <w:t xml:space="preserve">. Цей випадок показаний на четвертий зображення. </w:t>
      </w:r>
      <w:r w:rsidR="00B371AE" w:rsidRPr="00891248">
        <w:rPr>
          <w:color w:val="auto"/>
          <w:sz w:val="28"/>
          <w:szCs w:val="28"/>
          <w:lang w:eastAsia="ru-RU"/>
          <w:rPrChange w:id="2826" w:author="ASD" w:date="2016-06-09T16:59:00Z">
            <w:rPr>
              <w:color w:val="auto"/>
              <w:sz w:val="28"/>
              <w:szCs w:val="28"/>
              <w:lang w:eastAsia="ru-RU"/>
            </w:rPr>
          </w:rPrChange>
        </w:rPr>
        <w:t>Координати для н</w:t>
      </w:r>
      <w:r w:rsidRPr="00891248">
        <w:rPr>
          <w:color w:val="auto"/>
          <w:sz w:val="28"/>
          <w:szCs w:val="28"/>
          <w:lang w:eastAsia="ru-RU"/>
          <w:rPrChange w:id="2827" w:author="ASD" w:date="2016-06-09T16:59:00Z">
            <w:rPr>
              <w:color w:val="auto"/>
              <w:sz w:val="28"/>
              <w:szCs w:val="28"/>
              <w:lang w:eastAsia="ru-RU"/>
            </w:rPr>
          </w:rPrChange>
        </w:rPr>
        <w:t>айменш</w:t>
      </w:r>
      <w:r w:rsidR="00B371AE" w:rsidRPr="00891248">
        <w:rPr>
          <w:color w:val="auto"/>
          <w:sz w:val="28"/>
          <w:szCs w:val="28"/>
          <w:lang w:eastAsia="ru-RU"/>
          <w:rPrChange w:id="2828" w:author="ASD" w:date="2016-06-09T16:59:00Z">
            <w:rPr>
              <w:color w:val="auto"/>
              <w:sz w:val="28"/>
              <w:szCs w:val="28"/>
              <w:lang w:eastAsia="ru-RU"/>
            </w:rPr>
          </w:rPrChange>
        </w:rPr>
        <w:t>ого</w:t>
      </w:r>
      <w:r w:rsidRPr="00891248">
        <w:rPr>
          <w:color w:val="auto"/>
          <w:sz w:val="28"/>
          <w:szCs w:val="28"/>
          <w:lang w:eastAsia="ru-RU"/>
          <w:rPrChange w:id="2829" w:author="ASD" w:date="2016-06-09T16:59:00Z">
            <w:rPr>
              <w:color w:val="auto"/>
              <w:sz w:val="28"/>
              <w:szCs w:val="28"/>
              <w:lang w:eastAsia="ru-RU"/>
            </w:rPr>
          </w:rPrChange>
        </w:rPr>
        <w:t xml:space="preserve"> обмежу</w:t>
      </w:r>
      <w:r w:rsidR="00B371AE" w:rsidRPr="00891248">
        <w:rPr>
          <w:color w:val="auto"/>
          <w:sz w:val="28"/>
          <w:szCs w:val="28"/>
          <w:lang w:eastAsia="ru-RU"/>
          <w:rPrChange w:id="2830" w:author="ASD" w:date="2016-06-09T16:59:00Z">
            <w:rPr>
              <w:color w:val="auto"/>
              <w:sz w:val="28"/>
              <w:szCs w:val="28"/>
              <w:lang w:eastAsia="ru-RU"/>
            </w:rPr>
          </w:rPrChange>
        </w:rPr>
        <w:t>вального</w:t>
      </w:r>
      <w:r w:rsidRPr="00891248">
        <w:rPr>
          <w:color w:val="auto"/>
          <w:sz w:val="28"/>
          <w:szCs w:val="28"/>
          <w:lang w:eastAsia="ru-RU"/>
          <w:rPrChange w:id="2831" w:author="ASD" w:date="2016-06-09T16:59:00Z">
            <w:rPr>
              <w:color w:val="auto"/>
              <w:sz w:val="28"/>
              <w:szCs w:val="28"/>
              <w:lang w:eastAsia="ru-RU"/>
            </w:rPr>
          </w:rPrChange>
        </w:rPr>
        <w:t xml:space="preserve"> паралелепіпед</w:t>
      </w:r>
      <w:r w:rsidR="00B371AE" w:rsidRPr="00891248">
        <w:rPr>
          <w:color w:val="auto"/>
          <w:sz w:val="28"/>
          <w:szCs w:val="28"/>
          <w:lang w:eastAsia="ru-RU"/>
          <w:rPrChange w:id="2832" w:author="ASD" w:date="2016-06-09T16:59:00Z">
            <w:rPr>
              <w:color w:val="auto"/>
              <w:sz w:val="28"/>
              <w:szCs w:val="28"/>
              <w:lang w:eastAsia="ru-RU"/>
            </w:rPr>
          </w:rPrChange>
        </w:rPr>
        <w:t>а</w:t>
      </w:r>
      <w:r w:rsidRPr="00891248">
        <w:rPr>
          <w:color w:val="auto"/>
          <w:sz w:val="28"/>
          <w:szCs w:val="28"/>
          <w:lang w:eastAsia="ru-RU"/>
          <w:rPrChange w:id="2833" w:author="ASD" w:date="2016-06-09T16:59:00Z">
            <w:rPr>
              <w:color w:val="auto"/>
              <w:sz w:val="28"/>
              <w:szCs w:val="28"/>
              <w:lang w:eastAsia="ru-RU"/>
            </w:rPr>
          </w:rPrChange>
        </w:rPr>
        <w:t xml:space="preserve"> визначається</w:t>
      </w:r>
      <w:r w:rsidR="00B371AE" w:rsidRPr="00891248">
        <w:rPr>
          <w:color w:val="auto"/>
          <w:sz w:val="28"/>
          <w:szCs w:val="28"/>
          <w:lang w:eastAsia="ru-RU"/>
          <w:rPrChange w:id="2834" w:author="ASD" w:date="2016-06-09T16:59:00Z">
            <w:rPr>
              <w:color w:val="auto"/>
              <w:sz w:val="28"/>
              <w:szCs w:val="28"/>
              <w:lang w:eastAsia="ru-RU"/>
            </w:rPr>
          </w:rPrChange>
        </w:rPr>
        <w:t xml:space="preserve"> за</w:t>
      </w:r>
      <w:r w:rsidRPr="00891248">
        <w:rPr>
          <w:color w:val="auto"/>
          <w:sz w:val="28"/>
          <w:szCs w:val="28"/>
          <w:lang w:eastAsia="ru-RU"/>
          <w:rPrChange w:id="2835" w:author="ASD" w:date="2016-06-09T16:59:00Z">
            <w:rPr>
              <w:color w:val="auto"/>
              <w:sz w:val="28"/>
              <w:szCs w:val="28"/>
              <w:lang w:eastAsia="ru-RU"/>
            </w:rPr>
          </w:rPrChange>
        </w:rPr>
        <w:t xml:space="preserve"> координатами крайні</w:t>
      </w:r>
      <w:r w:rsidR="00B371AE" w:rsidRPr="00891248">
        <w:rPr>
          <w:color w:val="auto"/>
          <w:sz w:val="28"/>
          <w:szCs w:val="28"/>
          <w:lang w:eastAsia="ru-RU"/>
          <w:rPrChange w:id="2836" w:author="ASD" w:date="2016-06-09T16:59:00Z">
            <w:rPr>
              <w:color w:val="auto"/>
              <w:sz w:val="28"/>
              <w:szCs w:val="28"/>
              <w:lang w:eastAsia="ru-RU"/>
            </w:rPr>
          </w:rPrChange>
        </w:rPr>
        <w:t>х</w:t>
      </w:r>
      <w:r w:rsidRPr="00891248">
        <w:rPr>
          <w:color w:val="auto"/>
          <w:sz w:val="28"/>
          <w:szCs w:val="28"/>
          <w:lang w:eastAsia="ru-RU"/>
          <w:rPrChange w:id="2837" w:author="ASD" w:date="2016-06-09T16:59:00Z">
            <w:rPr>
              <w:color w:val="auto"/>
              <w:sz w:val="28"/>
              <w:szCs w:val="28"/>
              <w:lang w:eastAsia="ru-RU"/>
            </w:rPr>
          </w:rPrChange>
        </w:rPr>
        <w:t xml:space="preserve"> пікселі</w:t>
      </w:r>
      <w:r w:rsidR="00B371AE" w:rsidRPr="00891248">
        <w:rPr>
          <w:color w:val="auto"/>
          <w:sz w:val="28"/>
          <w:szCs w:val="28"/>
          <w:lang w:eastAsia="ru-RU"/>
          <w:rPrChange w:id="2838" w:author="ASD" w:date="2016-06-09T16:59:00Z">
            <w:rPr>
              <w:color w:val="auto"/>
              <w:sz w:val="28"/>
              <w:szCs w:val="28"/>
              <w:lang w:eastAsia="ru-RU"/>
            </w:rPr>
          </w:rPrChange>
        </w:rPr>
        <w:t>в</w:t>
      </w:r>
      <w:r w:rsidRPr="00891248">
        <w:rPr>
          <w:color w:val="auto"/>
          <w:sz w:val="28"/>
          <w:szCs w:val="28"/>
          <w:lang w:eastAsia="ru-RU"/>
          <w:rPrChange w:id="2839" w:author="ASD" w:date="2016-06-09T16:59:00Z">
            <w:rPr>
              <w:color w:val="auto"/>
              <w:sz w:val="28"/>
              <w:szCs w:val="28"/>
              <w:lang w:eastAsia="ru-RU"/>
            </w:rPr>
          </w:rPrChange>
        </w:rPr>
        <w:t xml:space="preserve"> компонента. Область компонента є сумою всіх білих пікселів. </w:t>
      </w:r>
    </w:p>
    <w:p w:rsidR="00413840" w:rsidRPr="00891248" w:rsidRDefault="00413840" w:rsidP="00891248">
      <w:pPr>
        <w:pStyle w:val="a9"/>
        <w:shd w:val="clear" w:color="auto" w:fill="FFFFFF"/>
        <w:spacing w:before="0" w:beforeAutospacing="0" w:after="0" w:afterAutospacing="0" w:line="360" w:lineRule="auto"/>
        <w:ind w:firstLine="630"/>
        <w:rPr>
          <w:color w:val="auto"/>
          <w:sz w:val="28"/>
          <w:szCs w:val="28"/>
          <w:lang w:eastAsia="ru-RU"/>
          <w:rPrChange w:id="2840" w:author="ASD" w:date="2016-06-09T16:59:00Z">
            <w:rPr>
              <w:color w:val="auto"/>
              <w:sz w:val="28"/>
              <w:szCs w:val="28"/>
              <w:lang w:eastAsia="ru-RU"/>
            </w:rPr>
          </w:rPrChange>
        </w:rPr>
      </w:pPr>
      <w:r w:rsidRPr="00891248">
        <w:rPr>
          <w:color w:val="auto"/>
          <w:sz w:val="28"/>
          <w:szCs w:val="28"/>
          <w:lang w:eastAsia="ru-RU"/>
          <w:rPrChange w:id="2841" w:author="ASD" w:date="2016-06-09T16:59:00Z">
            <w:rPr>
              <w:color w:val="auto"/>
              <w:sz w:val="28"/>
              <w:szCs w:val="28"/>
              <w:lang w:eastAsia="ru-RU"/>
            </w:rPr>
          </w:rPrChange>
        </w:rPr>
        <w:t>Повертаючись до рис. 3.</w:t>
      </w:r>
      <w:r w:rsidR="003F4397" w:rsidRPr="00891248">
        <w:rPr>
          <w:color w:val="auto"/>
          <w:sz w:val="28"/>
          <w:szCs w:val="28"/>
          <w:lang w:eastAsia="ru-RU"/>
          <w:rPrChange w:id="2842" w:author="ASD" w:date="2016-06-09T16:59:00Z">
            <w:rPr>
              <w:color w:val="auto"/>
              <w:sz w:val="28"/>
              <w:szCs w:val="28"/>
              <w:lang w:eastAsia="ru-RU"/>
            </w:rPr>
          </w:rPrChange>
        </w:rPr>
        <w:t>7</w:t>
      </w:r>
      <w:r w:rsidRPr="00891248">
        <w:rPr>
          <w:color w:val="auto"/>
          <w:sz w:val="28"/>
          <w:szCs w:val="28"/>
          <w:lang w:eastAsia="ru-RU"/>
          <w:rPrChange w:id="2843" w:author="ASD" w:date="2016-06-09T16:59:00Z">
            <w:rPr>
              <w:color w:val="auto"/>
              <w:sz w:val="28"/>
              <w:szCs w:val="28"/>
              <w:lang w:eastAsia="ru-RU"/>
            </w:rPr>
          </w:rPrChange>
        </w:rPr>
        <w:t>, ми видали</w:t>
      </w:r>
      <w:r w:rsidR="00B371AE" w:rsidRPr="00891248">
        <w:rPr>
          <w:color w:val="auto"/>
          <w:sz w:val="28"/>
          <w:szCs w:val="28"/>
          <w:lang w:eastAsia="ru-RU"/>
          <w:rPrChange w:id="2844" w:author="ASD" w:date="2016-06-09T16:59:00Z">
            <w:rPr>
              <w:color w:val="auto"/>
              <w:sz w:val="28"/>
              <w:szCs w:val="28"/>
              <w:lang w:eastAsia="ru-RU"/>
            </w:rPr>
          </w:rPrChange>
        </w:rPr>
        <w:t>л</w:t>
      </w:r>
      <w:r w:rsidRPr="00891248">
        <w:rPr>
          <w:color w:val="auto"/>
          <w:sz w:val="28"/>
          <w:szCs w:val="28"/>
          <w:lang w:eastAsia="ru-RU"/>
          <w:rPrChange w:id="2845" w:author="ASD" w:date="2016-06-09T16:59:00Z">
            <w:rPr>
              <w:color w:val="auto"/>
              <w:sz w:val="28"/>
              <w:szCs w:val="28"/>
              <w:lang w:eastAsia="ru-RU"/>
            </w:rPr>
          </w:rPrChange>
        </w:rPr>
        <w:t xml:space="preserve">и всі компоненти з бінарного зображення з областю </w:t>
      </w:r>
      <w:r w:rsidR="00B371AE" w:rsidRPr="00891248">
        <w:rPr>
          <w:color w:val="auto"/>
          <w:sz w:val="28"/>
          <w:szCs w:val="28"/>
          <w:lang w:eastAsia="ru-RU"/>
          <w:rPrChange w:id="2846" w:author="ASD" w:date="2016-06-09T16:59:00Z">
            <w:rPr>
              <w:color w:val="auto"/>
              <w:sz w:val="28"/>
              <w:szCs w:val="28"/>
              <w:lang w:eastAsia="ru-RU"/>
            </w:rPr>
          </w:rPrChange>
        </w:rPr>
        <w:t xml:space="preserve">менше, ніж розмір </w:t>
      </w:r>
      <w:r w:rsidR="003A6159" w:rsidRPr="00891248">
        <w:rPr>
          <w:color w:val="auto"/>
          <w:sz w:val="28"/>
          <w:szCs w:val="28"/>
          <w:lang w:eastAsia="ru-RU"/>
          <w:rPrChange w:id="2847" w:author="ASD" w:date="2016-06-09T16:59:00Z">
            <w:rPr>
              <w:color w:val="auto"/>
              <w:sz w:val="28"/>
              <w:szCs w:val="28"/>
              <w:lang w:eastAsia="ru-RU"/>
            </w:rPr>
          </w:rPrChange>
        </w:rPr>
        <w:t>початкової</w:t>
      </w:r>
      <w:r w:rsidRPr="00891248">
        <w:rPr>
          <w:color w:val="auto"/>
          <w:sz w:val="28"/>
          <w:szCs w:val="28"/>
          <w:lang w:eastAsia="ru-RU"/>
          <w:rPrChange w:id="2848" w:author="ASD" w:date="2016-06-09T16:59:00Z">
            <w:rPr>
              <w:color w:val="auto"/>
              <w:sz w:val="28"/>
              <w:szCs w:val="28"/>
              <w:lang w:eastAsia="ru-RU"/>
            </w:rPr>
          </w:rPrChange>
        </w:rPr>
        <w:t xml:space="preserve"> обмежувальної рамки. Результат цієї операції показаний на першому зображенні третьо</w:t>
      </w:r>
      <w:r w:rsidR="00233016" w:rsidRPr="00891248">
        <w:rPr>
          <w:color w:val="auto"/>
          <w:sz w:val="28"/>
          <w:szCs w:val="28"/>
          <w:lang w:eastAsia="ru-RU"/>
          <w:rPrChange w:id="2849" w:author="ASD" w:date="2016-06-09T16:59:00Z">
            <w:rPr>
              <w:color w:val="auto"/>
              <w:sz w:val="28"/>
              <w:szCs w:val="28"/>
              <w:lang w:eastAsia="ru-RU"/>
            </w:rPr>
          </w:rPrChange>
        </w:rPr>
        <w:t>го</w:t>
      </w:r>
      <w:r w:rsidRPr="00891248">
        <w:rPr>
          <w:color w:val="auto"/>
          <w:sz w:val="28"/>
          <w:szCs w:val="28"/>
          <w:lang w:eastAsia="ru-RU"/>
          <w:rPrChange w:id="2850" w:author="ASD" w:date="2016-06-09T16:59:00Z">
            <w:rPr>
              <w:color w:val="auto"/>
              <w:sz w:val="28"/>
              <w:szCs w:val="28"/>
              <w:lang w:eastAsia="ru-RU"/>
            </w:rPr>
          </w:rPrChange>
        </w:rPr>
        <w:t xml:space="preserve"> ряду. Вс</w:t>
      </w:r>
      <w:r w:rsidR="00233016" w:rsidRPr="00891248">
        <w:rPr>
          <w:color w:val="auto"/>
          <w:sz w:val="28"/>
          <w:szCs w:val="28"/>
          <w:lang w:eastAsia="ru-RU"/>
          <w:rPrChange w:id="2851" w:author="ASD" w:date="2016-06-09T16:59:00Z">
            <w:rPr>
              <w:color w:val="auto"/>
              <w:sz w:val="28"/>
              <w:szCs w:val="28"/>
              <w:lang w:eastAsia="ru-RU"/>
            </w:rPr>
          </w:rPrChange>
        </w:rPr>
        <w:t>і</w:t>
      </w:r>
      <w:r w:rsidRPr="00891248">
        <w:rPr>
          <w:color w:val="auto"/>
          <w:sz w:val="28"/>
          <w:szCs w:val="28"/>
          <w:lang w:eastAsia="ru-RU"/>
          <w:rPrChange w:id="2852" w:author="ASD" w:date="2016-06-09T16:59:00Z">
            <w:rPr>
              <w:color w:val="auto"/>
              <w:sz w:val="28"/>
              <w:szCs w:val="28"/>
              <w:lang w:eastAsia="ru-RU"/>
            </w:rPr>
          </w:rPrChange>
        </w:rPr>
        <w:t xml:space="preserve"> </w:t>
      </w:r>
      <w:r w:rsidR="003A6159" w:rsidRPr="00891248">
        <w:rPr>
          <w:color w:val="auto"/>
          <w:sz w:val="28"/>
          <w:szCs w:val="28"/>
          <w:lang w:eastAsia="ru-RU"/>
          <w:rPrChange w:id="2853" w:author="ASD" w:date="2016-06-09T16:59:00Z">
            <w:rPr>
              <w:color w:val="auto"/>
              <w:sz w:val="28"/>
              <w:szCs w:val="28"/>
              <w:lang w:eastAsia="ru-RU"/>
            </w:rPr>
          </w:rPrChange>
        </w:rPr>
        <w:t>під вікна</w:t>
      </w:r>
      <w:r w:rsidRPr="00891248">
        <w:rPr>
          <w:color w:val="auto"/>
          <w:sz w:val="28"/>
          <w:szCs w:val="28"/>
          <w:lang w:eastAsia="ru-RU"/>
          <w:rPrChange w:id="2854" w:author="ASD" w:date="2016-06-09T16:59:00Z">
            <w:rPr>
              <w:color w:val="auto"/>
              <w:sz w:val="28"/>
              <w:szCs w:val="28"/>
              <w:lang w:eastAsia="ru-RU"/>
            </w:rPr>
          </w:rPrChange>
        </w:rPr>
        <w:t xml:space="preserve"> відкидаються, які не в повній мірі </w:t>
      </w:r>
      <w:r w:rsidR="00233016" w:rsidRPr="00891248">
        <w:rPr>
          <w:color w:val="auto"/>
          <w:sz w:val="28"/>
          <w:szCs w:val="28"/>
          <w:lang w:eastAsia="ru-RU"/>
          <w:rPrChange w:id="2855" w:author="ASD" w:date="2016-06-09T16:59:00Z">
            <w:rPr>
              <w:color w:val="auto"/>
              <w:sz w:val="28"/>
              <w:szCs w:val="28"/>
              <w:lang w:eastAsia="ru-RU"/>
            </w:rPr>
          </w:rPrChange>
        </w:rPr>
        <w:t>знаходяться</w:t>
      </w:r>
      <w:r w:rsidRPr="00891248">
        <w:rPr>
          <w:color w:val="auto"/>
          <w:sz w:val="28"/>
          <w:szCs w:val="28"/>
          <w:lang w:eastAsia="ru-RU"/>
          <w:rPrChange w:id="2856" w:author="ASD" w:date="2016-06-09T16:59:00Z">
            <w:rPr>
              <w:color w:val="auto"/>
              <w:sz w:val="28"/>
              <w:szCs w:val="28"/>
              <w:lang w:eastAsia="ru-RU"/>
            </w:rPr>
          </w:rPrChange>
        </w:rPr>
        <w:t xml:space="preserve"> всередині однієї з найменших обмежувальн</w:t>
      </w:r>
      <w:r w:rsidR="00233016" w:rsidRPr="00891248">
        <w:rPr>
          <w:color w:val="auto"/>
          <w:sz w:val="28"/>
          <w:szCs w:val="28"/>
          <w:lang w:eastAsia="ru-RU"/>
          <w:rPrChange w:id="2857" w:author="ASD" w:date="2016-06-09T16:59:00Z">
            <w:rPr>
              <w:color w:val="auto"/>
              <w:sz w:val="28"/>
              <w:szCs w:val="28"/>
              <w:lang w:eastAsia="ru-RU"/>
            </w:rPr>
          </w:rPrChange>
        </w:rPr>
        <w:t>их</w:t>
      </w:r>
      <w:r w:rsidRPr="00891248">
        <w:rPr>
          <w:color w:val="auto"/>
          <w:sz w:val="28"/>
          <w:szCs w:val="28"/>
          <w:lang w:eastAsia="ru-RU"/>
          <w:rPrChange w:id="2858" w:author="ASD" w:date="2016-06-09T16:59:00Z">
            <w:rPr>
              <w:color w:val="auto"/>
              <w:sz w:val="28"/>
              <w:szCs w:val="28"/>
              <w:lang w:eastAsia="ru-RU"/>
            </w:rPr>
          </w:rPrChange>
        </w:rPr>
        <w:t xml:space="preserve"> рам</w:t>
      </w:r>
      <w:r w:rsidR="00233016" w:rsidRPr="00891248">
        <w:rPr>
          <w:color w:val="auto"/>
          <w:sz w:val="28"/>
          <w:szCs w:val="28"/>
          <w:lang w:eastAsia="ru-RU"/>
          <w:rPrChange w:id="2859" w:author="ASD" w:date="2016-06-09T16:59:00Z">
            <w:rPr>
              <w:color w:val="auto"/>
              <w:sz w:val="28"/>
              <w:szCs w:val="28"/>
              <w:lang w:eastAsia="ru-RU"/>
            </w:rPr>
          </w:rPrChange>
        </w:rPr>
        <w:t>ок</w:t>
      </w:r>
      <w:r w:rsidRPr="00891248">
        <w:rPr>
          <w:color w:val="auto"/>
          <w:sz w:val="28"/>
          <w:szCs w:val="28"/>
          <w:lang w:eastAsia="ru-RU"/>
          <w:rPrChange w:id="2860" w:author="ASD" w:date="2016-06-09T16:59:00Z">
            <w:rPr>
              <w:color w:val="auto"/>
              <w:sz w:val="28"/>
              <w:szCs w:val="28"/>
              <w:lang w:eastAsia="ru-RU"/>
            </w:rPr>
          </w:rPrChange>
        </w:rPr>
        <w:t xml:space="preserve"> навколо інших компонентів. Ми називаємо цей набір обмежувальні рамки </w:t>
      </w:r>
      <w:r w:rsidRPr="00891248">
        <w:rPr>
          <w:i/>
          <w:color w:val="auto"/>
          <w:sz w:val="28"/>
          <w:szCs w:val="28"/>
          <w:lang w:eastAsia="ru-RU"/>
          <w:rPrChange w:id="2861" w:author="ASD" w:date="2016-06-09T16:59:00Z">
            <w:rPr>
              <w:i/>
              <w:color w:val="auto"/>
              <w:sz w:val="28"/>
              <w:szCs w:val="28"/>
              <w:lang w:eastAsia="ru-RU"/>
            </w:rPr>
          </w:rPrChange>
        </w:rPr>
        <w:t>C</w:t>
      </w:r>
      <w:r w:rsidRPr="00891248">
        <w:rPr>
          <w:color w:val="auto"/>
          <w:sz w:val="28"/>
          <w:szCs w:val="28"/>
          <w:lang w:eastAsia="ru-RU"/>
          <w:rPrChange w:id="2862" w:author="ASD" w:date="2016-06-09T16:59:00Z">
            <w:rPr>
              <w:color w:val="auto"/>
              <w:sz w:val="28"/>
              <w:szCs w:val="28"/>
              <w:lang w:eastAsia="ru-RU"/>
            </w:rPr>
          </w:rPrChange>
        </w:rPr>
        <w:t>. Якщо немає фонов</w:t>
      </w:r>
      <w:r w:rsidR="00233016" w:rsidRPr="00891248">
        <w:rPr>
          <w:color w:val="auto"/>
          <w:sz w:val="28"/>
          <w:szCs w:val="28"/>
          <w:lang w:eastAsia="ru-RU"/>
          <w:rPrChange w:id="2863" w:author="ASD" w:date="2016-06-09T16:59:00Z">
            <w:rPr>
              <w:color w:val="auto"/>
              <w:sz w:val="28"/>
              <w:szCs w:val="28"/>
              <w:lang w:eastAsia="ru-RU"/>
            </w:rPr>
          </w:rPrChange>
        </w:rPr>
        <w:t>ого</w:t>
      </w:r>
      <w:r w:rsidRPr="00891248">
        <w:rPr>
          <w:color w:val="auto"/>
          <w:sz w:val="28"/>
          <w:szCs w:val="28"/>
          <w:lang w:eastAsia="ru-RU"/>
          <w:rPrChange w:id="2864" w:author="ASD" w:date="2016-06-09T16:59:00Z">
            <w:rPr>
              <w:color w:val="auto"/>
              <w:sz w:val="28"/>
              <w:szCs w:val="28"/>
              <w:lang w:eastAsia="ru-RU"/>
            </w:rPr>
          </w:rPrChange>
        </w:rPr>
        <w:t xml:space="preserve"> зображення, то вс</w:t>
      </w:r>
      <w:r w:rsidR="00233016" w:rsidRPr="00891248">
        <w:rPr>
          <w:color w:val="auto"/>
          <w:sz w:val="28"/>
          <w:szCs w:val="28"/>
          <w:lang w:eastAsia="ru-RU"/>
          <w:rPrChange w:id="2865" w:author="ASD" w:date="2016-06-09T16:59:00Z">
            <w:rPr>
              <w:color w:val="auto"/>
              <w:sz w:val="28"/>
              <w:szCs w:val="28"/>
              <w:lang w:eastAsia="ru-RU"/>
            </w:rPr>
          </w:rPrChange>
        </w:rPr>
        <w:t>і</w:t>
      </w:r>
      <w:r w:rsidRPr="00891248">
        <w:rPr>
          <w:color w:val="auto"/>
          <w:sz w:val="28"/>
          <w:szCs w:val="28"/>
          <w:lang w:eastAsia="ru-RU"/>
          <w:rPrChange w:id="2866" w:author="ASD" w:date="2016-06-09T16:59:00Z">
            <w:rPr>
              <w:color w:val="auto"/>
              <w:sz w:val="28"/>
              <w:szCs w:val="28"/>
              <w:lang w:eastAsia="ru-RU"/>
            </w:rPr>
          </w:rPrChange>
        </w:rPr>
        <w:t xml:space="preserve"> </w:t>
      </w:r>
      <w:r w:rsidR="003A6159" w:rsidRPr="00891248">
        <w:rPr>
          <w:color w:val="auto"/>
          <w:sz w:val="28"/>
          <w:szCs w:val="28"/>
          <w:lang w:eastAsia="ru-RU"/>
          <w:rPrChange w:id="2867" w:author="ASD" w:date="2016-06-09T16:59:00Z">
            <w:rPr>
              <w:color w:val="auto"/>
              <w:sz w:val="28"/>
              <w:szCs w:val="28"/>
              <w:lang w:eastAsia="ru-RU"/>
            </w:rPr>
          </w:rPrChange>
        </w:rPr>
        <w:t>під вікна</w:t>
      </w:r>
      <w:r w:rsidRPr="00891248">
        <w:rPr>
          <w:color w:val="auto"/>
          <w:sz w:val="28"/>
          <w:szCs w:val="28"/>
          <w:lang w:eastAsia="ru-RU"/>
          <w:rPrChange w:id="2868" w:author="ASD" w:date="2016-06-09T16:59:00Z">
            <w:rPr>
              <w:color w:val="auto"/>
              <w:sz w:val="28"/>
              <w:szCs w:val="28"/>
              <w:lang w:eastAsia="ru-RU"/>
            </w:rPr>
          </w:rPrChange>
        </w:rPr>
        <w:t xml:space="preserve"> приймаються.</w:t>
      </w:r>
    </w:p>
    <w:p w:rsidR="009A3C79" w:rsidRPr="00891248" w:rsidRDefault="009A3C79" w:rsidP="00891248">
      <w:pPr>
        <w:pStyle w:val="3"/>
        <w:numPr>
          <w:ilvl w:val="0"/>
          <w:numId w:val="51"/>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2869" w:author="ASD" w:date="2016-06-09T16:59:00Z">
            <w:rPr>
              <w:szCs w:val="28"/>
              <w:lang w:val="uk-UA" w:eastAsia="ru-RU"/>
            </w:rPr>
          </w:rPrChange>
        </w:rPr>
      </w:pPr>
      <w:bookmarkStart w:id="2870" w:name="_Toc453262660"/>
      <w:r w:rsidRPr="00891248">
        <w:rPr>
          <w:szCs w:val="28"/>
          <w:lang w:val="uk-UA" w:eastAsia="ru-RU"/>
          <w:rPrChange w:id="2871" w:author="ASD" w:date="2016-06-09T16:59:00Z">
            <w:rPr>
              <w:szCs w:val="28"/>
              <w:lang w:val="uk-UA" w:eastAsia="ru-RU"/>
            </w:rPr>
          </w:rPrChange>
        </w:rPr>
        <w:t>Фільтр по дисперсії</w:t>
      </w:r>
      <w:bookmarkEnd w:id="2870"/>
    </w:p>
    <w:p w:rsidR="002A603A" w:rsidRPr="00891248" w:rsidRDefault="002A603A" w:rsidP="00891248">
      <w:pPr>
        <w:pStyle w:val="a9"/>
        <w:shd w:val="clear" w:color="auto" w:fill="FFFFFF"/>
        <w:spacing w:before="0" w:beforeAutospacing="0" w:after="0" w:afterAutospacing="0" w:line="360" w:lineRule="auto"/>
        <w:ind w:firstLine="630"/>
        <w:rPr>
          <w:color w:val="auto"/>
          <w:sz w:val="28"/>
          <w:szCs w:val="28"/>
          <w:lang w:eastAsia="ru-RU"/>
          <w:rPrChange w:id="2872" w:author="ASD" w:date="2016-06-09T16:59:00Z">
            <w:rPr>
              <w:color w:val="auto"/>
              <w:sz w:val="28"/>
              <w:szCs w:val="28"/>
              <w:lang w:eastAsia="ru-RU"/>
            </w:rPr>
          </w:rPrChange>
        </w:rPr>
      </w:pPr>
      <w:r w:rsidRPr="00891248">
        <w:rPr>
          <w:color w:val="auto"/>
          <w:sz w:val="28"/>
          <w:szCs w:val="28"/>
          <w:lang w:eastAsia="ru-RU"/>
          <w:rPrChange w:id="2873" w:author="ASD" w:date="2016-06-09T16:59:00Z">
            <w:rPr>
              <w:color w:val="auto"/>
              <w:sz w:val="28"/>
              <w:szCs w:val="28"/>
              <w:lang w:eastAsia="ru-RU"/>
            </w:rPr>
          </w:rPrChange>
        </w:rPr>
        <w:t>Дисперсія зображення є мірою</w:t>
      </w:r>
      <w:r w:rsidR="00B062AF" w:rsidRPr="00891248">
        <w:rPr>
          <w:color w:val="auto"/>
          <w:sz w:val="28"/>
          <w:szCs w:val="28"/>
          <w:lang w:eastAsia="ru-RU"/>
          <w:rPrChange w:id="2874" w:author="ASD" w:date="2016-06-09T16:59:00Z">
            <w:rPr>
              <w:color w:val="auto"/>
              <w:sz w:val="28"/>
              <w:szCs w:val="28"/>
              <w:lang w:eastAsia="ru-RU"/>
            </w:rPr>
          </w:rPrChange>
        </w:rPr>
        <w:t xml:space="preserve"> його</w:t>
      </w:r>
      <w:r w:rsidRPr="00891248">
        <w:rPr>
          <w:color w:val="auto"/>
          <w:sz w:val="28"/>
          <w:szCs w:val="28"/>
          <w:lang w:eastAsia="ru-RU"/>
          <w:rPrChange w:id="2875" w:author="ASD" w:date="2016-06-09T16:59:00Z">
            <w:rPr>
              <w:color w:val="auto"/>
              <w:sz w:val="28"/>
              <w:szCs w:val="28"/>
              <w:lang w:eastAsia="ru-RU"/>
            </w:rPr>
          </w:rPrChange>
        </w:rPr>
        <w:t xml:space="preserve"> однорідності. На рис. 3.</w:t>
      </w:r>
      <w:r w:rsidR="003F4397" w:rsidRPr="00891248">
        <w:rPr>
          <w:color w:val="auto"/>
          <w:sz w:val="28"/>
          <w:szCs w:val="28"/>
          <w:lang w:eastAsia="ru-RU"/>
          <w:rPrChange w:id="2876" w:author="ASD" w:date="2016-06-09T16:59:00Z">
            <w:rPr>
              <w:color w:val="auto"/>
              <w:sz w:val="28"/>
              <w:szCs w:val="28"/>
              <w:lang w:val="ru-RU" w:eastAsia="ru-RU"/>
            </w:rPr>
          </w:rPrChange>
        </w:rPr>
        <w:t>9</w:t>
      </w:r>
      <w:r w:rsidRPr="00891248">
        <w:rPr>
          <w:color w:val="auto"/>
          <w:sz w:val="28"/>
          <w:szCs w:val="28"/>
          <w:lang w:eastAsia="ru-RU"/>
        </w:rPr>
        <w:t xml:space="preserve"> </w:t>
      </w:r>
      <w:r w:rsidR="00B062AF" w:rsidRPr="00891248">
        <w:rPr>
          <w:color w:val="auto"/>
          <w:sz w:val="28"/>
          <w:szCs w:val="28"/>
          <w:lang w:eastAsia="ru-RU"/>
          <w:rPrChange w:id="2877" w:author="ASD" w:date="2016-06-09T16:59:00Z">
            <w:rPr>
              <w:color w:val="auto"/>
              <w:sz w:val="28"/>
              <w:szCs w:val="28"/>
              <w:lang w:eastAsia="ru-RU"/>
            </w:rPr>
          </w:rPrChange>
        </w:rPr>
        <w:t>показані д</w:t>
      </w:r>
      <w:r w:rsidRPr="00891248">
        <w:rPr>
          <w:color w:val="auto"/>
          <w:sz w:val="28"/>
          <w:szCs w:val="28"/>
          <w:lang w:eastAsia="ru-RU"/>
          <w:rPrChange w:id="2878" w:author="ASD" w:date="2016-06-09T16:59:00Z">
            <w:rPr>
              <w:color w:val="auto"/>
              <w:sz w:val="28"/>
              <w:szCs w:val="28"/>
              <w:lang w:eastAsia="ru-RU"/>
            </w:rPr>
          </w:rPrChange>
        </w:rPr>
        <w:t>ва зразка п</w:t>
      </w:r>
      <w:r w:rsidR="00B062AF" w:rsidRPr="00891248">
        <w:rPr>
          <w:color w:val="auto"/>
          <w:sz w:val="28"/>
          <w:szCs w:val="28"/>
          <w:lang w:eastAsia="ru-RU"/>
          <w:rPrChange w:id="2879" w:author="ASD" w:date="2016-06-09T16:59:00Z">
            <w:rPr>
              <w:color w:val="auto"/>
              <w:sz w:val="28"/>
              <w:szCs w:val="28"/>
              <w:lang w:eastAsia="ru-RU"/>
            </w:rPr>
          </w:rPrChange>
        </w:rPr>
        <w:t>ід</w:t>
      </w:r>
      <w:r w:rsidR="003A6159" w:rsidRPr="00891248">
        <w:rPr>
          <w:color w:val="auto"/>
          <w:sz w:val="28"/>
          <w:szCs w:val="28"/>
          <w:lang w:eastAsia="ru-RU"/>
        </w:rPr>
        <w:t xml:space="preserve"> </w:t>
      </w:r>
      <w:r w:rsidR="00B062AF" w:rsidRPr="00891248">
        <w:rPr>
          <w:color w:val="auto"/>
          <w:sz w:val="28"/>
          <w:szCs w:val="28"/>
          <w:lang w:eastAsia="ru-RU"/>
          <w:rPrChange w:id="2880" w:author="ASD" w:date="2016-06-09T16:59:00Z">
            <w:rPr>
              <w:color w:val="auto"/>
              <w:sz w:val="28"/>
              <w:szCs w:val="28"/>
              <w:lang w:eastAsia="ru-RU"/>
            </w:rPr>
          </w:rPrChange>
        </w:rPr>
        <w:t>вікон</w:t>
      </w:r>
      <w:r w:rsidRPr="00891248">
        <w:rPr>
          <w:color w:val="auto"/>
          <w:sz w:val="28"/>
          <w:szCs w:val="28"/>
          <w:lang w:eastAsia="ru-RU"/>
          <w:rPrChange w:id="2881" w:author="ASD" w:date="2016-06-09T16:59:00Z">
            <w:rPr>
              <w:color w:val="auto"/>
              <w:sz w:val="28"/>
              <w:szCs w:val="28"/>
              <w:lang w:eastAsia="ru-RU"/>
            </w:rPr>
          </w:rPrChange>
        </w:rPr>
        <w:t>, червоним кольором</w:t>
      </w:r>
      <w:r w:rsidR="00B062AF" w:rsidRPr="00891248">
        <w:rPr>
          <w:color w:val="auto"/>
          <w:sz w:val="28"/>
          <w:szCs w:val="28"/>
          <w:lang w:eastAsia="ru-RU"/>
          <w:rPrChange w:id="2882" w:author="ASD" w:date="2016-06-09T16:59:00Z">
            <w:rPr>
              <w:color w:val="auto"/>
              <w:sz w:val="28"/>
              <w:szCs w:val="28"/>
              <w:lang w:eastAsia="ru-RU"/>
            </w:rPr>
          </w:rPrChange>
        </w:rPr>
        <w:t xml:space="preserve"> відмічені ті </w:t>
      </w:r>
      <w:r w:rsidR="003A6159" w:rsidRPr="00891248">
        <w:rPr>
          <w:color w:val="auto"/>
          <w:sz w:val="28"/>
          <w:szCs w:val="28"/>
          <w:lang w:eastAsia="ru-RU"/>
          <w:rPrChange w:id="2883" w:author="ASD" w:date="2016-06-09T16:59:00Z">
            <w:rPr>
              <w:color w:val="auto"/>
              <w:sz w:val="28"/>
              <w:szCs w:val="28"/>
              <w:lang w:eastAsia="ru-RU"/>
            </w:rPr>
          </w:rPrChange>
        </w:rPr>
        <w:t>під вікна</w:t>
      </w:r>
      <w:r w:rsidR="00B062AF" w:rsidRPr="00891248">
        <w:rPr>
          <w:color w:val="auto"/>
          <w:sz w:val="28"/>
          <w:szCs w:val="28"/>
          <w:lang w:eastAsia="ru-RU"/>
          <w:rPrChange w:id="2884" w:author="ASD" w:date="2016-06-09T16:59:00Z">
            <w:rPr>
              <w:color w:val="auto"/>
              <w:sz w:val="28"/>
              <w:szCs w:val="28"/>
              <w:lang w:eastAsia="ru-RU"/>
            </w:rPr>
          </w:rPrChange>
        </w:rPr>
        <w:t>, які</w:t>
      </w:r>
      <w:r w:rsidRPr="00891248">
        <w:rPr>
          <w:color w:val="auto"/>
          <w:sz w:val="28"/>
          <w:szCs w:val="28"/>
          <w:lang w:eastAsia="ru-RU"/>
          <w:rPrChange w:id="2885" w:author="ASD" w:date="2016-06-09T16:59:00Z">
            <w:rPr>
              <w:color w:val="auto"/>
              <w:sz w:val="28"/>
              <w:szCs w:val="28"/>
              <w:lang w:eastAsia="ru-RU"/>
            </w:rPr>
          </w:rPrChange>
        </w:rPr>
        <w:t xml:space="preserve"> оцінюються</w:t>
      </w:r>
      <w:r w:rsidR="00B062AF" w:rsidRPr="00891248">
        <w:rPr>
          <w:color w:val="auto"/>
          <w:sz w:val="28"/>
          <w:szCs w:val="28"/>
          <w:lang w:eastAsia="ru-RU"/>
          <w:rPrChange w:id="2886" w:author="ASD" w:date="2016-06-09T16:59:00Z">
            <w:rPr>
              <w:color w:val="auto"/>
              <w:sz w:val="28"/>
              <w:szCs w:val="28"/>
              <w:lang w:eastAsia="ru-RU"/>
            </w:rPr>
          </w:rPrChange>
        </w:rPr>
        <w:t xml:space="preserve"> в однорідних фонових районах. О</w:t>
      </w:r>
      <w:r w:rsidRPr="00891248">
        <w:rPr>
          <w:color w:val="auto"/>
          <w:sz w:val="28"/>
          <w:szCs w:val="28"/>
          <w:lang w:eastAsia="ru-RU"/>
          <w:rPrChange w:id="2887" w:author="ASD" w:date="2016-06-09T16:59:00Z">
            <w:rPr>
              <w:color w:val="auto"/>
              <w:sz w:val="28"/>
              <w:szCs w:val="28"/>
              <w:lang w:eastAsia="ru-RU"/>
            </w:rPr>
          </w:rPrChange>
        </w:rPr>
        <w:t xml:space="preserve">бидва </w:t>
      </w:r>
      <w:r w:rsidR="003A6159" w:rsidRPr="00891248">
        <w:rPr>
          <w:color w:val="auto"/>
          <w:sz w:val="28"/>
          <w:szCs w:val="28"/>
          <w:lang w:eastAsia="ru-RU"/>
          <w:rPrChange w:id="2888" w:author="ASD" w:date="2016-06-09T16:59:00Z">
            <w:rPr>
              <w:color w:val="auto"/>
              <w:sz w:val="28"/>
              <w:szCs w:val="28"/>
              <w:lang w:eastAsia="ru-RU"/>
            </w:rPr>
          </w:rPrChange>
        </w:rPr>
        <w:t>під вікна</w:t>
      </w:r>
      <w:r w:rsidRPr="00891248">
        <w:rPr>
          <w:color w:val="auto"/>
          <w:sz w:val="28"/>
          <w:szCs w:val="28"/>
          <w:lang w:eastAsia="ru-RU"/>
          <w:rPrChange w:id="2889" w:author="ASD" w:date="2016-06-09T16:59:00Z">
            <w:rPr>
              <w:color w:val="auto"/>
              <w:sz w:val="28"/>
              <w:szCs w:val="28"/>
              <w:lang w:eastAsia="ru-RU"/>
            </w:rPr>
          </w:rPrChange>
        </w:rPr>
        <w:t xml:space="preserve"> показують дисперсію нижче, ніж ділянк</w:t>
      </w:r>
      <w:r w:rsidR="00B062AF" w:rsidRPr="00891248">
        <w:rPr>
          <w:color w:val="auto"/>
          <w:sz w:val="28"/>
          <w:szCs w:val="28"/>
          <w:lang w:eastAsia="ru-RU"/>
          <w:rPrChange w:id="2890" w:author="ASD" w:date="2016-06-09T16:59:00Z">
            <w:rPr>
              <w:color w:val="auto"/>
              <w:sz w:val="28"/>
              <w:szCs w:val="28"/>
              <w:lang w:eastAsia="ru-RU"/>
            </w:rPr>
          </w:rPrChange>
        </w:rPr>
        <w:t>и</w:t>
      </w:r>
      <w:r w:rsidRPr="00891248">
        <w:rPr>
          <w:color w:val="auto"/>
          <w:sz w:val="28"/>
          <w:szCs w:val="28"/>
          <w:lang w:eastAsia="ru-RU"/>
          <w:rPrChange w:id="2891" w:author="ASD" w:date="2016-06-09T16:59:00Z">
            <w:rPr>
              <w:color w:val="auto"/>
              <w:sz w:val="28"/>
              <w:szCs w:val="28"/>
              <w:lang w:eastAsia="ru-RU"/>
            </w:rPr>
          </w:rPrChange>
        </w:rPr>
        <w:t xml:space="preserve"> об'єкта, обраного для </w:t>
      </w:r>
      <w:r w:rsidR="00B062AF" w:rsidRPr="00891248">
        <w:rPr>
          <w:color w:val="auto"/>
          <w:sz w:val="28"/>
          <w:szCs w:val="28"/>
          <w:lang w:eastAsia="ru-RU"/>
          <w:rPrChange w:id="2892" w:author="ASD" w:date="2016-06-09T16:59:00Z">
            <w:rPr>
              <w:color w:val="auto"/>
              <w:sz w:val="28"/>
              <w:szCs w:val="28"/>
              <w:lang w:eastAsia="ru-RU"/>
            </w:rPr>
          </w:rPrChange>
        </w:rPr>
        <w:t>спостереження</w:t>
      </w:r>
      <w:r w:rsidRPr="00891248">
        <w:rPr>
          <w:color w:val="auto"/>
          <w:sz w:val="28"/>
          <w:szCs w:val="28"/>
          <w:lang w:eastAsia="ru-RU"/>
          <w:rPrChange w:id="2893" w:author="ASD" w:date="2016-06-09T16:59:00Z">
            <w:rPr>
              <w:color w:val="auto"/>
              <w:sz w:val="28"/>
              <w:szCs w:val="28"/>
              <w:lang w:eastAsia="ru-RU"/>
            </w:rPr>
          </w:rPrChange>
        </w:rPr>
        <w:t xml:space="preserve">, який міститься в правому </w:t>
      </w:r>
      <w:r w:rsidRPr="00891248">
        <w:rPr>
          <w:color w:val="auto"/>
          <w:sz w:val="28"/>
          <w:szCs w:val="28"/>
          <w:lang w:eastAsia="ru-RU"/>
          <w:rPrChange w:id="2894" w:author="ASD" w:date="2016-06-09T16:59:00Z">
            <w:rPr>
              <w:color w:val="auto"/>
              <w:sz w:val="28"/>
              <w:szCs w:val="28"/>
              <w:lang w:eastAsia="ru-RU"/>
            </w:rPr>
          </w:rPrChange>
        </w:rPr>
        <w:lastRenderedPageBreak/>
        <w:t>зеленому прямокутнику. У цьому розділі ми опишемо механізм</w:t>
      </w:r>
      <w:r w:rsidR="00B062AF" w:rsidRPr="00891248">
        <w:rPr>
          <w:color w:val="auto"/>
          <w:sz w:val="28"/>
          <w:szCs w:val="28"/>
          <w:lang w:eastAsia="ru-RU"/>
          <w:rPrChange w:id="2895" w:author="ASD" w:date="2016-06-09T16:59:00Z">
            <w:rPr>
              <w:color w:val="auto"/>
              <w:sz w:val="28"/>
              <w:szCs w:val="28"/>
              <w:lang w:eastAsia="ru-RU"/>
            </w:rPr>
          </w:rPrChange>
        </w:rPr>
        <w:t>,</w:t>
      </w:r>
      <w:r w:rsidRPr="00891248">
        <w:rPr>
          <w:color w:val="auto"/>
          <w:sz w:val="28"/>
          <w:szCs w:val="28"/>
          <w:lang w:eastAsia="ru-RU"/>
          <w:rPrChange w:id="2896" w:author="ASD" w:date="2016-06-09T16:59:00Z">
            <w:rPr>
              <w:color w:val="auto"/>
              <w:sz w:val="28"/>
              <w:szCs w:val="28"/>
              <w:lang w:eastAsia="ru-RU"/>
            </w:rPr>
          </w:rPrChange>
        </w:rPr>
        <w:t xml:space="preserve"> як</w:t>
      </w:r>
      <w:r w:rsidR="00B062AF" w:rsidRPr="00891248">
        <w:rPr>
          <w:color w:val="auto"/>
          <w:sz w:val="28"/>
          <w:szCs w:val="28"/>
          <w:lang w:eastAsia="ru-RU"/>
          <w:rPrChange w:id="2897" w:author="ASD" w:date="2016-06-09T16:59:00Z">
            <w:rPr>
              <w:color w:val="auto"/>
              <w:sz w:val="28"/>
              <w:szCs w:val="28"/>
              <w:lang w:eastAsia="ru-RU"/>
            </w:rPr>
          </w:rPrChange>
        </w:rPr>
        <w:t>ий</w:t>
      </w:r>
      <w:r w:rsidRPr="00891248">
        <w:rPr>
          <w:color w:val="auto"/>
          <w:sz w:val="28"/>
          <w:szCs w:val="28"/>
          <w:lang w:eastAsia="ru-RU"/>
          <w:rPrChange w:id="2898" w:author="ASD" w:date="2016-06-09T16:59:00Z">
            <w:rPr>
              <w:color w:val="auto"/>
              <w:sz w:val="28"/>
              <w:szCs w:val="28"/>
              <w:lang w:eastAsia="ru-RU"/>
            </w:rPr>
          </w:rPrChange>
        </w:rPr>
        <w:t xml:space="preserve"> обчислює дисперсію </w:t>
      </w:r>
      <w:r w:rsidR="003A6159" w:rsidRPr="00891248">
        <w:rPr>
          <w:color w:val="auto"/>
          <w:sz w:val="28"/>
          <w:szCs w:val="28"/>
          <w:lang w:eastAsia="ru-RU"/>
          <w:rPrChange w:id="2899" w:author="ASD" w:date="2016-06-09T16:59:00Z">
            <w:rPr>
              <w:color w:val="auto"/>
              <w:sz w:val="28"/>
              <w:szCs w:val="28"/>
              <w:lang w:eastAsia="ru-RU"/>
            </w:rPr>
          </w:rPrChange>
        </w:rPr>
        <w:t>під вікна</w:t>
      </w:r>
      <w:r w:rsidRPr="00891248">
        <w:rPr>
          <w:color w:val="auto"/>
          <w:sz w:val="28"/>
          <w:szCs w:val="28"/>
          <w:lang w:eastAsia="ru-RU"/>
          <w:rPrChange w:id="2900" w:author="ASD" w:date="2016-06-09T16:59:00Z">
            <w:rPr>
              <w:color w:val="auto"/>
              <w:sz w:val="28"/>
              <w:szCs w:val="28"/>
              <w:lang w:eastAsia="ru-RU"/>
            </w:rPr>
          </w:rPrChange>
        </w:rPr>
        <w:t xml:space="preserve"> за допомогою інтегральних зображень і </w:t>
      </w:r>
      <w:r w:rsidR="00CB68DC" w:rsidRPr="00891248">
        <w:rPr>
          <w:color w:val="auto"/>
          <w:sz w:val="28"/>
          <w:szCs w:val="28"/>
          <w:lang w:eastAsia="ru-RU"/>
          <w:rPrChange w:id="2901" w:author="ASD" w:date="2016-06-09T16:59:00Z">
            <w:rPr>
              <w:color w:val="auto"/>
              <w:sz w:val="28"/>
              <w:szCs w:val="28"/>
              <w:lang w:eastAsia="ru-RU"/>
            </w:rPr>
          </w:rPrChange>
        </w:rPr>
        <w:t>яким</w:t>
      </w:r>
      <w:r w:rsidRPr="00891248">
        <w:rPr>
          <w:color w:val="auto"/>
          <w:sz w:val="28"/>
          <w:szCs w:val="28"/>
          <w:lang w:eastAsia="ru-RU"/>
          <w:rPrChange w:id="2902" w:author="ASD" w:date="2016-06-09T16:59:00Z">
            <w:rPr>
              <w:color w:val="auto"/>
              <w:sz w:val="28"/>
              <w:szCs w:val="28"/>
              <w:lang w:eastAsia="ru-RU"/>
            </w:rPr>
          </w:rPrChange>
        </w:rPr>
        <w:t xml:space="preserve"> відкидає </w:t>
      </w:r>
      <w:r w:rsidR="00CB68DC" w:rsidRPr="00891248">
        <w:rPr>
          <w:color w:val="auto"/>
          <w:sz w:val="28"/>
          <w:szCs w:val="28"/>
          <w:lang w:eastAsia="ru-RU"/>
          <w:rPrChange w:id="2903" w:author="ASD" w:date="2016-06-09T16:59:00Z">
            <w:rPr>
              <w:color w:val="auto"/>
              <w:sz w:val="28"/>
              <w:szCs w:val="28"/>
              <w:lang w:eastAsia="ru-RU"/>
            </w:rPr>
          </w:rPrChange>
        </w:rPr>
        <w:t>під вікна</w:t>
      </w:r>
      <w:r w:rsidRPr="00891248">
        <w:rPr>
          <w:color w:val="auto"/>
          <w:sz w:val="28"/>
          <w:szCs w:val="28"/>
          <w:lang w:eastAsia="ru-RU"/>
          <w:rPrChange w:id="2904" w:author="ASD" w:date="2016-06-09T16:59:00Z">
            <w:rPr>
              <w:color w:val="auto"/>
              <w:sz w:val="28"/>
              <w:szCs w:val="28"/>
              <w:lang w:eastAsia="ru-RU"/>
            </w:rPr>
          </w:rPrChange>
        </w:rPr>
        <w:t xml:space="preserve">, </w:t>
      </w:r>
      <w:r w:rsidR="00B062AF" w:rsidRPr="00891248">
        <w:rPr>
          <w:color w:val="auto"/>
          <w:sz w:val="28"/>
          <w:szCs w:val="28"/>
          <w:lang w:eastAsia="ru-RU"/>
          <w:rPrChange w:id="2905" w:author="ASD" w:date="2016-06-09T16:59:00Z">
            <w:rPr>
              <w:color w:val="auto"/>
              <w:sz w:val="28"/>
              <w:szCs w:val="28"/>
              <w:lang w:eastAsia="ru-RU"/>
            </w:rPr>
          </w:rPrChange>
        </w:rPr>
        <w:t>які</w:t>
      </w:r>
      <w:r w:rsidRPr="00891248">
        <w:rPr>
          <w:color w:val="auto"/>
          <w:sz w:val="28"/>
          <w:szCs w:val="28"/>
          <w:lang w:eastAsia="ru-RU"/>
          <w:rPrChange w:id="2906" w:author="ASD" w:date="2016-06-09T16:59:00Z">
            <w:rPr>
              <w:color w:val="auto"/>
              <w:sz w:val="28"/>
              <w:szCs w:val="28"/>
              <w:lang w:eastAsia="ru-RU"/>
            </w:rPr>
          </w:rPrChange>
        </w:rPr>
        <w:t xml:space="preserve"> </w:t>
      </w:r>
      <w:r w:rsidR="00B062AF" w:rsidRPr="00891248">
        <w:rPr>
          <w:color w:val="auto"/>
          <w:sz w:val="28"/>
          <w:szCs w:val="28"/>
          <w:lang w:eastAsia="ru-RU"/>
          <w:rPrChange w:id="2907" w:author="ASD" w:date="2016-06-09T16:59:00Z">
            <w:rPr>
              <w:color w:val="auto"/>
              <w:sz w:val="28"/>
              <w:szCs w:val="28"/>
              <w:lang w:eastAsia="ru-RU"/>
            </w:rPr>
          </w:rPrChange>
        </w:rPr>
        <w:t>містять</w:t>
      </w:r>
      <w:r w:rsidRPr="00891248">
        <w:rPr>
          <w:color w:val="auto"/>
          <w:sz w:val="28"/>
          <w:szCs w:val="28"/>
          <w:lang w:eastAsia="ru-RU"/>
          <w:rPrChange w:id="2908" w:author="ASD" w:date="2016-06-09T16:59:00Z">
            <w:rPr>
              <w:color w:val="auto"/>
              <w:sz w:val="28"/>
              <w:szCs w:val="28"/>
              <w:lang w:eastAsia="ru-RU"/>
            </w:rPr>
          </w:rPrChange>
        </w:rPr>
        <w:t xml:space="preserve"> дисперсію нижче порогового</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2909" w:author="ASD" w:date="2016-06-09T16:59:00Z">
                  <w:rPr>
                    <w:rFonts w:ascii="Cambria Math" w:hAnsi="Cambria Math"/>
                    <w:color w:val="auto"/>
                    <w:sz w:val="28"/>
                    <w:szCs w:val="28"/>
                    <w:lang w:eastAsia="ru-RU"/>
                  </w:rPr>
                </w:rPrChange>
              </w:rPr>
              <m:t xml:space="preserve"> σ</m:t>
            </m:r>
            <m:ctrlPr>
              <w:rPr>
                <w:rFonts w:ascii="Cambria Math" w:hAnsi="Cambria Math"/>
                <w:i/>
                <w:color w:val="auto"/>
                <w:sz w:val="28"/>
                <w:szCs w:val="28"/>
                <w:lang w:eastAsia="ru-RU"/>
                <w:rPrChange w:id="2910"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911" w:author="ASD" w:date="2016-06-09T16:59:00Z">
                  <w:rPr>
                    <w:rFonts w:ascii="Cambria Math" w:hAnsi="Cambria Math"/>
                    <w:color w:val="auto"/>
                    <w:sz w:val="28"/>
                    <w:szCs w:val="28"/>
                    <w:lang w:val="en-US" w:eastAsia="ru-RU"/>
                  </w:rPr>
                </w:rPrChange>
              </w:rPr>
              <m:t>min</m:t>
            </m:r>
            <m:ctrlPr>
              <w:rPr>
                <w:rFonts w:ascii="Cambria Math" w:hAnsi="Cambria Math"/>
                <w:i/>
                <w:color w:val="auto"/>
                <w:sz w:val="28"/>
                <w:szCs w:val="28"/>
                <w:lang w:eastAsia="ru-RU"/>
                <w:rPrChange w:id="2912"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2913"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2914" w:author="ASD" w:date="2016-06-09T16:59:00Z">
                  <w:rPr>
                    <w:rFonts w:ascii="Cambria Math" w:hAnsi="Cambria Math"/>
                    <w:i/>
                    <w:color w:val="auto"/>
                    <w:sz w:val="28"/>
                    <w:szCs w:val="28"/>
                    <w:lang w:eastAsia="ru-RU"/>
                  </w:rPr>
                </w:rPrChange>
              </w:rPr>
            </m:ctrlPr>
          </m:sup>
        </m:sSubSup>
      </m:oMath>
      <w:r w:rsidRPr="00891248">
        <w:rPr>
          <w:color w:val="auto"/>
          <w:sz w:val="28"/>
          <w:szCs w:val="28"/>
          <w:lang w:eastAsia="ru-RU"/>
        </w:rPr>
        <w:t>. Так</w:t>
      </w:r>
      <w:r w:rsidR="00B062AF" w:rsidRPr="00891248">
        <w:rPr>
          <w:color w:val="auto"/>
          <w:sz w:val="28"/>
          <w:szCs w:val="28"/>
          <w:lang w:eastAsia="ru-RU"/>
          <w:rPrChange w:id="2915" w:author="ASD" w:date="2016-06-09T16:59:00Z">
            <w:rPr>
              <w:color w:val="auto"/>
              <w:sz w:val="28"/>
              <w:szCs w:val="28"/>
              <w:lang w:eastAsia="ru-RU"/>
            </w:rPr>
          </w:rPrChange>
        </w:rPr>
        <w:t>ий фільтр</w:t>
      </w:r>
      <w:r w:rsidRPr="00891248">
        <w:rPr>
          <w:color w:val="auto"/>
          <w:sz w:val="28"/>
          <w:szCs w:val="28"/>
          <w:lang w:eastAsia="ru-RU"/>
          <w:rPrChange w:id="2916" w:author="ASD" w:date="2016-06-09T16:59:00Z">
            <w:rPr>
              <w:color w:val="auto"/>
              <w:sz w:val="28"/>
              <w:szCs w:val="28"/>
              <w:lang w:eastAsia="ru-RU"/>
            </w:rPr>
          </w:rPrChange>
        </w:rPr>
        <w:t xml:space="preserve"> здатний швидко </w:t>
      </w:r>
      <w:r w:rsidR="00CB68DC" w:rsidRPr="00891248">
        <w:rPr>
          <w:color w:val="auto"/>
          <w:sz w:val="28"/>
          <w:szCs w:val="28"/>
          <w:lang w:eastAsia="ru-RU"/>
          <w:rPrChange w:id="2917" w:author="ASD" w:date="2016-06-09T16:59:00Z">
            <w:rPr>
              <w:color w:val="auto"/>
              <w:sz w:val="28"/>
              <w:szCs w:val="28"/>
              <w:lang w:eastAsia="ru-RU"/>
            </w:rPr>
          </w:rPrChange>
        </w:rPr>
        <w:t>розрівняти</w:t>
      </w:r>
      <w:r w:rsidR="00B062AF" w:rsidRPr="00891248">
        <w:rPr>
          <w:color w:val="auto"/>
          <w:sz w:val="28"/>
          <w:szCs w:val="28"/>
          <w:lang w:eastAsia="ru-RU"/>
          <w:rPrChange w:id="2918" w:author="ASD" w:date="2016-06-09T16:59:00Z">
            <w:rPr>
              <w:color w:val="auto"/>
              <w:sz w:val="28"/>
              <w:szCs w:val="28"/>
              <w:lang w:eastAsia="ru-RU"/>
            </w:rPr>
          </w:rPrChange>
        </w:rPr>
        <w:t xml:space="preserve"> </w:t>
      </w:r>
      <w:r w:rsidR="00CB68DC" w:rsidRPr="00891248">
        <w:rPr>
          <w:color w:val="auto"/>
          <w:sz w:val="28"/>
          <w:szCs w:val="28"/>
          <w:lang w:eastAsia="ru-RU"/>
          <w:rPrChange w:id="2919" w:author="ASD" w:date="2016-06-09T16:59:00Z">
            <w:rPr>
              <w:color w:val="auto"/>
              <w:sz w:val="28"/>
              <w:szCs w:val="28"/>
              <w:lang w:eastAsia="ru-RU"/>
            </w:rPr>
          </w:rPrChange>
        </w:rPr>
        <w:t>під вікна</w:t>
      </w:r>
      <w:r w:rsidR="00B062AF" w:rsidRPr="00891248">
        <w:rPr>
          <w:color w:val="auto"/>
          <w:sz w:val="28"/>
          <w:szCs w:val="28"/>
          <w:lang w:eastAsia="ru-RU"/>
          <w:rPrChange w:id="2920" w:author="ASD" w:date="2016-06-09T16:59:00Z">
            <w:rPr>
              <w:color w:val="auto"/>
              <w:sz w:val="28"/>
              <w:szCs w:val="28"/>
              <w:lang w:eastAsia="ru-RU"/>
            </w:rPr>
          </w:rPrChange>
        </w:rPr>
        <w:t xml:space="preserve"> з</w:t>
      </w:r>
      <w:r w:rsidRPr="00891248">
        <w:rPr>
          <w:color w:val="auto"/>
          <w:sz w:val="28"/>
          <w:szCs w:val="28"/>
          <w:lang w:eastAsia="ru-RU"/>
          <w:rPrChange w:id="2921" w:author="ASD" w:date="2016-06-09T16:59:00Z">
            <w:rPr>
              <w:color w:val="auto"/>
              <w:sz w:val="28"/>
              <w:szCs w:val="28"/>
              <w:lang w:eastAsia="ru-RU"/>
            </w:rPr>
          </w:rPrChange>
        </w:rPr>
        <w:t xml:space="preserve"> </w:t>
      </w:r>
      <w:r w:rsidR="00B062AF" w:rsidRPr="00891248">
        <w:rPr>
          <w:color w:val="auto"/>
          <w:sz w:val="28"/>
          <w:szCs w:val="28"/>
          <w:lang w:eastAsia="ru-RU"/>
          <w:rPrChange w:id="2922" w:author="ASD" w:date="2016-06-09T16:59:00Z">
            <w:rPr>
              <w:color w:val="auto"/>
              <w:sz w:val="28"/>
              <w:szCs w:val="28"/>
              <w:lang w:eastAsia="ru-RU"/>
            </w:rPr>
          </w:rPrChange>
        </w:rPr>
        <w:t>однорідним</w:t>
      </w:r>
      <w:r w:rsidRPr="00891248">
        <w:rPr>
          <w:color w:val="auto"/>
          <w:sz w:val="28"/>
          <w:szCs w:val="28"/>
          <w:lang w:eastAsia="ru-RU"/>
          <w:rPrChange w:id="2923" w:author="ASD" w:date="2016-06-09T16:59:00Z">
            <w:rPr>
              <w:color w:val="auto"/>
              <w:sz w:val="28"/>
              <w:szCs w:val="28"/>
              <w:lang w:eastAsia="ru-RU"/>
            </w:rPr>
          </w:rPrChange>
        </w:rPr>
        <w:t xml:space="preserve"> фон</w:t>
      </w:r>
      <w:r w:rsidR="00B062AF" w:rsidRPr="00891248">
        <w:rPr>
          <w:color w:val="auto"/>
          <w:sz w:val="28"/>
          <w:szCs w:val="28"/>
          <w:lang w:eastAsia="ru-RU"/>
          <w:rPrChange w:id="2924" w:author="ASD" w:date="2016-06-09T16:59:00Z">
            <w:rPr>
              <w:color w:val="auto"/>
              <w:sz w:val="28"/>
              <w:szCs w:val="28"/>
              <w:lang w:eastAsia="ru-RU"/>
            </w:rPr>
          </w:rPrChange>
        </w:rPr>
        <w:t xml:space="preserve">ом та з </w:t>
      </w:r>
      <w:r w:rsidR="00CB68DC" w:rsidRPr="00891248">
        <w:rPr>
          <w:color w:val="auto"/>
          <w:sz w:val="28"/>
          <w:szCs w:val="28"/>
          <w:lang w:eastAsia="ru-RU"/>
          <w:rPrChange w:id="2925" w:author="ASD" w:date="2016-06-09T16:59:00Z">
            <w:rPr>
              <w:color w:val="auto"/>
              <w:sz w:val="28"/>
              <w:szCs w:val="28"/>
              <w:lang w:eastAsia="ru-RU"/>
            </w:rPr>
          </w:rPrChange>
        </w:rPr>
        <w:t>неоднорідним</w:t>
      </w:r>
      <w:r w:rsidRPr="00891248">
        <w:rPr>
          <w:color w:val="auto"/>
          <w:sz w:val="28"/>
          <w:szCs w:val="28"/>
          <w:lang w:eastAsia="ru-RU"/>
          <w:rPrChange w:id="2926" w:author="ASD" w:date="2016-06-09T16:59:00Z">
            <w:rPr>
              <w:color w:val="auto"/>
              <w:sz w:val="28"/>
              <w:szCs w:val="28"/>
              <w:lang w:eastAsia="ru-RU"/>
            </w:rPr>
          </w:rPrChange>
        </w:rPr>
        <w:t>. Наприклад, лів</w:t>
      </w:r>
      <w:r w:rsidR="00B062AF" w:rsidRPr="00891248">
        <w:rPr>
          <w:color w:val="auto"/>
          <w:sz w:val="28"/>
          <w:szCs w:val="28"/>
          <w:lang w:eastAsia="ru-RU"/>
          <w:rPrChange w:id="2927" w:author="ASD" w:date="2016-06-09T16:59:00Z">
            <w:rPr>
              <w:color w:val="auto"/>
              <w:sz w:val="28"/>
              <w:szCs w:val="28"/>
              <w:lang w:eastAsia="ru-RU"/>
            </w:rPr>
          </w:rPrChange>
        </w:rPr>
        <w:t>е</w:t>
      </w:r>
      <w:r w:rsidRPr="00891248">
        <w:rPr>
          <w:color w:val="auto"/>
          <w:sz w:val="28"/>
          <w:szCs w:val="28"/>
          <w:lang w:eastAsia="ru-RU"/>
          <w:rPrChange w:id="2928" w:author="ASD" w:date="2016-06-09T16:59:00Z">
            <w:rPr>
              <w:color w:val="auto"/>
              <w:sz w:val="28"/>
              <w:szCs w:val="28"/>
              <w:lang w:eastAsia="ru-RU"/>
            </w:rPr>
          </w:rPrChange>
        </w:rPr>
        <w:t xml:space="preserve"> зелен</w:t>
      </w:r>
      <w:r w:rsidR="00B062AF" w:rsidRPr="00891248">
        <w:rPr>
          <w:color w:val="auto"/>
          <w:sz w:val="28"/>
          <w:szCs w:val="28"/>
          <w:lang w:eastAsia="ru-RU"/>
          <w:rPrChange w:id="2929" w:author="ASD" w:date="2016-06-09T16:59:00Z">
            <w:rPr>
              <w:color w:val="auto"/>
              <w:sz w:val="28"/>
              <w:szCs w:val="28"/>
              <w:lang w:eastAsia="ru-RU"/>
            </w:rPr>
          </w:rPrChange>
        </w:rPr>
        <w:t xml:space="preserve">е </w:t>
      </w:r>
      <w:r w:rsidR="00CB68DC" w:rsidRPr="00891248">
        <w:rPr>
          <w:color w:val="auto"/>
          <w:sz w:val="28"/>
          <w:szCs w:val="28"/>
          <w:lang w:eastAsia="ru-RU"/>
          <w:rPrChange w:id="2930" w:author="ASD" w:date="2016-06-09T16:59:00Z">
            <w:rPr>
              <w:color w:val="auto"/>
              <w:sz w:val="28"/>
              <w:szCs w:val="28"/>
              <w:lang w:eastAsia="ru-RU"/>
            </w:rPr>
          </w:rPrChange>
        </w:rPr>
        <w:t>під вікно</w:t>
      </w:r>
      <w:r w:rsidRPr="00891248">
        <w:rPr>
          <w:color w:val="auto"/>
          <w:sz w:val="28"/>
          <w:szCs w:val="28"/>
          <w:lang w:eastAsia="ru-RU"/>
          <w:rPrChange w:id="2931" w:author="ASD" w:date="2016-06-09T16:59:00Z">
            <w:rPr>
              <w:color w:val="auto"/>
              <w:sz w:val="28"/>
              <w:szCs w:val="28"/>
              <w:lang w:eastAsia="ru-RU"/>
            </w:rPr>
          </w:rPrChange>
        </w:rPr>
        <w:t xml:space="preserve"> обмежувальної рамки на рис. 3.</w:t>
      </w:r>
      <w:r w:rsidR="003F4397" w:rsidRPr="00891248">
        <w:rPr>
          <w:color w:val="auto"/>
          <w:sz w:val="28"/>
          <w:szCs w:val="28"/>
          <w:lang w:eastAsia="ru-RU"/>
          <w:rPrChange w:id="2932" w:author="ASD" w:date="2016-06-09T16:59:00Z">
            <w:rPr>
              <w:color w:val="auto"/>
              <w:sz w:val="28"/>
              <w:szCs w:val="28"/>
              <w:lang w:val="ru-RU" w:eastAsia="ru-RU"/>
            </w:rPr>
          </w:rPrChange>
        </w:rPr>
        <w:t>9</w:t>
      </w:r>
      <w:r w:rsidRPr="00891248">
        <w:rPr>
          <w:color w:val="auto"/>
          <w:sz w:val="28"/>
          <w:szCs w:val="28"/>
          <w:lang w:eastAsia="ru-RU"/>
        </w:rPr>
        <w:t xml:space="preserve"> буд</w:t>
      </w:r>
      <w:r w:rsidR="00B062AF" w:rsidRPr="00891248">
        <w:rPr>
          <w:color w:val="auto"/>
          <w:sz w:val="28"/>
          <w:szCs w:val="28"/>
          <w:lang w:eastAsia="ru-RU"/>
          <w:rPrChange w:id="2933" w:author="ASD" w:date="2016-06-09T16:59:00Z">
            <w:rPr>
              <w:color w:val="auto"/>
              <w:sz w:val="28"/>
              <w:szCs w:val="28"/>
              <w:lang w:eastAsia="ru-RU"/>
            </w:rPr>
          </w:rPrChange>
        </w:rPr>
        <w:t>е</w:t>
      </w:r>
      <w:r w:rsidRPr="00891248">
        <w:rPr>
          <w:color w:val="auto"/>
          <w:sz w:val="28"/>
          <w:szCs w:val="28"/>
          <w:lang w:eastAsia="ru-RU"/>
          <w:rPrChange w:id="2934" w:author="ASD" w:date="2016-06-09T16:59:00Z">
            <w:rPr>
              <w:color w:val="auto"/>
              <w:sz w:val="28"/>
              <w:szCs w:val="28"/>
              <w:lang w:eastAsia="ru-RU"/>
            </w:rPr>
          </w:rPrChange>
        </w:rPr>
        <w:t xml:space="preserve"> прийнят</w:t>
      </w:r>
      <w:r w:rsidR="00B062AF" w:rsidRPr="00891248">
        <w:rPr>
          <w:color w:val="auto"/>
          <w:sz w:val="28"/>
          <w:szCs w:val="28"/>
          <w:lang w:eastAsia="ru-RU"/>
          <w:rPrChange w:id="2935" w:author="ASD" w:date="2016-06-09T16:59:00Z">
            <w:rPr>
              <w:color w:val="auto"/>
              <w:sz w:val="28"/>
              <w:szCs w:val="28"/>
              <w:lang w:eastAsia="ru-RU"/>
            </w:rPr>
          </w:rPrChange>
        </w:rPr>
        <w:t>е</w:t>
      </w:r>
      <w:r w:rsidRPr="00891248">
        <w:rPr>
          <w:color w:val="auto"/>
          <w:sz w:val="28"/>
          <w:szCs w:val="28"/>
          <w:lang w:eastAsia="ru-RU"/>
          <w:rPrChange w:id="2936" w:author="ASD" w:date="2016-06-09T16:59:00Z">
            <w:rPr>
              <w:color w:val="auto"/>
              <w:sz w:val="28"/>
              <w:szCs w:val="28"/>
              <w:lang w:eastAsia="ru-RU"/>
            </w:rPr>
          </w:rPrChange>
        </w:rPr>
        <w:t xml:space="preserve">. </w:t>
      </w:r>
    </w:p>
    <w:p w:rsidR="005079C4" w:rsidRPr="00891248" w:rsidRDefault="002A603A" w:rsidP="00891248">
      <w:pPr>
        <w:pStyle w:val="a9"/>
        <w:shd w:val="clear" w:color="auto" w:fill="FFFFFF"/>
        <w:spacing w:before="0" w:beforeAutospacing="0" w:after="0" w:afterAutospacing="0" w:line="360" w:lineRule="auto"/>
        <w:ind w:firstLine="630"/>
        <w:rPr>
          <w:noProof/>
          <w:color w:val="auto"/>
          <w:sz w:val="28"/>
          <w:szCs w:val="28"/>
          <w:lang w:eastAsia="ru-RU"/>
          <w:rPrChange w:id="2937" w:author="ASD" w:date="2016-06-09T16:59:00Z">
            <w:rPr>
              <w:noProof/>
              <w:color w:val="auto"/>
              <w:sz w:val="28"/>
              <w:szCs w:val="28"/>
              <w:lang w:eastAsia="ru-RU"/>
            </w:rPr>
          </w:rPrChange>
        </w:rPr>
      </w:pPr>
      <w:r w:rsidRPr="00891248">
        <w:rPr>
          <w:color w:val="auto"/>
          <w:sz w:val="28"/>
          <w:szCs w:val="28"/>
          <w:lang w:eastAsia="ru-RU"/>
          <w:rPrChange w:id="2938" w:author="ASD" w:date="2016-06-09T16:59:00Z">
            <w:rPr>
              <w:color w:val="auto"/>
              <w:sz w:val="28"/>
              <w:szCs w:val="28"/>
              <w:lang w:eastAsia="ru-RU"/>
            </w:rPr>
          </w:rPrChange>
        </w:rPr>
        <w:t xml:space="preserve">Ми використовуємо ефективний механізм для того, щоб обчислити дисперсію, що показано в роботі [49]. Для того щоб спростити наступне пояснення, </w:t>
      </w:r>
      <w:r w:rsidR="00CB68DC" w:rsidRPr="00891248">
        <w:rPr>
          <w:color w:val="auto"/>
          <w:sz w:val="28"/>
          <w:szCs w:val="28"/>
          <w:lang w:eastAsia="ru-RU"/>
          <w:rPrChange w:id="2939" w:author="ASD" w:date="2016-06-09T16:59:00Z">
            <w:rPr>
              <w:color w:val="auto"/>
              <w:sz w:val="28"/>
              <w:szCs w:val="28"/>
              <w:lang w:eastAsia="ru-RU"/>
            </w:rPr>
          </w:rPrChange>
        </w:rPr>
        <w:t>під вікна</w:t>
      </w:r>
      <w:r w:rsidRPr="00891248">
        <w:rPr>
          <w:color w:val="auto"/>
          <w:sz w:val="28"/>
          <w:szCs w:val="28"/>
          <w:lang w:eastAsia="ru-RU"/>
          <w:rPrChange w:id="2940" w:author="ASD" w:date="2016-06-09T16:59:00Z">
            <w:rPr>
              <w:color w:val="auto"/>
              <w:sz w:val="28"/>
              <w:szCs w:val="28"/>
              <w:lang w:eastAsia="ru-RU"/>
            </w:rPr>
          </w:rPrChange>
        </w:rPr>
        <w:t xml:space="preserve"> зображення визначається обмежувальним блоком </w:t>
      </w:r>
      <w:r w:rsidRPr="00891248">
        <w:rPr>
          <w:i/>
          <w:color w:val="auto"/>
          <w:sz w:val="28"/>
          <w:szCs w:val="28"/>
          <w:lang w:eastAsia="ru-RU"/>
          <w:rPrChange w:id="2941" w:author="ASD" w:date="2016-06-09T16:59:00Z">
            <w:rPr>
              <w:i/>
              <w:color w:val="auto"/>
              <w:sz w:val="28"/>
              <w:szCs w:val="28"/>
              <w:lang w:eastAsia="ru-RU"/>
            </w:rPr>
          </w:rPrChange>
        </w:rPr>
        <w:t>В</w:t>
      </w:r>
      <w:r w:rsidR="00B062AF" w:rsidRPr="00891248">
        <w:rPr>
          <w:color w:val="auto"/>
          <w:sz w:val="28"/>
          <w:szCs w:val="28"/>
          <w:lang w:eastAsia="ru-RU"/>
          <w:rPrChange w:id="2942" w:author="ASD" w:date="2016-06-09T16:59:00Z">
            <w:rPr>
              <w:color w:val="auto"/>
              <w:sz w:val="28"/>
              <w:szCs w:val="28"/>
              <w:lang w:eastAsia="ru-RU"/>
            </w:rPr>
          </w:rPrChange>
        </w:rPr>
        <w:t>.</w:t>
      </w:r>
      <w:r w:rsidR="00B062AF" w:rsidRPr="00891248">
        <w:rPr>
          <w:noProof/>
          <w:color w:val="auto"/>
          <w:sz w:val="28"/>
          <w:szCs w:val="28"/>
          <w:lang w:eastAsia="ru-RU"/>
          <w:rPrChange w:id="2943" w:author="ASD" w:date="2016-06-09T16:59:00Z">
            <w:rPr>
              <w:noProof/>
              <w:color w:val="auto"/>
              <w:sz w:val="28"/>
              <w:szCs w:val="28"/>
              <w:lang w:eastAsia="ru-RU"/>
            </w:rPr>
          </w:rPrChange>
        </w:rPr>
        <w:t xml:space="preserve"> </w:t>
      </w:r>
    </w:p>
    <w:p w:rsidR="00CC3AC8" w:rsidRPr="00891248" w:rsidRDefault="00CC3AC8"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color w:val="auto"/>
          <w:sz w:val="28"/>
          <w:szCs w:val="28"/>
          <w:lang w:eastAsia="ru-RU"/>
          <w:rPrChange w:id="2944" w:author="ASD" w:date="2016-06-09T16:59:00Z">
            <w:rPr>
              <w:noProof/>
              <w:color w:val="auto"/>
              <w:sz w:val="28"/>
              <w:szCs w:val="28"/>
              <w:lang w:val="ru-RU" w:eastAsia="ru-RU"/>
            </w:rPr>
          </w:rPrChange>
        </w:rPr>
        <w:drawing>
          <wp:inline distT="0" distB="0" distL="0" distR="0" wp14:anchorId="247854E2" wp14:editId="375D20AB">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Pr="00891248" w:rsidRDefault="00CC3AC8" w:rsidP="00891248">
      <w:pPr>
        <w:pStyle w:val="a9"/>
        <w:shd w:val="clear" w:color="auto" w:fill="FFFFFF"/>
        <w:spacing w:before="0" w:beforeAutospacing="0" w:after="0" w:afterAutospacing="0" w:line="360" w:lineRule="auto"/>
        <w:ind w:firstLine="630"/>
        <w:jc w:val="left"/>
        <w:rPr>
          <w:sz w:val="28"/>
          <w:szCs w:val="28"/>
          <w:rPrChange w:id="2945" w:author="ASD" w:date="2016-06-09T16:59:00Z">
            <w:rPr>
              <w:sz w:val="28"/>
              <w:szCs w:val="28"/>
            </w:rPr>
          </w:rPrChange>
        </w:rPr>
      </w:pPr>
      <w:r w:rsidRPr="00891248">
        <w:rPr>
          <w:sz w:val="28"/>
          <w:szCs w:val="28"/>
          <w:rPrChange w:id="2946" w:author="ASD" w:date="2016-06-09T16:59:00Z">
            <w:rPr>
              <w:sz w:val="28"/>
              <w:szCs w:val="28"/>
            </w:rPr>
          </w:rPrChange>
        </w:rPr>
        <w:t>Рис. 3.</w:t>
      </w:r>
      <w:r w:rsidR="003F4397" w:rsidRPr="00891248">
        <w:rPr>
          <w:sz w:val="28"/>
          <w:szCs w:val="28"/>
          <w:rPrChange w:id="2947" w:author="ASD" w:date="2016-06-09T16:59:00Z">
            <w:rPr>
              <w:sz w:val="28"/>
              <w:szCs w:val="28"/>
            </w:rPr>
          </w:rPrChange>
        </w:rPr>
        <w:t>9</w:t>
      </w:r>
      <w:r w:rsidRPr="00891248">
        <w:rPr>
          <w:sz w:val="28"/>
          <w:szCs w:val="28"/>
          <w:rPrChange w:id="2948" w:author="ASD" w:date="2016-06-09T16:59:00Z">
            <w:rPr>
              <w:sz w:val="28"/>
              <w:szCs w:val="28"/>
            </w:rPr>
          </w:rPrChange>
        </w:rPr>
        <w:t xml:space="preserve"> Виявлення дисперсії під</w:t>
      </w:r>
      <w:r w:rsidR="00CB68DC" w:rsidRPr="00891248">
        <w:rPr>
          <w:sz w:val="28"/>
          <w:szCs w:val="28"/>
        </w:rPr>
        <w:t xml:space="preserve"> </w:t>
      </w:r>
      <w:r w:rsidRPr="00891248">
        <w:rPr>
          <w:sz w:val="28"/>
          <w:szCs w:val="28"/>
          <w:rPrChange w:id="2949" w:author="ASD" w:date="2016-06-09T16:59:00Z">
            <w:rPr>
              <w:sz w:val="28"/>
              <w:szCs w:val="28"/>
            </w:rPr>
          </w:rPrChange>
        </w:rPr>
        <w:t>вікон</w:t>
      </w:r>
    </w:p>
    <w:p w:rsidR="00CC3AC8" w:rsidRPr="00891248" w:rsidRDefault="00B062AF" w:rsidP="00891248">
      <w:pPr>
        <w:pStyle w:val="a9"/>
        <w:shd w:val="clear" w:color="auto" w:fill="FFFFFF"/>
        <w:spacing w:before="0" w:beforeAutospacing="0" w:after="0" w:afterAutospacing="0" w:line="360" w:lineRule="auto"/>
        <w:ind w:firstLine="630"/>
        <w:rPr>
          <w:color w:val="auto"/>
          <w:sz w:val="28"/>
          <w:szCs w:val="28"/>
          <w:lang w:eastAsia="ru-RU"/>
          <w:rPrChange w:id="2950" w:author="ASD" w:date="2016-06-09T16:59:00Z">
            <w:rPr>
              <w:color w:val="auto"/>
              <w:sz w:val="28"/>
              <w:szCs w:val="28"/>
              <w:lang w:eastAsia="ru-RU"/>
            </w:rPr>
          </w:rPrChange>
        </w:rPr>
      </w:pPr>
      <w:r w:rsidRPr="00891248">
        <w:rPr>
          <w:color w:val="auto"/>
          <w:sz w:val="28"/>
          <w:szCs w:val="28"/>
          <w:lang w:eastAsia="ru-RU"/>
          <w:rPrChange w:id="2951" w:author="ASD" w:date="2016-06-09T16:59:00Z">
            <w:rPr>
              <w:color w:val="auto"/>
              <w:sz w:val="28"/>
              <w:szCs w:val="28"/>
              <w:lang w:eastAsia="ru-RU"/>
            </w:rPr>
          </w:rPrChange>
        </w:rPr>
        <w:t>Під</w:t>
      </w:r>
      <w:r w:rsidR="00CB68DC" w:rsidRPr="00891248">
        <w:rPr>
          <w:color w:val="auto"/>
          <w:sz w:val="28"/>
          <w:szCs w:val="28"/>
          <w:lang w:eastAsia="ru-RU"/>
        </w:rPr>
        <w:t xml:space="preserve"> </w:t>
      </w:r>
      <w:r w:rsidRPr="00891248">
        <w:rPr>
          <w:color w:val="auto"/>
          <w:sz w:val="28"/>
          <w:szCs w:val="28"/>
          <w:lang w:eastAsia="ru-RU"/>
          <w:rPrChange w:id="2952" w:author="ASD" w:date="2016-06-09T16:59:00Z">
            <w:rPr>
              <w:color w:val="auto"/>
              <w:sz w:val="28"/>
              <w:szCs w:val="28"/>
              <w:lang w:eastAsia="ru-RU"/>
            </w:rPr>
          </w:rPrChange>
        </w:rPr>
        <w:t>вікно р</w:t>
      </w:r>
      <w:r w:rsidR="00313CF2" w:rsidRPr="00891248">
        <w:rPr>
          <w:color w:val="auto"/>
          <w:sz w:val="28"/>
          <w:szCs w:val="28"/>
          <w:lang w:eastAsia="ru-RU"/>
          <w:rPrChange w:id="2953" w:author="ASD" w:date="2016-06-09T16:59:00Z">
            <w:rPr>
              <w:color w:val="auto"/>
              <w:sz w:val="28"/>
              <w:szCs w:val="28"/>
              <w:lang w:eastAsia="ru-RU"/>
            </w:rPr>
          </w:rPrChange>
        </w:rPr>
        <w:t>озглядається</w:t>
      </w:r>
      <w:r w:rsidRPr="00891248">
        <w:rPr>
          <w:color w:val="auto"/>
          <w:sz w:val="28"/>
          <w:szCs w:val="28"/>
          <w:lang w:eastAsia="ru-RU"/>
          <w:rPrChange w:id="2954" w:author="ASD" w:date="2016-06-09T16:59:00Z">
            <w:rPr>
              <w:color w:val="auto"/>
              <w:sz w:val="28"/>
              <w:szCs w:val="28"/>
              <w:lang w:eastAsia="ru-RU"/>
            </w:rPr>
          </w:rPrChange>
        </w:rPr>
        <w:t>,</w:t>
      </w:r>
      <w:r w:rsidR="00313CF2" w:rsidRPr="00891248">
        <w:rPr>
          <w:color w:val="auto"/>
          <w:sz w:val="28"/>
          <w:szCs w:val="28"/>
          <w:lang w:eastAsia="ru-RU"/>
          <w:rPrChange w:id="2955" w:author="ASD" w:date="2016-06-09T16:59:00Z">
            <w:rPr>
              <w:color w:val="auto"/>
              <w:sz w:val="28"/>
              <w:szCs w:val="28"/>
              <w:lang w:eastAsia="ru-RU"/>
            </w:rPr>
          </w:rPrChange>
        </w:rPr>
        <w:t xml:space="preserve"> як одновимірний вектор пікселів, а його елементи адресуються з використанням </w:t>
      </w:r>
      <w:r w:rsidR="00F66796" w:rsidRPr="00891248">
        <w:rPr>
          <w:color w:val="auto"/>
          <w:sz w:val="28"/>
          <w:szCs w:val="28"/>
          <w:lang w:eastAsia="ru-RU"/>
          <w:rPrChange w:id="2956" w:author="ASD" w:date="2016-06-09T16:59:00Z">
            <w:rPr>
              <w:color w:val="auto"/>
              <w:sz w:val="28"/>
              <w:szCs w:val="28"/>
              <w:lang w:eastAsia="ru-RU"/>
            </w:rPr>
          </w:rPrChange>
        </w:rPr>
        <w:t>а</w:t>
      </w:r>
      <w:r w:rsidR="00313CF2" w:rsidRPr="00891248">
        <w:rPr>
          <w:color w:val="auto"/>
          <w:sz w:val="28"/>
          <w:szCs w:val="28"/>
          <w:lang w:eastAsia="ru-RU"/>
          <w:rPrChange w:id="2957" w:author="ASD" w:date="2016-06-09T16:59:00Z">
            <w:rPr>
              <w:color w:val="auto"/>
              <w:sz w:val="28"/>
              <w:szCs w:val="28"/>
              <w:lang w:eastAsia="ru-RU"/>
            </w:rPr>
          </w:rPrChange>
        </w:rPr>
        <w:t xml:space="preserve">нотації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2958"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2959"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2960"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2961" w:author="ASD" w:date="2016-06-09T16:59:00Z">
                  <w:rPr>
                    <w:rFonts w:ascii="Cambria Math" w:hAnsi="Cambria Math"/>
                    <w:i/>
                    <w:color w:val="auto"/>
                    <w:sz w:val="28"/>
                    <w:szCs w:val="28"/>
                    <w:lang w:eastAsia="ru-RU"/>
                  </w:rPr>
                </w:rPrChange>
              </w:rPr>
            </m:ctrlPr>
          </m:sub>
        </m:sSub>
        <m:r>
          <w:rPr>
            <w:rFonts w:ascii="Cambria Math" w:hAnsi="Cambria Math"/>
            <w:color w:val="auto"/>
            <w:sz w:val="28"/>
            <w:szCs w:val="28"/>
            <w:lang w:eastAsia="ru-RU"/>
          </w:rPr>
          <m:t xml:space="preserve"> </m:t>
        </m:r>
      </m:oMath>
      <w:r w:rsidR="00313CF2" w:rsidRPr="00891248">
        <w:rPr>
          <w:color w:val="auto"/>
          <w:sz w:val="28"/>
          <w:szCs w:val="28"/>
          <w:lang w:eastAsia="ru-RU"/>
          <w:rPrChange w:id="2962" w:author="ASD" w:date="2016-06-09T16:59:00Z">
            <w:rPr>
              <w:color w:val="auto"/>
              <w:sz w:val="28"/>
              <w:szCs w:val="28"/>
              <w:lang w:eastAsia="ru-RU"/>
            </w:rPr>
          </w:rPrChange>
        </w:rPr>
        <w:t xml:space="preserve">для </w:t>
      </w:r>
      <w:r w:rsidR="00313CF2" w:rsidRPr="00891248">
        <w:rPr>
          <w:i/>
          <w:color w:val="auto"/>
          <w:sz w:val="28"/>
          <w:szCs w:val="28"/>
          <w:lang w:eastAsia="ru-RU"/>
          <w:rPrChange w:id="2963" w:author="ASD" w:date="2016-06-09T16:59:00Z">
            <w:rPr>
              <w:i/>
              <w:color w:val="auto"/>
              <w:sz w:val="28"/>
              <w:szCs w:val="28"/>
              <w:lang w:eastAsia="ru-RU"/>
            </w:rPr>
          </w:rPrChange>
        </w:rPr>
        <w:t>i</w:t>
      </w:r>
      <w:r w:rsidR="00313CF2" w:rsidRPr="00891248">
        <w:rPr>
          <w:color w:val="auto"/>
          <w:sz w:val="28"/>
          <w:szCs w:val="28"/>
          <w:lang w:eastAsia="ru-RU"/>
          <w:rPrChange w:id="2964" w:author="ASD" w:date="2016-06-09T16:59:00Z">
            <w:rPr>
              <w:color w:val="auto"/>
              <w:sz w:val="28"/>
              <w:szCs w:val="28"/>
              <w:lang w:eastAsia="ru-RU"/>
            </w:rPr>
          </w:rPrChange>
        </w:rPr>
        <w:t>-го пікселя. Для зображен</w:t>
      </w:r>
      <w:r w:rsidRPr="00891248">
        <w:rPr>
          <w:color w:val="auto"/>
          <w:sz w:val="28"/>
          <w:szCs w:val="28"/>
          <w:lang w:eastAsia="ru-RU"/>
          <w:rPrChange w:id="2965" w:author="ASD" w:date="2016-06-09T16:59:00Z">
            <w:rPr>
              <w:color w:val="auto"/>
              <w:sz w:val="28"/>
              <w:szCs w:val="28"/>
              <w:lang w:eastAsia="ru-RU"/>
            </w:rPr>
          </w:rPrChange>
        </w:rPr>
        <w:t>ня</w:t>
      </w:r>
      <w:r w:rsidR="00313CF2" w:rsidRPr="00891248">
        <w:rPr>
          <w:color w:val="auto"/>
          <w:sz w:val="28"/>
          <w:szCs w:val="28"/>
          <w:lang w:eastAsia="ru-RU"/>
          <w:rPrChange w:id="2966" w:author="ASD" w:date="2016-06-09T16:59:00Z">
            <w:rPr>
              <w:color w:val="auto"/>
              <w:sz w:val="28"/>
              <w:szCs w:val="28"/>
              <w:lang w:eastAsia="ru-RU"/>
            </w:rPr>
          </w:rPrChange>
        </w:rPr>
        <w:t xml:space="preserve">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2967"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2968"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2969"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2970" w:author="ASD" w:date="2016-06-09T16:59:00Z">
                  <w:rPr>
                    <w:rFonts w:ascii="Cambria Math" w:hAnsi="Cambria Math"/>
                    <w:i/>
                    <w:color w:val="auto"/>
                    <w:sz w:val="28"/>
                    <w:szCs w:val="28"/>
                    <w:lang w:eastAsia="ru-RU"/>
                  </w:rPr>
                </w:rPrChange>
              </w:rPr>
            </m:ctrlPr>
          </m:sup>
        </m:sSup>
      </m:oMath>
      <w:r w:rsidR="00313CF2" w:rsidRPr="00891248">
        <w:rPr>
          <w:color w:val="auto"/>
          <w:sz w:val="28"/>
          <w:szCs w:val="28"/>
          <w:lang w:eastAsia="ru-RU"/>
        </w:rPr>
        <w:t xml:space="preserve"> визначається </w:t>
      </w:r>
      <w:r w:rsidRPr="00891248">
        <w:rPr>
          <w:color w:val="auto"/>
          <w:sz w:val="28"/>
          <w:szCs w:val="28"/>
          <w:lang w:eastAsia="ru-RU"/>
          <w:rPrChange w:id="2971" w:author="ASD" w:date="2016-06-09T16:59:00Z">
            <w:rPr>
              <w:color w:val="auto"/>
              <w:sz w:val="28"/>
              <w:szCs w:val="28"/>
              <w:lang w:eastAsia="ru-RU"/>
            </w:rPr>
          </w:rPrChange>
        </w:rPr>
        <w:t>так</w:t>
      </w:r>
      <w:r w:rsidR="00F66796" w:rsidRPr="00891248">
        <w:rPr>
          <w:color w:val="auto"/>
          <w:sz w:val="28"/>
          <w:szCs w:val="28"/>
          <w:lang w:eastAsia="ru-RU"/>
          <w:rPrChange w:id="2972" w:author="ASD" w:date="2016-06-09T16:59:00Z">
            <w:rPr>
              <w:color w:val="auto"/>
              <w:sz w:val="28"/>
              <w:szCs w:val="28"/>
              <w:lang w:eastAsia="ru-RU"/>
            </w:rPr>
          </w:rPrChange>
        </w:rPr>
        <w:t>:</w:t>
      </w:r>
    </w:p>
    <w:p w:rsidR="00313CF2"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2973"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2974"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2975"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2976"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2977" w:author="ASD" w:date="2016-06-09T16:59:00Z">
                  <w:rPr>
                    <w:rFonts w:ascii="Cambria Math" w:hAnsi="Cambria Math"/>
                    <w:color w:val="auto"/>
                    <w:sz w:val="28"/>
                    <w:szCs w:val="28"/>
                    <w:lang w:eastAsia="ru-RU"/>
                  </w:rPr>
                </w:rPrChange>
              </w:rPr>
              <m:t>1</m:t>
            </m:r>
            <m:ctrlPr>
              <w:rPr>
                <w:rFonts w:ascii="Cambria Math" w:hAnsi="Cambria Math"/>
                <w:i/>
                <w:color w:val="auto"/>
                <w:sz w:val="28"/>
                <w:szCs w:val="28"/>
                <w:lang w:eastAsia="ru-RU"/>
                <w:rPrChange w:id="2978" w:author="ASD" w:date="2016-06-09T16:59:00Z">
                  <w:rPr>
                    <w:rFonts w:ascii="Cambria Math" w:hAnsi="Cambria Math"/>
                    <w:i/>
                    <w:color w:val="auto"/>
                    <w:sz w:val="28"/>
                    <w:szCs w:val="28"/>
                    <w:lang w:eastAsia="ru-RU"/>
                  </w:rPr>
                </w:rPrChange>
              </w:rPr>
            </m:ctrlPr>
          </m:num>
          <m:den>
            <m:r>
              <w:rPr>
                <w:rFonts w:ascii="Cambria Math" w:hAnsi="Cambria Math"/>
                <w:color w:val="auto"/>
                <w:sz w:val="28"/>
                <w:szCs w:val="28"/>
                <w:lang w:eastAsia="ru-RU"/>
                <w:rPrChange w:id="2979"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2980" w:author="ASD" w:date="2016-06-09T16:59:00Z">
                  <w:rPr>
                    <w:rFonts w:ascii="Cambria Math" w:hAnsi="Cambria Math"/>
                    <w:i/>
                    <w:color w:val="auto"/>
                    <w:sz w:val="28"/>
                    <w:szCs w:val="28"/>
                    <w:lang w:eastAsia="ru-RU"/>
                  </w:rPr>
                </w:rPrChange>
              </w:rPr>
            </m:ctrlPr>
          </m:den>
        </m:f>
        <m:nary>
          <m:naryPr>
            <m:chr m:val="∑"/>
            <m:limLoc m:val="undOvr"/>
            <m:ctrlPr>
              <w:rPr>
                <w:rFonts w:ascii="Cambria Math" w:hAnsi="Cambria Math"/>
                <w:i/>
                <w:color w:val="auto"/>
                <w:sz w:val="28"/>
                <w:szCs w:val="28"/>
                <w:lang w:eastAsia="ru-RU"/>
                <w:rPrChange w:id="2981" w:author="ASD" w:date="2016-06-09T16:59:00Z">
                  <w:rPr>
                    <w:rFonts w:ascii="Cambria Math" w:hAnsi="Cambria Math"/>
                    <w:i/>
                    <w:color w:val="auto"/>
                    <w:sz w:val="28"/>
                    <w:szCs w:val="28"/>
                    <w:lang w:eastAsia="ru-RU"/>
                  </w:rPr>
                </w:rPrChange>
              </w:rPr>
            </m:ctrlPr>
          </m:naryPr>
          <m:sub>
            <m:r>
              <w:rPr>
                <w:rFonts w:ascii="Cambria Math" w:hAnsi="Cambria Math"/>
                <w:color w:val="auto"/>
                <w:sz w:val="28"/>
                <w:szCs w:val="28"/>
                <w:lang w:eastAsia="ru-RU"/>
                <w:rPrChange w:id="2982"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2983" w:author="ASD" w:date="2016-06-09T16:59:00Z">
                  <w:rPr>
                    <w:rFonts w:ascii="Cambria Math" w:hAnsi="Cambria Math"/>
                    <w:color w:val="auto"/>
                    <w:sz w:val="28"/>
                    <w:szCs w:val="28"/>
                    <w:lang w:eastAsia="ru-RU"/>
                  </w:rPr>
                </w:rPrChange>
              </w:rPr>
              <m:t>n</m:t>
            </m:r>
          </m:sup>
          <m:e>
            <m:sSup>
              <m:sSupPr>
                <m:ctrlPr>
                  <w:rPr>
                    <w:rFonts w:ascii="Cambria Math" w:hAnsi="Cambria Math"/>
                    <w:i/>
                    <w:color w:val="auto"/>
                    <w:sz w:val="28"/>
                    <w:szCs w:val="28"/>
                    <w:lang w:eastAsia="ru-RU"/>
                    <w:rPrChange w:id="2984"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2985" w:author="ASD" w:date="2016-06-09T16:59:00Z">
                      <w:rPr>
                        <w:rFonts w:ascii="Cambria Math" w:hAnsi="Cambria Math"/>
                        <w:color w:val="auto"/>
                        <w:sz w:val="28"/>
                        <w:szCs w:val="28"/>
                        <w:lang w:eastAsia="ru-RU"/>
                      </w:rPr>
                    </w:rPrChange>
                  </w:rPr>
                  <m:t>(</m:t>
                </m:r>
                <m:sSub>
                  <m:sSubPr>
                    <m:ctrlPr>
                      <w:rPr>
                        <w:rFonts w:ascii="Cambria Math" w:hAnsi="Cambria Math"/>
                        <w:i/>
                        <w:color w:val="auto"/>
                        <w:sz w:val="28"/>
                        <w:szCs w:val="28"/>
                        <w:lang w:eastAsia="ru-RU"/>
                        <w:rPrChange w:id="2986" w:author="ASD" w:date="2016-06-09T16:59:00Z">
                          <w:rPr>
                            <w:rFonts w:ascii="Cambria Math" w:hAnsi="Cambria Math"/>
                            <w:i/>
                            <w:color w:val="auto"/>
                            <w:sz w:val="28"/>
                            <w:szCs w:val="28"/>
                            <w:lang w:eastAsia="ru-RU"/>
                          </w:rPr>
                        </w:rPrChange>
                      </w:rPr>
                    </m:ctrlPr>
                  </m:sSubPr>
                  <m:e>
                    <m:r>
                      <w:rPr>
                        <w:rFonts w:ascii="Cambria Math" w:hAnsi="Cambria Math"/>
                        <w:color w:val="auto"/>
                        <w:sz w:val="28"/>
                        <w:szCs w:val="28"/>
                        <w:lang w:eastAsia="ru-RU"/>
                        <w:rPrChange w:id="2987"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2988" w:author="ASD" w:date="2016-06-09T16:59:00Z">
                          <w:rPr>
                            <w:rFonts w:ascii="Cambria Math" w:hAnsi="Cambria Math"/>
                            <w:color w:val="auto"/>
                            <w:sz w:val="28"/>
                            <w:szCs w:val="28"/>
                            <w:lang w:eastAsia="ru-RU"/>
                          </w:rPr>
                        </w:rPrChange>
                      </w:rPr>
                      <m:t>i</m:t>
                    </m:r>
                  </m:sub>
                </m:sSub>
                <m:r>
                  <w:rPr>
                    <w:rFonts w:ascii="Cambria Math" w:hAnsi="Cambria Math"/>
                    <w:color w:val="auto"/>
                    <w:sz w:val="28"/>
                    <w:szCs w:val="28"/>
                    <w:lang w:eastAsia="ru-RU"/>
                    <w:rPrChange w:id="2989" w:author="ASD" w:date="2016-06-09T16:59:00Z">
                      <w:rPr>
                        <w:rFonts w:ascii="Cambria Math" w:hAnsi="Cambria Math"/>
                        <w:color w:val="auto"/>
                        <w:sz w:val="28"/>
                        <w:szCs w:val="28"/>
                        <w:lang w:eastAsia="ru-RU"/>
                      </w:rPr>
                    </w:rPrChange>
                  </w:rPr>
                  <m:t>- μ)</m:t>
                </m:r>
              </m:e>
              <m:sup>
                <m:r>
                  <w:rPr>
                    <w:rFonts w:ascii="Cambria Math" w:hAnsi="Cambria Math"/>
                    <w:color w:val="auto"/>
                    <w:sz w:val="28"/>
                    <w:szCs w:val="28"/>
                    <w:lang w:eastAsia="ru-RU"/>
                    <w:rPrChange w:id="2990" w:author="ASD" w:date="2016-06-09T16:59:00Z">
                      <w:rPr>
                        <w:rFonts w:ascii="Cambria Math" w:hAnsi="Cambria Math"/>
                        <w:color w:val="auto"/>
                        <w:sz w:val="28"/>
                        <w:szCs w:val="28"/>
                        <w:lang w:eastAsia="ru-RU"/>
                      </w:rPr>
                    </w:rPrChange>
                  </w:rPr>
                  <m:t>2</m:t>
                </m:r>
              </m:sup>
            </m:sSup>
          </m:e>
        </m:nary>
      </m:oMath>
      <w:r w:rsidR="00313CF2" w:rsidRPr="00891248">
        <w:rPr>
          <w:color w:val="auto"/>
          <w:sz w:val="28"/>
          <w:szCs w:val="28"/>
          <w:lang w:eastAsia="ru-RU"/>
        </w:rPr>
        <w:t>,                                 (3.15)</w:t>
      </w:r>
    </w:p>
    <w:p w:rsidR="00313CF2" w:rsidRPr="00891248" w:rsidRDefault="00313CF2" w:rsidP="00891248">
      <w:pPr>
        <w:pStyle w:val="a9"/>
        <w:shd w:val="clear" w:color="auto" w:fill="FFFFFF"/>
        <w:spacing w:before="0" w:beforeAutospacing="0" w:after="0" w:afterAutospacing="0" w:line="360" w:lineRule="auto"/>
        <w:ind w:firstLine="3330"/>
        <w:rPr>
          <w:color w:val="auto"/>
          <w:sz w:val="28"/>
          <w:szCs w:val="28"/>
          <w:lang w:eastAsia="ru-RU"/>
          <w:rPrChange w:id="2991" w:author="ASD" w:date="2016-06-09T16:59:00Z">
            <w:rPr>
              <w:color w:val="auto"/>
              <w:sz w:val="28"/>
              <w:szCs w:val="28"/>
              <w:lang w:eastAsia="ru-RU"/>
            </w:rPr>
          </w:rPrChange>
        </w:rPr>
      </w:pPr>
      <w:r w:rsidRPr="00891248">
        <w:rPr>
          <w:color w:val="auto"/>
          <w:sz w:val="28"/>
          <w:szCs w:val="28"/>
          <w:lang w:eastAsia="ru-RU"/>
          <w:rPrChange w:id="2992" w:author="ASD" w:date="2016-06-09T16:59:00Z">
            <w:rPr>
              <w:color w:val="auto"/>
              <w:sz w:val="28"/>
              <w:szCs w:val="28"/>
              <w:lang w:eastAsia="ru-RU"/>
            </w:rPr>
          </w:rPrChange>
        </w:rPr>
        <w:lastRenderedPageBreak/>
        <w:t xml:space="preserve">де </w:t>
      </w:r>
      <w:r w:rsidR="00B062AF" w:rsidRPr="00891248">
        <w:rPr>
          <w:color w:val="auto"/>
          <w:sz w:val="28"/>
          <w:szCs w:val="28"/>
          <w:lang w:eastAsia="ru-RU"/>
          <w:rPrChange w:id="2993" w:author="ASD" w:date="2016-06-09T16:59:00Z">
            <w:rPr>
              <w:color w:val="auto"/>
              <w:sz w:val="28"/>
              <w:szCs w:val="28"/>
              <w:lang w:eastAsia="ru-RU"/>
            </w:rPr>
          </w:rPrChange>
        </w:rPr>
        <w:tab/>
      </w:r>
      <w:r w:rsidRPr="00891248">
        <w:rPr>
          <w:color w:val="auto"/>
          <w:sz w:val="28"/>
          <w:szCs w:val="28"/>
          <w:lang w:eastAsia="ru-RU"/>
          <w:rPrChange w:id="2994" w:author="ASD" w:date="2016-06-09T16:59:00Z">
            <w:rPr>
              <w:color w:val="auto"/>
              <w:sz w:val="28"/>
              <w:szCs w:val="28"/>
              <w:lang w:eastAsia="ru-RU"/>
            </w:rPr>
          </w:rPrChange>
        </w:rPr>
        <w:t xml:space="preserve">n </w:t>
      </w:r>
      <w:r w:rsidR="00B062AF" w:rsidRPr="00891248">
        <w:rPr>
          <w:color w:val="auto"/>
          <w:sz w:val="28"/>
          <w:szCs w:val="28"/>
          <w:lang w:eastAsia="ru-RU"/>
          <w:rPrChange w:id="2995" w:author="ASD" w:date="2016-06-09T16:59:00Z">
            <w:rPr>
              <w:color w:val="auto"/>
              <w:sz w:val="28"/>
              <w:szCs w:val="28"/>
              <w:lang w:eastAsia="ru-RU"/>
            </w:rPr>
          </w:rPrChange>
        </w:rPr>
        <w:t xml:space="preserve">- </w:t>
      </w:r>
      <w:r w:rsidRPr="00891248">
        <w:rPr>
          <w:color w:val="auto"/>
          <w:sz w:val="28"/>
          <w:szCs w:val="28"/>
          <w:lang w:eastAsia="ru-RU"/>
          <w:rPrChange w:id="2996" w:author="ASD" w:date="2016-06-09T16:59:00Z">
            <w:rPr>
              <w:color w:val="auto"/>
              <w:sz w:val="28"/>
              <w:szCs w:val="28"/>
              <w:lang w:eastAsia="ru-RU"/>
            </w:rPr>
          </w:rPrChange>
        </w:rPr>
        <w:t>число пікселів в зображенні</w:t>
      </w:r>
      <w:r w:rsidR="00B062AF" w:rsidRPr="00891248">
        <w:rPr>
          <w:color w:val="auto"/>
          <w:sz w:val="28"/>
          <w:szCs w:val="28"/>
          <w:lang w:eastAsia="ru-RU"/>
          <w:rPrChange w:id="2997" w:author="ASD" w:date="2016-06-09T16:59:00Z">
            <w:rPr>
              <w:color w:val="auto"/>
              <w:sz w:val="28"/>
              <w:szCs w:val="28"/>
              <w:lang w:eastAsia="ru-RU"/>
            </w:rPr>
          </w:rPrChange>
        </w:rPr>
        <w:t>;</w:t>
      </w:r>
    </w:p>
    <w:p w:rsidR="00F66796" w:rsidRPr="00891248" w:rsidRDefault="00F66796" w:rsidP="00891248">
      <w:pPr>
        <w:pStyle w:val="a9"/>
        <w:shd w:val="clear" w:color="auto" w:fill="FFFFFF"/>
        <w:spacing w:before="0" w:beforeAutospacing="0" w:after="0" w:afterAutospacing="0" w:line="360" w:lineRule="auto"/>
        <w:ind w:firstLine="3330"/>
        <w:rPr>
          <w:color w:val="auto"/>
          <w:sz w:val="28"/>
          <w:szCs w:val="28"/>
          <w:lang w:eastAsia="ru-RU"/>
          <w:rPrChange w:id="2998" w:author="ASD" w:date="2016-06-09T16:59:00Z">
            <w:rPr>
              <w:color w:val="auto"/>
              <w:sz w:val="28"/>
              <w:szCs w:val="28"/>
              <w:lang w:eastAsia="ru-RU"/>
            </w:rPr>
          </w:rPrChange>
        </w:rPr>
      </w:pPr>
      <w:r w:rsidRPr="00891248">
        <w:rPr>
          <w:color w:val="auto"/>
          <w:sz w:val="28"/>
          <w:szCs w:val="28"/>
          <w:lang w:eastAsia="ru-RU"/>
          <w:rPrChange w:id="2999" w:author="ASD" w:date="2016-06-09T16:59:00Z">
            <w:rPr>
              <w:color w:val="auto"/>
              <w:sz w:val="28"/>
              <w:szCs w:val="28"/>
              <w:lang w:eastAsia="ru-RU"/>
            </w:rPr>
          </w:rPrChange>
        </w:rPr>
        <w:tab/>
      </w:r>
      <w:r w:rsidRPr="00891248">
        <w:rPr>
          <w:color w:val="auto"/>
          <w:sz w:val="28"/>
          <w:szCs w:val="28"/>
          <w:lang w:eastAsia="ru-RU"/>
          <w:rPrChange w:id="3000" w:author="ASD" w:date="2016-06-09T16:59:00Z">
            <w:rPr>
              <w:color w:val="auto"/>
              <w:sz w:val="28"/>
              <w:szCs w:val="28"/>
              <w:lang w:eastAsia="ru-RU"/>
            </w:rPr>
          </w:rPrChange>
        </w:rPr>
        <w:tab/>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Change w:id="3001"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3002"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003"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3004" w:author="ASD" w:date="2016-06-09T16:59:00Z">
                  <w:rPr>
                    <w:rFonts w:ascii="Cambria Math" w:hAnsi="Cambria Math"/>
                    <w:i/>
                    <w:color w:val="auto"/>
                    <w:sz w:val="28"/>
                    <w:szCs w:val="28"/>
                    <w:lang w:eastAsia="ru-RU"/>
                  </w:rPr>
                </w:rPrChange>
              </w:rPr>
            </m:ctrlPr>
          </m:sub>
        </m:sSub>
      </m:oMath>
      <w:r w:rsidRPr="00891248">
        <w:rPr>
          <w:color w:val="auto"/>
          <w:sz w:val="28"/>
          <w:szCs w:val="28"/>
          <w:lang w:eastAsia="ru-RU"/>
        </w:rPr>
        <w:t xml:space="preserve"> - </w:t>
      </w:r>
      <w:r w:rsidRPr="00891248">
        <w:rPr>
          <w:i/>
          <w:color w:val="auto"/>
          <w:sz w:val="28"/>
          <w:szCs w:val="28"/>
          <w:lang w:eastAsia="ru-RU"/>
          <w:rPrChange w:id="3005" w:author="ASD" w:date="2016-06-09T16:59:00Z">
            <w:rPr>
              <w:i/>
              <w:color w:val="auto"/>
              <w:sz w:val="28"/>
              <w:szCs w:val="28"/>
              <w:lang w:eastAsia="ru-RU"/>
            </w:rPr>
          </w:rPrChange>
        </w:rPr>
        <w:t>i</w:t>
      </w:r>
      <w:r w:rsidRPr="00891248">
        <w:rPr>
          <w:color w:val="auto"/>
          <w:sz w:val="28"/>
          <w:szCs w:val="28"/>
          <w:lang w:eastAsia="ru-RU"/>
          <w:rPrChange w:id="3006" w:author="ASD" w:date="2016-06-09T16:59:00Z">
            <w:rPr>
              <w:color w:val="auto"/>
              <w:sz w:val="28"/>
              <w:szCs w:val="28"/>
              <w:lang w:eastAsia="ru-RU"/>
            </w:rPr>
          </w:rPrChange>
        </w:rPr>
        <w:t xml:space="preserve"> піксель;</w:t>
      </w:r>
    </w:p>
    <w:p w:rsidR="004E408B" w:rsidRPr="00891248" w:rsidRDefault="004E408B" w:rsidP="00891248">
      <w:pPr>
        <w:pStyle w:val="a9"/>
        <w:shd w:val="clear" w:color="auto" w:fill="FFFFFF"/>
        <w:spacing w:before="0" w:beforeAutospacing="0" w:after="0" w:afterAutospacing="0" w:line="360" w:lineRule="auto"/>
        <w:ind w:firstLine="630"/>
        <w:jc w:val="right"/>
        <w:rPr>
          <w:color w:val="auto"/>
          <w:sz w:val="28"/>
          <w:szCs w:val="28"/>
          <w:lang w:eastAsia="ru-RU"/>
          <w:rPrChange w:id="3007" w:author="ASD" w:date="2016-06-09T16:59:00Z">
            <w:rPr>
              <w:color w:val="auto"/>
              <w:sz w:val="28"/>
              <w:szCs w:val="28"/>
              <w:lang w:eastAsia="ru-RU"/>
            </w:rPr>
          </w:rPrChange>
        </w:rPr>
      </w:pPr>
      <m:oMath>
        <m:r>
          <w:rPr>
            <w:rFonts w:ascii="Cambria Math" w:hAnsi="Cambria Math"/>
            <w:color w:val="auto"/>
            <w:sz w:val="28"/>
            <w:szCs w:val="28"/>
            <w:lang w:eastAsia="ru-RU"/>
            <w:rPrChange w:id="3008" w:author="ASD" w:date="2016-06-09T16:59:00Z">
              <w:rPr>
                <w:rFonts w:ascii="Cambria Math" w:hAnsi="Cambria Math"/>
                <w:color w:val="auto"/>
                <w:sz w:val="28"/>
                <w:szCs w:val="28"/>
                <w:lang w:eastAsia="ru-RU"/>
              </w:rPr>
            </w:rPrChange>
          </w:rPr>
          <m:t>μ=</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3009" w:author="ASD" w:date="2016-06-09T16:59:00Z">
                  <w:rPr>
                    <w:rFonts w:ascii="Cambria Math" w:hAnsi="Cambria Math"/>
                    <w:color w:val="auto"/>
                    <w:sz w:val="28"/>
                    <w:szCs w:val="28"/>
                    <w:lang w:eastAsia="ru-RU"/>
                  </w:rPr>
                </w:rPrChange>
              </w:rPr>
              <m:t>1</m:t>
            </m:r>
            <m:ctrlPr>
              <w:rPr>
                <w:rFonts w:ascii="Cambria Math" w:hAnsi="Cambria Math"/>
                <w:i/>
                <w:color w:val="auto"/>
                <w:sz w:val="28"/>
                <w:szCs w:val="28"/>
                <w:lang w:eastAsia="ru-RU"/>
                <w:rPrChange w:id="3010" w:author="ASD" w:date="2016-06-09T16:59:00Z">
                  <w:rPr>
                    <w:rFonts w:ascii="Cambria Math" w:hAnsi="Cambria Math"/>
                    <w:i/>
                    <w:color w:val="auto"/>
                    <w:sz w:val="28"/>
                    <w:szCs w:val="28"/>
                    <w:lang w:eastAsia="ru-RU"/>
                  </w:rPr>
                </w:rPrChange>
              </w:rPr>
            </m:ctrlPr>
          </m:num>
          <m:den>
            <m:r>
              <w:rPr>
                <w:rFonts w:ascii="Cambria Math" w:hAnsi="Cambria Math"/>
                <w:color w:val="auto"/>
                <w:sz w:val="28"/>
                <w:szCs w:val="28"/>
                <w:lang w:eastAsia="ru-RU"/>
                <w:rPrChange w:id="3011"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3012" w:author="ASD" w:date="2016-06-09T16:59:00Z">
                  <w:rPr>
                    <w:rFonts w:ascii="Cambria Math" w:hAnsi="Cambria Math"/>
                    <w:i/>
                    <w:color w:val="auto"/>
                    <w:sz w:val="28"/>
                    <w:szCs w:val="28"/>
                    <w:lang w:eastAsia="ru-RU"/>
                  </w:rPr>
                </w:rPrChange>
              </w:rPr>
            </m:ctrlPr>
          </m:den>
        </m:f>
        <m:nary>
          <m:naryPr>
            <m:chr m:val="∑"/>
            <m:limLoc m:val="undOvr"/>
            <m:ctrlPr>
              <w:rPr>
                <w:rFonts w:ascii="Cambria Math" w:hAnsi="Cambria Math"/>
                <w:i/>
                <w:color w:val="auto"/>
                <w:sz w:val="28"/>
                <w:szCs w:val="28"/>
                <w:lang w:eastAsia="ru-RU"/>
                <w:rPrChange w:id="3013" w:author="ASD" w:date="2016-06-09T16:59:00Z">
                  <w:rPr>
                    <w:rFonts w:ascii="Cambria Math" w:hAnsi="Cambria Math"/>
                    <w:i/>
                    <w:color w:val="auto"/>
                    <w:sz w:val="28"/>
                    <w:szCs w:val="28"/>
                    <w:lang w:eastAsia="ru-RU"/>
                  </w:rPr>
                </w:rPrChange>
              </w:rPr>
            </m:ctrlPr>
          </m:naryPr>
          <m:sub>
            <m:r>
              <w:rPr>
                <w:rFonts w:ascii="Cambria Math" w:hAnsi="Cambria Math"/>
                <w:color w:val="auto"/>
                <w:sz w:val="28"/>
                <w:szCs w:val="28"/>
                <w:lang w:eastAsia="ru-RU"/>
                <w:rPrChange w:id="3014"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3015" w:author="ASD" w:date="2016-06-09T16:59:00Z">
                  <w:rPr>
                    <w:rFonts w:ascii="Cambria Math" w:hAnsi="Cambria Math"/>
                    <w:color w:val="auto"/>
                    <w:sz w:val="28"/>
                    <w:szCs w:val="28"/>
                    <w:lang w:eastAsia="ru-RU"/>
                  </w:rPr>
                </w:rPrChange>
              </w:rPr>
              <m:t>n</m:t>
            </m:r>
          </m:sup>
          <m:e>
            <m:sSub>
              <m:sSubPr>
                <m:ctrlPr>
                  <w:rPr>
                    <w:rFonts w:ascii="Cambria Math" w:hAnsi="Cambria Math"/>
                    <w:i/>
                    <w:color w:val="auto"/>
                    <w:sz w:val="28"/>
                    <w:szCs w:val="28"/>
                    <w:lang w:eastAsia="ru-RU"/>
                    <w:rPrChange w:id="3016" w:author="ASD" w:date="2016-06-09T16:59:00Z">
                      <w:rPr>
                        <w:rFonts w:ascii="Cambria Math" w:hAnsi="Cambria Math"/>
                        <w:i/>
                        <w:color w:val="auto"/>
                        <w:sz w:val="28"/>
                        <w:szCs w:val="28"/>
                        <w:lang w:eastAsia="ru-RU"/>
                      </w:rPr>
                    </w:rPrChange>
                  </w:rPr>
                </m:ctrlPr>
              </m:sSubPr>
              <m:e>
                <m:r>
                  <w:rPr>
                    <w:rFonts w:ascii="Cambria Math" w:hAnsi="Cambria Math"/>
                    <w:color w:val="auto"/>
                    <w:sz w:val="28"/>
                    <w:szCs w:val="28"/>
                    <w:lang w:eastAsia="ru-RU"/>
                    <w:rPrChange w:id="3017"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3018" w:author="ASD" w:date="2016-06-09T16:59:00Z">
                      <w:rPr>
                        <w:rFonts w:ascii="Cambria Math" w:hAnsi="Cambria Math"/>
                        <w:color w:val="auto"/>
                        <w:sz w:val="28"/>
                        <w:szCs w:val="28"/>
                        <w:lang w:eastAsia="ru-RU"/>
                      </w:rPr>
                    </w:rPrChange>
                  </w:rPr>
                  <m:t>i</m:t>
                </m:r>
              </m:sub>
            </m:sSub>
          </m:e>
        </m:nary>
      </m:oMath>
      <w:r w:rsidR="00F66796" w:rsidRPr="00891248">
        <w:rPr>
          <w:color w:val="auto"/>
          <w:sz w:val="28"/>
          <w:szCs w:val="28"/>
          <w:lang w:eastAsia="ru-RU"/>
        </w:rPr>
        <w:t>.</w:t>
      </w:r>
      <w:r w:rsidRPr="00891248">
        <w:rPr>
          <w:color w:val="auto"/>
          <w:sz w:val="28"/>
          <w:szCs w:val="28"/>
          <w:lang w:eastAsia="ru-RU"/>
          <w:rPrChange w:id="3019" w:author="ASD" w:date="2016-06-09T16:59:00Z">
            <w:rPr>
              <w:color w:val="auto"/>
              <w:sz w:val="28"/>
              <w:szCs w:val="28"/>
              <w:lang w:eastAsia="ru-RU"/>
            </w:rPr>
          </w:rPrChange>
        </w:rPr>
        <w:t xml:space="preserve">                                        (3.16)</w:t>
      </w:r>
    </w:p>
    <w:p w:rsidR="004E408B" w:rsidRPr="00891248" w:rsidRDefault="004E408B" w:rsidP="00891248">
      <w:pPr>
        <w:pStyle w:val="a9"/>
        <w:shd w:val="clear" w:color="auto" w:fill="FFFFFF"/>
        <w:spacing w:before="0" w:beforeAutospacing="0" w:after="0" w:afterAutospacing="0" w:line="360" w:lineRule="auto"/>
        <w:ind w:firstLine="630"/>
        <w:rPr>
          <w:color w:val="auto"/>
          <w:sz w:val="28"/>
          <w:szCs w:val="28"/>
          <w:lang w:eastAsia="ru-RU"/>
          <w:rPrChange w:id="3020" w:author="ASD" w:date="2016-06-09T16:59:00Z">
            <w:rPr>
              <w:color w:val="auto"/>
              <w:sz w:val="28"/>
              <w:szCs w:val="28"/>
              <w:lang w:eastAsia="ru-RU"/>
            </w:rPr>
          </w:rPrChange>
        </w:rPr>
      </w:pPr>
      <w:r w:rsidRPr="00891248">
        <w:rPr>
          <w:color w:val="auto"/>
          <w:sz w:val="28"/>
          <w:szCs w:val="28"/>
          <w:lang w:eastAsia="ru-RU"/>
          <w:rPrChange w:id="3021" w:author="ASD" w:date="2016-06-09T16:59:00Z">
            <w:rPr>
              <w:color w:val="auto"/>
              <w:sz w:val="28"/>
              <w:szCs w:val="28"/>
              <w:lang w:eastAsia="ru-RU"/>
            </w:rPr>
          </w:rPrChange>
        </w:rPr>
        <w:t xml:space="preserve">Альтернативне </w:t>
      </w:r>
      <w:r w:rsidR="00F66796" w:rsidRPr="00891248">
        <w:rPr>
          <w:color w:val="auto"/>
          <w:sz w:val="28"/>
          <w:szCs w:val="28"/>
          <w:lang w:eastAsia="ru-RU"/>
          <w:rPrChange w:id="3022" w:author="ASD" w:date="2016-06-09T16:59:00Z">
            <w:rPr>
              <w:color w:val="auto"/>
              <w:sz w:val="28"/>
              <w:szCs w:val="28"/>
              <w:lang w:eastAsia="ru-RU"/>
            </w:rPr>
          </w:rPrChange>
        </w:rPr>
        <w:t>представлення</w:t>
      </w:r>
      <w:r w:rsidRPr="00891248">
        <w:rPr>
          <w:color w:val="auto"/>
          <w:sz w:val="28"/>
          <w:szCs w:val="28"/>
          <w:lang w:eastAsia="ru-RU"/>
          <w:rPrChange w:id="3023" w:author="ASD" w:date="2016-06-09T16:59:00Z">
            <w:rPr>
              <w:color w:val="auto"/>
              <w:sz w:val="28"/>
              <w:szCs w:val="28"/>
              <w:lang w:eastAsia="ru-RU"/>
            </w:rPr>
          </w:rPrChange>
        </w:rPr>
        <w:t xml:space="preserve"> цієї формули</w:t>
      </w:r>
      <w:r w:rsidR="00F66796" w:rsidRPr="00891248">
        <w:rPr>
          <w:color w:val="auto"/>
          <w:sz w:val="28"/>
          <w:szCs w:val="28"/>
          <w:lang w:eastAsia="ru-RU"/>
          <w:rPrChange w:id="3024" w:author="ASD" w:date="2016-06-09T16:59:00Z">
            <w:rPr>
              <w:color w:val="auto"/>
              <w:sz w:val="28"/>
              <w:szCs w:val="28"/>
              <w:lang w:eastAsia="ru-RU"/>
            </w:rPr>
          </w:rPrChange>
        </w:rPr>
        <w:t>:</w:t>
      </w:r>
    </w:p>
    <w:p w:rsidR="004E408B"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Change w:id="3025" w:author="ASD" w:date="2016-06-09T16:59:00Z">
            <w:rPr>
              <w:color w:val="auto"/>
              <w:sz w:val="28"/>
              <w:szCs w:val="28"/>
              <w:lang w:eastAsia="ru-RU"/>
            </w:rPr>
          </w:rPrChange>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026"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3027"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028"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3029"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3030" w:author="ASD" w:date="2016-06-09T16:59:00Z">
                  <w:rPr>
                    <w:rFonts w:ascii="Cambria Math" w:hAnsi="Cambria Math"/>
                    <w:color w:val="auto"/>
                    <w:sz w:val="28"/>
                    <w:szCs w:val="28"/>
                    <w:lang w:eastAsia="ru-RU"/>
                  </w:rPr>
                </w:rPrChange>
              </w:rPr>
              <m:t>1</m:t>
            </m:r>
            <m:ctrlPr>
              <w:rPr>
                <w:rFonts w:ascii="Cambria Math" w:hAnsi="Cambria Math"/>
                <w:i/>
                <w:color w:val="auto"/>
                <w:sz w:val="28"/>
                <w:szCs w:val="28"/>
                <w:lang w:eastAsia="ru-RU"/>
                <w:rPrChange w:id="3031" w:author="ASD" w:date="2016-06-09T16:59:00Z">
                  <w:rPr>
                    <w:rFonts w:ascii="Cambria Math" w:hAnsi="Cambria Math"/>
                    <w:i/>
                    <w:color w:val="auto"/>
                    <w:sz w:val="28"/>
                    <w:szCs w:val="28"/>
                    <w:lang w:eastAsia="ru-RU"/>
                  </w:rPr>
                </w:rPrChange>
              </w:rPr>
            </m:ctrlPr>
          </m:num>
          <m:den>
            <m:r>
              <w:rPr>
                <w:rFonts w:ascii="Cambria Math" w:hAnsi="Cambria Math"/>
                <w:color w:val="auto"/>
                <w:sz w:val="28"/>
                <w:szCs w:val="28"/>
                <w:lang w:eastAsia="ru-RU"/>
                <w:rPrChange w:id="3032"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3033" w:author="ASD" w:date="2016-06-09T16:59:00Z">
                  <w:rPr>
                    <w:rFonts w:ascii="Cambria Math" w:hAnsi="Cambria Math"/>
                    <w:i/>
                    <w:color w:val="auto"/>
                    <w:sz w:val="28"/>
                    <w:szCs w:val="28"/>
                    <w:lang w:eastAsia="ru-RU"/>
                  </w:rPr>
                </w:rPrChange>
              </w:rPr>
            </m:ctrlPr>
          </m:den>
        </m:f>
        <m:nary>
          <m:naryPr>
            <m:chr m:val="∑"/>
            <m:limLoc m:val="undOvr"/>
            <m:ctrlPr>
              <w:rPr>
                <w:rFonts w:ascii="Cambria Math" w:hAnsi="Cambria Math"/>
                <w:i/>
                <w:color w:val="auto"/>
                <w:sz w:val="28"/>
                <w:szCs w:val="28"/>
                <w:lang w:eastAsia="ru-RU"/>
                <w:rPrChange w:id="3034" w:author="ASD" w:date="2016-06-09T16:59:00Z">
                  <w:rPr>
                    <w:rFonts w:ascii="Cambria Math" w:hAnsi="Cambria Math"/>
                    <w:i/>
                    <w:color w:val="auto"/>
                    <w:sz w:val="28"/>
                    <w:szCs w:val="28"/>
                    <w:lang w:eastAsia="ru-RU"/>
                  </w:rPr>
                </w:rPrChange>
              </w:rPr>
            </m:ctrlPr>
          </m:naryPr>
          <m:sub>
            <m:r>
              <w:rPr>
                <w:rFonts w:ascii="Cambria Math" w:hAnsi="Cambria Math"/>
                <w:color w:val="auto"/>
                <w:sz w:val="28"/>
                <w:szCs w:val="28"/>
                <w:lang w:eastAsia="ru-RU"/>
                <w:rPrChange w:id="3035" w:author="ASD" w:date="2016-06-09T16:59:00Z">
                  <w:rPr>
                    <w:rFonts w:ascii="Cambria Math" w:hAnsi="Cambria Math"/>
                    <w:color w:val="auto"/>
                    <w:sz w:val="28"/>
                    <w:szCs w:val="28"/>
                    <w:lang w:eastAsia="ru-RU"/>
                  </w:rPr>
                </w:rPrChange>
              </w:rPr>
              <m:t>i=1</m:t>
            </m:r>
          </m:sub>
          <m:sup>
            <m:r>
              <w:rPr>
                <w:rFonts w:ascii="Cambria Math" w:hAnsi="Cambria Math"/>
                <w:color w:val="auto"/>
                <w:sz w:val="28"/>
                <w:szCs w:val="28"/>
                <w:lang w:eastAsia="ru-RU"/>
                <w:rPrChange w:id="3036" w:author="ASD" w:date="2016-06-09T16:59:00Z">
                  <w:rPr>
                    <w:rFonts w:ascii="Cambria Math" w:hAnsi="Cambria Math"/>
                    <w:color w:val="auto"/>
                    <w:sz w:val="28"/>
                    <w:szCs w:val="28"/>
                    <w:lang w:eastAsia="ru-RU"/>
                  </w:rPr>
                </w:rPrChange>
              </w:rPr>
              <m:t>n</m:t>
            </m:r>
          </m:sup>
          <m:e>
            <m:sSubSup>
              <m:sSubSupPr>
                <m:ctrlPr>
                  <w:rPr>
                    <w:rFonts w:ascii="Cambria Math" w:hAnsi="Cambria Math"/>
                    <w:i/>
                    <w:color w:val="auto"/>
                    <w:sz w:val="28"/>
                    <w:szCs w:val="28"/>
                    <w:lang w:eastAsia="ru-RU"/>
                    <w:rPrChange w:id="3037" w:author="ASD" w:date="2016-06-09T16:59:00Z">
                      <w:rPr>
                        <w:rFonts w:ascii="Cambria Math" w:hAnsi="Cambria Math"/>
                        <w:i/>
                        <w:color w:val="auto"/>
                        <w:sz w:val="28"/>
                        <w:szCs w:val="28"/>
                        <w:lang w:eastAsia="ru-RU"/>
                      </w:rPr>
                    </w:rPrChange>
                  </w:rPr>
                </m:ctrlPr>
              </m:sSubSupPr>
              <m:e>
                <m:r>
                  <w:rPr>
                    <w:rFonts w:ascii="Cambria Math" w:hAnsi="Cambria Math"/>
                    <w:color w:val="auto"/>
                    <w:sz w:val="28"/>
                    <w:szCs w:val="28"/>
                    <w:lang w:eastAsia="ru-RU"/>
                    <w:rPrChange w:id="3038"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3039" w:author="ASD" w:date="2016-06-09T16:59:00Z">
                      <w:rPr>
                        <w:rFonts w:ascii="Cambria Math" w:hAnsi="Cambria Math"/>
                        <w:color w:val="auto"/>
                        <w:sz w:val="28"/>
                        <w:szCs w:val="28"/>
                        <w:lang w:eastAsia="ru-RU"/>
                      </w:rPr>
                    </w:rPrChange>
                  </w:rPr>
                  <m:t>i</m:t>
                </m:r>
              </m:sub>
              <m:sup>
                <m:r>
                  <w:rPr>
                    <w:rFonts w:ascii="Cambria Math" w:hAnsi="Cambria Math"/>
                    <w:color w:val="auto"/>
                    <w:sz w:val="28"/>
                    <w:szCs w:val="28"/>
                    <w:lang w:eastAsia="ru-RU"/>
                    <w:rPrChange w:id="3040" w:author="ASD" w:date="2016-06-09T16:59:00Z">
                      <w:rPr>
                        <w:rFonts w:ascii="Cambria Math" w:hAnsi="Cambria Math"/>
                        <w:color w:val="auto"/>
                        <w:sz w:val="28"/>
                        <w:szCs w:val="28"/>
                        <w:lang w:eastAsia="ru-RU"/>
                      </w:rPr>
                    </w:rPrChange>
                  </w:rPr>
                  <m:t>2</m:t>
                </m:r>
              </m:sup>
            </m:sSubSup>
            <m:r>
              <w:rPr>
                <w:rFonts w:ascii="Cambria Math" w:hAnsi="Cambria Math"/>
                <w:color w:val="auto"/>
                <w:sz w:val="28"/>
                <w:szCs w:val="28"/>
                <w:lang w:eastAsia="ru-RU"/>
                <w:rPrChange w:id="3041"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Change w:id="3042"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043" w:author="ASD" w:date="2016-06-09T16:59:00Z">
                      <w:rPr>
                        <w:rFonts w:ascii="Cambria Math" w:hAnsi="Cambria Math"/>
                        <w:color w:val="auto"/>
                        <w:sz w:val="28"/>
                        <w:szCs w:val="28"/>
                        <w:lang w:eastAsia="ru-RU"/>
                      </w:rPr>
                    </w:rPrChange>
                  </w:rPr>
                  <m:t>μ</m:t>
                </m:r>
              </m:e>
              <m:sup>
                <m:r>
                  <w:rPr>
                    <w:rFonts w:ascii="Cambria Math" w:hAnsi="Cambria Math"/>
                    <w:color w:val="auto"/>
                    <w:sz w:val="28"/>
                    <w:szCs w:val="28"/>
                    <w:lang w:eastAsia="ru-RU"/>
                    <w:rPrChange w:id="3044" w:author="ASD" w:date="2016-06-09T16:59:00Z">
                      <w:rPr>
                        <w:rFonts w:ascii="Cambria Math" w:hAnsi="Cambria Math"/>
                        <w:color w:val="auto"/>
                        <w:sz w:val="28"/>
                        <w:szCs w:val="28"/>
                        <w:lang w:eastAsia="ru-RU"/>
                      </w:rPr>
                    </w:rPrChange>
                  </w:rPr>
                  <m:t>2</m:t>
                </m:r>
              </m:sup>
            </m:sSup>
          </m:e>
        </m:nary>
        <m:r>
          <w:rPr>
            <w:rFonts w:ascii="Cambria Math" w:hAnsi="Cambria Math"/>
            <w:color w:val="auto"/>
            <w:sz w:val="28"/>
            <w:szCs w:val="28"/>
            <w:lang w:eastAsia="ru-RU"/>
          </w:rPr>
          <m:t xml:space="preserve"> </m:t>
        </m:r>
      </m:oMath>
      <w:r w:rsidR="004E408B" w:rsidRPr="00891248">
        <w:rPr>
          <w:color w:val="auto"/>
          <w:sz w:val="28"/>
          <w:szCs w:val="28"/>
          <w:lang w:eastAsia="ru-RU"/>
          <w:rPrChange w:id="3045" w:author="ASD" w:date="2016-06-09T16:59:00Z">
            <w:rPr>
              <w:color w:val="auto"/>
              <w:sz w:val="28"/>
              <w:szCs w:val="28"/>
              <w:lang w:eastAsia="ru-RU"/>
            </w:rPr>
          </w:rPrChange>
        </w:rPr>
        <w:t xml:space="preserve">                                (3.17)</w:t>
      </w:r>
    </w:p>
    <w:p w:rsidR="004E408B" w:rsidRPr="00891248" w:rsidRDefault="004E408B" w:rsidP="00891248">
      <w:pPr>
        <w:pStyle w:val="a9"/>
        <w:shd w:val="clear" w:color="auto" w:fill="FFFFFF"/>
        <w:spacing w:before="0" w:beforeAutospacing="0" w:after="0" w:afterAutospacing="0" w:line="360" w:lineRule="auto"/>
        <w:ind w:firstLine="630"/>
        <w:rPr>
          <w:color w:val="auto"/>
          <w:sz w:val="28"/>
          <w:szCs w:val="28"/>
          <w:lang w:eastAsia="ru-RU"/>
          <w:rPrChange w:id="3046" w:author="ASD" w:date="2016-06-09T16:59:00Z">
            <w:rPr>
              <w:color w:val="auto"/>
              <w:sz w:val="28"/>
              <w:szCs w:val="28"/>
              <w:lang w:eastAsia="ru-RU"/>
            </w:rPr>
          </w:rPrChange>
        </w:rPr>
      </w:pPr>
      <w:r w:rsidRPr="00891248">
        <w:rPr>
          <w:color w:val="auto"/>
          <w:sz w:val="28"/>
          <w:szCs w:val="28"/>
          <w:lang w:eastAsia="ru-RU"/>
          <w:rPrChange w:id="3047" w:author="ASD" w:date="2016-06-09T16:59:00Z">
            <w:rPr>
              <w:color w:val="auto"/>
              <w:sz w:val="28"/>
              <w:szCs w:val="28"/>
              <w:lang w:eastAsia="ru-RU"/>
            </w:rPr>
          </w:rPrChange>
        </w:rPr>
        <w:t xml:space="preserve">Для того щоб обчислити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048"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3049"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050"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3051"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 xml:space="preserve"> </m:t>
        </m:r>
      </m:oMath>
      <w:r w:rsidRPr="00891248">
        <w:rPr>
          <w:color w:val="auto"/>
          <w:sz w:val="28"/>
          <w:szCs w:val="28"/>
          <w:lang w:eastAsia="ru-RU"/>
          <w:rPrChange w:id="3052" w:author="ASD" w:date="2016-06-09T16:59:00Z">
            <w:rPr>
              <w:color w:val="auto"/>
              <w:sz w:val="28"/>
              <w:szCs w:val="28"/>
              <w:lang w:eastAsia="ru-RU"/>
            </w:rPr>
          </w:rPrChange>
        </w:rPr>
        <w:t xml:space="preserve">за формулою 3.17 для зображення </w:t>
      </w:r>
      <w:r w:rsidR="00CB68DC" w:rsidRPr="00891248">
        <w:rPr>
          <w:color w:val="auto"/>
          <w:sz w:val="28"/>
          <w:szCs w:val="28"/>
          <w:lang w:eastAsia="ru-RU"/>
          <w:rPrChange w:id="3053" w:author="ASD" w:date="2016-06-09T16:59:00Z">
            <w:rPr>
              <w:color w:val="auto"/>
              <w:sz w:val="28"/>
              <w:szCs w:val="28"/>
              <w:lang w:eastAsia="ru-RU"/>
            </w:rPr>
          </w:rPrChange>
        </w:rPr>
        <w:t>під вікна</w:t>
      </w:r>
      <w:r w:rsidRPr="00891248">
        <w:rPr>
          <w:color w:val="auto"/>
          <w:sz w:val="28"/>
          <w:szCs w:val="28"/>
          <w:lang w:eastAsia="ru-RU"/>
          <w:rPrChange w:id="3054" w:author="ASD" w:date="2016-06-09T16:59:00Z">
            <w:rPr>
              <w:color w:val="auto"/>
              <w:sz w:val="28"/>
              <w:szCs w:val="28"/>
              <w:lang w:eastAsia="ru-RU"/>
            </w:rPr>
          </w:rPrChange>
        </w:rPr>
        <w:t xml:space="preserve"> розміром n,</w:t>
      </w:r>
      <w:r w:rsidR="00F66796" w:rsidRPr="00891248">
        <w:rPr>
          <w:color w:val="auto"/>
          <w:sz w:val="28"/>
          <w:szCs w:val="28"/>
          <w:lang w:eastAsia="ru-RU"/>
          <w:rPrChange w:id="3055" w:author="ASD" w:date="2016-06-09T16:59:00Z">
            <w:rPr>
              <w:color w:val="auto"/>
              <w:sz w:val="28"/>
              <w:szCs w:val="28"/>
              <w:lang w:eastAsia="ru-RU"/>
            </w:rPr>
          </w:rPrChange>
        </w:rPr>
        <w:t xml:space="preserve"> необхідно n-пам'яті</w:t>
      </w:r>
      <w:r w:rsidRPr="00891248">
        <w:rPr>
          <w:color w:val="auto"/>
          <w:sz w:val="28"/>
          <w:szCs w:val="28"/>
          <w:lang w:eastAsia="ru-RU"/>
          <w:rPrChange w:id="3056" w:author="ASD" w:date="2016-06-09T16:59:00Z">
            <w:rPr>
              <w:color w:val="auto"/>
              <w:sz w:val="28"/>
              <w:szCs w:val="28"/>
              <w:lang w:eastAsia="ru-RU"/>
            </w:rPr>
          </w:rPrChange>
        </w:rPr>
        <w:t xml:space="preserve">. Користуючись тим, що дві пересічні ділянки зображення частково поділяю одні й ті ж значення пікселів, ми </w:t>
      </w:r>
      <w:r w:rsidR="00CB68DC" w:rsidRPr="00891248">
        <w:rPr>
          <w:color w:val="auto"/>
          <w:sz w:val="28"/>
          <w:szCs w:val="28"/>
          <w:lang w:eastAsia="ru-RU"/>
          <w:rPrChange w:id="3057" w:author="ASD" w:date="2016-06-09T16:59:00Z">
            <w:rPr>
              <w:color w:val="auto"/>
              <w:sz w:val="28"/>
              <w:szCs w:val="28"/>
              <w:lang w:eastAsia="ru-RU"/>
            </w:rPr>
          </w:rPrChange>
        </w:rPr>
        <w:t>продемонструємо</w:t>
      </w:r>
      <w:r w:rsidRPr="00891248">
        <w:rPr>
          <w:color w:val="auto"/>
          <w:sz w:val="28"/>
          <w:szCs w:val="28"/>
          <w:lang w:eastAsia="ru-RU"/>
          <w:rPrChange w:id="3058" w:author="ASD" w:date="2016-06-09T16:59:00Z">
            <w:rPr>
              <w:color w:val="auto"/>
              <w:sz w:val="28"/>
              <w:szCs w:val="28"/>
              <w:lang w:eastAsia="ru-RU"/>
            </w:rPr>
          </w:rPrChange>
        </w:rPr>
        <w:t xml:space="preserve"> спосіб обчислення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059"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3060"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061"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3062" w:author="ASD" w:date="2016-06-09T16:59:00Z">
                  <w:rPr>
                    <w:rFonts w:ascii="Cambria Math" w:hAnsi="Cambria Math"/>
                    <w:i/>
                    <w:color w:val="auto"/>
                    <w:sz w:val="28"/>
                    <w:szCs w:val="28"/>
                    <w:lang w:eastAsia="ru-RU"/>
                  </w:rPr>
                </w:rPrChange>
              </w:rPr>
            </m:ctrlPr>
          </m:sup>
        </m:sSup>
      </m:oMath>
      <w:r w:rsidRPr="00891248">
        <w:rPr>
          <w:color w:val="auto"/>
          <w:sz w:val="28"/>
          <w:szCs w:val="28"/>
          <w:lang w:eastAsia="ru-RU"/>
        </w:rPr>
        <w:t xml:space="preserve"> для зображення, який використовує тільки 8 звернень до пам'яті після перетворення вхідного зображення </w:t>
      </w:r>
      <w:r w:rsidRPr="00891248">
        <w:rPr>
          <w:i/>
          <w:color w:val="auto"/>
          <w:sz w:val="28"/>
          <w:szCs w:val="28"/>
          <w:lang w:eastAsia="ru-RU"/>
          <w:rPrChange w:id="3063" w:author="ASD" w:date="2016-06-09T16:59:00Z">
            <w:rPr>
              <w:i/>
              <w:color w:val="auto"/>
              <w:sz w:val="28"/>
              <w:szCs w:val="28"/>
              <w:lang w:eastAsia="ru-RU"/>
            </w:rPr>
          </w:rPrChange>
        </w:rPr>
        <w:t>I</w:t>
      </w:r>
      <w:r w:rsidRPr="00891248">
        <w:rPr>
          <w:color w:val="auto"/>
          <w:sz w:val="28"/>
          <w:szCs w:val="28"/>
          <w:lang w:eastAsia="ru-RU"/>
          <w:rPrChange w:id="3064" w:author="ASD" w:date="2016-06-09T16:59:00Z">
            <w:rPr>
              <w:color w:val="auto"/>
              <w:sz w:val="28"/>
              <w:szCs w:val="28"/>
              <w:lang w:eastAsia="ru-RU"/>
            </w:rPr>
          </w:rPrChange>
        </w:rPr>
        <w:t xml:space="preserve"> на два інтегральних зображен</w:t>
      </w:r>
      <w:r w:rsidR="00F66796" w:rsidRPr="00891248">
        <w:rPr>
          <w:color w:val="auto"/>
          <w:sz w:val="28"/>
          <w:szCs w:val="28"/>
          <w:lang w:eastAsia="ru-RU"/>
          <w:rPrChange w:id="3065" w:author="ASD" w:date="2016-06-09T16:59:00Z">
            <w:rPr>
              <w:color w:val="auto"/>
              <w:sz w:val="28"/>
              <w:szCs w:val="28"/>
              <w:lang w:eastAsia="ru-RU"/>
            </w:rPr>
          </w:rPrChange>
        </w:rPr>
        <w:t>ня</w:t>
      </w:r>
      <w:r w:rsidRPr="00891248">
        <w:rPr>
          <w:color w:val="auto"/>
          <w:sz w:val="28"/>
          <w:szCs w:val="28"/>
          <w:lang w:eastAsia="ru-RU"/>
          <w:rPrChange w:id="3066" w:author="ASD" w:date="2016-06-09T16:59:00Z">
            <w:rPr>
              <w:color w:val="auto"/>
              <w:sz w:val="28"/>
              <w:szCs w:val="28"/>
              <w:lang w:eastAsia="ru-RU"/>
            </w:rPr>
          </w:rPrChange>
        </w:rPr>
        <w:t xml:space="preserve">. </w:t>
      </w:r>
      <w:r w:rsidR="00F66796" w:rsidRPr="00891248">
        <w:rPr>
          <w:color w:val="auto"/>
          <w:sz w:val="28"/>
          <w:szCs w:val="28"/>
          <w:lang w:eastAsia="ru-RU"/>
          <w:rPrChange w:id="3067" w:author="ASD" w:date="2016-06-09T16:59:00Z">
            <w:rPr>
              <w:color w:val="auto"/>
              <w:sz w:val="28"/>
              <w:szCs w:val="28"/>
              <w:lang w:eastAsia="ru-RU"/>
            </w:rPr>
          </w:rPrChange>
        </w:rPr>
        <w:t>Інтегральне</w:t>
      </w:r>
      <w:r w:rsidRPr="00891248">
        <w:rPr>
          <w:color w:val="auto"/>
          <w:sz w:val="28"/>
          <w:szCs w:val="28"/>
          <w:lang w:eastAsia="ru-RU"/>
          <w:rPrChange w:id="3068" w:author="ASD" w:date="2016-06-09T16:59:00Z">
            <w:rPr>
              <w:color w:val="auto"/>
              <w:sz w:val="28"/>
              <w:szCs w:val="28"/>
              <w:lang w:eastAsia="ru-RU"/>
            </w:rPr>
          </w:rPrChange>
        </w:rPr>
        <w:t xml:space="preserve"> зображення</w:t>
      </w:r>
      <w:r w:rsidR="00F66796" w:rsidRPr="00891248">
        <w:rPr>
          <w:color w:val="auto"/>
          <w:sz w:val="28"/>
          <w:szCs w:val="28"/>
          <w:lang w:eastAsia="ru-RU"/>
          <w:rPrChange w:id="3069" w:author="ASD" w:date="2016-06-09T16:59:00Z">
            <w:rPr>
              <w:color w:val="auto"/>
              <w:sz w:val="28"/>
              <w:szCs w:val="28"/>
              <w:lang w:eastAsia="ru-RU"/>
            </w:rPr>
          </w:rPrChange>
        </w:rPr>
        <w:t xml:space="preserve"> </w:t>
      </w:r>
      <m:oMath>
        <m:r>
          <w:rPr>
            <w:rFonts w:ascii="Cambria Math" w:hAnsi="Cambria Math"/>
            <w:color w:val="auto"/>
            <w:sz w:val="28"/>
            <w:szCs w:val="28"/>
            <w:lang w:eastAsia="ru-RU"/>
            <w:rPrChange w:id="3070"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00F66796" w:rsidRPr="00891248">
        <w:rPr>
          <w:color w:val="auto"/>
          <w:sz w:val="28"/>
          <w:szCs w:val="28"/>
          <w:lang w:eastAsia="ru-RU"/>
          <w:rPrChange w:id="3071" w:author="ASD" w:date="2016-06-09T16:59:00Z">
            <w:rPr>
              <w:color w:val="auto"/>
              <w:sz w:val="28"/>
              <w:szCs w:val="28"/>
              <w:lang w:eastAsia="ru-RU"/>
            </w:rPr>
          </w:rPrChange>
        </w:rPr>
        <w:t xml:space="preserve"> </w:t>
      </w:r>
      <w:r w:rsidRPr="00891248">
        <w:rPr>
          <w:color w:val="auto"/>
          <w:sz w:val="28"/>
          <w:szCs w:val="28"/>
          <w:lang w:eastAsia="ru-RU"/>
          <w:rPrChange w:id="3072" w:author="ASD" w:date="2016-06-09T16:59:00Z">
            <w:rPr>
              <w:color w:val="auto"/>
              <w:sz w:val="28"/>
              <w:szCs w:val="28"/>
              <w:lang w:eastAsia="ru-RU"/>
            </w:rPr>
          </w:rPrChange>
        </w:rPr>
        <w:t xml:space="preserve">має такий же розмір, як я </w:t>
      </w:r>
      <w:r w:rsidR="00F66796" w:rsidRPr="00891248">
        <w:rPr>
          <w:i/>
          <w:color w:val="auto"/>
          <w:sz w:val="28"/>
          <w:szCs w:val="28"/>
          <w:lang w:eastAsia="ru-RU"/>
          <w:rPrChange w:id="3073" w:author="ASD" w:date="2016-06-09T16:59:00Z">
            <w:rPr>
              <w:i/>
              <w:color w:val="auto"/>
              <w:sz w:val="28"/>
              <w:szCs w:val="28"/>
              <w:lang w:eastAsia="ru-RU"/>
            </w:rPr>
          </w:rPrChange>
        </w:rPr>
        <w:t>І</w:t>
      </w:r>
      <w:r w:rsidR="00F66796" w:rsidRPr="00891248">
        <w:rPr>
          <w:i/>
          <w:color w:val="auto"/>
          <w:sz w:val="28"/>
          <w:szCs w:val="28"/>
          <w:lang w:eastAsia="ru-RU"/>
          <w:rPrChange w:id="3074" w:author="ASD" w:date="2016-06-09T16:59:00Z">
            <w:rPr>
              <w:i/>
              <w:color w:val="auto"/>
              <w:sz w:val="28"/>
              <w:szCs w:val="28"/>
              <w:lang w:val="ru-RU" w:eastAsia="ru-RU"/>
            </w:rPr>
          </w:rPrChange>
        </w:rPr>
        <w:t xml:space="preserve"> </w:t>
      </w:r>
      <w:r w:rsidR="00F66796" w:rsidRPr="00891248">
        <w:rPr>
          <w:color w:val="auto"/>
          <w:sz w:val="28"/>
          <w:szCs w:val="28"/>
          <w:lang w:eastAsia="ru-RU"/>
        </w:rPr>
        <w:t>і</w:t>
      </w:r>
      <w:r w:rsidRPr="00891248">
        <w:rPr>
          <w:color w:val="auto"/>
          <w:sz w:val="28"/>
          <w:szCs w:val="28"/>
          <w:lang w:eastAsia="ru-RU"/>
          <w:rPrChange w:id="3075" w:author="ASD" w:date="2016-06-09T16:59:00Z">
            <w:rPr>
              <w:color w:val="auto"/>
              <w:sz w:val="28"/>
              <w:szCs w:val="28"/>
              <w:lang w:eastAsia="ru-RU"/>
            </w:rPr>
          </w:rPrChange>
        </w:rPr>
        <w:t xml:space="preserve"> містить </w:t>
      </w:r>
      <w:r w:rsidR="00F66796" w:rsidRPr="00891248">
        <w:rPr>
          <w:color w:val="auto"/>
          <w:sz w:val="28"/>
          <w:szCs w:val="28"/>
          <w:lang w:eastAsia="ru-RU"/>
          <w:rPrChange w:id="3076" w:author="ASD" w:date="2016-06-09T16:59:00Z">
            <w:rPr>
              <w:color w:val="auto"/>
              <w:sz w:val="28"/>
              <w:szCs w:val="28"/>
              <w:lang w:eastAsia="ru-RU"/>
            </w:rPr>
          </w:rPrChange>
        </w:rPr>
        <w:t>в місці</w:t>
      </w:r>
      <w:r w:rsidRPr="00891248">
        <w:rPr>
          <w:color w:val="auto"/>
          <w:sz w:val="28"/>
          <w:szCs w:val="28"/>
          <w:lang w:eastAsia="ru-RU"/>
          <w:rPrChange w:id="3077" w:author="ASD" w:date="2016-06-09T16:59:00Z">
            <w:rPr>
              <w:color w:val="auto"/>
              <w:sz w:val="28"/>
              <w:szCs w:val="28"/>
              <w:lang w:eastAsia="ru-RU"/>
            </w:rPr>
          </w:rPrChange>
        </w:rPr>
        <w:t xml:space="preserve"> (х, у) суму всіх значень пікселів між точк</w:t>
      </w:r>
      <w:r w:rsidR="00F66796" w:rsidRPr="00891248">
        <w:rPr>
          <w:color w:val="auto"/>
          <w:sz w:val="28"/>
          <w:szCs w:val="28"/>
          <w:lang w:eastAsia="ru-RU"/>
          <w:rPrChange w:id="3078" w:author="ASD" w:date="2016-06-09T16:59:00Z">
            <w:rPr>
              <w:color w:val="auto"/>
              <w:sz w:val="28"/>
              <w:szCs w:val="28"/>
              <w:lang w:eastAsia="ru-RU"/>
            </w:rPr>
          </w:rPrChange>
        </w:rPr>
        <w:t>ами</w:t>
      </w:r>
      <w:r w:rsidRPr="00891248">
        <w:rPr>
          <w:color w:val="auto"/>
          <w:sz w:val="28"/>
          <w:szCs w:val="28"/>
          <w:lang w:eastAsia="ru-RU"/>
          <w:rPrChange w:id="3079" w:author="ASD" w:date="2016-06-09T16:59:00Z">
            <w:rPr>
              <w:color w:val="auto"/>
              <w:sz w:val="28"/>
              <w:szCs w:val="28"/>
              <w:lang w:eastAsia="ru-RU"/>
            </w:rPr>
          </w:rPrChange>
        </w:rPr>
        <w:t xml:space="preserve"> (1,1) і (х, у). Це може бути сформульована як</w:t>
      </w:r>
      <w:r w:rsidR="00F66796" w:rsidRPr="00891248">
        <w:rPr>
          <w:color w:val="auto"/>
          <w:sz w:val="28"/>
          <w:szCs w:val="28"/>
          <w:lang w:eastAsia="ru-RU"/>
          <w:rPrChange w:id="3080" w:author="ASD" w:date="2016-06-09T16:59:00Z">
            <w:rPr>
              <w:color w:val="auto"/>
              <w:sz w:val="28"/>
              <w:szCs w:val="28"/>
              <w:lang w:eastAsia="ru-RU"/>
            </w:rPr>
          </w:rPrChange>
        </w:rPr>
        <w:t>:</w:t>
      </w:r>
    </w:p>
    <w:p w:rsidR="004E408B"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Change w:id="3081" w:author="ASD" w:date="2016-06-09T16:59:00Z">
            <w:rPr>
              <w:color w:val="auto"/>
              <w:sz w:val="28"/>
              <w:szCs w:val="28"/>
              <w:lang w:eastAsia="ru-RU"/>
            </w:rPr>
          </w:rPrChange>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082"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3083"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084"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085"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Change w:id="3086"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087" w:author="ASD" w:date="2016-06-09T16:59:00Z">
                      <w:rPr>
                        <w:rFonts w:ascii="Cambria Math" w:hAnsi="Cambria Math"/>
                        <w:color w:val="auto"/>
                        <w:sz w:val="28"/>
                        <w:szCs w:val="28"/>
                        <w:lang w:eastAsia="ru-RU"/>
                      </w:rPr>
                    </w:rPrChange>
                  </w:rPr>
                  <m:t>x</m:t>
                </m:r>
              </m:e>
              <m:sup>
                <m:r>
                  <w:rPr>
                    <w:rFonts w:ascii="Cambria Math" w:hAnsi="Cambria Math"/>
                    <w:color w:val="auto"/>
                    <w:sz w:val="28"/>
                    <w:szCs w:val="28"/>
                    <w:lang w:eastAsia="ru-RU"/>
                    <w:rPrChange w:id="3088"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089" w:author="ASD" w:date="2016-06-09T16:59:00Z">
                  <w:rPr>
                    <w:rFonts w:ascii="Cambria Math" w:hAnsi="Cambria Math"/>
                    <w:color w:val="auto"/>
                    <w:sz w:val="28"/>
                    <w:szCs w:val="28"/>
                    <w:lang w:eastAsia="ru-RU"/>
                  </w:rPr>
                </w:rPrChange>
              </w:rPr>
              <m:t xml:space="preserve">≤x,   </m:t>
            </m:r>
            <m:sSup>
              <m:sSupPr>
                <m:ctrlPr>
                  <w:rPr>
                    <w:rFonts w:ascii="Cambria Math" w:hAnsi="Cambria Math"/>
                    <w:i/>
                    <w:color w:val="auto"/>
                    <w:sz w:val="28"/>
                    <w:szCs w:val="28"/>
                    <w:lang w:eastAsia="ru-RU"/>
                    <w:rPrChange w:id="3090"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091"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3092"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093"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094"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095"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096" w:author="ASD" w:date="2016-06-09T16:59:00Z">
                  <w:rPr>
                    <w:rFonts w:ascii="Cambria Math" w:hAnsi="Cambria Math"/>
                    <w:i/>
                    <w:color w:val="auto"/>
                    <w:sz w:val="28"/>
                    <w:szCs w:val="28"/>
                    <w:lang w:eastAsia="ru-RU"/>
                  </w:rPr>
                </w:rPrChange>
              </w:rPr>
            </m:ctrlPr>
          </m:sup>
          <m:e>
            <m:sSubSup>
              <m:sSubSupPr>
                <m:ctrlPr>
                  <w:rPr>
                    <w:rFonts w:ascii="Cambria Math" w:hAnsi="Cambria Math"/>
                    <w:i/>
                    <w:color w:val="auto"/>
                    <w:sz w:val="28"/>
                    <w:szCs w:val="28"/>
                    <w:lang w:eastAsia="ru-RU"/>
                    <w:rPrChange w:id="3097" w:author="ASD" w:date="2016-06-09T16:59:00Z">
                      <w:rPr>
                        <w:rFonts w:ascii="Cambria Math" w:hAnsi="Cambria Math"/>
                        <w:i/>
                        <w:color w:val="auto"/>
                        <w:sz w:val="28"/>
                        <w:szCs w:val="28"/>
                        <w:lang w:eastAsia="ru-RU"/>
                      </w:rPr>
                    </w:rPrChange>
                  </w:rPr>
                </m:ctrlPr>
              </m:sSubSupPr>
              <m:e>
                <m:r>
                  <w:rPr>
                    <w:rFonts w:ascii="Cambria Math" w:hAnsi="Cambria Math"/>
                    <w:color w:val="auto"/>
                    <w:sz w:val="28"/>
                    <w:szCs w:val="28"/>
                    <w:lang w:eastAsia="ru-RU"/>
                    <w:rPrChange w:id="3098"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3099"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3100" w:author="ASD" w:date="2016-06-09T16:59:00Z">
                      <w:rPr>
                        <w:rFonts w:ascii="Cambria Math" w:hAnsi="Cambria Math"/>
                        <w:color w:val="auto"/>
                        <w:sz w:val="28"/>
                        <w:szCs w:val="28"/>
                        <w:lang w:eastAsia="ru-RU"/>
                      </w:rPr>
                    </w:rPrChange>
                  </w:rPr>
                  <m:t>'</m:t>
                </m:r>
              </m:sup>
            </m:sSubSup>
            <m:r>
              <w:rPr>
                <w:rFonts w:ascii="Cambria Math" w:hAnsi="Cambria Math"/>
                <w:color w:val="auto"/>
                <w:sz w:val="28"/>
                <w:szCs w:val="28"/>
                <w:lang w:eastAsia="ru-RU"/>
                <w:rPrChange w:id="3101"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Change w:id="3102"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103"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3104"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105"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106" w:author="ASD" w:date="2016-06-09T16:59:00Z">
                  <w:rPr>
                    <w:rFonts w:ascii="Cambria Math" w:hAnsi="Cambria Math"/>
                    <w:i/>
                    <w:color w:val="auto"/>
                    <w:sz w:val="28"/>
                    <w:szCs w:val="28"/>
                    <w:lang w:eastAsia="ru-RU"/>
                  </w:rPr>
                </w:rPrChange>
              </w:rPr>
            </m:ctrlPr>
          </m:e>
        </m:nary>
      </m:oMath>
      <w:r w:rsidR="004E408B" w:rsidRPr="00891248">
        <w:rPr>
          <w:color w:val="auto"/>
          <w:sz w:val="28"/>
          <w:szCs w:val="28"/>
          <w:lang w:eastAsia="ru-RU"/>
        </w:rPr>
        <w:t>,                                (3.18)</w:t>
      </w:r>
    </w:p>
    <w:p w:rsidR="00F66796" w:rsidRPr="00891248" w:rsidRDefault="00F66796" w:rsidP="00891248">
      <w:pPr>
        <w:pStyle w:val="a9"/>
        <w:shd w:val="clear" w:color="auto" w:fill="FFFFFF"/>
        <w:spacing w:before="0" w:beforeAutospacing="0" w:after="0" w:afterAutospacing="0" w:line="360" w:lineRule="auto"/>
        <w:ind w:firstLine="2970"/>
        <w:jc w:val="left"/>
        <w:rPr>
          <w:color w:val="auto"/>
          <w:sz w:val="28"/>
          <w:szCs w:val="28"/>
          <w:lang w:eastAsia="ru-RU"/>
          <w:rPrChange w:id="3107" w:author="ASD" w:date="2016-06-09T16:59:00Z">
            <w:rPr>
              <w:color w:val="auto"/>
              <w:sz w:val="28"/>
              <w:szCs w:val="28"/>
              <w:lang w:val="ru-RU" w:eastAsia="ru-RU"/>
            </w:rPr>
          </w:rPrChange>
        </w:rPr>
      </w:pPr>
      <w:r w:rsidRPr="00891248">
        <w:rPr>
          <w:color w:val="auto"/>
          <w:sz w:val="28"/>
          <w:szCs w:val="28"/>
          <w:lang w:eastAsia="ru-RU"/>
          <w:rPrChange w:id="3108" w:author="ASD" w:date="2016-06-09T16:59:00Z">
            <w:rPr>
              <w:color w:val="auto"/>
              <w:sz w:val="28"/>
              <w:szCs w:val="28"/>
              <w:lang w:eastAsia="ru-RU"/>
            </w:rPr>
          </w:rPrChange>
        </w:rPr>
        <w:t>де</w:t>
      </w:r>
      <w:r w:rsidR="007811AE" w:rsidRPr="00891248">
        <w:rPr>
          <w:color w:val="auto"/>
          <w:sz w:val="28"/>
          <w:szCs w:val="28"/>
          <w:lang w:eastAsia="ru-RU"/>
          <w:rPrChange w:id="3109" w:author="ASD" w:date="2016-06-09T16:59:00Z">
            <w:rPr>
              <w:color w:val="auto"/>
              <w:sz w:val="28"/>
              <w:szCs w:val="28"/>
              <w:lang w:eastAsia="ru-RU"/>
            </w:rPr>
          </w:rPrChange>
        </w:rPr>
        <w:tab/>
      </w:r>
      <w:r w:rsidRPr="00891248">
        <w:rPr>
          <w:color w:val="auto"/>
          <w:sz w:val="28"/>
          <w:szCs w:val="28"/>
          <w:lang w:eastAsia="ru-RU"/>
          <w:rPrChange w:id="3110" w:author="ASD" w:date="2016-06-09T16:59:00Z">
            <w:rPr>
              <w:color w:val="auto"/>
              <w:sz w:val="28"/>
              <w:szCs w:val="28"/>
              <w:lang w:val="en-US" w:eastAsia="ru-RU"/>
            </w:rPr>
          </w:rPrChange>
        </w:rPr>
        <w:t>x</w:t>
      </w:r>
      <w:r w:rsidRPr="00891248">
        <w:rPr>
          <w:color w:val="auto"/>
          <w:sz w:val="28"/>
          <w:szCs w:val="28"/>
          <w:lang w:eastAsia="ru-RU"/>
          <w:rPrChange w:id="3111" w:author="ASD" w:date="2016-06-09T16:59:00Z">
            <w:rPr>
              <w:color w:val="auto"/>
              <w:sz w:val="28"/>
              <w:szCs w:val="28"/>
              <w:lang w:val="ru-RU" w:eastAsia="ru-RU"/>
            </w:rPr>
          </w:rPrChange>
        </w:rPr>
        <w:t xml:space="preserve">, </w:t>
      </w:r>
      <w:r w:rsidRPr="00891248">
        <w:rPr>
          <w:color w:val="auto"/>
          <w:sz w:val="28"/>
          <w:szCs w:val="28"/>
          <w:lang w:eastAsia="ru-RU"/>
          <w:rPrChange w:id="3112" w:author="ASD" w:date="2016-06-09T16:59:00Z">
            <w:rPr>
              <w:color w:val="auto"/>
              <w:sz w:val="28"/>
              <w:szCs w:val="28"/>
              <w:lang w:val="en-US" w:eastAsia="ru-RU"/>
            </w:rPr>
          </w:rPrChange>
        </w:rPr>
        <w:t>y</w:t>
      </w:r>
      <w:r w:rsidRPr="00891248">
        <w:rPr>
          <w:color w:val="auto"/>
          <w:sz w:val="28"/>
          <w:szCs w:val="28"/>
          <w:lang w:eastAsia="ru-RU"/>
        </w:rPr>
        <w:t xml:space="preserve"> –</w:t>
      </w:r>
      <w:r w:rsidRPr="00891248">
        <w:rPr>
          <w:color w:val="auto"/>
          <w:sz w:val="28"/>
          <w:szCs w:val="28"/>
          <w:lang w:eastAsia="ru-RU"/>
          <w:rPrChange w:id="3113" w:author="ASD" w:date="2016-06-09T16:59:00Z">
            <w:rPr>
              <w:color w:val="auto"/>
              <w:sz w:val="28"/>
              <w:szCs w:val="28"/>
              <w:lang w:eastAsia="ru-RU"/>
            </w:rPr>
          </w:rPrChange>
        </w:rPr>
        <w:t xml:space="preserve"> координати на зображені </w:t>
      </w:r>
      <w:r w:rsidRPr="00891248">
        <w:rPr>
          <w:i/>
          <w:color w:val="auto"/>
          <w:sz w:val="28"/>
          <w:szCs w:val="28"/>
          <w:lang w:eastAsia="ru-RU"/>
          <w:rPrChange w:id="3114" w:author="ASD" w:date="2016-06-09T16:59:00Z">
            <w:rPr>
              <w:i/>
              <w:color w:val="auto"/>
              <w:sz w:val="28"/>
              <w:szCs w:val="28"/>
              <w:lang w:eastAsia="ru-RU"/>
            </w:rPr>
          </w:rPrChange>
        </w:rPr>
        <w:t>І</w:t>
      </w:r>
      <w:r w:rsidRPr="00891248">
        <w:rPr>
          <w:color w:val="auto"/>
          <w:sz w:val="28"/>
          <w:szCs w:val="28"/>
          <w:lang w:eastAsia="ru-RU"/>
          <w:rPrChange w:id="3115" w:author="ASD" w:date="2016-06-09T16:59:00Z">
            <w:rPr>
              <w:color w:val="auto"/>
              <w:sz w:val="28"/>
              <w:szCs w:val="28"/>
              <w:lang w:val="ru-RU" w:eastAsia="ru-RU"/>
            </w:rPr>
          </w:rPrChange>
        </w:rPr>
        <w:t>;</w:t>
      </w:r>
    </w:p>
    <w:p w:rsidR="00F66796" w:rsidRPr="00891248" w:rsidRDefault="00F66796" w:rsidP="00891248">
      <w:pPr>
        <w:pStyle w:val="a9"/>
        <w:shd w:val="clear" w:color="auto" w:fill="FFFFFF"/>
        <w:spacing w:before="0" w:beforeAutospacing="0" w:after="0" w:afterAutospacing="0" w:line="360" w:lineRule="auto"/>
        <w:ind w:firstLine="2970"/>
        <w:jc w:val="left"/>
        <w:rPr>
          <w:color w:val="auto"/>
          <w:sz w:val="28"/>
          <w:szCs w:val="28"/>
          <w:lang w:eastAsia="ru-RU"/>
        </w:rPr>
      </w:pPr>
      <w:r w:rsidRPr="00891248">
        <w:rPr>
          <w:color w:val="auto"/>
          <w:sz w:val="28"/>
          <w:szCs w:val="28"/>
          <w:lang w:eastAsia="ru-RU"/>
          <w:rPrChange w:id="3116" w:author="ASD" w:date="2016-06-09T16:59:00Z">
            <w:rPr>
              <w:color w:val="auto"/>
              <w:sz w:val="28"/>
              <w:szCs w:val="28"/>
              <w:lang w:val="ru-RU" w:eastAsia="ru-RU"/>
            </w:rPr>
          </w:rPrChange>
        </w:rPr>
        <w:tab/>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117"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3118"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119"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120"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 xml:space="preserve">, </m:t>
        </m:r>
        <m:r>
          <w:rPr>
            <w:rFonts w:ascii="Cambria Math" w:hAnsi="Cambria Math"/>
            <w:color w:val="auto"/>
            <w:sz w:val="28"/>
            <w:szCs w:val="28"/>
            <w:lang w:eastAsia="ru-RU"/>
            <w:rPrChange w:id="3121" w:author="ASD" w:date="2016-06-09T16:59:00Z">
              <w:rPr>
                <w:rFonts w:ascii="Cambria Math" w:hAnsi="Cambria Math"/>
                <w:color w:val="auto"/>
                <w:sz w:val="28"/>
                <w:szCs w:val="28"/>
                <w:lang w:eastAsia="ru-RU"/>
              </w:rPr>
            </w:rPrChange>
          </w:rPr>
          <m:t>y'</m:t>
        </m:r>
      </m:oMath>
      <w:r w:rsidRPr="00891248">
        <w:rPr>
          <w:color w:val="auto"/>
          <w:sz w:val="28"/>
          <w:szCs w:val="28"/>
          <w:lang w:eastAsia="ru-RU"/>
          <w:rPrChange w:id="3122" w:author="ASD" w:date="2016-06-09T16:59:00Z">
            <w:rPr>
              <w:color w:val="auto"/>
              <w:sz w:val="28"/>
              <w:szCs w:val="28"/>
              <w:lang w:eastAsia="ru-RU"/>
            </w:rPr>
          </w:rPrChange>
        </w:rPr>
        <w:t xml:space="preserve">– координати на зображені </w:t>
      </w:r>
      <m:oMath>
        <m:r>
          <w:rPr>
            <w:rFonts w:ascii="Cambria Math" w:hAnsi="Cambria Math"/>
            <w:color w:val="auto"/>
            <w:sz w:val="28"/>
            <w:szCs w:val="28"/>
            <w:lang w:eastAsia="ru-RU"/>
            <w:rPrChange w:id="3123"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Pr="00891248">
        <w:rPr>
          <w:color w:val="auto"/>
          <w:sz w:val="28"/>
          <w:szCs w:val="28"/>
          <w:lang w:eastAsia="ru-RU"/>
          <w:rPrChange w:id="3124" w:author="ASD" w:date="2016-06-09T16:59:00Z">
            <w:rPr>
              <w:color w:val="auto"/>
              <w:sz w:val="28"/>
              <w:szCs w:val="28"/>
              <w:lang w:val="ru-RU" w:eastAsia="ru-RU"/>
            </w:rPr>
          </w:rPrChange>
        </w:rPr>
        <w:t>.</w:t>
      </w:r>
    </w:p>
    <w:p w:rsidR="00992E20" w:rsidRPr="00891248" w:rsidRDefault="000C56C8" w:rsidP="00891248">
      <w:pPr>
        <w:pStyle w:val="a9"/>
        <w:shd w:val="clear" w:color="auto" w:fill="FFFFFF"/>
        <w:spacing w:before="0" w:beforeAutospacing="0" w:after="0" w:afterAutospacing="0" w:line="360" w:lineRule="auto"/>
        <w:ind w:firstLine="630"/>
        <w:rPr>
          <w:color w:val="auto"/>
          <w:sz w:val="28"/>
          <w:szCs w:val="28"/>
          <w:lang w:eastAsia="ru-RU"/>
          <w:rPrChange w:id="3125" w:author="ASD" w:date="2016-06-09T16:59:00Z">
            <w:rPr>
              <w:color w:val="auto"/>
              <w:sz w:val="28"/>
              <w:szCs w:val="28"/>
              <w:lang w:eastAsia="ru-RU"/>
            </w:rPr>
          </w:rPrChange>
        </w:rPr>
      </w:pPr>
      <w:r w:rsidRPr="00891248">
        <w:rPr>
          <w:color w:val="auto"/>
          <w:sz w:val="28"/>
          <w:szCs w:val="28"/>
          <w:lang w:eastAsia="ru-RU"/>
          <w:rPrChange w:id="3126" w:author="ASD" w:date="2016-06-09T16:59:00Z">
            <w:rPr>
              <w:color w:val="auto"/>
              <w:sz w:val="28"/>
              <w:szCs w:val="28"/>
              <w:lang w:eastAsia="ru-RU"/>
            </w:rPr>
          </w:rPrChange>
        </w:rPr>
        <w:t xml:space="preserve">Інтегральне зображення </w:t>
      </w:r>
      <w:r w:rsidR="00992E20" w:rsidRPr="00891248">
        <w:rPr>
          <w:color w:val="auto"/>
          <w:sz w:val="28"/>
          <w:szCs w:val="28"/>
          <w:lang w:eastAsia="ru-RU"/>
          <w:rPrChange w:id="3127" w:author="ASD" w:date="2016-06-09T16:59:00Z">
            <w:rPr>
              <w:color w:val="auto"/>
              <w:sz w:val="28"/>
              <w:szCs w:val="28"/>
              <w:lang w:eastAsia="ru-RU"/>
            </w:rPr>
          </w:rPrChange>
        </w:rPr>
        <w:t>обчислю</w:t>
      </w:r>
      <w:r w:rsidRPr="00891248">
        <w:rPr>
          <w:color w:val="auto"/>
          <w:sz w:val="28"/>
          <w:szCs w:val="28"/>
          <w:lang w:eastAsia="ru-RU"/>
          <w:rPrChange w:id="3128" w:author="ASD" w:date="2016-06-09T16:59:00Z">
            <w:rPr>
              <w:color w:val="auto"/>
              <w:sz w:val="28"/>
              <w:szCs w:val="28"/>
              <w:lang w:eastAsia="ru-RU"/>
            </w:rPr>
          </w:rPrChange>
        </w:rPr>
        <w:t>ється за один прохід</w:t>
      </w:r>
      <w:r w:rsidR="00992E20" w:rsidRPr="00891248">
        <w:rPr>
          <w:color w:val="auto"/>
          <w:sz w:val="28"/>
          <w:szCs w:val="28"/>
          <w:lang w:eastAsia="ru-RU"/>
          <w:rPrChange w:id="3129" w:author="ASD" w:date="2016-06-09T16:59:00Z">
            <w:rPr>
              <w:color w:val="auto"/>
              <w:sz w:val="28"/>
              <w:szCs w:val="28"/>
              <w:lang w:eastAsia="ru-RU"/>
            </w:rPr>
          </w:rPrChange>
        </w:rPr>
        <w:t xml:space="preserve">, використовуючи той факт, що я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30" w:author="ASD" w:date="2016-06-09T16:59:00Z">
                  <w:rPr>
                    <w:rFonts w:ascii="Cambria Math" w:hAnsi="Cambria Math"/>
                    <w:color w:val="auto"/>
                    <w:sz w:val="28"/>
                    <w:szCs w:val="28"/>
                    <w:lang w:eastAsia="ru-RU"/>
                  </w:rPr>
                </w:rPrChange>
              </w:rPr>
              <m:t>I(x</m:t>
            </m:r>
            <m:ctrlPr>
              <w:rPr>
                <w:rFonts w:ascii="Cambria Math" w:hAnsi="Cambria Math"/>
                <w:i/>
                <w:color w:val="auto"/>
                <w:sz w:val="28"/>
                <w:szCs w:val="28"/>
                <w:lang w:eastAsia="ru-RU"/>
                <w:rPrChange w:id="3131"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32"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33"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34"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135"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136"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137"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138"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139"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oMath>
      <w:r w:rsidR="00992E20" w:rsidRPr="00891248">
        <w:rPr>
          <w:color w:val="auto"/>
          <w:sz w:val="28"/>
          <w:szCs w:val="28"/>
          <w:lang w:eastAsia="ru-RU"/>
          <w:rPrChange w:id="3140" w:author="ASD" w:date="2016-06-09T16:59:00Z">
            <w:rPr>
              <w:color w:val="auto"/>
              <w:sz w:val="28"/>
              <w:szCs w:val="28"/>
              <w:lang w:eastAsia="ru-RU"/>
            </w:rPr>
          </w:rPrChange>
        </w:rPr>
        <w:t xml:space="preserve"> можна розкласти на</w:t>
      </w:r>
      <w:r w:rsidRPr="00891248">
        <w:rPr>
          <w:color w:val="auto"/>
          <w:sz w:val="28"/>
          <w:szCs w:val="28"/>
          <w:lang w:eastAsia="ru-RU"/>
          <w:rPrChange w:id="3141" w:author="ASD" w:date="2016-06-09T16:59:00Z">
            <w:rPr>
              <w:color w:val="auto"/>
              <w:sz w:val="28"/>
              <w:szCs w:val="28"/>
              <w:lang w:eastAsia="ru-RU"/>
            </w:rPr>
          </w:rPrChange>
        </w:rPr>
        <w:t>:</w:t>
      </w:r>
    </w:p>
    <w:p w:rsidR="00992E20" w:rsidRPr="00891248" w:rsidRDefault="005538D1" w:rsidP="00891248">
      <w:pPr>
        <w:pStyle w:val="a9"/>
        <w:shd w:val="clear" w:color="auto" w:fill="FFFFFF"/>
        <w:spacing w:before="0" w:beforeAutospacing="0" w:after="0" w:afterAutospacing="0" w:line="360" w:lineRule="auto"/>
        <w:ind w:firstLine="630"/>
        <w:jc w:val="right"/>
        <w:rPr>
          <w:color w:val="auto"/>
          <w:sz w:val="28"/>
          <w:szCs w:val="28"/>
          <w:lang w:eastAsia="ru-RU"/>
          <w:rPrChange w:id="3142" w:author="ASD" w:date="2016-06-09T16:59:00Z">
            <w:rPr>
              <w:color w:val="auto"/>
              <w:sz w:val="28"/>
              <w:szCs w:val="28"/>
              <w:lang w:eastAsia="ru-RU"/>
            </w:rPr>
          </w:rPrChange>
        </w:rPr>
      </w:pP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43" w:author="ASD" w:date="2016-06-09T16:59:00Z">
                  <w:rPr>
                    <w:rFonts w:ascii="Cambria Math" w:hAnsi="Cambria Math"/>
                    <w:color w:val="auto"/>
                    <w:sz w:val="28"/>
                    <w:szCs w:val="28"/>
                    <w:lang w:eastAsia="ru-RU"/>
                  </w:rPr>
                </w:rPrChange>
              </w:rPr>
              <m:t>I'(x</m:t>
            </m:r>
            <m:ctrlPr>
              <w:rPr>
                <w:rFonts w:ascii="Cambria Math" w:hAnsi="Cambria Math"/>
                <w:i/>
                <w:color w:val="auto"/>
                <w:sz w:val="28"/>
                <w:szCs w:val="28"/>
                <w:lang w:eastAsia="ru-RU"/>
                <w:rPrChange w:id="3144"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45"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46"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47"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48"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149"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150"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151"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52"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53"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3154"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55"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56"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57"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58"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x</m:t>
        </m:r>
        <m:r>
          <w:rPr>
            <w:rFonts w:ascii="Cambria Math" w:hAnsi="Cambria Math"/>
            <w:color w:val="auto"/>
            <w:sz w:val="28"/>
            <w:szCs w:val="28"/>
            <w:lang w:eastAsia="ru-RU"/>
            <w:rPrChange w:id="3159" w:author="ASD" w:date="2016-06-09T16:59:00Z">
              <w:rPr>
                <w:rFonts w:ascii="Cambria Math" w:hAnsi="Cambria Math"/>
                <w:color w:val="auto"/>
                <w:sz w:val="28"/>
                <w:szCs w:val="28"/>
                <w:lang w:eastAsia="ru-RU"/>
              </w:rPr>
            </w:rPrChange>
          </w:rPr>
          <m:t>,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60" w:author="ASD" w:date="2016-06-09T16:59:00Z">
                  <w:rPr>
                    <w:rFonts w:ascii="Cambria Math" w:hAnsi="Cambria Math"/>
                    <w:color w:val="auto"/>
                    <w:sz w:val="28"/>
                    <w:szCs w:val="28"/>
                    <w:lang w:eastAsia="ru-RU"/>
                  </w:rPr>
                </w:rPrChange>
              </w:rPr>
              <m:t>I(x</m:t>
            </m:r>
            <m:ctrlPr>
              <w:rPr>
                <w:rFonts w:ascii="Cambria Math" w:hAnsi="Cambria Math"/>
                <w:i/>
                <w:color w:val="auto"/>
                <w:sz w:val="28"/>
                <w:szCs w:val="28"/>
                <w:lang w:eastAsia="ru-RU"/>
                <w:rPrChange w:id="3161"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62"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63"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64"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65"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m:t>
        </m:r>
        <m:r>
          <w:rPr>
            <w:rFonts w:ascii="Cambria Math" w:hAnsi="Cambria Math"/>
            <w:color w:val="auto"/>
            <w:sz w:val="28"/>
            <w:szCs w:val="28"/>
            <w:lang w:eastAsia="ru-RU"/>
            <w:rPrChange w:id="3166" w:author="ASD" w:date="2016-06-09T16:59:00Z">
              <w:rPr>
                <w:rFonts w:ascii="Cambria Math" w:hAnsi="Cambria Math"/>
                <w:color w:val="auto"/>
                <w:sz w:val="28"/>
                <w:szCs w:val="28"/>
                <w:lang w:eastAsia="ru-RU"/>
              </w:rPr>
            </w:rPrChange>
          </w:rPr>
          <m:t>1,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67" w:author="ASD" w:date="2016-06-09T16:59:00Z">
                  <w:rPr>
                    <w:rFonts w:ascii="Cambria Math" w:hAnsi="Cambria Math"/>
                    <w:color w:val="auto"/>
                    <w:sz w:val="28"/>
                    <w:szCs w:val="28"/>
                    <w:lang w:eastAsia="ru-RU"/>
                  </w:rPr>
                </w:rPrChange>
              </w:rPr>
              <m:t>I(x</m:t>
            </m:r>
            <m:ctrlPr>
              <w:rPr>
                <w:rFonts w:ascii="Cambria Math" w:hAnsi="Cambria Math"/>
                <w:i/>
                <w:color w:val="auto"/>
                <w:sz w:val="28"/>
                <w:szCs w:val="28"/>
                <w:lang w:eastAsia="ru-RU"/>
                <w:rPrChange w:id="3168"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69"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70"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71"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72"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173"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174"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175"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76"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r>
          <w:rPr>
            <w:rFonts w:ascii="Cambria Math" w:hAnsi="Cambria Math"/>
            <w:color w:val="auto"/>
            <w:sz w:val="28"/>
            <w:szCs w:val="28"/>
            <w:lang w:eastAsia="ru-RU"/>
            <w:rPrChange w:id="3177" w:author="ASD" w:date="2016-06-09T16:59:00Z">
              <w:rPr>
                <w:rFonts w:ascii="Cambria Math" w:hAnsi="Cambria Math"/>
                <w:color w:val="auto"/>
                <w:sz w:val="28"/>
                <w:szCs w:val="28"/>
                <w:lang w:eastAsia="ru-RU"/>
              </w:rPr>
            </w:rPrChange>
          </w:rPr>
          <m:t>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78" w:author="ASD" w:date="2016-06-09T16:59:00Z">
                  <w:rPr>
                    <w:rFonts w:ascii="Cambria Math" w:hAnsi="Cambria Math"/>
                    <w:color w:val="auto"/>
                    <w:sz w:val="28"/>
                    <w:szCs w:val="28"/>
                    <w:lang w:eastAsia="ru-RU"/>
                  </w:rPr>
                </w:rPrChange>
              </w:rPr>
              <m:t>I(x</m:t>
            </m:r>
            <m:ctrlPr>
              <w:rPr>
                <w:rFonts w:ascii="Cambria Math" w:hAnsi="Cambria Math"/>
                <w:i/>
                <w:color w:val="auto"/>
                <w:sz w:val="28"/>
                <w:szCs w:val="28"/>
                <w:lang w:eastAsia="ru-RU"/>
                <w:rPrChange w:id="3179"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80"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81"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182"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83"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m:t>
        </m:r>
        <m:r>
          <w:rPr>
            <w:rFonts w:ascii="Cambria Math" w:hAnsi="Cambria Math"/>
            <w:color w:val="auto"/>
            <w:sz w:val="28"/>
            <w:szCs w:val="28"/>
            <w:lang w:eastAsia="ru-RU"/>
            <w:rPrChange w:id="3184" w:author="ASD" w:date="2016-06-09T16:59:00Z">
              <w:rPr>
                <w:rFonts w:ascii="Cambria Math" w:hAnsi="Cambria Math"/>
                <w:color w:val="auto"/>
                <w:sz w:val="28"/>
                <w:szCs w:val="28"/>
                <w:lang w:eastAsia="ru-RU"/>
              </w:rPr>
            </w:rPrChange>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185"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186"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187"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188"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r>
          <w:rPr>
            <w:rFonts w:ascii="Cambria Math" w:hAnsi="Cambria Math"/>
            <w:color w:val="auto"/>
            <w:sz w:val="28"/>
            <w:szCs w:val="28"/>
            <w:lang w:eastAsia="ru-RU"/>
            <w:rPrChange w:id="3189" w:author="ASD" w:date="2016-06-09T16:59:00Z">
              <w:rPr>
                <w:rFonts w:ascii="Cambria Math" w:hAnsi="Cambria Math"/>
                <w:color w:val="auto"/>
                <w:sz w:val="28"/>
                <w:szCs w:val="28"/>
                <w:lang w:eastAsia="ru-RU"/>
              </w:rPr>
            </w:rPrChange>
          </w:rPr>
          <m:t xml:space="preserve"> 1)</m:t>
        </m:r>
      </m:oMath>
      <w:r w:rsidR="00992E20" w:rsidRPr="00891248">
        <w:rPr>
          <w:color w:val="auto"/>
          <w:sz w:val="28"/>
          <w:szCs w:val="28"/>
          <w:lang w:eastAsia="ru-RU"/>
          <w:rPrChange w:id="3190" w:author="ASD" w:date="2016-06-09T16:59:00Z">
            <w:rPr>
              <w:color w:val="auto"/>
              <w:sz w:val="28"/>
              <w:szCs w:val="28"/>
              <w:lang w:eastAsia="ru-RU"/>
            </w:rPr>
          </w:rPrChange>
        </w:rPr>
        <w:t>, (3.19)</w:t>
      </w:r>
    </w:p>
    <w:p w:rsidR="004E408B" w:rsidRPr="00891248" w:rsidRDefault="00992E20" w:rsidP="00891248">
      <w:pPr>
        <w:pStyle w:val="a9"/>
        <w:shd w:val="clear" w:color="auto" w:fill="FFFFFF"/>
        <w:spacing w:before="0" w:beforeAutospacing="0" w:after="0" w:afterAutospacing="0" w:line="360" w:lineRule="auto"/>
        <w:ind w:firstLine="630"/>
        <w:rPr>
          <w:color w:val="auto"/>
          <w:sz w:val="28"/>
          <w:szCs w:val="28"/>
          <w:lang w:eastAsia="ru-RU"/>
          <w:rPrChange w:id="3191" w:author="ASD" w:date="2016-06-09T16:59:00Z">
            <w:rPr>
              <w:color w:val="auto"/>
              <w:sz w:val="28"/>
              <w:szCs w:val="28"/>
              <w:lang w:eastAsia="ru-RU"/>
            </w:rPr>
          </w:rPrChange>
        </w:rPr>
      </w:pPr>
      <w:r w:rsidRPr="00891248">
        <w:rPr>
          <w:color w:val="auto"/>
          <w:sz w:val="28"/>
          <w:szCs w:val="28"/>
          <w:lang w:eastAsia="ru-RU"/>
          <w:rPrChange w:id="3192" w:author="ASD" w:date="2016-06-09T16:59:00Z">
            <w:rPr>
              <w:color w:val="auto"/>
              <w:sz w:val="28"/>
              <w:szCs w:val="28"/>
              <w:lang w:eastAsia="ru-RU"/>
            </w:rPr>
          </w:rPrChange>
        </w:rPr>
        <w:t>У рівнянні. 3.</w:t>
      </w:r>
      <w:r w:rsidR="000C56C8" w:rsidRPr="00891248">
        <w:rPr>
          <w:color w:val="auto"/>
          <w:sz w:val="28"/>
          <w:szCs w:val="28"/>
          <w:lang w:eastAsia="ru-RU"/>
          <w:rPrChange w:id="3193" w:author="ASD" w:date="2016-06-09T16:59:00Z">
            <w:rPr>
              <w:color w:val="auto"/>
              <w:sz w:val="28"/>
              <w:szCs w:val="28"/>
              <w:lang w:eastAsia="ru-RU"/>
            </w:rPr>
          </w:rPrChange>
        </w:rPr>
        <w:t xml:space="preserve">19 </w:t>
      </w:r>
      <w:r w:rsidRPr="00891248">
        <w:rPr>
          <w:color w:val="auto"/>
          <w:sz w:val="28"/>
          <w:szCs w:val="28"/>
          <w:lang w:eastAsia="ru-RU"/>
          <w:rPrChange w:id="3194" w:author="ASD" w:date="2016-06-09T16:59:00Z">
            <w:rPr>
              <w:color w:val="auto"/>
              <w:sz w:val="28"/>
              <w:szCs w:val="28"/>
              <w:lang w:eastAsia="ru-RU"/>
            </w:rPr>
          </w:rPrChange>
        </w:rPr>
        <w:t xml:space="preserve">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195" w:author="ASD" w:date="2016-06-09T16:59:00Z">
                  <w:rPr>
                    <w:rFonts w:ascii="Cambria Math" w:hAnsi="Cambria Math"/>
                    <w:color w:val="auto"/>
                    <w:sz w:val="28"/>
                    <w:szCs w:val="28"/>
                    <w:lang w:eastAsia="ru-RU"/>
                  </w:rPr>
                </w:rPrChange>
              </w:rPr>
              <m:t>I</m:t>
            </m:r>
            <m:r>
              <w:rPr>
                <w:rFonts w:ascii="Cambria Math" w:hAnsi="Cambria Math"/>
                <w:color w:val="auto"/>
                <w:sz w:val="28"/>
                <w:szCs w:val="28"/>
                <w:lang w:eastAsia="ru-RU"/>
                <w:rPrChange w:id="3196" w:author="ASD" w:date="2016-06-09T16:59:00Z">
                  <w:rPr>
                    <w:rFonts w:ascii="Cambria Math" w:hAnsi="Cambria Math"/>
                    <w:color w:val="auto"/>
                    <w:sz w:val="28"/>
                    <w:szCs w:val="28"/>
                    <w:lang w:val="ru-RU" w:eastAsia="ru-RU"/>
                  </w:rPr>
                </w:rPrChange>
              </w:rPr>
              <m:t>'</m:t>
            </m:r>
            <m:r>
              <w:rPr>
                <w:rFonts w:ascii="Cambria Math" w:hAnsi="Cambria Math"/>
                <w:color w:val="auto"/>
                <w:sz w:val="28"/>
                <w:szCs w:val="28"/>
                <w:lang w:eastAsia="ru-RU"/>
                <w:rPrChange w:id="3197" w:author="ASD" w:date="2016-06-09T16:59:00Z">
                  <w:rPr>
                    <w:rFonts w:ascii="Cambria Math" w:hAnsi="Cambria Math"/>
                    <w:color w:val="auto"/>
                    <w:sz w:val="28"/>
                    <w:szCs w:val="28"/>
                    <w:lang w:eastAsia="ru-RU"/>
                  </w:rPr>
                </w:rPrChange>
              </w:rPr>
              <m:t>(x</m:t>
            </m:r>
            <m:ctrlPr>
              <w:rPr>
                <w:rFonts w:ascii="Cambria Math" w:hAnsi="Cambria Math"/>
                <w:i/>
                <w:color w:val="auto"/>
                <w:sz w:val="28"/>
                <w:szCs w:val="28"/>
                <w:lang w:eastAsia="ru-RU"/>
                <w:rPrChange w:id="3198"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199"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200"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201"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202" w:author="ASD" w:date="2016-06-09T16:59:00Z">
                  <w:rPr>
                    <w:rFonts w:ascii="Cambria Math" w:hAnsi="Cambria Math"/>
                    <w:i/>
                    <w:color w:val="auto"/>
                    <w:sz w:val="28"/>
                    <w:szCs w:val="28"/>
                    <w:lang w:eastAsia="ru-RU"/>
                  </w:rPr>
                </w:rPrChange>
              </w:rPr>
            </m:ctrlP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203"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204"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205"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206"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 xml:space="preserve">)=0 </m:t>
        </m:r>
      </m:oMath>
      <w:r w:rsidRPr="00891248">
        <w:rPr>
          <w:color w:val="auto"/>
          <w:sz w:val="28"/>
          <w:szCs w:val="28"/>
          <w:lang w:eastAsia="ru-RU"/>
          <w:rPrChange w:id="3207" w:author="ASD" w:date="2016-06-09T16:59:00Z">
            <w:rPr>
              <w:color w:val="auto"/>
              <w:sz w:val="28"/>
              <w:szCs w:val="28"/>
              <w:lang w:eastAsia="ru-RU"/>
            </w:rPr>
          </w:rPrChange>
        </w:rPr>
        <w:t xml:space="preserve">при х = 0 або у = 0. Використовуючи інтегральне представлення зображення, обчислення </w:t>
      </w:r>
      <w:r w:rsidR="000C56C8" w:rsidRPr="00891248">
        <w:rPr>
          <w:color w:val="auto"/>
          <w:sz w:val="28"/>
          <w:szCs w:val="28"/>
          <w:lang w:eastAsia="ru-RU"/>
          <w:rPrChange w:id="3208" w:author="ASD" w:date="2016-06-09T16:59:00Z">
            <w:rPr>
              <w:color w:val="auto"/>
              <w:sz w:val="28"/>
              <w:szCs w:val="28"/>
              <w:lang w:eastAsia="ru-RU"/>
            </w:rPr>
          </w:rPrChange>
        </w:rPr>
        <w:t>суми пікселів перестає мати зміст до певної точки. На рис. 3.</w:t>
      </w:r>
      <w:r w:rsidR="003F4397" w:rsidRPr="00891248">
        <w:rPr>
          <w:color w:val="auto"/>
          <w:sz w:val="28"/>
          <w:szCs w:val="28"/>
          <w:lang w:eastAsia="ru-RU"/>
          <w:rPrChange w:id="3209" w:author="ASD" w:date="2016-06-09T16:59:00Z">
            <w:rPr>
              <w:color w:val="auto"/>
              <w:sz w:val="28"/>
              <w:szCs w:val="28"/>
              <w:lang w:val="ru-RU" w:eastAsia="ru-RU"/>
            </w:rPr>
          </w:rPrChange>
        </w:rPr>
        <w:t>10</w:t>
      </w:r>
      <w:r w:rsidR="000C56C8" w:rsidRPr="00891248">
        <w:rPr>
          <w:color w:val="auto"/>
          <w:sz w:val="28"/>
          <w:szCs w:val="28"/>
          <w:lang w:eastAsia="ru-RU"/>
        </w:rPr>
        <w:t xml:space="preserve"> </w:t>
      </w:r>
      <w:r w:rsidRPr="00891248">
        <w:rPr>
          <w:color w:val="auto"/>
          <w:sz w:val="28"/>
          <w:szCs w:val="28"/>
          <w:lang w:eastAsia="ru-RU"/>
          <w:rPrChange w:id="3210" w:author="ASD" w:date="2016-06-09T16:59:00Z">
            <w:rPr>
              <w:color w:val="auto"/>
              <w:sz w:val="28"/>
              <w:szCs w:val="28"/>
              <w:lang w:eastAsia="ru-RU"/>
            </w:rPr>
          </w:rPrChange>
        </w:rPr>
        <w:t xml:space="preserve">, сума значень пікселів </w:t>
      </w:r>
      <w:r w:rsidR="000C56C8" w:rsidRPr="00891248">
        <w:rPr>
          <w:color w:val="auto"/>
          <w:sz w:val="28"/>
          <w:szCs w:val="28"/>
          <w:lang w:eastAsia="ru-RU"/>
          <w:rPrChange w:id="3211" w:author="ASD" w:date="2016-06-09T16:59:00Z">
            <w:rPr>
              <w:color w:val="auto"/>
              <w:sz w:val="28"/>
              <w:szCs w:val="28"/>
              <w:lang w:eastAsia="ru-RU"/>
            </w:rPr>
          </w:rPrChange>
        </w:rPr>
        <w:t>у</w:t>
      </w:r>
      <w:r w:rsidRPr="00891248">
        <w:rPr>
          <w:color w:val="auto"/>
          <w:sz w:val="28"/>
          <w:szCs w:val="28"/>
          <w:lang w:eastAsia="ru-RU"/>
          <w:rPrChange w:id="3212" w:author="ASD" w:date="2016-06-09T16:59:00Z">
            <w:rPr>
              <w:color w:val="auto"/>
              <w:sz w:val="28"/>
              <w:szCs w:val="28"/>
              <w:lang w:eastAsia="ru-RU"/>
            </w:rPr>
          </w:rPrChange>
        </w:rPr>
        <w:t xml:space="preserve"> межах прямокутника ABCD </w:t>
      </w:r>
      <w:r w:rsidR="000C56C8" w:rsidRPr="00891248">
        <w:rPr>
          <w:color w:val="auto"/>
          <w:sz w:val="28"/>
          <w:szCs w:val="28"/>
          <w:lang w:eastAsia="ru-RU"/>
          <w:rPrChange w:id="3213" w:author="ASD" w:date="2016-06-09T16:59:00Z">
            <w:rPr>
              <w:color w:val="auto"/>
              <w:sz w:val="28"/>
              <w:szCs w:val="28"/>
              <w:lang w:eastAsia="ru-RU"/>
            </w:rPr>
          </w:rPrChange>
        </w:rPr>
        <w:t>обчислюється</w:t>
      </w:r>
      <w:r w:rsidRPr="00891248">
        <w:rPr>
          <w:color w:val="auto"/>
          <w:sz w:val="28"/>
          <w:szCs w:val="28"/>
          <w:lang w:eastAsia="ru-RU"/>
          <w:rPrChange w:id="3214" w:author="ASD" w:date="2016-06-09T16:59:00Z">
            <w:rPr>
              <w:color w:val="auto"/>
              <w:sz w:val="28"/>
              <w:szCs w:val="28"/>
              <w:lang w:eastAsia="ru-RU"/>
            </w:rPr>
          </w:rPrChange>
        </w:rPr>
        <w:t xml:space="preserve"> наступним чином. По-перше,</w:t>
      </w:r>
      <w:r w:rsidR="000C56C8" w:rsidRPr="00891248">
        <w:rPr>
          <w:color w:val="auto"/>
          <w:sz w:val="28"/>
          <w:szCs w:val="28"/>
          <w:lang w:eastAsia="ru-RU"/>
          <w:rPrChange w:id="3215" w:author="ASD" w:date="2016-06-09T16:59:00Z">
            <w:rPr>
              <w:color w:val="auto"/>
              <w:sz w:val="28"/>
              <w:szCs w:val="28"/>
              <w:lang w:eastAsia="ru-RU"/>
            </w:rPr>
          </w:rPrChange>
        </w:rPr>
        <w:t xml:space="preserve"> обчислюється</w:t>
      </w:r>
      <w:r w:rsidRPr="00891248">
        <w:rPr>
          <w:color w:val="auto"/>
          <w:sz w:val="28"/>
          <w:szCs w:val="28"/>
          <w:lang w:eastAsia="ru-RU"/>
          <w:rPrChange w:id="3216" w:author="ASD" w:date="2016-06-09T16:59:00Z">
            <w:rPr>
              <w:color w:val="auto"/>
              <w:sz w:val="28"/>
              <w:szCs w:val="28"/>
              <w:lang w:eastAsia="ru-RU"/>
            </w:rPr>
          </w:rPrChange>
        </w:rPr>
        <w:t xml:space="preserve"> сума</w:t>
      </w:r>
      <w:r w:rsidR="000C56C8" w:rsidRPr="00891248">
        <w:rPr>
          <w:color w:val="auto"/>
          <w:sz w:val="28"/>
          <w:szCs w:val="28"/>
          <w:lang w:eastAsia="ru-RU"/>
          <w:rPrChange w:id="3217" w:author="ASD" w:date="2016-06-09T16:59:00Z">
            <w:rPr>
              <w:color w:val="auto"/>
              <w:sz w:val="28"/>
              <w:szCs w:val="28"/>
              <w:lang w:eastAsia="ru-RU"/>
            </w:rPr>
          </w:rPrChange>
        </w:rPr>
        <w:t xml:space="preserve"> всіх пікселів між точкою (0,0) та</w:t>
      </w:r>
      <w:r w:rsidRPr="00891248">
        <w:rPr>
          <w:color w:val="auto"/>
          <w:sz w:val="28"/>
          <w:szCs w:val="28"/>
          <w:lang w:eastAsia="ru-RU"/>
          <w:rPrChange w:id="3218" w:author="ASD" w:date="2016-06-09T16:59:00Z">
            <w:rPr>
              <w:color w:val="auto"/>
              <w:sz w:val="28"/>
              <w:szCs w:val="28"/>
              <w:lang w:eastAsia="ru-RU"/>
            </w:rPr>
          </w:rPrChange>
        </w:rPr>
        <w:t xml:space="preserve"> точк</w:t>
      </w:r>
      <w:r w:rsidR="000C56C8" w:rsidRPr="00891248">
        <w:rPr>
          <w:color w:val="auto"/>
          <w:sz w:val="28"/>
          <w:szCs w:val="28"/>
          <w:lang w:eastAsia="ru-RU"/>
          <w:rPrChange w:id="3219" w:author="ASD" w:date="2016-06-09T16:59:00Z">
            <w:rPr>
              <w:color w:val="auto"/>
              <w:sz w:val="28"/>
              <w:szCs w:val="28"/>
              <w:lang w:eastAsia="ru-RU"/>
            </w:rPr>
          </w:rPrChange>
        </w:rPr>
        <w:t>ою D. Д</w:t>
      </w:r>
      <w:r w:rsidRPr="00891248">
        <w:rPr>
          <w:color w:val="auto"/>
          <w:sz w:val="28"/>
          <w:szCs w:val="28"/>
          <w:lang w:eastAsia="ru-RU"/>
          <w:rPrChange w:id="3220" w:author="ASD" w:date="2016-06-09T16:59:00Z">
            <w:rPr>
              <w:color w:val="auto"/>
              <w:sz w:val="28"/>
              <w:szCs w:val="28"/>
              <w:lang w:eastAsia="ru-RU"/>
            </w:rPr>
          </w:rPrChange>
        </w:rPr>
        <w:t>алі,</w:t>
      </w:r>
      <w:r w:rsidR="000C56C8" w:rsidRPr="00891248">
        <w:rPr>
          <w:color w:val="auto"/>
          <w:sz w:val="28"/>
          <w:szCs w:val="28"/>
          <w:lang w:eastAsia="ru-RU"/>
          <w:rPrChange w:id="3221" w:author="ASD" w:date="2016-06-09T16:59:00Z">
            <w:rPr>
              <w:color w:val="auto"/>
              <w:sz w:val="28"/>
              <w:szCs w:val="28"/>
              <w:lang w:eastAsia="ru-RU"/>
            </w:rPr>
          </w:rPrChange>
        </w:rPr>
        <w:t xml:space="preserve"> пікселі</w:t>
      </w:r>
      <w:r w:rsidRPr="00891248">
        <w:rPr>
          <w:color w:val="auto"/>
          <w:sz w:val="28"/>
          <w:szCs w:val="28"/>
          <w:lang w:eastAsia="ru-RU"/>
          <w:rPrChange w:id="3222" w:author="ASD" w:date="2016-06-09T16:59:00Z">
            <w:rPr>
              <w:color w:val="auto"/>
              <w:sz w:val="28"/>
              <w:szCs w:val="28"/>
              <w:lang w:eastAsia="ru-RU"/>
            </w:rPr>
          </w:rPrChange>
        </w:rPr>
        <w:t xml:space="preserve"> в області між (0,0) і B віднімаються, а також пікселі в області між і (0,0) і C. Область між (0,0) і А </w:t>
      </w:r>
      <w:r w:rsidR="000C56C8" w:rsidRPr="00891248">
        <w:rPr>
          <w:color w:val="auto"/>
          <w:sz w:val="28"/>
          <w:szCs w:val="28"/>
          <w:lang w:eastAsia="ru-RU"/>
          <w:rPrChange w:id="3223" w:author="ASD" w:date="2016-06-09T16:59:00Z">
            <w:rPr>
              <w:color w:val="auto"/>
              <w:sz w:val="28"/>
              <w:szCs w:val="28"/>
              <w:lang w:eastAsia="ru-RU"/>
            </w:rPr>
          </w:rPrChange>
        </w:rPr>
        <w:t>треба</w:t>
      </w:r>
      <w:r w:rsidRPr="00891248">
        <w:rPr>
          <w:color w:val="auto"/>
          <w:sz w:val="28"/>
          <w:szCs w:val="28"/>
          <w:lang w:eastAsia="ru-RU"/>
          <w:rPrChange w:id="3224" w:author="ASD" w:date="2016-06-09T16:59:00Z">
            <w:rPr>
              <w:color w:val="auto"/>
              <w:sz w:val="28"/>
              <w:szCs w:val="28"/>
              <w:lang w:eastAsia="ru-RU"/>
            </w:rPr>
          </w:rPrChange>
        </w:rPr>
        <w:t xml:space="preserve"> доданий ще</w:t>
      </w:r>
      <w:r w:rsidR="000C56C8" w:rsidRPr="00891248">
        <w:rPr>
          <w:color w:val="auto"/>
          <w:sz w:val="28"/>
          <w:szCs w:val="28"/>
          <w:lang w:eastAsia="ru-RU"/>
          <w:rPrChange w:id="3225" w:author="ASD" w:date="2016-06-09T16:59:00Z">
            <w:rPr>
              <w:color w:val="auto"/>
              <w:sz w:val="28"/>
              <w:szCs w:val="28"/>
              <w:lang w:eastAsia="ru-RU"/>
            </w:rPr>
          </w:rPrChange>
        </w:rPr>
        <w:t xml:space="preserve"> раз, так як вона віднімається</w:t>
      </w:r>
      <w:r w:rsidRPr="00891248">
        <w:rPr>
          <w:color w:val="auto"/>
          <w:sz w:val="28"/>
          <w:szCs w:val="28"/>
          <w:lang w:eastAsia="ru-RU"/>
          <w:rPrChange w:id="3226" w:author="ASD" w:date="2016-06-09T16:59:00Z">
            <w:rPr>
              <w:color w:val="auto"/>
              <w:sz w:val="28"/>
              <w:szCs w:val="28"/>
              <w:lang w:eastAsia="ru-RU"/>
            </w:rPr>
          </w:rPrChange>
        </w:rPr>
        <w:t xml:space="preserve"> два рази. Використовуючи це зауваження, формулу для обчисленн</w:t>
      </w:r>
      <w:r w:rsidR="000C56C8" w:rsidRPr="00891248">
        <w:rPr>
          <w:color w:val="auto"/>
          <w:sz w:val="28"/>
          <w:szCs w:val="28"/>
          <w:lang w:eastAsia="ru-RU"/>
          <w:rPrChange w:id="3227" w:author="ASD" w:date="2016-06-09T16:59:00Z">
            <w:rPr>
              <w:color w:val="auto"/>
              <w:sz w:val="28"/>
              <w:szCs w:val="28"/>
              <w:lang w:eastAsia="ru-RU"/>
            </w:rPr>
          </w:rPrChange>
        </w:rPr>
        <w:t>я суми пікселів в межах рамки B</w:t>
      </w:r>
      <w:r w:rsidRPr="00891248">
        <w:rPr>
          <w:color w:val="auto"/>
          <w:sz w:val="28"/>
          <w:szCs w:val="28"/>
          <w:lang w:eastAsia="ru-RU"/>
          <w:rPrChange w:id="3228" w:author="ASD" w:date="2016-06-09T16:59:00Z">
            <w:rPr>
              <w:color w:val="auto"/>
              <w:sz w:val="28"/>
              <w:szCs w:val="28"/>
              <w:lang w:eastAsia="ru-RU"/>
            </w:rPr>
          </w:rPrChange>
        </w:rPr>
        <w:t xml:space="preserve"> </w:t>
      </w:r>
      <w:r w:rsidR="007E04ED" w:rsidRPr="00891248">
        <w:rPr>
          <w:color w:val="auto"/>
          <w:sz w:val="28"/>
          <w:szCs w:val="28"/>
          <w:lang w:eastAsia="ru-RU"/>
          <w:rPrChange w:id="3229" w:author="ASD" w:date="2016-06-09T16:59:00Z">
            <w:rPr>
              <w:color w:val="auto"/>
              <w:sz w:val="28"/>
              <w:szCs w:val="28"/>
              <w:lang w:eastAsia="ru-RU"/>
            </w:rPr>
          </w:rPrChange>
        </w:rPr>
        <w:t xml:space="preserve">задають </w:t>
      </w:r>
      <w:r w:rsidRPr="00891248">
        <w:rPr>
          <w:color w:val="auto"/>
          <w:sz w:val="28"/>
          <w:szCs w:val="28"/>
          <w:lang w:eastAsia="ru-RU"/>
          <w:rPrChange w:id="3230" w:author="ASD" w:date="2016-06-09T16:59:00Z">
            <w:rPr>
              <w:color w:val="auto"/>
              <w:sz w:val="28"/>
              <w:szCs w:val="28"/>
              <w:lang w:eastAsia="ru-RU"/>
            </w:rPr>
          </w:rPrChange>
        </w:rPr>
        <w:t xml:space="preserve"> параметр</w:t>
      </w:r>
      <w:r w:rsidR="007E04ED" w:rsidRPr="00891248">
        <w:rPr>
          <w:color w:val="auto"/>
          <w:sz w:val="28"/>
          <w:szCs w:val="28"/>
          <w:lang w:eastAsia="ru-RU"/>
          <w:rPrChange w:id="3231" w:author="ASD" w:date="2016-06-09T16:59:00Z">
            <w:rPr>
              <w:color w:val="auto"/>
              <w:sz w:val="28"/>
              <w:szCs w:val="28"/>
              <w:lang w:eastAsia="ru-RU"/>
            </w:rPr>
          </w:rPrChange>
        </w:rPr>
        <w:t>и</w:t>
      </w:r>
      <w:r w:rsidRPr="00891248">
        <w:rPr>
          <w:color w:val="auto"/>
          <w:sz w:val="28"/>
          <w:szCs w:val="28"/>
          <w:lang w:eastAsia="ru-RU"/>
          <w:rPrChange w:id="3232" w:author="ASD" w:date="2016-06-09T16:59:00Z">
            <w:rPr>
              <w:color w:val="auto"/>
              <w:sz w:val="28"/>
              <w:szCs w:val="28"/>
              <w:lang w:eastAsia="ru-RU"/>
            </w:rPr>
          </w:rPrChange>
        </w:rPr>
        <w:t xml:space="preserve"> (</w:t>
      </w:r>
      <w:r w:rsidRPr="00891248">
        <w:rPr>
          <w:i/>
          <w:color w:val="auto"/>
          <w:sz w:val="28"/>
          <w:szCs w:val="28"/>
          <w:lang w:eastAsia="ru-RU"/>
          <w:rPrChange w:id="3233" w:author="ASD" w:date="2016-06-09T16:59:00Z">
            <w:rPr>
              <w:i/>
              <w:color w:val="auto"/>
              <w:sz w:val="28"/>
              <w:szCs w:val="28"/>
              <w:lang w:eastAsia="ru-RU"/>
            </w:rPr>
          </w:rPrChange>
        </w:rPr>
        <w:t xml:space="preserve">х, у, </w:t>
      </w:r>
      <w:r w:rsidR="000C56C8" w:rsidRPr="00891248">
        <w:rPr>
          <w:i/>
          <w:color w:val="auto"/>
          <w:sz w:val="28"/>
          <w:szCs w:val="28"/>
          <w:lang w:eastAsia="ru-RU"/>
          <w:rPrChange w:id="3234" w:author="ASD" w:date="2016-06-09T16:59:00Z">
            <w:rPr>
              <w:i/>
              <w:color w:val="auto"/>
              <w:sz w:val="28"/>
              <w:szCs w:val="28"/>
              <w:lang w:val="en-US" w:eastAsia="ru-RU"/>
            </w:rPr>
          </w:rPrChange>
        </w:rPr>
        <w:t>w</w:t>
      </w:r>
      <w:r w:rsidRPr="00891248">
        <w:rPr>
          <w:i/>
          <w:color w:val="auto"/>
          <w:sz w:val="28"/>
          <w:szCs w:val="28"/>
          <w:lang w:eastAsia="ru-RU"/>
        </w:rPr>
        <w:t xml:space="preserve">, </w:t>
      </w:r>
      <w:r w:rsidR="000C56C8" w:rsidRPr="00891248">
        <w:rPr>
          <w:i/>
          <w:color w:val="auto"/>
          <w:sz w:val="28"/>
          <w:szCs w:val="28"/>
          <w:lang w:eastAsia="ru-RU"/>
          <w:rPrChange w:id="3235" w:author="ASD" w:date="2016-06-09T16:59:00Z">
            <w:rPr>
              <w:i/>
              <w:color w:val="auto"/>
              <w:sz w:val="28"/>
              <w:szCs w:val="28"/>
              <w:lang w:val="en-US" w:eastAsia="ru-RU"/>
            </w:rPr>
          </w:rPrChange>
        </w:rPr>
        <w:t>h</w:t>
      </w:r>
      <w:r w:rsidR="000C56C8" w:rsidRPr="00891248">
        <w:rPr>
          <w:color w:val="auto"/>
          <w:sz w:val="28"/>
          <w:szCs w:val="28"/>
          <w:lang w:eastAsia="ru-RU"/>
        </w:rPr>
        <w:t>):</w:t>
      </w:r>
    </w:p>
    <w:p w:rsidR="008B0C29" w:rsidRPr="00891248" w:rsidRDefault="005538D1" w:rsidP="00891248">
      <w:pPr>
        <w:pStyle w:val="a9"/>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3236" w:author="ASD" w:date="2016-06-09T16:59:00Z">
                  <w:rPr>
                    <w:rFonts w:ascii="Cambria Math" w:hAnsi="Cambria Math"/>
                    <w:color w:val="auto"/>
                    <w:lang w:eastAsia="ru-RU"/>
                  </w:rPr>
                </w:rPrChange>
              </w:rPr>
              <m:t>i=1</m:t>
            </m:r>
            <m:ctrlPr>
              <w:rPr>
                <w:rFonts w:ascii="Cambria Math" w:hAnsi="Cambria Math"/>
                <w:i/>
                <w:color w:val="auto"/>
                <w:sz w:val="28"/>
                <w:szCs w:val="28"/>
                <w:lang w:eastAsia="ru-RU"/>
                <w:rPrChange w:id="3237" w:author="ASD" w:date="2016-06-09T16:59:00Z">
                  <w:rPr>
                    <w:rFonts w:ascii="Cambria Math" w:hAnsi="Cambria Math"/>
                    <w:i/>
                    <w:color w:val="auto"/>
                    <w:lang w:eastAsia="ru-RU"/>
                  </w:rPr>
                </w:rPrChange>
              </w:rPr>
            </m:ctrlPr>
          </m:sub>
          <m:sup>
            <m:r>
              <w:rPr>
                <w:rFonts w:ascii="Cambria Math" w:hAnsi="Cambria Math"/>
                <w:color w:val="auto"/>
                <w:sz w:val="28"/>
                <w:szCs w:val="28"/>
                <w:lang w:eastAsia="ru-RU"/>
                <w:rPrChange w:id="3238" w:author="ASD" w:date="2016-06-09T16:59:00Z">
                  <w:rPr>
                    <w:rFonts w:ascii="Cambria Math" w:hAnsi="Cambria Math"/>
                    <w:color w:val="auto"/>
                    <w:lang w:eastAsia="ru-RU"/>
                  </w:rPr>
                </w:rPrChange>
              </w:rPr>
              <m:t>n</m:t>
            </m:r>
            <m:ctrlPr>
              <w:rPr>
                <w:rFonts w:ascii="Cambria Math" w:hAnsi="Cambria Math"/>
                <w:i/>
                <w:color w:val="auto"/>
                <w:sz w:val="28"/>
                <w:szCs w:val="28"/>
                <w:lang w:eastAsia="ru-RU"/>
                <w:rPrChange w:id="3239" w:author="ASD" w:date="2016-06-09T16:59:00Z">
                  <w:rPr>
                    <w:rFonts w:ascii="Cambria Math" w:hAnsi="Cambria Math"/>
                    <w:i/>
                    <w:color w:val="auto"/>
                    <w:lang w:eastAsia="ru-RU"/>
                  </w:rPr>
                </w:rPrChange>
              </w:rPr>
            </m:ctrlPr>
          </m:sup>
          <m:e>
            <m:sSub>
              <m:sSubPr>
                <m:ctrlPr>
                  <w:rPr>
                    <w:rFonts w:ascii="Cambria Math" w:hAnsi="Cambria Math"/>
                    <w:i/>
                    <w:color w:val="auto"/>
                    <w:sz w:val="28"/>
                    <w:szCs w:val="28"/>
                    <w:lang w:eastAsia="ru-RU"/>
                    <w:rPrChange w:id="3240" w:author="ASD" w:date="2016-06-09T16:59:00Z">
                      <w:rPr>
                        <w:rFonts w:ascii="Cambria Math" w:hAnsi="Cambria Math"/>
                        <w:i/>
                        <w:color w:val="auto"/>
                        <w:lang w:eastAsia="ru-RU"/>
                      </w:rPr>
                    </w:rPrChange>
                  </w:rPr>
                </m:ctrlPr>
              </m:sSubPr>
              <m:e>
                <m:r>
                  <w:rPr>
                    <w:rFonts w:ascii="Cambria Math" w:hAnsi="Cambria Math"/>
                    <w:color w:val="auto"/>
                    <w:sz w:val="28"/>
                    <w:szCs w:val="28"/>
                    <w:lang w:eastAsia="ru-RU"/>
                    <w:rPrChange w:id="3241" w:author="ASD" w:date="2016-06-09T16:59:00Z">
                      <w:rPr>
                        <w:rFonts w:ascii="Cambria Math" w:hAnsi="Cambria Math"/>
                        <w:color w:val="auto"/>
                        <w:lang w:eastAsia="ru-RU"/>
                      </w:rPr>
                    </w:rPrChange>
                  </w:rPr>
                  <m:t>x</m:t>
                </m:r>
              </m:e>
              <m:sub>
                <m:r>
                  <w:rPr>
                    <w:rFonts w:ascii="Cambria Math" w:hAnsi="Cambria Math"/>
                    <w:color w:val="auto"/>
                    <w:sz w:val="28"/>
                    <w:szCs w:val="28"/>
                    <w:lang w:eastAsia="ru-RU"/>
                    <w:rPrChange w:id="3242" w:author="ASD" w:date="2016-06-09T16:59:00Z">
                      <w:rPr>
                        <w:rFonts w:ascii="Cambria Math" w:hAnsi="Cambria Math"/>
                        <w:color w:val="auto"/>
                        <w:lang w:eastAsia="ru-RU"/>
                      </w:rPr>
                    </w:rPrChange>
                  </w:rPr>
                  <m:t>i</m:t>
                </m:r>
              </m:sub>
            </m:sSub>
            <m:ctrlPr>
              <w:rPr>
                <w:rFonts w:ascii="Cambria Math" w:hAnsi="Cambria Math"/>
                <w:i/>
                <w:color w:val="auto"/>
                <w:sz w:val="28"/>
                <w:szCs w:val="28"/>
                <w:lang w:eastAsia="ru-RU"/>
                <w:rPrChange w:id="3243" w:author="ASD" w:date="2016-06-09T16:59:00Z">
                  <w:rPr>
                    <w:rFonts w:ascii="Cambria Math" w:hAnsi="Cambria Math"/>
                    <w:i/>
                    <w:color w:val="auto"/>
                    <w:lang w:eastAsia="ru-RU"/>
                  </w:rPr>
                </w:rPrChange>
              </w:rPr>
            </m:ctrlPr>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244" w:author="ASD" w:date="2016-06-09T16:59:00Z">
                  <w:rPr>
                    <w:rFonts w:ascii="Cambria Math" w:hAnsi="Cambria Math"/>
                    <w:color w:val="auto"/>
                    <w:lang w:eastAsia="ru-RU"/>
                  </w:rPr>
                </w:rPrChange>
              </w:rPr>
              <m:t>I'(x-1, y-1)-I'(x+w, y-1)-</m:t>
            </m:r>
            <m:sSubSup>
              <m:sSubSupPr>
                <m:ctrlPr>
                  <w:rPr>
                    <w:rFonts w:ascii="Cambria Math" w:hAnsi="Cambria Math"/>
                    <w:i/>
                    <w:color w:val="auto"/>
                    <w:sz w:val="28"/>
                    <w:szCs w:val="28"/>
                    <w:lang w:eastAsia="ru-RU"/>
                    <w:rPrChange w:id="3245" w:author="ASD" w:date="2016-06-09T16:59:00Z">
                      <w:rPr>
                        <w:rFonts w:ascii="Cambria Math" w:hAnsi="Cambria Math"/>
                        <w:i/>
                        <w:color w:val="auto"/>
                        <w:lang w:eastAsia="ru-RU"/>
                      </w:rPr>
                    </w:rPrChange>
                  </w:rPr>
                </m:ctrlPr>
              </m:sSubSupPr>
              <m:e>
                <m:r>
                  <w:rPr>
                    <w:rFonts w:ascii="Cambria Math" w:hAnsi="Cambria Math"/>
                    <w:color w:val="auto"/>
                    <w:sz w:val="28"/>
                    <w:szCs w:val="28"/>
                    <w:lang w:eastAsia="ru-RU"/>
                    <w:rPrChange w:id="3246" w:author="ASD" w:date="2016-06-09T16:59:00Z">
                      <w:rPr>
                        <w:rFonts w:ascii="Cambria Math" w:hAnsi="Cambria Math"/>
                        <w:color w:val="auto"/>
                        <w:lang w:eastAsia="ru-RU"/>
                      </w:rPr>
                    </w:rPrChange>
                  </w:rPr>
                  <m:t>I'(x</m:t>
                </m:r>
              </m:e>
              <m:sub>
                <m:r>
                  <w:rPr>
                    <w:rFonts w:ascii="Cambria Math" w:hAnsi="Cambria Math"/>
                    <w:color w:val="auto"/>
                    <w:sz w:val="28"/>
                    <w:szCs w:val="28"/>
                    <w:lang w:eastAsia="ru-RU"/>
                    <w:rPrChange w:id="3247" w:author="ASD" w:date="2016-06-09T16:59:00Z">
                      <w:rPr>
                        <w:rFonts w:ascii="Cambria Math" w:hAnsi="Cambria Math"/>
                        <w:color w:val="auto"/>
                        <w:lang w:eastAsia="ru-RU"/>
                      </w:rPr>
                    </w:rPrChange>
                  </w:rPr>
                  <m:t xml:space="preserve"> </m:t>
                </m:r>
              </m:sub>
              <m:sup>
                <m:r>
                  <w:rPr>
                    <w:rFonts w:ascii="Cambria Math" w:hAnsi="Cambria Math"/>
                    <w:color w:val="auto"/>
                    <w:sz w:val="28"/>
                    <w:szCs w:val="28"/>
                    <w:lang w:eastAsia="ru-RU"/>
                    <w:rPrChange w:id="3248" w:author="ASD" w:date="2016-06-09T16:59:00Z">
                      <w:rPr>
                        <w:rFonts w:ascii="Cambria Math" w:hAnsi="Cambria Math"/>
                        <w:color w:val="auto"/>
                        <w:lang w:eastAsia="ru-RU"/>
                      </w:rPr>
                    </w:rPrChange>
                  </w:rPr>
                  <m:t xml:space="preserve"> </m:t>
                </m:r>
              </m:sup>
            </m:sSubSup>
            <m:r>
              <w:rPr>
                <w:rFonts w:ascii="Cambria Math" w:hAnsi="Cambria Math"/>
                <w:color w:val="auto"/>
                <w:sz w:val="28"/>
                <w:szCs w:val="28"/>
                <w:lang w:eastAsia="ru-RU"/>
                <w:rPrChange w:id="3249" w:author="ASD" w:date="2016-06-09T16:59:00Z">
                  <w:rPr>
                    <w:rFonts w:ascii="Cambria Math" w:hAnsi="Cambria Math"/>
                    <w:color w:val="auto"/>
                    <w:lang w:eastAsia="ru-RU"/>
                  </w:rPr>
                </w:rPrChange>
              </w:rPr>
              <m:t xml:space="preserve">- 1, </m:t>
            </m:r>
            <m:sSup>
              <m:sSupPr>
                <m:ctrlPr>
                  <w:rPr>
                    <w:rFonts w:ascii="Cambria Math" w:hAnsi="Cambria Math"/>
                    <w:i/>
                    <w:color w:val="auto"/>
                    <w:sz w:val="28"/>
                    <w:szCs w:val="28"/>
                    <w:lang w:eastAsia="ru-RU"/>
                    <w:rPrChange w:id="3250" w:author="ASD" w:date="2016-06-09T16:59:00Z">
                      <w:rPr>
                        <w:rFonts w:ascii="Cambria Math" w:hAnsi="Cambria Math"/>
                        <w:i/>
                        <w:color w:val="auto"/>
                        <w:lang w:eastAsia="ru-RU"/>
                      </w:rPr>
                    </w:rPrChange>
                  </w:rPr>
                </m:ctrlPr>
              </m:sSupPr>
              <m:e>
                <m:r>
                  <w:rPr>
                    <w:rFonts w:ascii="Cambria Math" w:hAnsi="Cambria Math"/>
                    <w:color w:val="auto"/>
                    <w:sz w:val="28"/>
                    <w:szCs w:val="28"/>
                    <w:lang w:eastAsia="ru-RU"/>
                    <w:rPrChange w:id="3251" w:author="ASD" w:date="2016-06-09T16:59:00Z">
                      <w:rPr>
                        <w:rFonts w:ascii="Cambria Math" w:hAnsi="Cambria Math"/>
                        <w:color w:val="auto"/>
                        <w:lang w:eastAsia="ru-RU"/>
                      </w:rPr>
                    </w:rPrChange>
                  </w:rPr>
                  <m:t>y</m:t>
                </m:r>
              </m:e>
              <m:sup>
                <m:r>
                  <w:rPr>
                    <w:rFonts w:ascii="Cambria Math" w:hAnsi="Cambria Math"/>
                    <w:color w:val="auto"/>
                    <w:sz w:val="28"/>
                    <w:szCs w:val="28"/>
                    <w:lang w:eastAsia="ru-RU"/>
                    <w:rPrChange w:id="3252" w:author="ASD" w:date="2016-06-09T16:59:00Z">
                      <w:rPr>
                        <w:rFonts w:ascii="Cambria Math" w:hAnsi="Cambria Math"/>
                        <w:color w:val="auto"/>
                        <w:lang w:eastAsia="ru-RU"/>
                      </w:rPr>
                    </w:rPrChange>
                  </w:rPr>
                  <m:t xml:space="preserve"> </m:t>
                </m:r>
              </m:sup>
            </m:sSup>
            <m:r>
              <w:rPr>
                <w:rFonts w:ascii="Cambria Math" w:hAnsi="Cambria Math"/>
                <w:color w:val="auto"/>
                <w:sz w:val="28"/>
                <w:szCs w:val="28"/>
                <w:lang w:eastAsia="ru-RU"/>
                <w:rPrChange w:id="3253" w:author="ASD" w:date="2016-06-09T16:59:00Z">
                  <w:rPr>
                    <w:rFonts w:ascii="Cambria Math" w:hAnsi="Cambria Math"/>
                    <w:color w:val="auto"/>
                    <w:lang w:eastAsia="ru-RU"/>
                  </w:rPr>
                </w:rPrChange>
              </w:rPr>
              <m:t>+h)+I'(x+h, y+w)</m:t>
            </m:r>
            <m:ctrlPr>
              <w:rPr>
                <w:rFonts w:ascii="Cambria Math" w:hAnsi="Cambria Math"/>
                <w:i/>
                <w:color w:val="auto"/>
                <w:sz w:val="28"/>
                <w:szCs w:val="28"/>
                <w:lang w:eastAsia="ru-RU"/>
                <w:rPrChange w:id="3254" w:author="ASD" w:date="2016-06-09T16:59:00Z">
                  <w:rPr>
                    <w:rFonts w:ascii="Cambria Math" w:hAnsi="Cambria Math"/>
                    <w:i/>
                    <w:color w:val="auto"/>
                    <w:lang w:eastAsia="ru-RU"/>
                  </w:rPr>
                </w:rPrChange>
              </w:rPr>
            </m:ctrlPr>
          </m:e>
          <m:sub>
            <m:r>
              <w:rPr>
                <w:rFonts w:ascii="Cambria Math" w:hAnsi="Cambria Math"/>
                <w:color w:val="auto"/>
                <w:sz w:val="28"/>
                <w:szCs w:val="28"/>
                <w:lang w:eastAsia="ru-RU"/>
                <w:rPrChange w:id="3255" w:author="ASD" w:date="2016-06-09T16:59:00Z">
                  <w:rPr>
                    <w:rFonts w:ascii="Cambria Math" w:hAnsi="Cambria Math"/>
                    <w:color w:val="auto"/>
                    <w:lang w:eastAsia="ru-RU"/>
                  </w:rPr>
                </w:rPrChange>
              </w:rPr>
              <m:t xml:space="preserve"> </m:t>
            </m:r>
            <m:ctrlPr>
              <w:rPr>
                <w:rFonts w:ascii="Cambria Math" w:hAnsi="Cambria Math"/>
                <w:i/>
                <w:color w:val="auto"/>
                <w:sz w:val="28"/>
                <w:szCs w:val="28"/>
                <w:lang w:eastAsia="ru-RU"/>
                <w:rPrChange w:id="3256" w:author="ASD" w:date="2016-06-09T16:59:00Z">
                  <w:rPr>
                    <w:rFonts w:ascii="Cambria Math" w:hAnsi="Cambria Math"/>
                    <w:i/>
                    <w:color w:val="auto"/>
                    <w:lang w:eastAsia="ru-RU"/>
                  </w:rPr>
                </w:rPrChange>
              </w:rPr>
            </m:ctrlPr>
          </m:sub>
          <m:sup>
            <m:r>
              <w:rPr>
                <w:rFonts w:ascii="Cambria Math" w:hAnsi="Cambria Math"/>
                <w:color w:val="auto"/>
                <w:sz w:val="28"/>
                <w:szCs w:val="28"/>
                <w:lang w:eastAsia="ru-RU"/>
                <w:rPrChange w:id="3257" w:author="ASD" w:date="2016-06-09T16:59:00Z">
                  <w:rPr>
                    <w:rFonts w:ascii="Cambria Math" w:hAnsi="Cambria Math"/>
                    <w:color w:val="auto"/>
                    <w:lang w:eastAsia="ru-RU"/>
                  </w:rPr>
                </w:rPrChange>
              </w:rPr>
              <m:t xml:space="preserve"> </m:t>
            </m:r>
            <m:ctrlPr>
              <w:rPr>
                <w:rFonts w:ascii="Cambria Math" w:hAnsi="Cambria Math"/>
                <w:i/>
                <w:color w:val="auto"/>
                <w:sz w:val="28"/>
                <w:szCs w:val="28"/>
                <w:lang w:eastAsia="ru-RU"/>
                <w:rPrChange w:id="3258" w:author="ASD" w:date="2016-06-09T16:59:00Z">
                  <w:rPr>
                    <w:rFonts w:ascii="Cambria Math" w:hAnsi="Cambria Math"/>
                    <w:i/>
                    <w:color w:val="auto"/>
                    <w:lang w:eastAsia="ru-RU"/>
                  </w:rPr>
                </w:rPrChange>
              </w:rPr>
            </m:ctrlPr>
          </m:sup>
        </m:sSubSup>
      </m:oMath>
      <w:r w:rsidR="008B0C29" w:rsidRPr="00891248">
        <w:rPr>
          <w:color w:val="auto"/>
          <w:sz w:val="28"/>
          <w:szCs w:val="28"/>
          <w:lang w:eastAsia="ru-RU"/>
        </w:rPr>
        <w:t>, (3.20)</w:t>
      </w:r>
    </w:p>
    <w:p w:rsidR="008B0C29" w:rsidRPr="00891248" w:rsidRDefault="007E04ED" w:rsidP="00891248">
      <w:pPr>
        <w:pStyle w:val="a9"/>
        <w:shd w:val="clear" w:color="auto" w:fill="FFFFFF"/>
        <w:spacing w:before="0" w:beforeAutospacing="0" w:after="0" w:afterAutospacing="0" w:line="360" w:lineRule="auto"/>
        <w:ind w:firstLine="630"/>
        <w:rPr>
          <w:color w:val="auto"/>
          <w:sz w:val="28"/>
          <w:szCs w:val="28"/>
          <w:lang w:eastAsia="ru-RU"/>
          <w:rPrChange w:id="3259" w:author="ASD" w:date="2016-06-09T16:59:00Z">
            <w:rPr>
              <w:color w:val="auto"/>
              <w:sz w:val="28"/>
              <w:szCs w:val="28"/>
              <w:lang w:eastAsia="ru-RU"/>
            </w:rPr>
          </w:rPrChange>
        </w:rPr>
      </w:pPr>
      <w:r w:rsidRPr="00891248">
        <w:rPr>
          <w:color w:val="auto"/>
          <w:sz w:val="28"/>
          <w:szCs w:val="28"/>
          <w:lang w:eastAsia="ru-RU"/>
          <w:rPrChange w:id="3260" w:author="ASD" w:date="2016-06-09T16:59:00Z">
            <w:rPr>
              <w:color w:val="auto"/>
              <w:sz w:val="28"/>
              <w:szCs w:val="28"/>
              <w:lang w:eastAsia="ru-RU"/>
            </w:rPr>
          </w:rPrChange>
        </w:rPr>
        <w:t>Як умовне позначення для рівняння. 3.20 використаємо наступне представлення:</w:t>
      </w:r>
    </w:p>
    <w:p w:rsidR="008B0C29" w:rsidRPr="00891248" w:rsidRDefault="005538D1" w:rsidP="00891248">
      <w:pPr>
        <w:pStyle w:val="a9"/>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3261" w:author="ASD" w:date="2016-06-09T16:59:00Z">
                  <w:rPr>
                    <w:rFonts w:ascii="Cambria Math" w:hAnsi="Cambria Math"/>
                    <w:color w:val="auto"/>
                    <w:sz w:val="28"/>
                    <w:szCs w:val="28"/>
                    <w:lang w:eastAsia="ru-RU"/>
                  </w:rPr>
                </w:rPrChange>
              </w:rPr>
              <m:t>i=1</m:t>
            </m:r>
            <m:ctrlPr>
              <w:rPr>
                <w:rFonts w:ascii="Cambria Math" w:hAnsi="Cambria Math"/>
                <w:i/>
                <w:color w:val="auto"/>
                <w:sz w:val="28"/>
                <w:szCs w:val="28"/>
                <w:lang w:eastAsia="ru-RU"/>
                <w:rPrChange w:id="3262"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263"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3264" w:author="ASD" w:date="2016-06-09T16:59:00Z">
                  <w:rPr>
                    <w:rFonts w:ascii="Cambria Math" w:hAnsi="Cambria Math"/>
                    <w:i/>
                    <w:color w:val="auto"/>
                    <w:sz w:val="28"/>
                    <w:szCs w:val="28"/>
                    <w:lang w:eastAsia="ru-RU"/>
                  </w:rPr>
                </w:rPrChange>
              </w:rPr>
            </m:ctrlPr>
          </m:sup>
          <m:e>
            <m:sSub>
              <m:sSubPr>
                <m:ctrlPr>
                  <w:rPr>
                    <w:rFonts w:ascii="Cambria Math" w:hAnsi="Cambria Math"/>
                    <w:i/>
                    <w:color w:val="auto"/>
                    <w:sz w:val="28"/>
                    <w:szCs w:val="28"/>
                    <w:lang w:eastAsia="ru-RU"/>
                    <w:rPrChange w:id="3265" w:author="ASD" w:date="2016-06-09T16:59:00Z">
                      <w:rPr>
                        <w:rFonts w:ascii="Cambria Math" w:hAnsi="Cambria Math"/>
                        <w:i/>
                        <w:color w:val="auto"/>
                        <w:sz w:val="28"/>
                        <w:szCs w:val="28"/>
                        <w:lang w:eastAsia="ru-RU"/>
                      </w:rPr>
                    </w:rPrChange>
                  </w:rPr>
                </m:ctrlPr>
              </m:sSubPr>
              <m:e>
                <m:r>
                  <w:rPr>
                    <w:rFonts w:ascii="Cambria Math" w:hAnsi="Cambria Math"/>
                    <w:color w:val="auto"/>
                    <w:sz w:val="28"/>
                    <w:szCs w:val="28"/>
                    <w:lang w:eastAsia="ru-RU"/>
                    <w:rPrChange w:id="3266"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3267" w:author="ASD" w:date="2016-06-09T16:59:00Z">
                      <w:rPr>
                        <w:rFonts w:ascii="Cambria Math" w:hAnsi="Cambria Math"/>
                        <w:color w:val="auto"/>
                        <w:sz w:val="28"/>
                        <w:szCs w:val="28"/>
                        <w:lang w:eastAsia="ru-RU"/>
                      </w:rPr>
                    </w:rPrChange>
                  </w:rPr>
                  <m:t>i</m:t>
                </m:r>
              </m:sub>
            </m:sSub>
            <m:ctrlPr>
              <w:rPr>
                <w:rFonts w:ascii="Cambria Math" w:hAnsi="Cambria Math"/>
                <w:i/>
                <w:color w:val="auto"/>
                <w:sz w:val="28"/>
                <w:szCs w:val="28"/>
                <w:lang w:eastAsia="ru-RU"/>
                <w:rPrChange w:id="3268" w:author="ASD" w:date="2016-06-09T16:59:00Z">
                  <w:rPr>
                    <w:rFonts w:ascii="Cambria Math" w:hAnsi="Cambria Math"/>
                    <w:i/>
                    <w:color w:val="auto"/>
                    <w:sz w:val="28"/>
                    <w:szCs w:val="28"/>
                    <w:lang w:eastAsia="ru-RU"/>
                  </w:rPr>
                </w:rPrChange>
              </w:rPr>
            </m:ctrlPr>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Change w:id="3269" w:author="ASD" w:date="2016-06-09T16:59:00Z">
                  <w:rPr>
                    <w:rFonts w:ascii="Cambria Math" w:hAnsi="Cambria Math"/>
                    <w:color w:val="auto"/>
                    <w:sz w:val="28"/>
                    <w:szCs w:val="28"/>
                    <w:lang w:eastAsia="ru-RU"/>
                  </w:rPr>
                </w:rPrChange>
              </w:rPr>
              <m:t>I'(B)</m:t>
            </m:r>
            <m:ctrlPr>
              <w:rPr>
                <w:rFonts w:ascii="Cambria Math" w:hAnsi="Cambria Math"/>
                <w:i/>
                <w:color w:val="auto"/>
                <w:sz w:val="28"/>
                <w:szCs w:val="28"/>
                <w:lang w:eastAsia="ru-RU"/>
                <w:rPrChange w:id="3270" w:author="ASD" w:date="2016-06-09T16:59:00Z">
                  <w:rPr>
                    <w:rFonts w:ascii="Cambria Math" w:hAnsi="Cambria Math"/>
                    <w:i/>
                    <w:color w:val="auto"/>
                    <w:sz w:val="28"/>
                    <w:szCs w:val="28"/>
                    <w:lang w:eastAsia="ru-RU"/>
                  </w:rPr>
                </w:rPrChange>
              </w:rPr>
            </m:ctrlPr>
          </m:e>
          <m:sub>
            <m:r>
              <w:rPr>
                <w:rFonts w:ascii="Cambria Math" w:hAnsi="Cambria Math"/>
                <w:color w:val="auto"/>
                <w:sz w:val="28"/>
                <w:szCs w:val="28"/>
                <w:lang w:eastAsia="ru-RU"/>
                <w:rPrChange w:id="3271"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272"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273"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274" w:author="ASD" w:date="2016-06-09T16:59:00Z">
                  <w:rPr>
                    <w:rFonts w:ascii="Cambria Math" w:hAnsi="Cambria Math"/>
                    <w:i/>
                    <w:color w:val="auto"/>
                    <w:sz w:val="28"/>
                    <w:szCs w:val="28"/>
                    <w:lang w:eastAsia="ru-RU"/>
                  </w:rPr>
                </w:rPrChange>
              </w:rPr>
            </m:ctrlPr>
          </m:sup>
        </m:sSubSup>
      </m:oMath>
      <w:r w:rsidR="008B0C29" w:rsidRPr="00891248">
        <w:rPr>
          <w:color w:val="auto"/>
          <w:sz w:val="28"/>
          <w:szCs w:val="28"/>
          <w:lang w:eastAsia="ru-RU"/>
        </w:rPr>
        <w:t>,                                              (3.21)</w:t>
      </w:r>
    </w:p>
    <w:p w:rsidR="008B0C29" w:rsidRPr="00891248" w:rsidRDefault="008B0C29" w:rsidP="00891248">
      <w:pPr>
        <w:pStyle w:val="a9"/>
        <w:shd w:val="clear" w:color="auto" w:fill="FFFFFF"/>
        <w:spacing w:before="0" w:beforeAutospacing="0" w:after="0" w:afterAutospacing="0" w:line="360" w:lineRule="auto"/>
        <w:ind w:firstLine="630"/>
        <w:rPr>
          <w:color w:val="auto"/>
          <w:sz w:val="28"/>
          <w:szCs w:val="28"/>
          <w:lang w:eastAsia="ru-RU"/>
          <w:rPrChange w:id="3275" w:author="ASD" w:date="2016-06-09T16:59:00Z">
            <w:rPr>
              <w:color w:val="auto"/>
              <w:sz w:val="28"/>
              <w:szCs w:val="28"/>
              <w:lang w:eastAsia="ru-RU"/>
            </w:rPr>
          </w:rPrChange>
        </w:rPr>
      </w:pPr>
      <w:r w:rsidRPr="00891248">
        <w:rPr>
          <w:color w:val="auto"/>
          <w:sz w:val="28"/>
          <w:szCs w:val="28"/>
          <w:lang w:eastAsia="ru-RU"/>
          <w:rPrChange w:id="3276" w:author="ASD" w:date="2016-06-09T16:59:00Z">
            <w:rPr>
              <w:color w:val="auto"/>
              <w:sz w:val="28"/>
              <w:szCs w:val="28"/>
              <w:lang w:eastAsia="ru-RU"/>
            </w:rPr>
          </w:rPrChange>
        </w:rPr>
        <w:t xml:space="preserve">Ми використовуємо рівняння. 3.21 для того, щоб обчислити </w:t>
      </w:r>
      <w:r w:rsidR="007E04ED" w:rsidRPr="00891248">
        <w:rPr>
          <w:i/>
          <w:color w:val="auto"/>
          <w:sz w:val="28"/>
          <w:szCs w:val="28"/>
          <w:lang w:eastAsia="ru-RU"/>
          <w:rPrChange w:id="3277" w:author="ASD" w:date="2016-06-09T16:59:00Z">
            <w:rPr>
              <w:i/>
              <w:color w:val="auto"/>
              <w:sz w:val="28"/>
              <w:szCs w:val="28"/>
              <w:lang w:eastAsia="ru-RU"/>
            </w:rPr>
          </w:rPrChange>
        </w:rPr>
        <w:t>µ</w:t>
      </w:r>
      <w:r w:rsidR="007E04ED" w:rsidRPr="00891248">
        <w:rPr>
          <w:color w:val="auto"/>
          <w:sz w:val="28"/>
          <w:szCs w:val="28"/>
          <w:lang w:eastAsia="ru-RU"/>
          <w:rPrChange w:id="3278" w:author="ASD" w:date="2016-06-09T16:59:00Z">
            <w:rPr>
              <w:color w:val="auto"/>
              <w:sz w:val="28"/>
              <w:szCs w:val="28"/>
              <w:lang w:eastAsia="ru-RU"/>
            </w:rPr>
          </w:rPrChange>
        </w:rPr>
        <w:t xml:space="preserve"> </w:t>
      </w:r>
      <w:r w:rsidRPr="00891248">
        <w:rPr>
          <w:color w:val="auto"/>
          <w:sz w:val="28"/>
          <w:szCs w:val="28"/>
          <w:lang w:eastAsia="ru-RU"/>
          <w:rPrChange w:id="3279" w:author="ASD" w:date="2016-06-09T16:59:00Z">
            <w:rPr>
              <w:color w:val="auto"/>
              <w:sz w:val="28"/>
              <w:szCs w:val="28"/>
              <w:lang w:eastAsia="ru-RU"/>
            </w:rPr>
          </w:rPrChange>
        </w:rPr>
        <w:t>у фор</w:t>
      </w:r>
      <w:r w:rsidR="007E04ED" w:rsidRPr="00891248">
        <w:rPr>
          <w:color w:val="auto"/>
          <w:sz w:val="28"/>
          <w:szCs w:val="28"/>
          <w:lang w:eastAsia="ru-RU"/>
          <w:rPrChange w:id="3280" w:author="ASD" w:date="2016-06-09T16:59:00Z">
            <w:rPr>
              <w:color w:val="auto"/>
              <w:sz w:val="28"/>
              <w:szCs w:val="28"/>
              <w:lang w:eastAsia="ru-RU"/>
            </w:rPr>
          </w:rPrChange>
        </w:rPr>
        <w:t>мулі 3.17. Щоб обчислити</w:t>
      </w:r>
      <w:r w:rsidRPr="00891248">
        <w:rPr>
          <w:color w:val="auto"/>
          <w:sz w:val="28"/>
          <w:szCs w:val="28"/>
          <w:lang w:eastAsia="ru-RU"/>
          <w:rPrChange w:id="3281" w:author="ASD" w:date="2016-06-09T16:59:00Z">
            <w:rPr>
              <w:color w:val="auto"/>
              <w:sz w:val="28"/>
              <w:szCs w:val="28"/>
              <w:lang w:eastAsia="ru-RU"/>
            </w:rPr>
          </w:rPrChange>
        </w:rPr>
        <w:t xml:space="preserve"> перший член правої частини цього рівняння, використовуючи інтегральні образи, ми зміни</w:t>
      </w:r>
      <w:r w:rsidR="007E04ED" w:rsidRPr="00891248">
        <w:rPr>
          <w:color w:val="auto"/>
          <w:sz w:val="28"/>
          <w:szCs w:val="28"/>
          <w:lang w:eastAsia="ru-RU"/>
          <w:rPrChange w:id="3282" w:author="ASD" w:date="2016-06-09T16:59:00Z">
            <w:rPr>
              <w:color w:val="auto"/>
              <w:sz w:val="28"/>
              <w:szCs w:val="28"/>
              <w:lang w:eastAsia="ru-RU"/>
            </w:rPr>
          </w:rPrChange>
        </w:rPr>
        <w:t>ли</w:t>
      </w:r>
      <w:r w:rsidRPr="00891248">
        <w:rPr>
          <w:color w:val="auto"/>
          <w:sz w:val="28"/>
          <w:szCs w:val="28"/>
          <w:lang w:eastAsia="ru-RU"/>
          <w:rPrChange w:id="3283" w:author="ASD" w:date="2016-06-09T16:59:00Z">
            <w:rPr>
              <w:color w:val="auto"/>
              <w:sz w:val="28"/>
              <w:szCs w:val="28"/>
              <w:lang w:eastAsia="ru-RU"/>
            </w:rPr>
          </w:rPrChange>
        </w:rPr>
        <w:t xml:space="preserve"> рівняння 3.18</w:t>
      </w:r>
      <w:r w:rsidR="007E04ED" w:rsidRPr="00891248">
        <w:rPr>
          <w:color w:val="auto"/>
          <w:sz w:val="28"/>
          <w:szCs w:val="28"/>
          <w:lang w:eastAsia="ru-RU"/>
          <w:rPrChange w:id="3284" w:author="ASD" w:date="2016-06-09T16:59:00Z">
            <w:rPr>
              <w:color w:val="auto"/>
              <w:sz w:val="28"/>
              <w:szCs w:val="28"/>
              <w:lang w:eastAsia="ru-RU"/>
            </w:rPr>
          </w:rPrChange>
        </w:rPr>
        <w:t>. Ми</w:t>
      </w:r>
      <w:r w:rsidRPr="00891248">
        <w:rPr>
          <w:color w:val="auto"/>
          <w:sz w:val="28"/>
          <w:szCs w:val="28"/>
          <w:lang w:eastAsia="ru-RU"/>
          <w:rPrChange w:id="3285" w:author="ASD" w:date="2016-06-09T16:59:00Z">
            <w:rPr>
              <w:color w:val="auto"/>
              <w:sz w:val="28"/>
              <w:szCs w:val="28"/>
              <w:lang w:eastAsia="ru-RU"/>
            </w:rPr>
          </w:rPrChange>
        </w:rPr>
        <w:t xml:space="preserve"> використ</w:t>
      </w:r>
      <w:r w:rsidR="007E04ED" w:rsidRPr="00891248">
        <w:rPr>
          <w:color w:val="auto"/>
          <w:sz w:val="28"/>
          <w:szCs w:val="28"/>
          <w:lang w:eastAsia="ru-RU"/>
          <w:rPrChange w:id="3286" w:author="ASD" w:date="2016-06-09T16:59:00Z">
            <w:rPr>
              <w:color w:val="auto"/>
              <w:sz w:val="28"/>
              <w:szCs w:val="28"/>
              <w:lang w:eastAsia="ru-RU"/>
            </w:rPr>
          </w:rPrChange>
        </w:rPr>
        <w:t>али</w:t>
      </w:r>
      <w:r w:rsidRPr="00891248">
        <w:rPr>
          <w:color w:val="auto"/>
          <w:sz w:val="28"/>
          <w:szCs w:val="28"/>
          <w:lang w:eastAsia="ru-RU"/>
          <w:rPrChange w:id="3287" w:author="ASD" w:date="2016-06-09T16:59:00Z">
            <w:rPr>
              <w:color w:val="auto"/>
              <w:sz w:val="28"/>
              <w:szCs w:val="28"/>
              <w:lang w:eastAsia="ru-RU"/>
            </w:rPr>
          </w:rPrChange>
        </w:rPr>
        <w:t xml:space="preserve"> зведеного в квадрат значення I (х, у). </w:t>
      </w:r>
    </w:p>
    <w:p w:rsidR="008B0C29" w:rsidRPr="00891248" w:rsidRDefault="005538D1" w:rsidP="00891248">
      <w:pPr>
        <w:pStyle w:val="a9"/>
        <w:shd w:val="clear" w:color="auto" w:fill="FFFFFF"/>
        <w:spacing w:before="0" w:beforeAutospacing="0" w:after="0" w:afterAutospacing="0" w:line="360" w:lineRule="auto"/>
        <w:jc w:val="right"/>
        <w:rPr>
          <w:color w:val="auto"/>
          <w:sz w:val="28"/>
          <w:szCs w:val="28"/>
          <w:lang w:eastAsia="ru-RU"/>
          <w:rPrChange w:id="3288" w:author="ASD" w:date="2016-06-09T16:59:00Z">
            <w:rPr>
              <w:color w:val="auto"/>
              <w:sz w:val="28"/>
              <w:szCs w:val="28"/>
              <w:lang w:eastAsia="ru-RU"/>
            </w:rPr>
          </w:rPrChange>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289"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3290"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291"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292" w:author="ASD" w:date="2016-06-09T16:59:00Z">
                  <w:rPr>
                    <w:rFonts w:ascii="Cambria Math" w:hAnsi="Cambria Math"/>
                    <w:i/>
                    <w:color w:val="auto"/>
                    <w:sz w:val="28"/>
                    <w:szCs w:val="28"/>
                    <w:lang w:eastAsia="ru-RU"/>
                  </w:rPr>
                </w:rPrChange>
              </w:rPr>
            </m:ctrlPr>
          </m:sup>
        </m:sSup>
        <m:d>
          <m:dPr>
            <m:ctrlPr>
              <w:rPr>
                <w:rFonts w:ascii="Cambria Math" w:hAnsi="Cambria Math"/>
                <w:i/>
                <w:color w:val="auto"/>
                <w:sz w:val="28"/>
                <w:szCs w:val="28"/>
                <w:lang w:eastAsia="ru-RU"/>
                <w:rPrChange w:id="3293" w:author="ASD" w:date="2016-06-09T16:59:00Z">
                  <w:rPr>
                    <w:rFonts w:ascii="Cambria Math" w:hAnsi="Cambria Math"/>
                    <w:i/>
                    <w:color w:val="auto"/>
                    <w:sz w:val="28"/>
                    <w:szCs w:val="28"/>
                    <w:lang w:eastAsia="ru-RU"/>
                  </w:rPr>
                </w:rPrChange>
              </w:rPr>
            </m:ctrlPr>
          </m:dPr>
          <m:e>
            <m:r>
              <w:rPr>
                <w:rFonts w:ascii="Cambria Math" w:hAnsi="Cambria Math"/>
                <w:color w:val="auto"/>
                <w:sz w:val="28"/>
                <w:szCs w:val="28"/>
                <w:lang w:eastAsia="ru-RU"/>
                <w:rPrChange w:id="3294" w:author="ASD" w:date="2016-06-09T16:59:00Z">
                  <w:rPr>
                    <w:rFonts w:ascii="Cambria Math" w:hAnsi="Cambria Math"/>
                    <w:color w:val="auto"/>
                    <w:sz w:val="28"/>
                    <w:szCs w:val="28"/>
                    <w:lang w:eastAsia="ru-RU"/>
                  </w:rPr>
                </w:rPrChange>
              </w:rPr>
              <m:t>x,y</m:t>
            </m:r>
          </m:e>
        </m:d>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Change w:id="3295"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296" w:author="ASD" w:date="2016-06-09T16:59:00Z">
                      <w:rPr>
                        <w:rFonts w:ascii="Cambria Math" w:hAnsi="Cambria Math"/>
                        <w:color w:val="auto"/>
                        <w:sz w:val="28"/>
                        <w:szCs w:val="28"/>
                        <w:lang w:eastAsia="ru-RU"/>
                      </w:rPr>
                    </w:rPrChange>
                  </w:rPr>
                  <m:t>x</m:t>
                </m:r>
              </m:e>
              <m:sup>
                <m:r>
                  <w:rPr>
                    <w:rFonts w:ascii="Cambria Math" w:hAnsi="Cambria Math"/>
                    <w:color w:val="auto"/>
                    <w:sz w:val="28"/>
                    <w:szCs w:val="28"/>
                    <w:lang w:eastAsia="ru-RU"/>
                    <w:rPrChange w:id="3297"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298" w:author="ASD" w:date="2016-06-09T16:59:00Z">
                  <w:rPr>
                    <w:rFonts w:ascii="Cambria Math" w:hAnsi="Cambria Math"/>
                    <w:color w:val="auto"/>
                    <w:sz w:val="28"/>
                    <w:szCs w:val="28"/>
                    <w:lang w:eastAsia="ru-RU"/>
                  </w:rPr>
                </w:rPrChange>
              </w:rPr>
              <m:t xml:space="preserve">≤x,   </m:t>
            </m:r>
            <m:sSup>
              <m:sSupPr>
                <m:ctrlPr>
                  <w:rPr>
                    <w:rFonts w:ascii="Cambria Math" w:hAnsi="Cambria Math"/>
                    <w:i/>
                    <w:color w:val="auto"/>
                    <w:sz w:val="28"/>
                    <w:szCs w:val="28"/>
                    <w:lang w:eastAsia="ru-RU"/>
                    <w:rPrChange w:id="3299"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300"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3301"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302" w:author="ASD" w:date="2016-06-09T16:59:00Z">
                  <w:rPr>
                    <w:rFonts w:ascii="Cambria Math" w:hAnsi="Cambria Math"/>
                    <w:color w:val="auto"/>
                    <w:sz w:val="28"/>
                    <w:szCs w:val="28"/>
                    <w:lang w:eastAsia="ru-RU"/>
                  </w:rPr>
                </w:rPrChange>
              </w:rPr>
              <m:t>≤y</m:t>
            </m:r>
            <m:ctrlPr>
              <w:rPr>
                <w:rFonts w:ascii="Cambria Math" w:hAnsi="Cambria Math"/>
                <w:i/>
                <w:color w:val="auto"/>
                <w:sz w:val="28"/>
                <w:szCs w:val="28"/>
                <w:lang w:eastAsia="ru-RU"/>
                <w:rPrChange w:id="3303"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304" w:author="ASD" w:date="2016-06-09T16:59:00Z">
                  <w:rPr>
                    <w:rFonts w:ascii="Cambria Math" w:hAnsi="Cambria Math"/>
                    <w:color w:val="auto"/>
                    <w:sz w:val="28"/>
                    <w:szCs w:val="28"/>
                    <w:lang w:eastAsia="ru-RU"/>
                  </w:rPr>
                </w:rPrChange>
              </w:rPr>
              <m:t xml:space="preserve"> </m:t>
            </m:r>
            <m:ctrlPr>
              <w:rPr>
                <w:rFonts w:ascii="Cambria Math" w:hAnsi="Cambria Math"/>
                <w:i/>
                <w:color w:val="auto"/>
                <w:sz w:val="28"/>
                <w:szCs w:val="28"/>
                <w:lang w:eastAsia="ru-RU"/>
                <w:rPrChange w:id="3305" w:author="ASD" w:date="2016-06-09T16:59:00Z">
                  <w:rPr>
                    <w:rFonts w:ascii="Cambria Math" w:hAnsi="Cambria Math"/>
                    <w:i/>
                    <w:color w:val="auto"/>
                    <w:sz w:val="28"/>
                    <w:szCs w:val="28"/>
                    <w:lang w:eastAsia="ru-RU"/>
                  </w:rPr>
                </w:rPrChange>
              </w:rPr>
            </m:ctrlPr>
          </m:sup>
          <m:e>
            <m:sSup>
              <m:sSupPr>
                <m:ctrlPr>
                  <w:rPr>
                    <w:rFonts w:ascii="Cambria Math" w:hAnsi="Cambria Math"/>
                    <w:i/>
                    <w:color w:val="auto"/>
                    <w:sz w:val="28"/>
                    <w:szCs w:val="28"/>
                    <w:lang w:eastAsia="ru-RU"/>
                    <w:rPrChange w:id="3306" w:author="ASD" w:date="2016-06-09T16:59:00Z">
                      <w:rPr>
                        <w:rFonts w:ascii="Cambria Math" w:hAnsi="Cambria Math"/>
                        <w:i/>
                        <w:color w:val="auto"/>
                        <w:sz w:val="28"/>
                        <w:szCs w:val="28"/>
                        <w:lang w:eastAsia="ru-RU"/>
                      </w:rPr>
                    </w:rPrChange>
                  </w:rPr>
                </m:ctrlPr>
              </m:sSupPr>
              <m:e>
                <m:sSubSup>
                  <m:sSubSupPr>
                    <m:ctrlPr>
                      <w:rPr>
                        <w:rFonts w:ascii="Cambria Math" w:hAnsi="Cambria Math"/>
                        <w:i/>
                        <w:color w:val="auto"/>
                        <w:sz w:val="28"/>
                        <w:szCs w:val="28"/>
                        <w:lang w:eastAsia="ru-RU"/>
                        <w:rPrChange w:id="3307" w:author="ASD" w:date="2016-06-09T16:59:00Z">
                          <w:rPr>
                            <w:rFonts w:ascii="Cambria Math" w:hAnsi="Cambria Math"/>
                            <w:i/>
                            <w:color w:val="auto"/>
                            <w:sz w:val="28"/>
                            <w:szCs w:val="28"/>
                            <w:lang w:eastAsia="ru-RU"/>
                          </w:rPr>
                        </w:rPrChange>
                      </w:rPr>
                    </m:ctrlPr>
                  </m:sSubSupPr>
                  <m:e>
                    <m:r>
                      <w:rPr>
                        <w:rFonts w:ascii="Cambria Math" w:hAnsi="Cambria Math"/>
                        <w:color w:val="auto"/>
                        <w:sz w:val="28"/>
                        <w:szCs w:val="28"/>
                        <w:lang w:eastAsia="ru-RU"/>
                        <w:rPrChange w:id="3308" w:author="ASD" w:date="2016-06-09T16:59:00Z">
                          <w:rPr>
                            <w:rFonts w:ascii="Cambria Math" w:hAnsi="Cambria Math"/>
                            <w:color w:val="auto"/>
                            <w:sz w:val="28"/>
                            <w:szCs w:val="28"/>
                            <w:lang w:eastAsia="ru-RU"/>
                          </w:rPr>
                        </w:rPrChange>
                      </w:rPr>
                      <m:t>I(x</m:t>
                    </m:r>
                  </m:e>
                  <m:sub>
                    <m:r>
                      <w:rPr>
                        <w:rFonts w:ascii="Cambria Math" w:hAnsi="Cambria Math"/>
                        <w:color w:val="auto"/>
                        <w:sz w:val="28"/>
                        <w:szCs w:val="28"/>
                        <w:lang w:eastAsia="ru-RU"/>
                        <w:rPrChange w:id="3309" w:author="ASD" w:date="2016-06-09T16:59:00Z">
                          <w:rPr>
                            <w:rFonts w:ascii="Cambria Math" w:hAnsi="Cambria Math"/>
                            <w:color w:val="auto"/>
                            <w:sz w:val="28"/>
                            <w:szCs w:val="28"/>
                            <w:lang w:eastAsia="ru-RU"/>
                          </w:rPr>
                        </w:rPrChange>
                      </w:rPr>
                      <m:t xml:space="preserve"> </m:t>
                    </m:r>
                  </m:sub>
                  <m:sup>
                    <m:r>
                      <w:rPr>
                        <w:rFonts w:ascii="Cambria Math" w:hAnsi="Cambria Math"/>
                        <w:color w:val="auto"/>
                        <w:sz w:val="28"/>
                        <w:szCs w:val="28"/>
                        <w:lang w:eastAsia="ru-RU"/>
                        <w:rPrChange w:id="3310" w:author="ASD" w:date="2016-06-09T16:59:00Z">
                          <w:rPr>
                            <w:rFonts w:ascii="Cambria Math" w:hAnsi="Cambria Math"/>
                            <w:color w:val="auto"/>
                            <w:sz w:val="28"/>
                            <w:szCs w:val="28"/>
                            <w:lang w:eastAsia="ru-RU"/>
                          </w:rPr>
                        </w:rPrChange>
                      </w:rPr>
                      <m:t>'</m:t>
                    </m:r>
                  </m:sup>
                </m:sSubSup>
                <m:r>
                  <w:rPr>
                    <w:rFonts w:ascii="Cambria Math" w:hAnsi="Cambria Math"/>
                    <w:color w:val="auto"/>
                    <w:sz w:val="28"/>
                    <w:szCs w:val="28"/>
                    <w:lang w:eastAsia="ru-RU"/>
                    <w:rPrChange w:id="3311" w:author="ASD" w:date="2016-06-09T16:59:00Z">
                      <w:rPr>
                        <w:rFonts w:ascii="Cambria Math" w:hAnsi="Cambria Math"/>
                        <w:color w:val="auto"/>
                        <w:sz w:val="28"/>
                        <w:szCs w:val="28"/>
                        <w:lang w:eastAsia="ru-RU"/>
                      </w:rPr>
                    </w:rPrChange>
                  </w:rPr>
                  <m:t xml:space="preserve">, </m:t>
                </m:r>
                <m:sSup>
                  <m:sSupPr>
                    <m:ctrlPr>
                      <w:rPr>
                        <w:rFonts w:ascii="Cambria Math" w:hAnsi="Cambria Math"/>
                        <w:i/>
                        <w:color w:val="auto"/>
                        <w:sz w:val="28"/>
                        <w:szCs w:val="28"/>
                        <w:lang w:eastAsia="ru-RU"/>
                        <w:rPrChange w:id="3312"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313" w:author="ASD" w:date="2016-06-09T16:59:00Z">
                          <w:rPr>
                            <w:rFonts w:ascii="Cambria Math" w:hAnsi="Cambria Math"/>
                            <w:color w:val="auto"/>
                            <w:sz w:val="28"/>
                            <w:szCs w:val="28"/>
                            <w:lang w:eastAsia="ru-RU"/>
                          </w:rPr>
                        </w:rPrChange>
                      </w:rPr>
                      <m:t>y</m:t>
                    </m:r>
                  </m:e>
                  <m:sup>
                    <m:r>
                      <w:rPr>
                        <w:rFonts w:ascii="Cambria Math" w:hAnsi="Cambria Math"/>
                        <w:color w:val="auto"/>
                        <w:sz w:val="28"/>
                        <w:szCs w:val="28"/>
                        <w:lang w:eastAsia="ru-RU"/>
                        <w:rPrChange w:id="3314" w:author="ASD" w:date="2016-06-09T16:59:00Z">
                          <w:rPr>
                            <w:rFonts w:ascii="Cambria Math" w:hAnsi="Cambria Math"/>
                            <w:color w:val="auto"/>
                            <w:sz w:val="28"/>
                            <w:szCs w:val="28"/>
                            <w:lang w:eastAsia="ru-RU"/>
                          </w:rPr>
                        </w:rPrChange>
                      </w:rPr>
                      <m:t>'</m:t>
                    </m:r>
                  </m:sup>
                </m:sSup>
                <m:r>
                  <w:rPr>
                    <w:rFonts w:ascii="Cambria Math" w:hAnsi="Cambria Math"/>
                    <w:color w:val="auto"/>
                    <w:sz w:val="28"/>
                    <w:szCs w:val="28"/>
                    <w:lang w:eastAsia="ru-RU"/>
                    <w:rPrChange w:id="3315" w:author="ASD" w:date="2016-06-09T16:59:00Z">
                      <w:rPr>
                        <w:rFonts w:ascii="Cambria Math" w:hAnsi="Cambria Math"/>
                        <w:color w:val="auto"/>
                        <w:sz w:val="28"/>
                        <w:szCs w:val="28"/>
                        <w:lang w:eastAsia="ru-RU"/>
                      </w:rPr>
                    </w:rPrChange>
                  </w:rPr>
                  <m:t>)</m:t>
                </m:r>
              </m:e>
              <m:sup>
                <m:r>
                  <w:rPr>
                    <w:rFonts w:ascii="Cambria Math" w:hAnsi="Cambria Math"/>
                    <w:color w:val="auto"/>
                    <w:sz w:val="28"/>
                    <w:szCs w:val="28"/>
                    <w:lang w:eastAsia="ru-RU"/>
                    <w:rPrChange w:id="3316" w:author="ASD" w:date="2016-06-09T16:59:00Z">
                      <w:rPr>
                        <w:rFonts w:ascii="Cambria Math" w:hAnsi="Cambria Math"/>
                        <w:color w:val="auto"/>
                        <w:sz w:val="28"/>
                        <w:szCs w:val="28"/>
                        <w:lang w:eastAsia="ru-RU"/>
                      </w:rPr>
                    </w:rPrChange>
                  </w:rPr>
                  <m:t>2</m:t>
                </m:r>
              </m:sup>
            </m:sSup>
            <m:ctrlPr>
              <w:rPr>
                <w:rFonts w:ascii="Cambria Math" w:hAnsi="Cambria Math"/>
                <w:i/>
                <w:color w:val="auto"/>
                <w:sz w:val="28"/>
                <w:szCs w:val="28"/>
                <w:lang w:eastAsia="ru-RU"/>
                <w:rPrChange w:id="3317" w:author="ASD" w:date="2016-06-09T16:59:00Z">
                  <w:rPr>
                    <w:rFonts w:ascii="Cambria Math" w:hAnsi="Cambria Math"/>
                    <w:i/>
                    <w:color w:val="auto"/>
                    <w:sz w:val="28"/>
                    <w:szCs w:val="28"/>
                    <w:lang w:eastAsia="ru-RU"/>
                  </w:rPr>
                </w:rPrChange>
              </w:rPr>
            </m:ctrlPr>
          </m:e>
        </m:nary>
      </m:oMath>
      <w:r w:rsidR="007E04ED" w:rsidRPr="00891248">
        <w:rPr>
          <w:color w:val="auto"/>
          <w:sz w:val="28"/>
          <w:szCs w:val="28"/>
          <w:lang w:eastAsia="ru-RU"/>
        </w:rPr>
        <w:t>.</w:t>
      </w:r>
      <w:r w:rsidR="008B0C29" w:rsidRPr="00891248">
        <w:rPr>
          <w:color w:val="auto"/>
          <w:sz w:val="28"/>
          <w:szCs w:val="28"/>
          <w:lang w:eastAsia="ru-RU"/>
          <w:rPrChange w:id="3318" w:author="ASD" w:date="2016-06-09T16:59:00Z">
            <w:rPr>
              <w:color w:val="auto"/>
              <w:sz w:val="28"/>
              <w:szCs w:val="28"/>
              <w:lang w:eastAsia="ru-RU"/>
            </w:rPr>
          </w:rPrChange>
        </w:rPr>
        <w:t xml:space="preserve">                               (3.22)</w:t>
      </w:r>
    </w:p>
    <w:p w:rsidR="008B0C29" w:rsidRPr="00891248" w:rsidRDefault="008B0C29" w:rsidP="00891248">
      <w:pPr>
        <w:pStyle w:val="a9"/>
        <w:shd w:val="clear" w:color="auto" w:fill="FFFFFF"/>
        <w:spacing w:before="0" w:beforeAutospacing="0" w:after="0" w:afterAutospacing="0" w:line="360" w:lineRule="auto"/>
        <w:ind w:firstLine="630"/>
        <w:rPr>
          <w:color w:val="auto"/>
          <w:sz w:val="28"/>
          <w:szCs w:val="28"/>
          <w:lang w:eastAsia="ru-RU"/>
          <w:rPrChange w:id="3319" w:author="ASD" w:date="2016-06-09T16:59:00Z">
            <w:rPr>
              <w:color w:val="auto"/>
              <w:sz w:val="28"/>
              <w:szCs w:val="28"/>
              <w:lang w:eastAsia="ru-RU"/>
            </w:rPr>
          </w:rPrChange>
        </w:rPr>
      </w:pPr>
      <w:r w:rsidRPr="00891248">
        <w:rPr>
          <w:color w:val="auto"/>
          <w:sz w:val="28"/>
          <w:szCs w:val="28"/>
          <w:lang w:eastAsia="ru-RU"/>
          <w:rPrChange w:id="3320" w:author="ASD" w:date="2016-06-09T16:59:00Z">
            <w:rPr>
              <w:color w:val="auto"/>
              <w:sz w:val="28"/>
              <w:szCs w:val="28"/>
              <w:lang w:eastAsia="ru-RU"/>
            </w:rPr>
          </w:rPrChange>
        </w:rPr>
        <w:t xml:space="preserve">За аналогією з рівнянням 3.21 ми </w:t>
      </w:r>
      <w:r w:rsidR="00CB68DC" w:rsidRPr="00891248">
        <w:rPr>
          <w:color w:val="auto"/>
          <w:sz w:val="28"/>
          <w:szCs w:val="28"/>
          <w:lang w:eastAsia="ru-RU"/>
          <w:rPrChange w:id="3321" w:author="ASD" w:date="2016-06-09T16:59:00Z">
            <w:rPr>
              <w:color w:val="auto"/>
              <w:sz w:val="28"/>
              <w:szCs w:val="28"/>
              <w:lang w:eastAsia="ru-RU"/>
            </w:rPr>
          </w:rPrChange>
        </w:rPr>
        <w:t>за пишемо</w:t>
      </w:r>
      <w:r w:rsidR="007E04ED" w:rsidRPr="00891248">
        <w:rPr>
          <w:color w:val="auto"/>
          <w:sz w:val="28"/>
          <w:szCs w:val="28"/>
          <w:lang w:eastAsia="ru-RU"/>
          <w:rPrChange w:id="3322" w:author="ASD" w:date="2016-06-09T16:59:00Z">
            <w:rPr>
              <w:color w:val="auto"/>
              <w:sz w:val="28"/>
              <w:szCs w:val="28"/>
              <w:lang w:eastAsia="ru-RU"/>
            </w:rPr>
          </w:rPrChange>
        </w:rPr>
        <w:t>:</w:t>
      </w:r>
    </w:p>
    <w:p w:rsidR="008B0C29" w:rsidRPr="00891248" w:rsidRDefault="005538D1" w:rsidP="00891248">
      <w:pPr>
        <w:pStyle w:val="a9"/>
        <w:shd w:val="clear" w:color="auto" w:fill="FFFFFF"/>
        <w:spacing w:before="0" w:beforeAutospacing="0" w:after="0" w:afterAutospacing="0" w:line="360" w:lineRule="auto"/>
        <w:jc w:val="right"/>
        <w:rPr>
          <w:color w:val="auto"/>
          <w:sz w:val="28"/>
          <w:szCs w:val="28"/>
          <w:lang w:eastAsia="ru-RU"/>
          <w:rPrChange w:id="3323" w:author="ASD" w:date="2016-06-09T16:59:00Z">
            <w:rPr>
              <w:color w:val="auto"/>
              <w:sz w:val="28"/>
              <w:szCs w:val="28"/>
              <w:lang w:eastAsia="ru-RU"/>
            </w:rPr>
          </w:rPrChange>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Change w:id="3324" w:author="ASD" w:date="2016-06-09T16:59:00Z">
                  <w:rPr>
                    <w:rFonts w:ascii="Cambria Math" w:hAnsi="Cambria Math"/>
                    <w:color w:val="auto"/>
                    <w:sz w:val="28"/>
                    <w:szCs w:val="28"/>
                    <w:lang w:eastAsia="ru-RU"/>
                  </w:rPr>
                </w:rPrChange>
              </w:rPr>
              <m:t>i=1</m:t>
            </m:r>
            <m:ctrlPr>
              <w:rPr>
                <w:rFonts w:ascii="Cambria Math" w:hAnsi="Cambria Math"/>
                <w:i/>
                <w:color w:val="auto"/>
                <w:sz w:val="28"/>
                <w:szCs w:val="28"/>
                <w:lang w:eastAsia="ru-RU"/>
                <w:rPrChange w:id="3325" w:author="ASD" w:date="2016-06-09T16:59:00Z">
                  <w:rPr>
                    <w:rFonts w:ascii="Cambria Math" w:hAnsi="Cambria Math"/>
                    <w:i/>
                    <w:color w:val="auto"/>
                    <w:sz w:val="28"/>
                    <w:szCs w:val="28"/>
                    <w:lang w:eastAsia="ru-RU"/>
                  </w:rPr>
                </w:rPrChange>
              </w:rPr>
            </m:ctrlPr>
          </m:sub>
          <m:sup>
            <m:r>
              <w:rPr>
                <w:rFonts w:ascii="Cambria Math" w:hAnsi="Cambria Math"/>
                <w:color w:val="auto"/>
                <w:sz w:val="28"/>
                <w:szCs w:val="28"/>
                <w:lang w:eastAsia="ru-RU"/>
                <w:rPrChange w:id="3326"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3327" w:author="ASD" w:date="2016-06-09T16:59:00Z">
                  <w:rPr>
                    <w:rFonts w:ascii="Cambria Math" w:hAnsi="Cambria Math"/>
                    <w:i/>
                    <w:color w:val="auto"/>
                    <w:sz w:val="28"/>
                    <w:szCs w:val="28"/>
                    <w:lang w:eastAsia="ru-RU"/>
                  </w:rPr>
                </w:rPrChange>
              </w:rPr>
            </m:ctrlPr>
          </m:sup>
          <m:e>
            <m:sSup>
              <m:sSupPr>
                <m:ctrlPr>
                  <w:rPr>
                    <w:rFonts w:ascii="Cambria Math" w:hAnsi="Cambria Math"/>
                    <w:i/>
                    <w:color w:val="auto"/>
                    <w:sz w:val="28"/>
                    <w:szCs w:val="28"/>
                    <w:lang w:eastAsia="ru-RU"/>
                    <w:rPrChange w:id="3328" w:author="ASD" w:date="2016-06-09T16:59:00Z">
                      <w:rPr>
                        <w:rFonts w:ascii="Cambria Math" w:hAnsi="Cambria Math"/>
                        <w:i/>
                        <w:color w:val="auto"/>
                        <w:sz w:val="28"/>
                        <w:szCs w:val="28"/>
                        <w:lang w:eastAsia="ru-RU"/>
                      </w:rPr>
                    </w:rPrChange>
                  </w:rPr>
                </m:ctrlPr>
              </m:sSupPr>
              <m:e>
                <m:sSub>
                  <m:sSubPr>
                    <m:ctrlPr>
                      <w:rPr>
                        <w:rFonts w:ascii="Cambria Math" w:hAnsi="Cambria Math"/>
                        <w:i/>
                        <w:color w:val="auto"/>
                        <w:sz w:val="28"/>
                        <w:szCs w:val="28"/>
                        <w:lang w:eastAsia="ru-RU"/>
                        <w:rPrChange w:id="3329" w:author="ASD" w:date="2016-06-09T16:59:00Z">
                          <w:rPr>
                            <w:rFonts w:ascii="Cambria Math" w:hAnsi="Cambria Math"/>
                            <w:i/>
                            <w:color w:val="auto"/>
                            <w:sz w:val="28"/>
                            <w:szCs w:val="28"/>
                            <w:lang w:eastAsia="ru-RU"/>
                          </w:rPr>
                        </w:rPrChange>
                      </w:rPr>
                    </m:ctrlPr>
                  </m:sSubPr>
                  <m:e>
                    <m:r>
                      <w:rPr>
                        <w:rFonts w:ascii="Cambria Math" w:hAnsi="Cambria Math"/>
                        <w:color w:val="auto"/>
                        <w:sz w:val="28"/>
                        <w:szCs w:val="28"/>
                        <w:lang w:eastAsia="ru-RU"/>
                        <w:rPrChange w:id="3330" w:author="ASD" w:date="2016-06-09T16:59:00Z">
                          <w:rPr>
                            <w:rFonts w:ascii="Cambria Math" w:hAnsi="Cambria Math"/>
                            <w:color w:val="auto"/>
                            <w:sz w:val="28"/>
                            <w:szCs w:val="28"/>
                            <w:lang w:eastAsia="ru-RU"/>
                          </w:rPr>
                        </w:rPrChange>
                      </w:rPr>
                      <m:t>x</m:t>
                    </m:r>
                  </m:e>
                  <m:sub>
                    <m:r>
                      <w:rPr>
                        <w:rFonts w:ascii="Cambria Math" w:hAnsi="Cambria Math"/>
                        <w:color w:val="auto"/>
                        <w:sz w:val="28"/>
                        <w:szCs w:val="28"/>
                        <w:lang w:eastAsia="ru-RU"/>
                        <w:rPrChange w:id="3331" w:author="ASD" w:date="2016-06-09T16:59:00Z">
                          <w:rPr>
                            <w:rFonts w:ascii="Cambria Math" w:hAnsi="Cambria Math"/>
                            <w:color w:val="auto"/>
                            <w:sz w:val="28"/>
                            <w:szCs w:val="28"/>
                            <w:lang w:eastAsia="ru-RU"/>
                          </w:rPr>
                        </w:rPrChange>
                      </w:rPr>
                      <m:t>i</m:t>
                    </m:r>
                  </m:sub>
                </m:sSub>
              </m:e>
              <m:sup>
                <m:r>
                  <w:rPr>
                    <w:rFonts w:ascii="Cambria Math" w:hAnsi="Cambria Math"/>
                    <w:color w:val="auto"/>
                    <w:sz w:val="28"/>
                    <w:szCs w:val="28"/>
                    <w:lang w:eastAsia="ru-RU"/>
                    <w:rPrChange w:id="3332" w:author="ASD" w:date="2016-06-09T16:59:00Z">
                      <w:rPr>
                        <w:rFonts w:ascii="Cambria Math" w:hAnsi="Cambria Math"/>
                        <w:color w:val="auto"/>
                        <w:sz w:val="28"/>
                        <w:szCs w:val="28"/>
                        <w:lang w:eastAsia="ru-RU"/>
                      </w:rPr>
                    </w:rPrChange>
                  </w:rPr>
                  <m:t>2</m:t>
                </m:r>
              </m:sup>
            </m:sSup>
            <m:ctrlPr>
              <w:rPr>
                <w:rFonts w:ascii="Cambria Math" w:hAnsi="Cambria Math"/>
                <w:i/>
                <w:color w:val="auto"/>
                <w:sz w:val="28"/>
                <w:szCs w:val="28"/>
                <w:lang w:eastAsia="ru-RU"/>
                <w:rPrChange w:id="3333" w:author="ASD" w:date="2016-06-09T16:59:00Z">
                  <w:rPr>
                    <w:rFonts w:ascii="Cambria Math" w:hAnsi="Cambria Math"/>
                    <w:i/>
                    <w:color w:val="auto"/>
                    <w:sz w:val="28"/>
                    <w:szCs w:val="28"/>
                    <w:lang w:eastAsia="ru-RU"/>
                  </w:rPr>
                </w:rPrChange>
              </w:rPr>
            </m:ctrlPr>
          </m:e>
        </m:nary>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334" w:author="ASD" w:date="2016-06-09T16:59:00Z">
                  <w:rPr>
                    <w:rFonts w:ascii="Cambria Math" w:hAnsi="Cambria Math"/>
                    <w:color w:val="auto"/>
                    <w:sz w:val="28"/>
                    <w:szCs w:val="28"/>
                    <w:lang w:eastAsia="ru-RU"/>
                  </w:rPr>
                </w:rPrChange>
              </w:rPr>
              <m:t>I</m:t>
            </m:r>
            <m:ctrlPr>
              <w:rPr>
                <w:rFonts w:ascii="Cambria Math" w:hAnsi="Cambria Math"/>
                <w:i/>
                <w:color w:val="auto"/>
                <w:sz w:val="28"/>
                <w:szCs w:val="28"/>
                <w:lang w:eastAsia="ru-RU"/>
                <w:rPrChange w:id="3335"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336" w:author="ASD" w:date="2016-06-09T16:59:00Z">
                  <w:rPr>
                    <w:rFonts w:ascii="Cambria Math" w:hAnsi="Cambria Math"/>
                    <w:color w:val="auto"/>
                    <w:sz w:val="28"/>
                    <w:szCs w:val="28"/>
                    <w:lang w:eastAsia="ru-RU"/>
                  </w:rPr>
                </w:rPrChange>
              </w:rPr>
              <m:t>''</m:t>
            </m:r>
            <m:ctrlPr>
              <w:rPr>
                <w:rFonts w:ascii="Cambria Math" w:hAnsi="Cambria Math"/>
                <w:i/>
                <w:color w:val="auto"/>
                <w:sz w:val="28"/>
                <w:szCs w:val="28"/>
                <w:lang w:eastAsia="ru-RU"/>
                <w:rPrChange w:id="3337" w:author="ASD" w:date="2016-06-09T16:59:00Z">
                  <w:rPr>
                    <w:rFonts w:ascii="Cambria Math" w:hAnsi="Cambria Math"/>
                    <w:i/>
                    <w:color w:val="auto"/>
                    <w:sz w:val="28"/>
                    <w:szCs w:val="28"/>
                    <w:lang w:eastAsia="ru-RU"/>
                  </w:rPr>
                </w:rPrChange>
              </w:rPr>
            </m:ctrlPr>
          </m:sup>
        </m:sSup>
        <m:d>
          <m:dPr>
            <m:ctrlPr>
              <w:rPr>
                <w:rFonts w:ascii="Cambria Math" w:hAnsi="Cambria Math"/>
                <w:i/>
                <w:color w:val="auto"/>
                <w:sz w:val="28"/>
                <w:szCs w:val="28"/>
                <w:lang w:eastAsia="ru-RU"/>
                <w:rPrChange w:id="3338" w:author="ASD" w:date="2016-06-09T16:59:00Z">
                  <w:rPr>
                    <w:rFonts w:ascii="Cambria Math" w:hAnsi="Cambria Math"/>
                    <w:i/>
                    <w:color w:val="auto"/>
                    <w:sz w:val="28"/>
                    <w:szCs w:val="28"/>
                    <w:lang w:eastAsia="ru-RU"/>
                  </w:rPr>
                </w:rPrChange>
              </w:rPr>
            </m:ctrlPr>
          </m:dPr>
          <m:e>
            <m:r>
              <w:rPr>
                <w:rFonts w:ascii="Cambria Math" w:hAnsi="Cambria Math"/>
                <w:color w:val="auto"/>
                <w:sz w:val="28"/>
                <w:szCs w:val="28"/>
                <w:lang w:eastAsia="ru-RU"/>
                <w:rPrChange w:id="3339" w:author="ASD" w:date="2016-06-09T16:59:00Z">
                  <w:rPr>
                    <w:rFonts w:ascii="Cambria Math" w:hAnsi="Cambria Math"/>
                    <w:color w:val="auto"/>
                    <w:sz w:val="28"/>
                    <w:szCs w:val="28"/>
                    <w:lang w:eastAsia="ru-RU"/>
                  </w:rPr>
                </w:rPrChange>
              </w:rPr>
              <m:t>B</m:t>
            </m:r>
          </m:e>
        </m:d>
      </m:oMath>
      <w:r w:rsidR="007E04ED" w:rsidRPr="00891248">
        <w:rPr>
          <w:color w:val="auto"/>
          <w:sz w:val="28"/>
          <w:szCs w:val="28"/>
          <w:lang w:eastAsia="ru-RU"/>
        </w:rPr>
        <w:t>.</w:t>
      </w:r>
      <w:r w:rsidR="008B0C29" w:rsidRPr="00891248">
        <w:rPr>
          <w:color w:val="auto"/>
          <w:sz w:val="28"/>
          <w:szCs w:val="28"/>
          <w:lang w:eastAsia="ru-RU"/>
          <w:rPrChange w:id="3340" w:author="ASD" w:date="2016-06-09T16:59:00Z">
            <w:rPr>
              <w:color w:val="auto"/>
              <w:sz w:val="28"/>
              <w:szCs w:val="28"/>
              <w:lang w:eastAsia="ru-RU"/>
            </w:rPr>
          </w:rPrChange>
        </w:rPr>
        <w:t xml:space="preserve">                                             (3.23)</w:t>
      </w:r>
    </w:p>
    <w:p w:rsidR="008B0C29" w:rsidRPr="00891248" w:rsidRDefault="002870FD" w:rsidP="00891248">
      <w:pPr>
        <w:pStyle w:val="a9"/>
        <w:shd w:val="clear" w:color="auto" w:fill="FFFFFF"/>
        <w:spacing w:before="0" w:beforeAutospacing="0" w:after="0" w:afterAutospacing="0" w:line="360" w:lineRule="auto"/>
        <w:ind w:firstLine="630"/>
        <w:rPr>
          <w:color w:val="auto"/>
          <w:sz w:val="28"/>
          <w:szCs w:val="28"/>
          <w:lang w:eastAsia="ru-RU"/>
          <w:rPrChange w:id="3341" w:author="ASD" w:date="2016-06-09T16:59:00Z">
            <w:rPr>
              <w:color w:val="auto"/>
              <w:sz w:val="28"/>
              <w:szCs w:val="28"/>
              <w:lang w:eastAsia="ru-RU"/>
            </w:rPr>
          </w:rPrChange>
        </w:rPr>
      </w:pPr>
      <w:r w:rsidRPr="00891248">
        <w:rPr>
          <w:color w:val="auto"/>
          <w:sz w:val="28"/>
          <w:szCs w:val="28"/>
          <w:lang w:eastAsia="ru-RU"/>
          <w:rPrChange w:id="3342" w:author="ASD" w:date="2016-06-09T16:59:00Z">
            <w:rPr>
              <w:color w:val="auto"/>
              <w:sz w:val="28"/>
              <w:szCs w:val="28"/>
              <w:lang w:eastAsia="ru-RU"/>
            </w:rPr>
          </w:rPrChange>
        </w:rPr>
        <w:t>Об'єднавши рівняння. 3.16, рівняння. 3.17, рівняння. 3.21 і рівняння. 3.23, ми отримуємо</w:t>
      </w:r>
      <w:r w:rsidR="007E04ED" w:rsidRPr="00891248">
        <w:rPr>
          <w:color w:val="auto"/>
          <w:sz w:val="28"/>
          <w:szCs w:val="28"/>
          <w:lang w:eastAsia="ru-RU"/>
          <w:rPrChange w:id="3343" w:author="ASD" w:date="2016-06-09T16:59:00Z">
            <w:rPr>
              <w:color w:val="auto"/>
              <w:sz w:val="28"/>
              <w:szCs w:val="28"/>
              <w:lang w:eastAsia="ru-RU"/>
            </w:rPr>
          </w:rPrChange>
        </w:rPr>
        <w:t>:</w:t>
      </w:r>
    </w:p>
    <w:p w:rsidR="002870FD" w:rsidRPr="00891248" w:rsidRDefault="005538D1" w:rsidP="00891248">
      <w:pPr>
        <w:pStyle w:val="a9"/>
        <w:shd w:val="clear" w:color="auto" w:fill="FFFFFF"/>
        <w:spacing w:before="0" w:beforeAutospacing="0" w:after="0" w:afterAutospacing="0" w:line="360" w:lineRule="auto"/>
        <w:jc w:val="right"/>
        <w:rPr>
          <w:color w:val="auto"/>
          <w:sz w:val="28"/>
          <w:szCs w:val="28"/>
          <w:lang w:eastAsia="ru-RU"/>
          <w:rPrChange w:id="3344" w:author="ASD" w:date="2016-06-09T16:59:00Z">
            <w:rPr>
              <w:color w:val="auto"/>
              <w:sz w:val="28"/>
              <w:szCs w:val="28"/>
              <w:lang w:eastAsia="ru-RU"/>
            </w:rPr>
          </w:rPrChange>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345"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3346"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347"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3348" w:author="ASD" w:date="2016-06-09T16:59:00Z">
                  <w:rPr>
                    <w:rFonts w:ascii="Cambria Math" w:hAnsi="Cambria Math"/>
                    <w:i/>
                    <w:color w:val="auto"/>
                    <w:sz w:val="28"/>
                    <w:szCs w:val="28"/>
                    <w:lang w:eastAsia="ru-RU"/>
                  </w:rPr>
                </w:rPrChange>
              </w:rPr>
            </m:ctrlP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Change w:id="3349" w:author="ASD" w:date="2016-06-09T16:59:00Z">
                  <w:rPr>
                    <w:rFonts w:ascii="Cambria Math" w:hAnsi="Cambria Math"/>
                    <w:color w:val="auto"/>
                    <w:sz w:val="28"/>
                    <w:szCs w:val="28"/>
                    <w:lang w:eastAsia="ru-RU"/>
                  </w:rPr>
                </w:rPrChange>
              </w:rPr>
              <m:t>1</m:t>
            </m:r>
            <m:ctrlPr>
              <w:rPr>
                <w:rFonts w:ascii="Cambria Math" w:hAnsi="Cambria Math"/>
                <w:i/>
                <w:color w:val="auto"/>
                <w:sz w:val="28"/>
                <w:szCs w:val="28"/>
                <w:lang w:eastAsia="ru-RU"/>
                <w:rPrChange w:id="3350" w:author="ASD" w:date="2016-06-09T16:59:00Z">
                  <w:rPr>
                    <w:rFonts w:ascii="Cambria Math" w:hAnsi="Cambria Math"/>
                    <w:i/>
                    <w:color w:val="auto"/>
                    <w:sz w:val="28"/>
                    <w:szCs w:val="28"/>
                    <w:lang w:eastAsia="ru-RU"/>
                  </w:rPr>
                </w:rPrChange>
              </w:rPr>
            </m:ctrlPr>
          </m:num>
          <m:den>
            <m:r>
              <w:rPr>
                <w:rFonts w:ascii="Cambria Math" w:hAnsi="Cambria Math"/>
                <w:color w:val="auto"/>
                <w:sz w:val="28"/>
                <w:szCs w:val="28"/>
                <w:lang w:eastAsia="ru-RU"/>
                <w:rPrChange w:id="3351" w:author="ASD" w:date="2016-06-09T16:59:00Z">
                  <w:rPr>
                    <w:rFonts w:ascii="Cambria Math" w:hAnsi="Cambria Math"/>
                    <w:color w:val="auto"/>
                    <w:sz w:val="28"/>
                    <w:szCs w:val="28"/>
                    <w:lang w:eastAsia="ru-RU"/>
                  </w:rPr>
                </w:rPrChange>
              </w:rPr>
              <m:t>n</m:t>
            </m:r>
            <m:ctrlPr>
              <w:rPr>
                <w:rFonts w:ascii="Cambria Math" w:hAnsi="Cambria Math"/>
                <w:i/>
                <w:color w:val="auto"/>
                <w:sz w:val="28"/>
                <w:szCs w:val="28"/>
                <w:lang w:eastAsia="ru-RU"/>
                <w:rPrChange w:id="3352" w:author="ASD" w:date="2016-06-09T16:59:00Z">
                  <w:rPr>
                    <w:rFonts w:ascii="Cambria Math" w:hAnsi="Cambria Math"/>
                    <w:i/>
                    <w:color w:val="auto"/>
                    <w:sz w:val="28"/>
                    <w:szCs w:val="28"/>
                    <w:lang w:eastAsia="ru-RU"/>
                  </w:rPr>
                </w:rPrChange>
              </w:rPr>
            </m:ctrlPr>
          </m:den>
        </m:f>
        <m:sSup>
          <m:sSupPr>
            <m:ctrlPr>
              <w:rPr>
                <w:rFonts w:ascii="Cambria Math" w:hAnsi="Cambria Math"/>
                <w:i/>
                <w:color w:val="auto"/>
                <w:sz w:val="28"/>
                <w:szCs w:val="28"/>
                <w:lang w:eastAsia="ru-RU"/>
                <w:rPrChange w:id="3353" w:author="ASD" w:date="2016-06-09T16:59:00Z">
                  <w:rPr>
                    <w:rFonts w:ascii="Cambria Math" w:hAnsi="Cambria Math"/>
                    <w:i/>
                    <w:color w:val="auto"/>
                    <w:sz w:val="28"/>
                    <w:szCs w:val="28"/>
                    <w:lang w:eastAsia="ru-RU"/>
                  </w:rPr>
                </w:rPrChange>
              </w:rPr>
            </m:ctrlPr>
          </m:sSupPr>
          <m:e>
            <m:r>
              <w:rPr>
                <w:rFonts w:ascii="Cambria Math" w:hAnsi="Cambria Math"/>
                <w:color w:val="auto"/>
                <w:sz w:val="28"/>
                <w:szCs w:val="28"/>
                <w:lang w:eastAsia="ru-RU"/>
                <w:rPrChange w:id="3354" w:author="ASD" w:date="2016-06-09T16:59:00Z">
                  <w:rPr>
                    <w:rFonts w:ascii="Cambria Math" w:hAnsi="Cambria Math"/>
                    <w:color w:val="auto"/>
                    <w:sz w:val="28"/>
                    <w:szCs w:val="28"/>
                    <w:lang w:eastAsia="ru-RU"/>
                  </w:rPr>
                </w:rPrChange>
              </w:rPr>
              <m:t>I</m:t>
            </m:r>
          </m:e>
          <m:sup>
            <m:r>
              <w:rPr>
                <w:rFonts w:ascii="Cambria Math" w:hAnsi="Cambria Math"/>
                <w:color w:val="auto"/>
                <w:sz w:val="28"/>
                <w:szCs w:val="28"/>
                <w:lang w:eastAsia="ru-RU"/>
                <w:rPrChange w:id="3355" w:author="ASD" w:date="2016-06-09T16:59:00Z">
                  <w:rPr>
                    <w:rFonts w:ascii="Cambria Math" w:hAnsi="Cambria Math"/>
                    <w:color w:val="auto"/>
                    <w:sz w:val="28"/>
                    <w:szCs w:val="28"/>
                    <w:lang w:eastAsia="ru-RU"/>
                  </w:rPr>
                </w:rPrChange>
              </w:rPr>
              <m:t>''</m:t>
            </m:r>
          </m:sup>
        </m:sSup>
        <m:d>
          <m:dPr>
            <m:ctrlPr>
              <w:rPr>
                <w:rFonts w:ascii="Cambria Math" w:hAnsi="Cambria Math"/>
                <w:i/>
                <w:color w:val="auto"/>
                <w:sz w:val="28"/>
                <w:szCs w:val="28"/>
                <w:lang w:eastAsia="ru-RU"/>
                <w:rPrChange w:id="3356" w:author="ASD" w:date="2016-06-09T16:59:00Z">
                  <w:rPr>
                    <w:rFonts w:ascii="Cambria Math" w:hAnsi="Cambria Math"/>
                    <w:i/>
                    <w:color w:val="auto"/>
                    <w:sz w:val="28"/>
                    <w:szCs w:val="28"/>
                    <w:lang w:eastAsia="ru-RU"/>
                  </w:rPr>
                </w:rPrChange>
              </w:rPr>
            </m:ctrlPr>
          </m:dPr>
          <m:e>
            <m:r>
              <w:rPr>
                <w:rFonts w:ascii="Cambria Math" w:hAnsi="Cambria Math"/>
                <w:color w:val="auto"/>
                <w:sz w:val="28"/>
                <w:szCs w:val="28"/>
                <w:lang w:eastAsia="ru-RU"/>
                <w:rPrChange w:id="3357" w:author="ASD" w:date="2016-06-09T16:59:00Z">
                  <w:rPr>
                    <w:rFonts w:ascii="Cambria Math" w:hAnsi="Cambria Math"/>
                    <w:color w:val="auto"/>
                    <w:sz w:val="28"/>
                    <w:szCs w:val="28"/>
                    <w:lang w:eastAsia="ru-RU"/>
                  </w:rPr>
                </w:rPrChange>
              </w:rPr>
              <m:t>B</m:t>
            </m:r>
          </m:e>
        </m:d>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d>
              <m:dPr>
                <m:begChr m:val="["/>
                <m:endChr m:val="]"/>
                <m:ctrlPr>
                  <w:rPr>
                    <w:rFonts w:ascii="Cambria Math" w:hAnsi="Cambria Math"/>
                    <w:i/>
                    <w:color w:val="auto"/>
                    <w:sz w:val="28"/>
                    <w:szCs w:val="28"/>
                    <w:lang w:eastAsia="ru-RU"/>
                    <w:rPrChange w:id="3358" w:author="ASD" w:date="2016-06-09T16:59:00Z">
                      <w:rPr>
                        <w:rFonts w:ascii="Cambria Math" w:hAnsi="Cambria Math"/>
                        <w:i/>
                        <w:color w:val="auto"/>
                        <w:sz w:val="28"/>
                        <w:szCs w:val="28"/>
                        <w:lang w:eastAsia="ru-RU"/>
                      </w:rPr>
                    </w:rPrChange>
                  </w:rPr>
                </m:ctrlPr>
              </m:dPr>
              <m:e>
                <m:f>
                  <m:fPr>
                    <m:ctrlPr>
                      <w:rPr>
                        <w:rFonts w:ascii="Cambria Math" w:hAnsi="Cambria Math"/>
                        <w:i/>
                        <w:color w:val="auto"/>
                        <w:sz w:val="28"/>
                        <w:szCs w:val="28"/>
                        <w:lang w:eastAsia="ru-RU"/>
                        <w:rPrChange w:id="3359" w:author="ASD" w:date="2016-06-09T16:59:00Z">
                          <w:rPr>
                            <w:rFonts w:ascii="Cambria Math" w:hAnsi="Cambria Math"/>
                            <w:i/>
                            <w:color w:val="auto"/>
                            <w:sz w:val="28"/>
                            <w:szCs w:val="28"/>
                            <w:lang w:eastAsia="ru-RU"/>
                          </w:rPr>
                        </w:rPrChange>
                      </w:rPr>
                    </m:ctrlPr>
                  </m:fPr>
                  <m:num>
                    <m:r>
                      <w:rPr>
                        <w:rFonts w:ascii="Cambria Math" w:hAnsi="Cambria Math"/>
                        <w:color w:val="auto"/>
                        <w:sz w:val="28"/>
                        <w:szCs w:val="28"/>
                        <w:lang w:eastAsia="ru-RU"/>
                        <w:rPrChange w:id="3360" w:author="ASD" w:date="2016-06-09T16:59:00Z">
                          <w:rPr>
                            <w:rFonts w:ascii="Cambria Math" w:hAnsi="Cambria Math"/>
                            <w:color w:val="auto"/>
                            <w:sz w:val="28"/>
                            <w:szCs w:val="28"/>
                            <w:lang w:eastAsia="ru-RU"/>
                          </w:rPr>
                        </w:rPrChange>
                      </w:rPr>
                      <m:t>1</m:t>
                    </m:r>
                  </m:num>
                  <m:den>
                    <m:r>
                      <w:rPr>
                        <w:rFonts w:ascii="Cambria Math" w:hAnsi="Cambria Math"/>
                        <w:color w:val="auto"/>
                        <w:sz w:val="28"/>
                        <w:szCs w:val="28"/>
                        <w:lang w:eastAsia="ru-RU"/>
                        <w:rPrChange w:id="3361" w:author="ASD" w:date="2016-06-09T16:59:00Z">
                          <w:rPr>
                            <w:rFonts w:ascii="Cambria Math" w:hAnsi="Cambria Math"/>
                            <w:color w:val="auto"/>
                            <w:sz w:val="28"/>
                            <w:szCs w:val="28"/>
                            <w:lang w:eastAsia="ru-RU"/>
                          </w:rPr>
                        </w:rPrChange>
                      </w:rPr>
                      <m:t>n</m:t>
                    </m:r>
                  </m:den>
                </m:f>
                <m:r>
                  <w:rPr>
                    <w:rFonts w:ascii="Cambria Math" w:hAnsi="Cambria Math"/>
                    <w:color w:val="auto"/>
                    <w:sz w:val="28"/>
                    <w:szCs w:val="28"/>
                    <w:lang w:eastAsia="ru-RU"/>
                    <w:rPrChange w:id="3362" w:author="ASD" w:date="2016-06-09T16:59:00Z">
                      <w:rPr>
                        <w:rFonts w:ascii="Cambria Math" w:hAnsi="Cambria Math"/>
                        <w:color w:val="auto"/>
                        <w:sz w:val="28"/>
                        <w:szCs w:val="28"/>
                        <w:lang w:eastAsia="ru-RU"/>
                      </w:rPr>
                    </w:rPrChange>
                  </w:rPr>
                  <m:t>I'(B)</m:t>
                </m:r>
              </m:e>
            </m:d>
            <m:ctrlPr>
              <w:rPr>
                <w:rFonts w:ascii="Cambria Math" w:hAnsi="Cambria Math"/>
                <w:i/>
                <w:color w:val="auto"/>
                <w:sz w:val="28"/>
                <w:szCs w:val="28"/>
                <w:lang w:eastAsia="ru-RU"/>
                <w:rPrChange w:id="3363"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364" w:author="ASD" w:date="2016-06-09T16:59:00Z">
                  <w:rPr>
                    <w:rFonts w:ascii="Cambria Math" w:hAnsi="Cambria Math"/>
                    <w:color w:val="auto"/>
                    <w:sz w:val="28"/>
                    <w:szCs w:val="28"/>
                    <w:lang w:eastAsia="ru-RU"/>
                  </w:rPr>
                </w:rPrChange>
              </w:rPr>
              <m:t>2</m:t>
            </m:r>
            <m:ctrlPr>
              <w:rPr>
                <w:rFonts w:ascii="Cambria Math" w:hAnsi="Cambria Math"/>
                <w:i/>
                <w:color w:val="auto"/>
                <w:sz w:val="28"/>
                <w:szCs w:val="28"/>
                <w:lang w:eastAsia="ru-RU"/>
                <w:rPrChange w:id="3365" w:author="ASD" w:date="2016-06-09T16:59:00Z">
                  <w:rPr>
                    <w:rFonts w:ascii="Cambria Math" w:hAnsi="Cambria Math"/>
                    <w:i/>
                    <w:color w:val="auto"/>
                    <w:sz w:val="28"/>
                    <w:szCs w:val="28"/>
                    <w:lang w:eastAsia="ru-RU"/>
                  </w:rPr>
                </w:rPrChange>
              </w:rPr>
            </m:ctrlPr>
          </m:sup>
        </m:sSup>
      </m:oMath>
      <w:r w:rsidR="007E04ED" w:rsidRPr="00891248">
        <w:rPr>
          <w:color w:val="auto"/>
          <w:sz w:val="28"/>
          <w:szCs w:val="28"/>
          <w:lang w:eastAsia="ru-RU"/>
        </w:rPr>
        <w:t>.</w:t>
      </w:r>
      <w:r w:rsidR="002870FD" w:rsidRPr="00891248">
        <w:rPr>
          <w:color w:val="auto"/>
          <w:sz w:val="28"/>
          <w:szCs w:val="28"/>
          <w:lang w:eastAsia="ru-RU"/>
          <w:rPrChange w:id="3366" w:author="ASD" w:date="2016-06-09T16:59:00Z">
            <w:rPr>
              <w:color w:val="auto"/>
              <w:sz w:val="28"/>
              <w:szCs w:val="28"/>
              <w:lang w:eastAsia="ru-RU"/>
            </w:rPr>
          </w:rPrChange>
        </w:rPr>
        <w:t xml:space="preserve">  </w:t>
      </w:r>
      <w:r w:rsidR="007E04ED" w:rsidRPr="00891248">
        <w:rPr>
          <w:color w:val="auto"/>
          <w:sz w:val="28"/>
          <w:szCs w:val="28"/>
          <w:lang w:eastAsia="ru-RU"/>
          <w:rPrChange w:id="3367" w:author="ASD" w:date="2016-06-09T16:59:00Z">
            <w:rPr>
              <w:color w:val="auto"/>
              <w:sz w:val="28"/>
              <w:szCs w:val="28"/>
              <w:lang w:eastAsia="ru-RU"/>
            </w:rPr>
          </w:rPrChange>
        </w:rPr>
        <w:t xml:space="preserve">                    </w:t>
      </w:r>
      <w:r w:rsidR="002870FD" w:rsidRPr="00891248">
        <w:rPr>
          <w:color w:val="auto"/>
          <w:sz w:val="28"/>
          <w:szCs w:val="28"/>
          <w:lang w:eastAsia="ru-RU"/>
          <w:rPrChange w:id="3368" w:author="ASD" w:date="2016-06-09T16:59:00Z">
            <w:rPr>
              <w:color w:val="auto"/>
              <w:sz w:val="28"/>
              <w:szCs w:val="28"/>
              <w:lang w:eastAsia="ru-RU"/>
            </w:rPr>
          </w:rPrChange>
        </w:rPr>
        <w:t xml:space="preserve">            (3.23)</w:t>
      </w:r>
    </w:p>
    <w:p w:rsidR="002870FD" w:rsidRPr="00891248" w:rsidRDefault="007E04ED" w:rsidP="00891248">
      <w:pPr>
        <w:pStyle w:val="a9"/>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Change w:id="3369" w:author="ASD" w:date="2016-06-09T16:59:00Z">
            <w:rPr>
              <w:color w:val="auto"/>
              <w:sz w:val="28"/>
              <w:szCs w:val="28"/>
              <w:lang w:eastAsia="ru-RU"/>
            </w:rPr>
          </w:rPrChange>
        </w:rPr>
        <w:t>Ця формула дозволяє</w:t>
      </w:r>
      <w:r w:rsidR="002870FD" w:rsidRPr="00891248">
        <w:rPr>
          <w:color w:val="auto"/>
          <w:sz w:val="28"/>
          <w:szCs w:val="28"/>
          <w:lang w:eastAsia="ru-RU"/>
          <w:rPrChange w:id="3370" w:author="ASD" w:date="2016-06-09T16:59:00Z">
            <w:rPr>
              <w:color w:val="auto"/>
              <w:sz w:val="28"/>
              <w:szCs w:val="28"/>
              <w:lang w:eastAsia="ru-RU"/>
            </w:rPr>
          </w:rPrChange>
        </w:rPr>
        <w:t xml:space="preserve"> обчисл</w:t>
      </w:r>
      <w:r w:rsidRPr="00891248">
        <w:rPr>
          <w:color w:val="auto"/>
          <w:sz w:val="28"/>
          <w:szCs w:val="28"/>
          <w:lang w:eastAsia="ru-RU"/>
          <w:rPrChange w:id="3371" w:author="ASD" w:date="2016-06-09T16:59:00Z">
            <w:rPr>
              <w:color w:val="auto"/>
              <w:sz w:val="28"/>
              <w:szCs w:val="28"/>
              <w:lang w:eastAsia="ru-RU"/>
            </w:rPr>
          </w:rPrChange>
        </w:rPr>
        <w:t>ювати</w:t>
      </w:r>
      <w:r w:rsidR="002870FD" w:rsidRPr="00891248">
        <w:rPr>
          <w:color w:val="auto"/>
          <w:sz w:val="28"/>
          <w:szCs w:val="28"/>
          <w:lang w:eastAsia="ru-RU"/>
          <w:rPrChange w:id="3372" w:author="ASD" w:date="2016-06-09T16:59:00Z">
            <w:rPr>
              <w:color w:val="auto"/>
              <w:sz w:val="28"/>
              <w:szCs w:val="28"/>
              <w:lang w:eastAsia="ru-RU"/>
            </w:rPr>
          </w:rPrChange>
        </w:rPr>
        <w:t xml:space="preserve">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Change w:id="3373" w:author="ASD" w:date="2016-06-09T16:59:00Z">
                  <w:rPr>
                    <w:rFonts w:ascii="Cambria Math" w:hAnsi="Cambria Math"/>
                    <w:color w:val="auto"/>
                    <w:sz w:val="28"/>
                    <w:szCs w:val="28"/>
                    <w:lang w:eastAsia="ru-RU"/>
                  </w:rPr>
                </w:rPrChange>
              </w:rPr>
              <m:t>δ</m:t>
            </m:r>
            <m:ctrlPr>
              <w:rPr>
                <w:rFonts w:ascii="Cambria Math" w:hAnsi="Cambria Math"/>
                <w:i/>
                <w:color w:val="auto"/>
                <w:sz w:val="28"/>
                <w:szCs w:val="28"/>
                <w:lang w:eastAsia="ru-RU"/>
                <w:rPrChange w:id="3374" w:author="ASD" w:date="2016-06-09T16:59:00Z">
                  <w:rPr>
                    <w:rFonts w:ascii="Cambria Math" w:hAnsi="Cambria Math"/>
                    <w:i/>
                    <w:color w:val="auto"/>
                    <w:sz w:val="28"/>
                    <w:szCs w:val="28"/>
                    <w:lang w:eastAsia="ru-RU"/>
                  </w:rPr>
                </w:rPrChange>
              </w:rPr>
            </m:ctrlPr>
          </m:e>
          <m:sup>
            <m:r>
              <w:rPr>
                <w:rFonts w:ascii="Cambria Math" w:hAnsi="Cambria Math"/>
                <w:color w:val="auto"/>
                <w:sz w:val="28"/>
                <w:szCs w:val="28"/>
                <w:lang w:eastAsia="ru-RU"/>
                <w:rPrChange w:id="3375" w:author="ASD" w:date="2016-06-09T16:59:00Z">
                  <w:rPr>
                    <w:rFonts w:ascii="Cambria Math" w:hAnsi="Cambria Math"/>
                    <w:color w:val="auto"/>
                    <w:sz w:val="28"/>
                    <w:szCs w:val="28"/>
                    <w:lang w:eastAsia="ru-RU"/>
                  </w:rPr>
                </w:rPrChange>
              </w:rPr>
              <m:t xml:space="preserve">2 </m:t>
            </m:r>
            <m:ctrlPr>
              <w:rPr>
                <w:rFonts w:ascii="Cambria Math" w:hAnsi="Cambria Math"/>
                <w:i/>
                <w:color w:val="auto"/>
                <w:sz w:val="28"/>
                <w:szCs w:val="28"/>
                <w:lang w:eastAsia="ru-RU"/>
                <w:rPrChange w:id="3376" w:author="ASD" w:date="2016-06-09T16:59:00Z">
                  <w:rPr>
                    <w:rFonts w:ascii="Cambria Math" w:hAnsi="Cambria Math"/>
                    <w:i/>
                    <w:color w:val="auto"/>
                    <w:sz w:val="28"/>
                    <w:szCs w:val="28"/>
                    <w:lang w:eastAsia="ru-RU"/>
                  </w:rPr>
                </w:rPrChange>
              </w:rPr>
            </m:ctrlPr>
          </m:sup>
        </m:sSup>
      </m:oMath>
      <w:r w:rsidR="002870FD" w:rsidRPr="00891248">
        <w:rPr>
          <w:color w:val="auto"/>
          <w:sz w:val="28"/>
          <w:szCs w:val="28"/>
          <w:lang w:eastAsia="ru-RU"/>
        </w:rPr>
        <w:t xml:space="preserve">за допомогою восьми звернень до пам'яті. </w:t>
      </w:r>
    </w:p>
    <w:p w:rsidR="002870FD" w:rsidRPr="00891248" w:rsidRDefault="002870FD" w:rsidP="00891248">
      <w:pPr>
        <w:pStyle w:val="a9"/>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eastAsia="ru-RU"/>
          <w:rPrChange w:id="3377" w:author="ASD" w:date="2016-06-09T16:59:00Z">
            <w:rPr>
              <w:noProof/>
              <w:lang w:val="ru-RU" w:eastAsia="ru-RU"/>
            </w:rPr>
          </w:rPrChange>
        </w:rPr>
        <w:drawing>
          <wp:inline distT="0" distB="0" distL="0" distR="0" wp14:anchorId="0ABB0D4D" wp14:editId="44F9F9E5">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Pr="00891248" w:rsidRDefault="002870FD" w:rsidP="00891248">
      <w:pPr>
        <w:pStyle w:val="a9"/>
        <w:shd w:val="clear" w:color="auto" w:fill="FFFFFF"/>
        <w:spacing w:before="0" w:beforeAutospacing="0" w:after="0" w:afterAutospacing="0" w:line="360" w:lineRule="auto"/>
        <w:ind w:firstLine="630"/>
        <w:jc w:val="left"/>
        <w:rPr>
          <w:color w:val="auto"/>
          <w:sz w:val="28"/>
          <w:szCs w:val="28"/>
          <w:lang w:eastAsia="ru-RU"/>
          <w:rPrChange w:id="3378" w:author="ASD" w:date="2016-06-09T16:59:00Z">
            <w:rPr>
              <w:color w:val="auto"/>
              <w:sz w:val="28"/>
              <w:szCs w:val="28"/>
              <w:lang w:eastAsia="ru-RU"/>
            </w:rPr>
          </w:rPrChange>
        </w:rPr>
      </w:pPr>
      <w:r w:rsidRPr="00891248">
        <w:rPr>
          <w:color w:val="auto"/>
          <w:sz w:val="28"/>
          <w:szCs w:val="28"/>
          <w:lang w:eastAsia="ru-RU"/>
          <w:rPrChange w:id="3379" w:author="ASD" w:date="2016-06-09T16:59:00Z">
            <w:rPr>
              <w:color w:val="auto"/>
              <w:sz w:val="28"/>
              <w:szCs w:val="28"/>
              <w:lang w:eastAsia="ru-RU"/>
            </w:rPr>
          </w:rPrChange>
        </w:rPr>
        <w:t>Рис. 3.</w:t>
      </w:r>
      <w:r w:rsidR="003F4397" w:rsidRPr="00891248">
        <w:rPr>
          <w:color w:val="auto"/>
          <w:sz w:val="28"/>
          <w:szCs w:val="28"/>
          <w:lang w:eastAsia="ru-RU"/>
          <w:rPrChange w:id="3380" w:author="ASD" w:date="2016-06-09T16:59:00Z">
            <w:rPr>
              <w:color w:val="auto"/>
              <w:sz w:val="28"/>
              <w:szCs w:val="28"/>
              <w:lang w:val="en-US" w:eastAsia="ru-RU"/>
            </w:rPr>
          </w:rPrChange>
        </w:rPr>
        <w:t>10</w:t>
      </w:r>
      <w:r w:rsidRPr="00891248">
        <w:rPr>
          <w:color w:val="auto"/>
          <w:sz w:val="28"/>
          <w:szCs w:val="28"/>
          <w:lang w:eastAsia="ru-RU"/>
        </w:rPr>
        <w:t xml:space="preserve"> </w:t>
      </w:r>
      <w:r w:rsidR="007E04ED" w:rsidRPr="00891248">
        <w:rPr>
          <w:color w:val="auto"/>
          <w:sz w:val="28"/>
          <w:szCs w:val="28"/>
          <w:lang w:eastAsia="ru-RU"/>
          <w:rPrChange w:id="3381" w:author="ASD" w:date="2016-06-09T16:59:00Z">
            <w:rPr>
              <w:color w:val="auto"/>
              <w:sz w:val="28"/>
              <w:szCs w:val="28"/>
              <w:lang w:eastAsia="ru-RU"/>
            </w:rPr>
          </w:rPrChange>
        </w:rPr>
        <w:t xml:space="preserve">Розрахування дисперсії </w:t>
      </w:r>
      <w:r w:rsidR="00CB68DC" w:rsidRPr="00891248">
        <w:rPr>
          <w:color w:val="auto"/>
          <w:sz w:val="28"/>
          <w:szCs w:val="28"/>
          <w:lang w:eastAsia="ru-RU"/>
          <w:rPrChange w:id="3382" w:author="ASD" w:date="2016-06-09T16:59:00Z">
            <w:rPr>
              <w:color w:val="auto"/>
              <w:sz w:val="28"/>
              <w:szCs w:val="28"/>
              <w:lang w:eastAsia="ru-RU"/>
            </w:rPr>
          </w:rPrChange>
        </w:rPr>
        <w:t>під вікна</w:t>
      </w:r>
    </w:p>
    <w:p w:rsidR="009A3C79" w:rsidRPr="00891248" w:rsidRDefault="009A3C79" w:rsidP="00891248">
      <w:pPr>
        <w:pStyle w:val="3"/>
        <w:numPr>
          <w:ilvl w:val="0"/>
          <w:numId w:val="51"/>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3383" w:author="ASD" w:date="2016-06-09T16:59:00Z">
            <w:rPr>
              <w:szCs w:val="28"/>
              <w:lang w:val="uk-UA" w:eastAsia="ru-RU"/>
            </w:rPr>
          </w:rPrChange>
        </w:rPr>
      </w:pPr>
      <w:bookmarkStart w:id="3384" w:name="_Toc453262661"/>
      <w:r w:rsidRPr="00891248">
        <w:rPr>
          <w:szCs w:val="28"/>
          <w:lang w:val="uk-UA" w:eastAsia="ru-RU"/>
          <w:rPrChange w:id="3385" w:author="ASD" w:date="2016-06-09T16:59:00Z">
            <w:rPr>
              <w:szCs w:val="28"/>
              <w:lang w:val="uk-UA" w:eastAsia="ru-RU"/>
            </w:rPr>
          </w:rPrChange>
        </w:rPr>
        <w:t>Класифікатор</w:t>
      </w:r>
      <w:bookmarkEnd w:id="3384"/>
    </w:p>
    <w:p w:rsidR="005776F5" w:rsidRPr="00891248" w:rsidRDefault="005776F5" w:rsidP="00891248">
      <w:pPr>
        <w:spacing w:line="360" w:lineRule="auto"/>
        <w:ind w:firstLine="630"/>
        <w:rPr>
          <w:sz w:val="28"/>
          <w:szCs w:val="28"/>
          <w:lang w:val="uk-UA"/>
          <w:rPrChange w:id="3386" w:author="ASD" w:date="2016-06-09T16:59:00Z">
            <w:rPr>
              <w:sz w:val="28"/>
              <w:szCs w:val="28"/>
              <w:lang w:val="uk-UA"/>
            </w:rPr>
          </w:rPrChange>
        </w:rPr>
      </w:pPr>
      <w:r w:rsidRPr="00891248">
        <w:rPr>
          <w:sz w:val="28"/>
          <w:szCs w:val="28"/>
          <w:lang w:val="uk-UA"/>
          <w:rPrChange w:id="3387" w:author="ASD" w:date="2016-06-09T16:59:00Z">
            <w:rPr>
              <w:sz w:val="28"/>
              <w:szCs w:val="28"/>
              <w:lang w:val="uk-UA"/>
            </w:rPr>
          </w:rPrChange>
        </w:rPr>
        <w:lastRenderedPageBreak/>
        <w:t xml:space="preserve">На третьому </w:t>
      </w:r>
      <w:r w:rsidR="0036582C" w:rsidRPr="00891248">
        <w:rPr>
          <w:sz w:val="28"/>
          <w:szCs w:val="28"/>
          <w:lang w:val="uk-UA"/>
          <w:rPrChange w:id="3388" w:author="ASD" w:date="2016-06-09T16:59:00Z">
            <w:rPr>
              <w:sz w:val="28"/>
              <w:szCs w:val="28"/>
              <w:lang w:val="uk-UA"/>
            </w:rPr>
          </w:rPrChange>
        </w:rPr>
        <w:t xml:space="preserve">етапі виявлення ми використовуємо </w:t>
      </w:r>
      <w:r w:rsidRPr="00891248">
        <w:rPr>
          <w:sz w:val="28"/>
          <w:szCs w:val="28"/>
          <w:lang w:val="uk-UA"/>
          <w:rPrChange w:id="3389" w:author="ASD" w:date="2016-06-09T16:59:00Z">
            <w:rPr>
              <w:sz w:val="28"/>
              <w:szCs w:val="28"/>
              <w:lang w:val="uk-UA"/>
            </w:rPr>
          </w:rPrChange>
        </w:rPr>
        <w:t>метод класифікації, представлений в роботі [38], який відомий</w:t>
      </w:r>
      <w:r w:rsidR="0036582C" w:rsidRPr="00891248">
        <w:rPr>
          <w:sz w:val="28"/>
          <w:szCs w:val="28"/>
          <w:lang w:val="uk-UA"/>
          <w:rPrChange w:id="3390" w:author="ASD" w:date="2016-06-09T16:59:00Z">
            <w:rPr>
              <w:sz w:val="28"/>
              <w:szCs w:val="28"/>
              <w:lang w:val="uk-UA"/>
            </w:rPr>
          </w:rPrChange>
        </w:rPr>
        <w:t xml:space="preserve"> під назвою</w:t>
      </w:r>
      <w:r w:rsidRPr="00891248">
        <w:rPr>
          <w:sz w:val="28"/>
          <w:szCs w:val="28"/>
          <w:lang w:val="uk-UA"/>
          <w:rPrChange w:id="3391" w:author="ASD" w:date="2016-06-09T16:59:00Z">
            <w:rPr>
              <w:sz w:val="28"/>
              <w:szCs w:val="28"/>
              <w:lang w:val="uk-UA"/>
            </w:rPr>
          </w:rPrChange>
        </w:rPr>
        <w:t xml:space="preserve"> випадков</w:t>
      </w:r>
      <w:r w:rsidR="0036582C" w:rsidRPr="00891248">
        <w:rPr>
          <w:sz w:val="28"/>
          <w:szCs w:val="28"/>
          <w:lang w:val="uk-UA"/>
          <w:rPrChange w:id="3392" w:author="ASD" w:date="2016-06-09T16:59:00Z">
            <w:rPr>
              <w:sz w:val="28"/>
              <w:szCs w:val="28"/>
              <w:lang w:val="uk-UA"/>
            </w:rPr>
          </w:rPrChange>
        </w:rPr>
        <w:t>а класифікація</w:t>
      </w:r>
      <w:r w:rsidRPr="00891248">
        <w:rPr>
          <w:sz w:val="28"/>
          <w:szCs w:val="28"/>
          <w:lang w:val="uk-UA"/>
          <w:rPrChange w:id="3393" w:author="ASD" w:date="2016-06-09T16:59:00Z">
            <w:rPr>
              <w:sz w:val="28"/>
              <w:szCs w:val="28"/>
              <w:lang w:val="uk-UA"/>
            </w:rPr>
          </w:rPrChange>
        </w:rPr>
        <w:t xml:space="preserve"> папороті. Цей класифікатор заснов</w:t>
      </w:r>
      <w:r w:rsidR="0036582C" w:rsidRPr="00891248">
        <w:rPr>
          <w:sz w:val="28"/>
          <w:szCs w:val="28"/>
          <w:lang w:val="uk-UA"/>
          <w:rPrChange w:id="3394" w:author="ASD" w:date="2016-06-09T16:59:00Z">
            <w:rPr>
              <w:sz w:val="28"/>
              <w:szCs w:val="28"/>
              <w:lang w:val="uk-UA"/>
            </w:rPr>
          </w:rPrChange>
        </w:rPr>
        <w:t>аний</w:t>
      </w:r>
      <w:r w:rsidRPr="00891248">
        <w:rPr>
          <w:sz w:val="28"/>
          <w:szCs w:val="28"/>
          <w:lang w:val="uk-UA"/>
          <w:rPrChange w:id="3395" w:author="ASD" w:date="2016-06-09T16:59:00Z">
            <w:rPr>
              <w:sz w:val="28"/>
              <w:szCs w:val="28"/>
              <w:lang w:val="uk-UA"/>
            </w:rPr>
          </w:rPrChange>
        </w:rPr>
        <w:t xml:space="preserve"> </w:t>
      </w:r>
      <w:r w:rsidR="0036582C" w:rsidRPr="00891248">
        <w:rPr>
          <w:sz w:val="28"/>
          <w:szCs w:val="28"/>
          <w:lang w:val="uk-UA"/>
          <w:rPrChange w:id="3396" w:author="ASD" w:date="2016-06-09T16:59:00Z">
            <w:rPr>
              <w:sz w:val="28"/>
              <w:szCs w:val="28"/>
              <w:lang w:val="uk-UA"/>
            </w:rPr>
          </w:rPrChange>
        </w:rPr>
        <w:t>на п</w:t>
      </w:r>
      <w:r w:rsidRPr="00891248">
        <w:rPr>
          <w:sz w:val="28"/>
          <w:szCs w:val="28"/>
          <w:lang w:val="uk-UA"/>
          <w:rPrChange w:id="3397" w:author="ASD" w:date="2016-06-09T16:59:00Z">
            <w:rPr>
              <w:sz w:val="28"/>
              <w:szCs w:val="28"/>
              <w:lang w:val="uk-UA"/>
            </w:rPr>
          </w:rPrChange>
        </w:rPr>
        <w:t>орівнянн</w:t>
      </w:r>
      <w:r w:rsidR="0036582C" w:rsidRPr="00891248">
        <w:rPr>
          <w:sz w:val="28"/>
          <w:szCs w:val="28"/>
          <w:lang w:val="uk-UA"/>
          <w:rPrChange w:id="3398" w:author="ASD" w:date="2016-06-09T16:59:00Z">
            <w:rPr>
              <w:sz w:val="28"/>
              <w:szCs w:val="28"/>
              <w:lang w:val="uk-UA"/>
            </w:rPr>
          </w:rPrChange>
        </w:rPr>
        <w:t>і</w:t>
      </w:r>
      <w:r w:rsidRPr="00891248">
        <w:rPr>
          <w:sz w:val="28"/>
          <w:szCs w:val="28"/>
          <w:lang w:val="uk-UA"/>
          <w:rPrChange w:id="3399" w:author="ASD" w:date="2016-06-09T16:59:00Z">
            <w:rPr>
              <w:sz w:val="28"/>
              <w:szCs w:val="28"/>
              <w:lang w:val="uk-UA"/>
            </w:rPr>
          </w:rPrChange>
        </w:rPr>
        <w:t xml:space="preserve"> значень інтенсивності декількох пікселів. Для кожно</w:t>
      </w:r>
      <w:r w:rsidR="0036582C" w:rsidRPr="00891248">
        <w:rPr>
          <w:sz w:val="28"/>
          <w:szCs w:val="28"/>
          <w:lang w:val="uk-UA"/>
          <w:rPrChange w:id="3400" w:author="ASD" w:date="2016-06-09T16:59:00Z">
            <w:rPr>
              <w:sz w:val="28"/>
              <w:szCs w:val="28"/>
              <w:lang w:val="uk-UA"/>
            </w:rPr>
          </w:rPrChange>
        </w:rPr>
        <w:t>го</w:t>
      </w:r>
      <w:r w:rsidRPr="00891248">
        <w:rPr>
          <w:sz w:val="28"/>
          <w:szCs w:val="28"/>
          <w:lang w:val="uk-UA"/>
          <w:rPrChange w:id="3401" w:author="ASD" w:date="2016-06-09T16:59:00Z">
            <w:rPr>
              <w:sz w:val="28"/>
              <w:szCs w:val="28"/>
              <w:lang w:val="uk-UA"/>
            </w:rPr>
          </w:rPrChange>
        </w:rPr>
        <w:t xml:space="preserve"> тестов</w:t>
      </w:r>
      <w:r w:rsidR="0036582C" w:rsidRPr="00891248">
        <w:rPr>
          <w:sz w:val="28"/>
          <w:szCs w:val="28"/>
          <w:lang w:val="uk-UA"/>
          <w:rPrChange w:id="3402" w:author="ASD" w:date="2016-06-09T16:59:00Z">
            <w:rPr>
              <w:sz w:val="28"/>
              <w:szCs w:val="28"/>
              <w:lang w:val="uk-UA"/>
            </w:rPr>
          </w:rPrChange>
        </w:rPr>
        <w:t>ого</w:t>
      </w:r>
      <w:r w:rsidRPr="00891248">
        <w:rPr>
          <w:sz w:val="28"/>
          <w:szCs w:val="28"/>
          <w:lang w:val="uk-UA"/>
          <w:rPrChange w:id="3403" w:author="ASD" w:date="2016-06-09T16:59:00Z">
            <w:rPr>
              <w:sz w:val="28"/>
              <w:szCs w:val="28"/>
              <w:lang w:val="uk-UA"/>
            </w:rPr>
          </w:rPrChange>
        </w:rPr>
        <w:t xml:space="preserve"> </w:t>
      </w:r>
      <w:r w:rsidR="00CB68DC" w:rsidRPr="00891248">
        <w:rPr>
          <w:sz w:val="28"/>
          <w:szCs w:val="28"/>
          <w:lang w:val="uk-UA"/>
          <w:rPrChange w:id="3404" w:author="ASD" w:date="2016-06-09T16:59:00Z">
            <w:rPr>
              <w:sz w:val="28"/>
              <w:szCs w:val="28"/>
              <w:lang w:val="uk-UA"/>
            </w:rPr>
          </w:rPrChange>
        </w:rPr>
        <w:t>під вікна</w:t>
      </w:r>
      <w:r w:rsidR="0036582C" w:rsidRPr="00891248">
        <w:rPr>
          <w:sz w:val="28"/>
          <w:szCs w:val="28"/>
          <w:lang w:val="uk-UA"/>
          <w:rPrChange w:id="3405" w:author="ASD" w:date="2016-06-09T16:59:00Z">
            <w:rPr>
              <w:sz w:val="28"/>
              <w:szCs w:val="28"/>
              <w:lang w:val="uk-UA"/>
            </w:rPr>
          </w:rPrChange>
        </w:rPr>
        <w:t xml:space="preserve"> розраховується</w:t>
      </w:r>
      <w:r w:rsidRPr="00891248">
        <w:rPr>
          <w:sz w:val="28"/>
          <w:szCs w:val="28"/>
          <w:lang w:val="uk-UA"/>
          <w:rPrChange w:id="3406" w:author="ASD" w:date="2016-06-09T16:59:00Z">
            <w:rPr>
              <w:sz w:val="28"/>
              <w:szCs w:val="28"/>
              <w:lang w:val="uk-UA"/>
            </w:rPr>
          </w:rPrChange>
        </w:rPr>
        <w:t xml:space="preserve"> ймовірність </w:t>
      </w:r>
      <m:oMath>
        <m:sSub>
          <m:sSubPr>
            <m:ctrlPr>
              <w:rPr>
                <w:rFonts w:ascii="Cambria Math" w:hAnsi="Cambria Math"/>
                <w:i/>
                <w:sz w:val="28"/>
                <w:szCs w:val="28"/>
                <w:lang w:val="uk-UA"/>
                <w:rPrChange w:id="3407" w:author="ASD" w:date="2016-06-09T16:59:00Z">
                  <w:rPr>
                    <w:rFonts w:ascii="Cambria Math" w:hAnsi="Cambria Math"/>
                    <w:i/>
                    <w:sz w:val="28"/>
                    <w:szCs w:val="28"/>
                    <w:lang w:val="uk-UA"/>
                  </w:rPr>
                </w:rPrChange>
              </w:rPr>
            </m:ctrlPr>
          </m:sSubPr>
          <m:e>
            <m:r>
              <w:rPr>
                <w:rFonts w:ascii="Cambria Math" w:hAnsi="Cambria Math"/>
                <w:sz w:val="28"/>
                <w:szCs w:val="28"/>
                <w:lang w:val="uk-UA"/>
                <w:rPrChange w:id="3408" w:author="ASD" w:date="2016-06-09T16:59:00Z">
                  <w:rPr>
                    <w:rFonts w:ascii="Cambria Math" w:hAnsi="Cambria Math"/>
                    <w:sz w:val="28"/>
                    <w:szCs w:val="28"/>
                    <w:lang w:val="en-US"/>
                  </w:rPr>
                </w:rPrChange>
              </w:rPr>
              <m:t>P</m:t>
            </m:r>
          </m:e>
          <m:sub>
            <m:r>
              <w:rPr>
                <w:rFonts w:ascii="Cambria Math" w:hAnsi="Cambria Math"/>
                <w:sz w:val="28"/>
                <w:szCs w:val="28"/>
                <w:lang w:val="uk-UA"/>
                <w:rPrChange w:id="3409" w:author="ASD" w:date="2016-06-09T16:59:00Z">
                  <w:rPr>
                    <w:rFonts w:ascii="Cambria Math" w:hAnsi="Cambria Math"/>
                    <w:sz w:val="28"/>
                    <w:szCs w:val="28"/>
                    <w:lang w:val="uk-UA"/>
                  </w:rPr>
                </w:rPrChange>
              </w:rPr>
              <m:t>pos</m:t>
            </m:r>
          </m:sub>
        </m:sSub>
      </m:oMath>
      <w:r w:rsidRPr="00891248">
        <w:rPr>
          <w:sz w:val="28"/>
          <w:szCs w:val="28"/>
          <w:lang w:val="uk-UA"/>
          <w:rPrChange w:id="3410" w:author="ASD" w:date="2016-06-09T16:59:00Z">
            <w:rPr>
              <w:sz w:val="28"/>
              <w:szCs w:val="28"/>
              <w:lang w:val="uk-UA"/>
            </w:rPr>
          </w:rPrChange>
        </w:rPr>
        <w:t xml:space="preserve">. Якщо ця ймовірність менше, ніж 0.5 </w:t>
      </w:r>
      <w:r w:rsidR="00CB68DC" w:rsidRPr="00891248">
        <w:rPr>
          <w:sz w:val="28"/>
          <w:szCs w:val="28"/>
          <w:lang w:val="uk-UA"/>
          <w:rPrChange w:id="3411" w:author="ASD" w:date="2016-06-09T16:59:00Z">
            <w:rPr>
              <w:sz w:val="28"/>
              <w:szCs w:val="28"/>
              <w:lang w:val="uk-UA"/>
            </w:rPr>
          </w:rPrChange>
        </w:rPr>
        <w:t>під вікно</w:t>
      </w:r>
      <w:r w:rsidR="0036582C" w:rsidRPr="00891248">
        <w:rPr>
          <w:sz w:val="28"/>
          <w:szCs w:val="28"/>
          <w:lang w:val="uk-UA"/>
          <w:rPrChange w:id="3412" w:author="ASD" w:date="2016-06-09T16:59:00Z">
            <w:rPr>
              <w:sz w:val="28"/>
              <w:szCs w:val="28"/>
              <w:lang w:val="uk-UA"/>
            </w:rPr>
          </w:rPrChange>
        </w:rPr>
        <w:t xml:space="preserve"> відхиляється. Ц</w:t>
      </w:r>
      <w:r w:rsidRPr="00891248">
        <w:rPr>
          <w:sz w:val="28"/>
          <w:szCs w:val="28"/>
          <w:lang w:val="uk-UA"/>
          <w:rPrChange w:id="3413" w:author="ASD" w:date="2016-06-09T16:59:00Z">
            <w:rPr>
              <w:sz w:val="28"/>
              <w:szCs w:val="28"/>
              <w:lang w:val="uk-UA"/>
            </w:rPr>
          </w:rPrChange>
        </w:rPr>
        <w:t>ей метод класифікації повільніш</w:t>
      </w:r>
      <w:r w:rsidR="0036582C" w:rsidRPr="00891248">
        <w:rPr>
          <w:sz w:val="28"/>
          <w:szCs w:val="28"/>
          <w:lang w:val="uk-UA"/>
          <w:rPrChange w:id="3414" w:author="ASD" w:date="2016-06-09T16:59:00Z">
            <w:rPr>
              <w:sz w:val="28"/>
              <w:szCs w:val="28"/>
              <w:lang w:val="uk-UA"/>
            </w:rPr>
          </w:rPrChange>
        </w:rPr>
        <w:t>ий за</w:t>
      </w:r>
      <w:r w:rsidR="004B04AA" w:rsidRPr="00891248">
        <w:rPr>
          <w:sz w:val="28"/>
          <w:szCs w:val="28"/>
          <w:lang w:val="uk-UA"/>
          <w:rPrChange w:id="3415" w:author="ASD" w:date="2016-06-09T16:59:00Z">
            <w:rPr>
              <w:sz w:val="28"/>
              <w:szCs w:val="28"/>
              <w:lang w:val="uk-UA"/>
            </w:rPr>
          </w:rPrChange>
        </w:rPr>
        <w:t xml:space="preserve"> фільтр</w:t>
      </w:r>
      <w:r w:rsidR="0036582C" w:rsidRPr="00891248">
        <w:rPr>
          <w:sz w:val="28"/>
          <w:szCs w:val="28"/>
          <w:lang w:val="uk-UA"/>
          <w:rPrChange w:id="3416" w:author="ASD" w:date="2016-06-09T16:59:00Z">
            <w:rPr>
              <w:sz w:val="28"/>
              <w:szCs w:val="28"/>
              <w:lang w:val="uk-UA"/>
            </w:rPr>
          </w:rPrChange>
        </w:rPr>
        <w:t xml:space="preserve"> дисперсії</w:t>
      </w:r>
      <w:r w:rsidRPr="00891248">
        <w:rPr>
          <w:sz w:val="28"/>
          <w:szCs w:val="28"/>
          <w:lang w:val="uk-UA"/>
          <w:rPrChange w:id="3417" w:author="ASD" w:date="2016-06-09T16:59:00Z">
            <w:rPr>
              <w:sz w:val="28"/>
              <w:szCs w:val="28"/>
              <w:lang w:val="uk-UA"/>
            </w:rPr>
          </w:rPrChange>
        </w:rPr>
        <w:t>, але швид</w:t>
      </w:r>
      <w:r w:rsidR="0036582C" w:rsidRPr="00891248">
        <w:rPr>
          <w:sz w:val="28"/>
          <w:szCs w:val="28"/>
          <w:lang w:val="uk-UA"/>
          <w:rPrChange w:id="3418" w:author="ASD" w:date="2016-06-09T16:59:00Z">
            <w:rPr>
              <w:sz w:val="28"/>
              <w:szCs w:val="28"/>
              <w:lang w:val="uk-UA"/>
            </w:rPr>
          </w:rPrChange>
        </w:rPr>
        <w:t>ший</w:t>
      </w:r>
      <w:r w:rsidRPr="00891248">
        <w:rPr>
          <w:sz w:val="28"/>
          <w:szCs w:val="28"/>
          <w:lang w:val="uk-UA"/>
          <w:rPrChange w:id="3419" w:author="ASD" w:date="2016-06-09T16:59:00Z">
            <w:rPr>
              <w:sz w:val="28"/>
              <w:szCs w:val="28"/>
              <w:lang w:val="uk-UA"/>
            </w:rPr>
          </w:rPrChange>
        </w:rPr>
        <w:t xml:space="preserve"> </w:t>
      </w:r>
      <w:r w:rsidR="0036582C" w:rsidRPr="00891248">
        <w:rPr>
          <w:sz w:val="28"/>
          <w:szCs w:val="28"/>
          <w:lang w:val="uk-UA"/>
          <w:rPrChange w:id="3420" w:author="ASD" w:date="2016-06-09T16:59:00Z">
            <w:rPr>
              <w:sz w:val="28"/>
              <w:szCs w:val="28"/>
              <w:lang w:val="uk-UA"/>
            </w:rPr>
          </w:rPrChange>
        </w:rPr>
        <w:t>у</w:t>
      </w:r>
      <w:r w:rsidRPr="00891248">
        <w:rPr>
          <w:sz w:val="28"/>
          <w:szCs w:val="28"/>
          <w:lang w:val="uk-UA"/>
          <w:rPrChange w:id="3421" w:author="ASD" w:date="2016-06-09T16:59:00Z">
            <w:rPr>
              <w:sz w:val="28"/>
              <w:szCs w:val="28"/>
              <w:lang w:val="uk-UA"/>
            </w:rPr>
          </w:rPrChange>
        </w:rPr>
        <w:t xml:space="preserve"> порівнянні з класифікаці</w:t>
      </w:r>
      <w:r w:rsidR="0036582C" w:rsidRPr="00891248">
        <w:rPr>
          <w:sz w:val="28"/>
          <w:szCs w:val="28"/>
          <w:lang w:val="uk-UA"/>
          <w:rPrChange w:id="3422" w:author="ASD" w:date="2016-06-09T16:59:00Z">
            <w:rPr>
              <w:sz w:val="28"/>
              <w:szCs w:val="28"/>
              <w:lang w:val="uk-UA"/>
            </w:rPr>
          </w:rPrChange>
        </w:rPr>
        <w:t>йним</w:t>
      </w:r>
      <w:r w:rsidRPr="00891248">
        <w:rPr>
          <w:sz w:val="28"/>
          <w:szCs w:val="28"/>
          <w:lang w:val="uk-UA"/>
          <w:rPrChange w:id="3423" w:author="ASD" w:date="2016-06-09T16:59:00Z">
            <w:rPr>
              <w:sz w:val="28"/>
              <w:szCs w:val="28"/>
              <w:lang w:val="uk-UA"/>
            </w:rPr>
          </w:rPrChange>
        </w:rPr>
        <w:t xml:space="preserve"> метод</w:t>
      </w:r>
      <w:r w:rsidR="0036582C" w:rsidRPr="00891248">
        <w:rPr>
          <w:sz w:val="28"/>
          <w:szCs w:val="28"/>
          <w:lang w:val="uk-UA"/>
          <w:rPrChange w:id="3424" w:author="ASD" w:date="2016-06-09T16:59:00Z">
            <w:rPr>
              <w:sz w:val="28"/>
              <w:szCs w:val="28"/>
              <w:lang w:val="uk-UA"/>
            </w:rPr>
          </w:rPrChange>
        </w:rPr>
        <w:t>ом</w:t>
      </w:r>
      <w:r w:rsidRPr="00891248">
        <w:rPr>
          <w:sz w:val="28"/>
          <w:szCs w:val="28"/>
          <w:lang w:val="uk-UA"/>
          <w:rPrChange w:id="3425" w:author="ASD" w:date="2016-06-09T16:59:00Z">
            <w:rPr>
              <w:sz w:val="28"/>
              <w:szCs w:val="28"/>
              <w:lang w:val="uk-UA"/>
            </w:rPr>
          </w:rPrChange>
        </w:rPr>
        <w:t xml:space="preserve"> </w:t>
      </w:r>
      <w:r w:rsidR="0036582C" w:rsidRPr="00891248">
        <w:rPr>
          <w:sz w:val="28"/>
          <w:szCs w:val="28"/>
          <w:lang w:val="uk-UA"/>
          <w:rPrChange w:id="3426" w:author="ASD" w:date="2016-06-09T16:59:00Z">
            <w:rPr>
              <w:sz w:val="28"/>
              <w:szCs w:val="28"/>
              <w:lang w:val="uk-UA"/>
            </w:rPr>
          </w:rPrChange>
        </w:rPr>
        <w:t>і</w:t>
      </w:r>
      <w:r w:rsidRPr="00891248">
        <w:rPr>
          <w:sz w:val="28"/>
          <w:szCs w:val="28"/>
          <w:lang w:val="uk-UA"/>
          <w:rPrChange w:id="3427" w:author="ASD" w:date="2016-06-09T16:59:00Z">
            <w:rPr>
              <w:sz w:val="28"/>
              <w:szCs w:val="28"/>
              <w:lang w:val="uk-UA"/>
            </w:rPr>
          </w:rPrChange>
        </w:rPr>
        <w:t xml:space="preserve">з використанням SIFT функції, </w:t>
      </w:r>
      <w:r w:rsidR="004B04AA" w:rsidRPr="00891248">
        <w:rPr>
          <w:sz w:val="28"/>
          <w:szCs w:val="28"/>
          <w:lang w:val="uk-UA"/>
          <w:rPrChange w:id="3428" w:author="ASD" w:date="2016-06-09T16:59:00Z">
            <w:rPr>
              <w:sz w:val="28"/>
              <w:szCs w:val="28"/>
              <w:lang w:val="uk-UA"/>
            </w:rPr>
          </w:rPrChange>
        </w:rPr>
        <w:t>що</w:t>
      </w:r>
      <w:r w:rsidRPr="00891248">
        <w:rPr>
          <w:sz w:val="28"/>
          <w:szCs w:val="28"/>
          <w:lang w:val="uk-UA"/>
          <w:rPrChange w:id="3429" w:author="ASD" w:date="2016-06-09T16:59:00Z">
            <w:rPr>
              <w:sz w:val="28"/>
              <w:szCs w:val="28"/>
              <w:lang w:val="uk-UA"/>
            </w:rPr>
          </w:rPrChange>
        </w:rPr>
        <w:t xml:space="preserve"> було експериментально </w:t>
      </w:r>
      <w:r w:rsidR="004B04AA" w:rsidRPr="00891248">
        <w:rPr>
          <w:sz w:val="28"/>
          <w:szCs w:val="28"/>
          <w:lang w:val="uk-UA"/>
          <w:rPrChange w:id="3430" w:author="ASD" w:date="2016-06-09T16:59:00Z">
            <w:rPr>
              <w:sz w:val="28"/>
              <w:szCs w:val="28"/>
              <w:lang w:val="uk-UA"/>
            </w:rPr>
          </w:rPrChange>
        </w:rPr>
        <w:t>доведено</w:t>
      </w:r>
      <w:r w:rsidRPr="00891248">
        <w:rPr>
          <w:sz w:val="28"/>
          <w:szCs w:val="28"/>
          <w:lang w:val="uk-UA"/>
          <w:rPrChange w:id="3431" w:author="ASD" w:date="2016-06-09T16:59:00Z">
            <w:rPr>
              <w:sz w:val="28"/>
              <w:szCs w:val="28"/>
              <w:lang w:val="uk-UA"/>
            </w:rPr>
          </w:rPrChange>
        </w:rPr>
        <w:t xml:space="preserve"> в роботі [38].</w:t>
      </w:r>
    </w:p>
    <w:p w:rsidR="005776F5" w:rsidRPr="00891248" w:rsidRDefault="005776F5" w:rsidP="00891248">
      <w:pPr>
        <w:spacing w:line="360" w:lineRule="auto"/>
        <w:ind w:firstLine="630"/>
        <w:rPr>
          <w:sz w:val="28"/>
          <w:szCs w:val="28"/>
          <w:lang w:val="uk-UA"/>
          <w:rPrChange w:id="3432" w:author="ASD" w:date="2016-06-09T16:59:00Z">
            <w:rPr>
              <w:sz w:val="28"/>
              <w:szCs w:val="28"/>
              <w:lang w:val="uk-UA"/>
            </w:rPr>
          </w:rPrChange>
        </w:rPr>
      </w:pPr>
      <w:r w:rsidRPr="00891248">
        <w:rPr>
          <w:sz w:val="28"/>
          <w:szCs w:val="28"/>
          <w:lang w:val="uk-UA"/>
          <w:rPrChange w:id="3433" w:author="ASD" w:date="2016-06-09T16:59:00Z">
            <w:rPr>
              <w:sz w:val="28"/>
              <w:szCs w:val="28"/>
              <w:lang w:val="uk-UA"/>
            </w:rPr>
          </w:rPrChange>
        </w:rPr>
        <w:t>Ми використовуємо функції, які запропоновані в роботі [31]. Рис. 3.</w:t>
      </w:r>
      <w:r w:rsidR="0036582C" w:rsidRPr="00891248">
        <w:rPr>
          <w:sz w:val="28"/>
          <w:szCs w:val="28"/>
          <w:lang w:val="uk-UA"/>
          <w:rPrChange w:id="3434" w:author="ASD" w:date="2016-06-09T16:59:00Z">
            <w:rPr>
              <w:sz w:val="28"/>
              <w:szCs w:val="28"/>
              <w:lang w:val="uk-UA"/>
            </w:rPr>
          </w:rPrChange>
        </w:rPr>
        <w:t>1</w:t>
      </w:r>
      <w:r w:rsidR="003F4397" w:rsidRPr="00891248">
        <w:rPr>
          <w:sz w:val="28"/>
          <w:szCs w:val="28"/>
          <w:lang w:val="uk-UA"/>
          <w:rPrChange w:id="3435" w:author="ASD" w:date="2016-06-09T16:59:00Z">
            <w:rPr>
              <w:sz w:val="28"/>
              <w:szCs w:val="28"/>
            </w:rPr>
          </w:rPrChange>
        </w:rPr>
        <w:t>1</w:t>
      </w:r>
      <w:r w:rsidRPr="00891248">
        <w:rPr>
          <w:sz w:val="28"/>
          <w:szCs w:val="28"/>
          <w:lang w:val="uk-UA"/>
        </w:rPr>
        <w:t xml:space="preserve"> </w:t>
      </w:r>
      <w:r w:rsidR="0036582C" w:rsidRPr="00891248">
        <w:rPr>
          <w:sz w:val="28"/>
          <w:szCs w:val="28"/>
          <w:lang w:val="uk-UA"/>
          <w:rPrChange w:id="3436" w:author="ASD" w:date="2016-06-09T16:59:00Z">
            <w:rPr>
              <w:sz w:val="28"/>
              <w:szCs w:val="28"/>
              <w:lang w:val="uk-UA"/>
            </w:rPr>
          </w:rPrChange>
        </w:rPr>
        <w:t>демонструє</w:t>
      </w:r>
      <w:r w:rsidRPr="00891248">
        <w:rPr>
          <w:sz w:val="28"/>
          <w:szCs w:val="28"/>
          <w:lang w:val="uk-UA"/>
          <w:rPrChange w:id="3437" w:author="ASD" w:date="2016-06-09T16:59:00Z">
            <w:rPr>
              <w:sz w:val="28"/>
              <w:szCs w:val="28"/>
              <w:lang w:val="uk-UA"/>
            </w:rPr>
          </w:rPrChange>
        </w:rPr>
        <w:t xml:space="preserve"> процес розрах</w:t>
      </w:r>
      <w:r w:rsidR="0036582C" w:rsidRPr="00891248">
        <w:rPr>
          <w:sz w:val="28"/>
          <w:szCs w:val="28"/>
          <w:lang w:val="uk-UA"/>
          <w:rPrChange w:id="3438" w:author="ASD" w:date="2016-06-09T16:59:00Z">
            <w:rPr>
              <w:sz w:val="28"/>
              <w:szCs w:val="28"/>
              <w:lang w:val="uk-UA"/>
            </w:rPr>
          </w:rPrChange>
        </w:rPr>
        <w:t xml:space="preserve">унку просторових об'єктів. </w:t>
      </w:r>
      <w:r w:rsidR="000B0745" w:rsidRPr="00891248">
        <w:rPr>
          <w:sz w:val="28"/>
          <w:szCs w:val="28"/>
          <w:lang w:val="uk-UA"/>
          <w:rPrChange w:id="3439" w:author="ASD" w:date="2016-06-09T16:59:00Z">
            <w:rPr>
              <w:sz w:val="28"/>
              <w:szCs w:val="28"/>
              <w:lang w:val="uk-UA"/>
            </w:rPr>
          </w:rPrChange>
        </w:rPr>
        <w:t xml:space="preserve">Саме </w:t>
      </w:r>
      <w:r w:rsidR="00CB68DC" w:rsidRPr="00891248">
        <w:rPr>
          <w:sz w:val="28"/>
          <w:szCs w:val="28"/>
          <w:lang w:val="uk-UA"/>
          <w:rPrChange w:id="3440" w:author="ASD" w:date="2016-06-09T16:59:00Z">
            <w:rPr>
              <w:sz w:val="28"/>
              <w:szCs w:val="28"/>
              <w:lang w:val="uk-UA"/>
            </w:rPr>
          </w:rPrChange>
        </w:rPr>
        <w:t>верхнє</w:t>
      </w:r>
      <w:r w:rsidR="000B0745" w:rsidRPr="00891248">
        <w:rPr>
          <w:sz w:val="28"/>
          <w:szCs w:val="28"/>
          <w:lang w:val="uk-UA"/>
          <w:rPrChange w:id="3441" w:author="ASD" w:date="2016-06-09T16:59:00Z">
            <w:rPr>
              <w:sz w:val="28"/>
              <w:szCs w:val="28"/>
              <w:lang w:val="uk-UA"/>
            </w:rPr>
          </w:rPrChange>
        </w:rPr>
        <w:t xml:space="preserve"> зображення рис. 3.1</w:t>
      </w:r>
      <w:r w:rsidR="003F4397" w:rsidRPr="00891248">
        <w:rPr>
          <w:sz w:val="28"/>
          <w:szCs w:val="28"/>
          <w:lang w:val="uk-UA"/>
          <w:rPrChange w:id="3442" w:author="ASD" w:date="2016-06-09T16:59:00Z">
            <w:rPr>
              <w:sz w:val="28"/>
              <w:szCs w:val="28"/>
            </w:rPr>
          </w:rPrChange>
        </w:rPr>
        <w:t>1</w:t>
      </w:r>
      <w:r w:rsidR="000B0745" w:rsidRPr="00891248">
        <w:rPr>
          <w:sz w:val="28"/>
          <w:szCs w:val="28"/>
          <w:lang w:val="uk-UA"/>
        </w:rPr>
        <w:t xml:space="preserve"> – це початкове </w:t>
      </w:r>
      <w:r w:rsidR="00CB68DC" w:rsidRPr="00891248">
        <w:rPr>
          <w:sz w:val="28"/>
          <w:szCs w:val="28"/>
          <w:lang w:val="uk-UA"/>
        </w:rPr>
        <w:t>під вікно</w:t>
      </w:r>
      <w:r w:rsidRPr="00891248">
        <w:rPr>
          <w:sz w:val="28"/>
          <w:szCs w:val="28"/>
          <w:lang w:val="uk-UA"/>
          <w:rPrChange w:id="3443" w:author="ASD" w:date="2016-06-09T16:59:00Z">
            <w:rPr>
              <w:sz w:val="28"/>
              <w:szCs w:val="28"/>
              <w:lang w:val="uk-UA"/>
            </w:rPr>
          </w:rPrChange>
        </w:rPr>
        <w:t xml:space="preserve">. У кожній з чотирьох </w:t>
      </w:r>
      <w:r w:rsidR="000B0745" w:rsidRPr="00891248">
        <w:rPr>
          <w:sz w:val="28"/>
          <w:szCs w:val="28"/>
          <w:lang w:val="uk-UA"/>
          <w:rPrChange w:id="3444" w:author="ASD" w:date="2016-06-09T16:59:00Z">
            <w:rPr>
              <w:sz w:val="28"/>
              <w:szCs w:val="28"/>
              <w:lang w:val="uk-UA"/>
            </w:rPr>
          </w:rPrChange>
        </w:rPr>
        <w:t>рамок</w:t>
      </w:r>
      <w:r w:rsidRPr="00891248">
        <w:rPr>
          <w:sz w:val="28"/>
          <w:szCs w:val="28"/>
          <w:lang w:val="uk-UA"/>
          <w:rPrChange w:id="3445" w:author="ASD" w:date="2016-06-09T16:59:00Z">
            <w:rPr>
              <w:sz w:val="28"/>
              <w:szCs w:val="28"/>
              <w:lang w:val="uk-UA"/>
            </w:rPr>
          </w:rPrChange>
        </w:rPr>
        <w:t xml:space="preserve"> нижче чорно-біл</w:t>
      </w:r>
      <w:r w:rsidR="000B0745" w:rsidRPr="00891248">
        <w:rPr>
          <w:sz w:val="28"/>
          <w:szCs w:val="28"/>
          <w:lang w:val="uk-UA"/>
          <w:rPrChange w:id="3446" w:author="ASD" w:date="2016-06-09T16:59:00Z">
            <w:rPr>
              <w:sz w:val="28"/>
              <w:szCs w:val="28"/>
              <w:lang w:val="uk-UA"/>
            </w:rPr>
          </w:rPrChange>
        </w:rPr>
        <w:t>і</w:t>
      </w:r>
      <w:r w:rsidRPr="00891248">
        <w:rPr>
          <w:sz w:val="28"/>
          <w:szCs w:val="28"/>
          <w:lang w:val="uk-UA"/>
          <w:rPrChange w:id="3447" w:author="ASD" w:date="2016-06-09T16:59:00Z">
            <w:rPr>
              <w:sz w:val="28"/>
              <w:szCs w:val="28"/>
              <w:lang w:val="uk-UA"/>
            </w:rPr>
          </w:rPrChange>
        </w:rPr>
        <w:t xml:space="preserve"> точк</w:t>
      </w:r>
      <w:r w:rsidR="000B0745" w:rsidRPr="00891248">
        <w:rPr>
          <w:sz w:val="28"/>
          <w:szCs w:val="28"/>
          <w:lang w:val="uk-UA"/>
          <w:rPrChange w:id="3448" w:author="ASD" w:date="2016-06-09T16:59:00Z">
            <w:rPr>
              <w:sz w:val="28"/>
              <w:szCs w:val="28"/>
              <w:lang w:val="uk-UA"/>
            </w:rPr>
          </w:rPrChange>
        </w:rPr>
        <w:t>и</w:t>
      </w:r>
      <w:r w:rsidRPr="00891248">
        <w:rPr>
          <w:sz w:val="28"/>
          <w:szCs w:val="28"/>
          <w:lang w:val="uk-UA"/>
          <w:rPrChange w:id="3449" w:author="ASD" w:date="2016-06-09T16:59:00Z">
            <w:rPr>
              <w:sz w:val="28"/>
              <w:szCs w:val="28"/>
              <w:lang w:val="uk-UA"/>
            </w:rPr>
          </w:rPrChange>
        </w:rPr>
        <w:t xml:space="preserve"> відноситься до піксел</w:t>
      </w:r>
      <w:r w:rsidR="000B0745" w:rsidRPr="00891248">
        <w:rPr>
          <w:sz w:val="28"/>
          <w:szCs w:val="28"/>
          <w:lang w:val="uk-UA"/>
          <w:rPrChange w:id="3450" w:author="ASD" w:date="2016-06-09T16:59:00Z">
            <w:rPr>
              <w:sz w:val="28"/>
              <w:szCs w:val="28"/>
              <w:lang w:val="uk-UA"/>
            </w:rPr>
          </w:rPrChange>
        </w:rPr>
        <w:t>ів</w:t>
      </w:r>
      <w:r w:rsidRPr="00891248">
        <w:rPr>
          <w:sz w:val="28"/>
          <w:szCs w:val="28"/>
          <w:lang w:val="uk-UA"/>
          <w:rPrChange w:id="3451" w:author="ASD" w:date="2016-06-09T16:59:00Z">
            <w:rPr>
              <w:sz w:val="28"/>
              <w:szCs w:val="28"/>
              <w:lang w:val="uk-UA"/>
            </w:rPr>
          </w:rPrChange>
        </w:rPr>
        <w:t xml:space="preserve"> в оригінал</w:t>
      </w:r>
      <w:r w:rsidR="000B0745" w:rsidRPr="00891248">
        <w:rPr>
          <w:sz w:val="28"/>
          <w:szCs w:val="28"/>
          <w:lang w:val="uk-UA"/>
          <w:rPrChange w:id="3452" w:author="ASD" w:date="2016-06-09T16:59:00Z">
            <w:rPr>
              <w:sz w:val="28"/>
              <w:szCs w:val="28"/>
              <w:lang w:val="uk-UA"/>
            </w:rPr>
          </w:rPrChange>
        </w:rPr>
        <w:t>ьному</w:t>
      </w:r>
      <w:r w:rsidRPr="00891248">
        <w:rPr>
          <w:sz w:val="28"/>
          <w:szCs w:val="28"/>
          <w:lang w:val="uk-UA"/>
          <w:rPrChange w:id="3453" w:author="ASD" w:date="2016-06-09T16:59:00Z">
            <w:rPr>
              <w:sz w:val="28"/>
              <w:szCs w:val="28"/>
              <w:lang w:val="uk-UA"/>
            </w:rPr>
          </w:rPrChange>
        </w:rPr>
        <w:t xml:space="preserve"> зображенн</w:t>
      </w:r>
      <w:r w:rsidR="000B0745" w:rsidRPr="00891248">
        <w:rPr>
          <w:sz w:val="28"/>
          <w:szCs w:val="28"/>
          <w:lang w:val="uk-UA"/>
          <w:rPrChange w:id="3454" w:author="ASD" w:date="2016-06-09T16:59:00Z">
            <w:rPr>
              <w:sz w:val="28"/>
              <w:szCs w:val="28"/>
              <w:lang w:val="uk-UA"/>
            </w:rPr>
          </w:rPrChange>
        </w:rPr>
        <w:t>і</w:t>
      </w:r>
      <w:r w:rsidRPr="00891248">
        <w:rPr>
          <w:sz w:val="28"/>
          <w:szCs w:val="28"/>
          <w:lang w:val="uk-UA"/>
          <w:rPrChange w:id="3455" w:author="ASD" w:date="2016-06-09T16:59:00Z">
            <w:rPr>
              <w:sz w:val="28"/>
              <w:szCs w:val="28"/>
              <w:lang w:val="uk-UA"/>
            </w:rPr>
          </w:rPrChange>
        </w:rPr>
        <w:t xml:space="preserve">. Положення цих точок </w:t>
      </w:r>
      <w:r w:rsidR="000B0745" w:rsidRPr="00891248">
        <w:rPr>
          <w:sz w:val="28"/>
          <w:szCs w:val="28"/>
          <w:lang w:val="uk-UA"/>
          <w:rPrChange w:id="3456" w:author="ASD" w:date="2016-06-09T16:59:00Z">
            <w:rPr>
              <w:sz w:val="28"/>
              <w:szCs w:val="28"/>
              <w:lang w:val="uk-UA"/>
            </w:rPr>
          </w:rPrChange>
        </w:rPr>
        <w:t>фіксується</w:t>
      </w:r>
      <w:r w:rsidRPr="00891248">
        <w:rPr>
          <w:sz w:val="28"/>
          <w:szCs w:val="28"/>
          <w:lang w:val="uk-UA"/>
          <w:rPrChange w:id="3457" w:author="ASD" w:date="2016-06-09T16:59:00Z">
            <w:rPr>
              <w:sz w:val="28"/>
              <w:szCs w:val="28"/>
              <w:lang w:val="uk-UA"/>
            </w:rPr>
          </w:rPrChange>
        </w:rPr>
        <w:t xml:space="preserve"> </w:t>
      </w:r>
      <w:r w:rsidR="004B04AA" w:rsidRPr="00891248">
        <w:rPr>
          <w:sz w:val="28"/>
          <w:szCs w:val="28"/>
          <w:lang w:val="uk-UA"/>
          <w:rPrChange w:id="3458" w:author="ASD" w:date="2016-06-09T16:59:00Z">
            <w:rPr>
              <w:sz w:val="28"/>
              <w:szCs w:val="28"/>
              <w:lang w:val="uk-UA"/>
            </w:rPr>
          </w:rPrChange>
        </w:rPr>
        <w:t xml:space="preserve">за </w:t>
      </w:r>
      <w:r w:rsidRPr="00891248">
        <w:rPr>
          <w:sz w:val="28"/>
          <w:szCs w:val="28"/>
          <w:lang w:val="uk-UA"/>
          <w:rPrChange w:id="3459" w:author="ASD" w:date="2016-06-09T16:59:00Z">
            <w:rPr>
              <w:sz w:val="28"/>
              <w:szCs w:val="28"/>
              <w:lang w:val="uk-UA"/>
            </w:rPr>
          </w:rPrChange>
        </w:rPr>
        <w:t>рівномірн</w:t>
      </w:r>
      <w:r w:rsidR="004B04AA" w:rsidRPr="00891248">
        <w:rPr>
          <w:sz w:val="28"/>
          <w:szCs w:val="28"/>
          <w:lang w:val="uk-UA"/>
          <w:rPrChange w:id="3460" w:author="ASD" w:date="2016-06-09T16:59:00Z">
            <w:rPr>
              <w:sz w:val="28"/>
              <w:szCs w:val="28"/>
              <w:lang w:val="uk-UA"/>
            </w:rPr>
          </w:rPrChange>
        </w:rPr>
        <w:t>им</w:t>
      </w:r>
      <w:r w:rsidRPr="00891248">
        <w:rPr>
          <w:sz w:val="28"/>
          <w:szCs w:val="28"/>
          <w:lang w:val="uk-UA"/>
          <w:rPrChange w:id="3461" w:author="ASD" w:date="2016-06-09T16:59:00Z">
            <w:rPr>
              <w:sz w:val="28"/>
              <w:szCs w:val="28"/>
              <w:lang w:val="uk-UA"/>
            </w:rPr>
          </w:rPrChange>
        </w:rPr>
        <w:t xml:space="preserve"> розподіл</w:t>
      </w:r>
      <w:r w:rsidR="004B04AA" w:rsidRPr="00891248">
        <w:rPr>
          <w:sz w:val="28"/>
          <w:szCs w:val="28"/>
          <w:lang w:val="uk-UA"/>
          <w:rPrChange w:id="3462" w:author="ASD" w:date="2016-06-09T16:59:00Z">
            <w:rPr>
              <w:sz w:val="28"/>
              <w:szCs w:val="28"/>
              <w:lang w:val="uk-UA"/>
            </w:rPr>
          </w:rPrChange>
        </w:rPr>
        <w:t>ом</w:t>
      </w:r>
      <w:r w:rsidR="000B0745" w:rsidRPr="00891248">
        <w:rPr>
          <w:sz w:val="28"/>
          <w:szCs w:val="28"/>
          <w:lang w:val="uk-UA"/>
          <w:rPrChange w:id="3463" w:author="ASD" w:date="2016-06-09T16:59:00Z">
            <w:rPr>
              <w:sz w:val="28"/>
              <w:szCs w:val="28"/>
              <w:lang w:val="uk-UA"/>
            </w:rPr>
          </w:rPrChange>
        </w:rPr>
        <w:t>,</w:t>
      </w:r>
      <w:r w:rsidRPr="00891248">
        <w:rPr>
          <w:sz w:val="28"/>
          <w:szCs w:val="28"/>
          <w:lang w:val="uk-UA"/>
          <w:rPrChange w:id="3464" w:author="ASD" w:date="2016-06-09T16:59:00Z">
            <w:rPr>
              <w:sz w:val="28"/>
              <w:szCs w:val="28"/>
              <w:lang w:val="uk-UA"/>
            </w:rPr>
          </w:rPrChange>
        </w:rPr>
        <w:t xml:space="preserve"> один раз при </w:t>
      </w:r>
      <w:r w:rsidR="004B04AA" w:rsidRPr="00891248">
        <w:rPr>
          <w:sz w:val="28"/>
          <w:szCs w:val="28"/>
          <w:lang w:val="uk-UA"/>
          <w:rPrChange w:id="3465" w:author="ASD" w:date="2016-06-09T16:59:00Z">
            <w:rPr>
              <w:sz w:val="28"/>
              <w:szCs w:val="28"/>
              <w:lang w:val="uk-UA"/>
            </w:rPr>
          </w:rPrChange>
        </w:rPr>
        <w:t>старті</w:t>
      </w:r>
      <w:r w:rsidRPr="00891248">
        <w:rPr>
          <w:sz w:val="28"/>
          <w:szCs w:val="28"/>
          <w:lang w:val="uk-UA"/>
          <w:rPrChange w:id="3466" w:author="ASD" w:date="2016-06-09T16:59:00Z">
            <w:rPr>
              <w:sz w:val="28"/>
              <w:szCs w:val="28"/>
              <w:lang w:val="uk-UA"/>
            </w:rPr>
          </w:rPrChange>
        </w:rPr>
        <w:t xml:space="preserve"> і залишаються незмінними. Для кожного з цих </w:t>
      </w:r>
      <w:r w:rsidR="000B0745" w:rsidRPr="00891248">
        <w:rPr>
          <w:sz w:val="28"/>
          <w:szCs w:val="28"/>
          <w:lang w:val="uk-UA"/>
          <w:rPrChange w:id="3467" w:author="ASD" w:date="2016-06-09T16:59:00Z">
            <w:rPr>
              <w:sz w:val="28"/>
              <w:szCs w:val="28"/>
              <w:lang w:val="uk-UA"/>
            </w:rPr>
          </w:rPrChange>
        </w:rPr>
        <w:t>рамок</w:t>
      </w:r>
      <w:r w:rsidRPr="00891248">
        <w:rPr>
          <w:sz w:val="28"/>
          <w:szCs w:val="28"/>
          <w:lang w:val="uk-UA"/>
          <w:rPrChange w:id="3468" w:author="ASD" w:date="2016-06-09T16:59:00Z">
            <w:rPr>
              <w:sz w:val="28"/>
              <w:szCs w:val="28"/>
              <w:lang w:val="uk-UA"/>
            </w:rPr>
          </w:rPrChange>
        </w:rPr>
        <w:t xml:space="preserve"> перевіри</w:t>
      </w:r>
      <w:r w:rsidR="000B0745" w:rsidRPr="00891248">
        <w:rPr>
          <w:sz w:val="28"/>
          <w:szCs w:val="28"/>
          <w:lang w:val="uk-UA"/>
          <w:rPrChange w:id="3469" w:author="ASD" w:date="2016-06-09T16:59:00Z">
            <w:rPr>
              <w:sz w:val="28"/>
              <w:szCs w:val="28"/>
              <w:lang w:val="uk-UA"/>
            </w:rPr>
          </w:rPrChange>
        </w:rPr>
        <w:t>мо</w:t>
      </w:r>
      <w:r w:rsidRPr="00891248">
        <w:rPr>
          <w:sz w:val="28"/>
          <w:szCs w:val="28"/>
          <w:lang w:val="uk-UA"/>
          <w:rPrChange w:id="3470" w:author="ASD" w:date="2016-06-09T16:59:00Z">
            <w:rPr>
              <w:sz w:val="28"/>
              <w:szCs w:val="28"/>
              <w:lang w:val="uk-UA"/>
            </w:rPr>
          </w:rPrChange>
        </w:rPr>
        <w:t xml:space="preserve"> чи </w:t>
      </w:r>
      <w:r w:rsidR="000B0745" w:rsidRPr="00891248">
        <w:rPr>
          <w:sz w:val="28"/>
          <w:szCs w:val="28"/>
          <w:lang w:val="uk-UA"/>
          <w:rPrChange w:id="3471" w:author="ASD" w:date="2016-06-09T16:59:00Z">
            <w:rPr>
              <w:sz w:val="28"/>
              <w:szCs w:val="28"/>
              <w:lang w:val="uk-UA"/>
            </w:rPr>
          </w:rPrChange>
        </w:rPr>
        <w:t>є</w:t>
      </w:r>
      <w:r w:rsidRPr="00891248">
        <w:rPr>
          <w:sz w:val="28"/>
          <w:szCs w:val="28"/>
          <w:lang w:val="uk-UA"/>
          <w:rPrChange w:id="3472" w:author="ASD" w:date="2016-06-09T16:59:00Z">
            <w:rPr>
              <w:sz w:val="28"/>
              <w:szCs w:val="28"/>
              <w:lang w:val="uk-UA"/>
            </w:rPr>
          </w:rPrChange>
        </w:rPr>
        <w:t xml:space="preserve"> в </w:t>
      </w:r>
      <w:r w:rsidR="000B0745" w:rsidRPr="00891248">
        <w:rPr>
          <w:sz w:val="28"/>
          <w:szCs w:val="28"/>
          <w:lang w:val="uk-UA"/>
          <w:rPrChange w:id="3473" w:author="ASD" w:date="2016-06-09T16:59:00Z">
            <w:rPr>
              <w:sz w:val="28"/>
              <w:szCs w:val="28"/>
              <w:lang w:val="uk-UA"/>
            </w:rPr>
          </w:rPrChange>
        </w:rPr>
        <w:t>оригінальному зображенні пікселі</w:t>
      </w:r>
      <w:r w:rsidRPr="00891248">
        <w:rPr>
          <w:sz w:val="28"/>
          <w:szCs w:val="28"/>
          <w:lang w:val="uk-UA"/>
          <w:rPrChange w:id="3474" w:author="ASD" w:date="2016-06-09T16:59:00Z">
            <w:rPr>
              <w:sz w:val="28"/>
              <w:szCs w:val="28"/>
              <w:lang w:val="uk-UA"/>
            </w:rPr>
          </w:rPrChange>
        </w:rPr>
        <w:t xml:space="preserve"> в </w:t>
      </w:r>
      <w:r w:rsidR="00CB68DC" w:rsidRPr="00891248">
        <w:rPr>
          <w:sz w:val="28"/>
          <w:szCs w:val="28"/>
          <w:lang w:val="uk-UA"/>
          <w:rPrChange w:id="3475" w:author="ASD" w:date="2016-06-09T16:59:00Z">
            <w:rPr>
              <w:sz w:val="28"/>
              <w:szCs w:val="28"/>
              <w:lang w:val="uk-UA"/>
            </w:rPr>
          </w:rPrChange>
        </w:rPr>
        <w:t>розташуванні</w:t>
      </w:r>
      <w:r w:rsidR="000B0745" w:rsidRPr="00891248">
        <w:rPr>
          <w:sz w:val="28"/>
          <w:szCs w:val="28"/>
          <w:lang w:val="uk-UA"/>
          <w:rPrChange w:id="3476" w:author="ASD" w:date="2016-06-09T16:59:00Z">
            <w:rPr>
              <w:sz w:val="28"/>
              <w:szCs w:val="28"/>
              <w:lang w:val="uk-UA"/>
            </w:rPr>
          </w:rPrChange>
        </w:rPr>
        <w:t xml:space="preserve"> - піксель</w:t>
      </w:r>
      <w:r w:rsidRPr="00891248">
        <w:rPr>
          <w:sz w:val="28"/>
          <w:szCs w:val="28"/>
          <w:lang w:val="uk-UA"/>
          <w:rPrChange w:id="3477" w:author="ASD" w:date="2016-06-09T16:59:00Z">
            <w:rPr>
              <w:sz w:val="28"/>
              <w:szCs w:val="28"/>
              <w:lang w:val="uk-UA"/>
            </w:rPr>
          </w:rPrChange>
        </w:rPr>
        <w:t xml:space="preserve"> біл</w:t>
      </w:r>
      <w:r w:rsidR="000B0745" w:rsidRPr="00891248">
        <w:rPr>
          <w:sz w:val="28"/>
          <w:szCs w:val="28"/>
          <w:lang w:val="uk-UA"/>
          <w:rPrChange w:id="3478" w:author="ASD" w:date="2016-06-09T16:59:00Z">
            <w:rPr>
              <w:sz w:val="28"/>
              <w:szCs w:val="28"/>
              <w:lang w:val="uk-UA"/>
            </w:rPr>
          </w:rPrChange>
        </w:rPr>
        <w:t>ої</w:t>
      </w:r>
      <w:r w:rsidRPr="00891248">
        <w:rPr>
          <w:sz w:val="28"/>
          <w:szCs w:val="28"/>
          <w:lang w:val="uk-UA"/>
          <w:rPrChange w:id="3479" w:author="ASD" w:date="2016-06-09T16:59:00Z">
            <w:rPr>
              <w:sz w:val="28"/>
              <w:szCs w:val="28"/>
              <w:lang w:val="uk-UA"/>
            </w:rPr>
          </w:rPrChange>
        </w:rPr>
        <w:t xml:space="preserve"> крапк</w:t>
      </w:r>
      <w:r w:rsidR="000B0745" w:rsidRPr="00891248">
        <w:rPr>
          <w:sz w:val="28"/>
          <w:szCs w:val="28"/>
          <w:lang w:val="uk-UA"/>
          <w:rPrChange w:id="3480" w:author="ASD" w:date="2016-06-09T16:59:00Z">
            <w:rPr>
              <w:sz w:val="28"/>
              <w:szCs w:val="28"/>
              <w:lang w:val="uk-UA"/>
            </w:rPr>
          </w:rPrChange>
        </w:rPr>
        <w:t>а</w:t>
      </w:r>
      <w:r w:rsidRPr="00891248">
        <w:rPr>
          <w:sz w:val="28"/>
          <w:szCs w:val="28"/>
          <w:lang w:val="uk-UA"/>
          <w:rPrChange w:id="3481" w:author="ASD" w:date="2016-06-09T16:59:00Z">
            <w:rPr>
              <w:sz w:val="28"/>
              <w:szCs w:val="28"/>
              <w:lang w:val="uk-UA"/>
            </w:rPr>
          </w:rPrChange>
        </w:rPr>
        <w:t xml:space="preserve"> світліш</w:t>
      </w:r>
      <w:r w:rsidR="000B0745" w:rsidRPr="00891248">
        <w:rPr>
          <w:sz w:val="28"/>
          <w:szCs w:val="28"/>
          <w:lang w:val="uk-UA"/>
          <w:rPrChange w:id="3482" w:author="ASD" w:date="2016-06-09T16:59:00Z">
            <w:rPr>
              <w:sz w:val="28"/>
              <w:szCs w:val="28"/>
              <w:lang w:val="uk-UA"/>
            </w:rPr>
          </w:rPrChange>
        </w:rPr>
        <w:t xml:space="preserve">ий за піксель </w:t>
      </w:r>
      <w:r w:rsidRPr="00891248">
        <w:rPr>
          <w:sz w:val="28"/>
          <w:szCs w:val="28"/>
          <w:lang w:val="uk-UA"/>
          <w:rPrChange w:id="3483" w:author="ASD" w:date="2016-06-09T16:59:00Z">
            <w:rPr>
              <w:sz w:val="28"/>
              <w:szCs w:val="28"/>
              <w:lang w:val="uk-UA"/>
            </w:rPr>
          </w:rPrChange>
        </w:rPr>
        <w:t xml:space="preserve">чорної </w:t>
      </w:r>
      <w:r w:rsidR="00EA2637" w:rsidRPr="00891248">
        <w:rPr>
          <w:sz w:val="28"/>
          <w:szCs w:val="28"/>
          <w:lang w:val="uk-UA"/>
          <w:rPrChange w:id="3484" w:author="ASD" w:date="2016-06-09T16:59:00Z">
            <w:rPr>
              <w:sz w:val="28"/>
              <w:szCs w:val="28"/>
              <w:lang w:val="uk-UA"/>
            </w:rPr>
          </w:rPrChange>
        </w:rPr>
        <w:t>крапки</w:t>
      </w:r>
      <w:r w:rsidRPr="00891248">
        <w:rPr>
          <w:sz w:val="28"/>
          <w:szCs w:val="28"/>
          <w:lang w:val="uk-UA"/>
          <w:rPrChange w:id="3485" w:author="ASD" w:date="2016-06-09T16:59:00Z">
            <w:rPr>
              <w:sz w:val="28"/>
              <w:szCs w:val="28"/>
              <w:lang w:val="uk-UA"/>
            </w:rPr>
          </w:rPrChange>
        </w:rPr>
        <w:t>. М</w:t>
      </w:r>
      <w:r w:rsidR="000B0745" w:rsidRPr="00891248">
        <w:rPr>
          <w:sz w:val="28"/>
          <w:szCs w:val="28"/>
          <w:lang w:val="uk-UA"/>
          <w:rPrChange w:id="3486" w:author="ASD" w:date="2016-06-09T16:59:00Z">
            <w:rPr>
              <w:sz w:val="28"/>
              <w:szCs w:val="28"/>
              <w:lang w:val="uk-UA"/>
            </w:rPr>
          </w:rPrChange>
        </w:rPr>
        <w:t>атематично, ми висловлюємо це так:</w:t>
      </w:r>
    </w:p>
    <w:p w:rsidR="005776F5" w:rsidRPr="00891248" w:rsidRDefault="005538D1" w:rsidP="00891248">
      <w:pPr>
        <w:spacing w:line="360" w:lineRule="auto"/>
        <w:ind w:firstLine="630"/>
        <w:jc w:val="right"/>
        <w:rPr>
          <w:sz w:val="28"/>
          <w:szCs w:val="28"/>
          <w:lang w:val="uk-UA"/>
          <w:rPrChange w:id="3487" w:author="ASD" w:date="2016-06-09T16:59:00Z">
            <w:rPr>
              <w:sz w:val="28"/>
              <w:szCs w:val="28"/>
              <w:lang w:val="uk-UA"/>
            </w:rPr>
          </w:rPrChange>
        </w:rPr>
      </w:pPr>
      <m:oMath>
        <m:sSub>
          <m:sSubPr>
            <m:ctrlPr>
              <w:rPr>
                <w:rFonts w:ascii="Cambria Math" w:hAnsi="Cambria Math"/>
                <w:i/>
                <w:sz w:val="28"/>
                <w:szCs w:val="28"/>
                <w:lang w:val="uk-UA"/>
                <w:rPrChange w:id="3488" w:author="ASD" w:date="2016-06-09T16:59:00Z">
                  <w:rPr>
                    <w:rFonts w:ascii="Cambria Math" w:hAnsi="Cambria Math"/>
                    <w:i/>
                    <w:sz w:val="28"/>
                    <w:szCs w:val="28"/>
                    <w:lang w:val="uk-UA"/>
                  </w:rPr>
                </w:rPrChange>
              </w:rPr>
            </m:ctrlPr>
          </m:sSubPr>
          <m:e>
            <m:r>
              <w:rPr>
                <w:rFonts w:ascii="Cambria Math" w:hAnsi="Cambria Math"/>
                <w:sz w:val="28"/>
                <w:szCs w:val="28"/>
                <w:lang w:val="uk-UA"/>
                <w:rPrChange w:id="3489" w:author="ASD" w:date="2016-06-09T16:59:00Z">
                  <w:rPr>
                    <w:rFonts w:ascii="Cambria Math" w:hAnsi="Cambria Math"/>
                    <w:sz w:val="28"/>
                    <w:szCs w:val="28"/>
                    <w:lang w:val="uk-UA"/>
                  </w:rPr>
                </w:rPrChange>
              </w:rPr>
              <m:t>f</m:t>
            </m:r>
          </m:e>
          <m:sub>
            <m:r>
              <w:rPr>
                <w:rFonts w:ascii="Cambria Math" w:hAnsi="Cambria Math"/>
                <w:sz w:val="28"/>
                <w:szCs w:val="28"/>
                <w:lang w:val="uk-UA"/>
                <w:rPrChange w:id="3490" w:author="ASD" w:date="2016-06-09T16:59:00Z">
                  <w:rPr>
                    <w:rFonts w:ascii="Cambria Math" w:hAnsi="Cambria Math"/>
                    <w:sz w:val="28"/>
                    <w:szCs w:val="28"/>
                    <w:lang w:val="uk-UA"/>
                  </w:rPr>
                </w:rPrChange>
              </w:rPr>
              <m:t>i</m:t>
            </m:r>
          </m:sub>
        </m:sSub>
        <m:r>
          <w:rPr>
            <w:rFonts w:ascii="Cambria Math" w:hAnsi="Cambria Math"/>
            <w:sz w:val="28"/>
            <w:szCs w:val="28"/>
            <w:lang w:val="uk-UA"/>
            <w:rPrChange w:id="3491" w:author="ASD" w:date="2016-06-09T16:59:00Z">
              <w:rPr>
                <w:rFonts w:ascii="Cambria Math" w:hAnsi="Cambria Math"/>
                <w:sz w:val="28"/>
                <w:szCs w:val="28"/>
                <w:lang w:val="uk-UA"/>
              </w:rPr>
            </w:rPrChange>
          </w:rPr>
          <m:t>=</m:t>
        </m:r>
        <m:d>
          <m:dPr>
            <m:begChr m:val="{"/>
            <m:endChr m:val=""/>
            <m:ctrlPr>
              <w:rPr>
                <w:rFonts w:ascii="Cambria Math" w:hAnsi="Cambria Math"/>
                <w:i/>
                <w:sz w:val="28"/>
                <w:szCs w:val="28"/>
                <w:lang w:val="uk-UA"/>
                <w:rPrChange w:id="3492" w:author="ASD" w:date="2016-06-09T16:59:00Z">
                  <w:rPr>
                    <w:rFonts w:ascii="Cambria Math" w:hAnsi="Cambria Math"/>
                    <w:i/>
                    <w:sz w:val="28"/>
                    <w:szCs w:val="28"/>
                    <w:lang w:val="uk-UA"/>
                  </w:rPr>
                </w:rPrChange>
              </w:rPr>
            </m:ctrlPr>
          </m:dPr>
          <m:e>
            <m:eqArr>
              <m:eqArrPr>
                <m:ctrlPr>
                  <w:rPr>
                    <w:rFonts w:ascii="Cambria Math" w:hAnsi="Cambria Math"/>
                    <w:i/>
                    <w:sz w:val="28"/>
                    <w:szCs w:val="28"/>
                    <w:lang w:val="uk-UA"/>
                    <w:rPrChange w:id="3493" w:author="ASD" w:date="2016-06-09T16:59:00Z">
                      <w:rPr>
                        <w:rFonts w:ascii="Cambria Math" w:hAnsi="Cambria Math"/>
                        <w:i/>
                        <w:sz w:val="28"/>
                        <w:szCs w:val="28"/>
                        <w:lang w:val="uk-UA"/>
                      </w:rPr>
                    </w:rPrChange>
                  </w:rPr>
                </m:ctrlPr>
              </m:eqArrPr>
              <m:e>
                <m:r>
                  <w:rPr>
                    <w:rFonts w:ascii="Cambria Math" w:hAnsi="Cambria Math"/>
                    <w:sz w:val="28"/>
                    <w:szCs w:val="28"/>
                    <w:lang w:val="uk-UA"/>
                    <w:rPrChange w:id="3494" w:author="ASD" w:date="2016-06-09T16:59:00Z">
                      <w:rPr>
                        <w:rFonts w:ascii="Cambria Math" w:hAnsi="Cambria Math"/>
                        <w:sz w:val="28"/>
                        <w:szCs w:val="28"/>
                        <w:lang w:val="uk-UA"/>
                      </w:rPr>
                    </w:rPrChange>
                  </w:rPr>
                  <m:t>0, Якщо I</m:t>
                </m:r>
                <m:d>
                  <m:dPr>
                    <m:ctrlPr>
                      <w:rPr>
                        <w:rFonts w:ascii="Cambria Math" w:hAnsi="Cambria Math"/>
                        <w:i/>
                        <w:sz w:val="28"/>
                        <w:szCs w:val="28"/>
                        <w:lang w:val="uk-UA"/>
                        <w:rPrChange w:id="3495"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496" w:author="ASD" w:date="2016-06-09T16:59:00Z">
                              <w:rPr>
                                <w:rFonts w:ascii="Cambria Math" w:hAnsi="Cambria Math"/>
                                <w:i/>
                                <w:sz w:val="28"/>
                                <w:szCs w:val="28"/>
                                <w:lang w:val="uk-UA"/>
                              </w:rPr>
                            </w:rPrChange>
                          </w:rPr>
                        </m:ctrlPr>
                      </m:sSubPr>
                      <m:e>
                        <m:r>
                          <w:rPr>
                            <w:rFonts w:ascii="Cambria Math" w:hAnsi="Cambria Math"/>
                            <w:sz w:val="28"/>
                            <w:szCs w:val="28"/>
                            <w:lang w:val="uk-UA"/>
                            <w:rPrChange w:id="3497" w:author="ASD" w:date="2016-06-09T16:59:00Z">
                              <w:rPr>
                                <w:rFonts w:ascii="Cambria Math" w:hAnsi="Cambria Math"/>
                                <w:sz w:val="28"/>
                                <w:szCs w:val="28"/>
                                <w:lang w:val="uk-UA"/>
                              </w:rPr>
                            </w:rPrChange>
                          </w:rPr>
                          <m:t>d</m:t>
                        </m:r>
                      </m:e>
                      <m:sub>
                        <m:r>
                          <w:rPr>
                            <w:rFonts w:ascii="Cambria Math" w:hAnsi="Cambria Math"/>
                            <w:sz w:val="28"/>
                            <w:szCs w:val="28"/>
                            <w:lang w:val="uk-UA"/>
                            <w:rPrChange w:id="3498" w:author="ASD" w:date="2016-06-09T16:59:00Z">
                              <w:rPr>
                                <w:rFonts w:ascii="Cambria Math" w:hAnsi="Cambria Math"/>
                                <w:sz w:val="28"/>
                                <w:szCs w:val="28"/>
                                <w:lang w:val="uk-UA"/>
                              </w:rPr>
                            </w:rPrChange>
                          </w:rPr>
                          <m:t>i,1</m:t>
                        </m:r>
                      </m:sub>
                    </m:sSub>
                  </m:e>
                </m:d>
                <m:r>
                  <w:rPr>
                    <w:rFonts w:ascii="Cambria Math" w:hAnsi="Cambria Math"/>
                    <w:sz w:val="28"/>
                    <w:szCs w:val="28"/>
                    <w:lang w:val="uk-UA"/>
                    <w:rPrChange w:id="3499" w:author="ASD" w:date="2016-06-09T16:59:00Z">
                      <w:rPr>
                        <w:rFonts w:ascii="Cambria Math" w:hAnsi="Cambria Math"/>
                        <w:sz w:val="28"/>
                        <w:szCs w:val="28"/>
                        <w:lang w:val="uk-UA"/>
                      </w:rPr>
                    </w:rPrChange>
                  </w:rPr>
                  <m:t>&lt;I</m:t>
                </m:r>
                <m:d>
                  <m:dPr>
                    <m:ctrlPr>
                      <w:rPr>
                        <w:rFonts w:ascii="Cambria Math" w:hAnsi="Cambria Math"/>
                        <w:i/>
                        <w:sz w:val="28"/>
                        <w:szCs w:val="28"/>
                        <w:lang w:val="uk-UA"/>
                        <w:rPrChange w:id="3500"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501" w:author="ASD" w:date="2016-06-09T16:59:00Z">
                              <w:rPr>
                                <w:rFonts w:ascii="Cambria Math" w:hAnsi="Cambria Math"/>
                                <w:i/>
                                <w:sz w:val="28"/>
                                <w:szCs w:val="28"/>
                                <w:lang w:val="uk-UA"/>
                              </w:rPr>
                            </w:rPrChange>
                          </w:rPr>
                        </m:ctrlPr>
                      </m:sSubPr>
                      <m:e>
                        <m:r>
                          <w:rPr>
                            <w:rFonts w:ascii="Cambria Math" w:hAnsi="Cambria Math"/>
                            <w:sz w:val="28"/>
                            <w:szCs w:val="28"/>
                            <w:lang w:val="uk-UA"/>
                            <w:rPrChange w:id="3502" w:author="ASD" w:date="2016-06-09T16:59:00Z">
                              <w:rPr>
                                <w:rFonts w:ascii="Cambria Math" w:hAnsi="Cambria Math"/>
                                <w:sz w:val="28"/>
                                <w:szCs w:val="28"/>
                                <w:lang w:val="uk-UA"/>
                              </w:rPr>
                            </w:rPrChange>
                          </w:rPr>
                          <m:t>d</m:t>
                        </m:r>
                      </m:e>
                      <m:sub>
                        <m:r>
                          <w:rPr>
                            <w:rFonts w:ascii="Cambria Math" w:hAnsi="Cambria Math"/>
                            <w:sz w:val="28"/>
                            <w:szCs w:val="28"/>
                            <w:lang w:val="uk-UA"/>
                            <w:rPrChange w:id="3503" w:author="ASD" w:date="2016-06-09T16:59:00Z">
                              <w:rPr>
                                <w:rFonts w:ascii="Cambria Math" w:hAnsi="Cambria Math"/>
                                <w:sz w:val="28"/>
                                <w:szCs w:val="28"/>
                                <w:lang w:val="uk-UA"/>
                              </w:rPr>
                            </w:rPrChange>
                          </w:rPr>
                          <m:t>i,2</m:t>
                        </m:r>
                      </m:sub>
                    </m:sSub>
                  </m:e>
                </m:d>
              </m:e>
              <m:e>
                <m:r>
                  <w:rPr>
                    <w:rFonts w:ascii="Cambria Math" w:hAnsi="Cambria Math"/>
                    <w:sz w:val="28"/>
                    <w:szCs w:val="28"/>
                    <w:lang w:val="uk-UA"/>
                    <w:rPrChange w:id="3504" w:author="ASD" w:date="2016-06-09T16:59:00Z">
                      <w:rPr>
                        <w:rFonts w:ascii="Cambria Math" w:hAnsi="Cambria Math"/>
                        <w:sz w:val="28"/>
                        <w:szCs w:val="28"/>
                        <w:lang w:val="uk-UA"/>
                      </w:rPr>
                    </w:rPrChange>
                  </w:rPr>
                  <m:t>1,                              інакше</m:t>
                </m:r>
              </m:e>
            </m:eqArr>
          </m:e>
        </m:d>
        <m:r>
          <w:rPr>
            <w:rFonts w:ascii="Cambria Math" w:hAnsi="Cambria Math"/>
            <w:sz w:val="28"/>
            <w:szCs w:val="28"/>
            <w:lang w:val="uk-UA"/>
            <w:rPrChange w:id="3505" w:author="ASD" w:date="2016-06-09T16:59:00Z">
              <w:rPr>
                <w:rFonts w:ascii="Cambria Math" w:hAnsi="Cambria Math"/>
                <w:sz w:val="28"/>
                <w:szCs w:val="28"/>
                <w:lang w:val="uk-UA"/>
              </w:rPr>
            </w:rPrChange>
          </w:rPr>
          <m:t xml:space="preserve">  </m:t>
        </m:r>
      </m:oMath>
      <w:r w:rsidR="00BD6424" w:rsidRPr="00891248">
        <w:rPr>
          <w:sz w:val="28"/>
          <w:szCs w:val="28"/>
          <w:lang w:val="uk-UA"/>
          <w:rPrChange w:id="3506" w:author="ASD" w:date="2016-06-09T16:59:00Z">
            <w:rPr>
              <w:sz w:val="28"/>
              <w:szCs w:val="28"/>
              <w:lang w:val="uk-UA"/>
            </w:rPr>
          </w:rPrChange>
        </w:rPr>
        <w:t>,                           (3.24)</w:t>
      </w:r>
    </w:p>
    <w:p w:rsidR="00EA2637" w:rsidRPr="00891248" w:rsidRDefault="000B0745" w:rsidP="00891248">
      <w:pPr>
        <w:spacing w:line="360" w:lineRule="auto"/>
        <w:ind w:firstLine="630"/>
        <w:rPr>
          <w:sz w:val="28"/>
          <w:szCs w:val="28"/>
          <w:lang w:val="uk-UA"/>
          <w:rPrChange w:id="3507" w:author="ASD" w:date="2016-06-09T16:59:00Z">
            <w:rPr>
              <w:sz w:val="28"/>
              <w:szCs w:val="28"/>
              <w:lang w:val="uk-UA"/>
            </w:rPr>
          </w:rPrChange>
        </w:rPr>
      </w:pPr>
      <w:r w:rsidRPr="00891248">
        <w:rPr>
          <w:sz w:val="28"/>
          <w:szCs w:val="28"/>
          <w:lang w:val="uk-UA"/>
          <w:rPrChange w:id="3508" w:author="ASD" w:date="2016-06-09T16:59:00Z">
            <w:rPr>
              <w:sz w:val="28"/>
              <w:szCs w:val="28"/>
              <w:lang w:val="uk-UA"/>
            </w:rPr>
          </w:rPrChange>
        </w:rPr>
        <w:t>У рівнянні</w:t>
      </w:r>
      <w:r w:rsidR="00BD6424" w:rsidRPr="00891248">
        <w:rPr>
          <w:sz w:val="28"/>
          <w:szCs w:val="28"/>
          <w:lang w:val="uk-UA"/>
          <w:rPrChange w:id="3509" w:author="ASD" w:date="2016-06-09T16:59:00Z">
            <w:rPr>
              <w:sz w:val="28"/>
              <w:szCs w:val="28"/>
              <w:lang w:val="uk-UA"/>
            </w:rPr>
          </w:rPrChange>
        </w:rPr>
        <w:t xml:space="preserve"> 3</w:t>
      </w:r>
      <w:r w:rsidRPr="00891248">
        <w:rPr>
          <w:sz w:val="28"/>
          <w:szCs w:val="28"/>
          <w:lang w:val="uk-UA"/>
          <w:rPrChange w:id="3510" w:author="ASD" w:date="2016-06-09T16:59:00Z">
            <w:rPr>
              <w:sz w:val="28"/>
              <w:szCs w:val="28"/>
              <w:lang w:val="uk-UA"/>
            </w:rPr>
          </w:rPrChange>
        </w:rPr>
        <w:t>.</w:t>
      </w:r>
      <w:r w:rsidR="00AC65C8" w:rsidRPr="00891248">
        <w:rPr>
          <w:sz w:val="28"/>
          <w:szCs w:val="28"/>
          <w:lang w:val="uk-UA"/>
          <w:rPrChange w:id="3511" w:author="ASD" w:date="2016-06-09T16:59:00Z">
            <w:rPr>
              <w:sz w:val="28"/>
              <w:szCs w:val="28"/>
              <w:lang w:val="uk-UA"/>
            </w:rPr>
          </w:rPrChange>
        </w:rPr>
        <w:t>24</w:t>
      </w:r>
      <w:r w:rsidRPr="00891248">
        <w:rPr>
          <w:sz w:val="28"/>
          <w:szCs w:val="28"/>
          <w:lang w:val="uk-UA"/>
          <w:rPrChange w:id="3512" w:author="ASD" w:date="2016-06-09T16:59:00Z">
            <w:rPr>
              <w:sz w:val="28"/>
              <w:szCs w:val="28"/>
              <w:lang w:val="uk-UA"/>
            </w:rPr>
          </w:rPrChange>
        </w:rPr>
        <w:t xml:space="preserve"> </w:t>
      </w:r>
      <m:oMath>
        <m:sSub>
          <m:sSubPr>
            <m:ctrlPr>
              <w:rPr>
                <w:rFonts w:ascii="Cambria Math" w:hAnsi="Cambria Math"/>
                <w:i/>
                <w:sz w:val="28"/>
                <w:szCs w:val="28"/>
                <w:lang w:val="uk-UA"/>
                <w:rPrChange w:id="3513" w:author="ASD" w:date="2016-06-09T16:59:00Z">
                  <w:rPr>
                    <w:rFonts w:ascii="Cambria Math" w:hAnsi="Cambria Math"/>
                    <w:i/>
                    <w:sz w:val="28"/>
                    <w:szCs w:val="28"/>
                    <w:lang w:val="uk-UA"/>
                  </w:rPr>
                </w:rPrChange>
              </w:rPr>
            </m:ctrlPr>
          </m:sSubPr>
          <m:e>
            <m:r>
              <w:rPr>
                <w:rFonts w:ascii="Cambria Math" w:hAnsi="Cambria Math"/>
                <w:sz w:val="28"/>
                <w:szCs w:val="28"/>
                <w:lang w:val="uk-UA"/>
                <w:rPrChange w:id="3514" w:author="ASD" w:date="2016-06-09T16:59:00Z">
                  <w:rPr>
                    <w:rFonts w:ascii="Cambria Math" w:hAnsi="Cambria Math"/>
                    <w:sz w:val="28"/>
                    <w:szCs w:val="28"/>
                    <w:lang w:val="uk-UA"/>
                  </w:rPr>
                </w:rPrChange>
              </w:rPr>
              <m:t>d</m:t>
            </m:r>
          </m:e>
          <m:sub>
            <m:r>
              <w:rPr>
                <w:rFonts w:ascii="Cambria Math" w:hAnsi="Cambria Math"/>
                <w:sz w:val="28"/>
                <w:szCs w:val="28"/>
                <w:lang w:val="uk-UA"/>
                <w:rPrChange w:id="3515" w:author="ASD" w:date="2016-06-09T16:59:00Z">
                  <w:rPr>
                    <w:rFonts w:ascii="Cambria Math" w:hAnsi="Cambria Math"/>
                    <w:sz w:val="28"/>
                    <w:szCs w:val="28"/>
                    <w:lang w:val="uk-UA"/>
                  </w:rPr>
                </w:rPrChange>
              </w:rPr>
              <m:t>i,1</m:t>
            </m:r>
          </m:sub>
        </m:sSub>
      </m:oMath>
      <w:r w:rsidR="00BD6424" w:rsidRPr="00891248">
        <w:rPr>
          <w:sz w:val="28"/>
          <w:szCs w:val="28"/>
          <w:lang w:val="uk-UA"/>
          <w:rPrChange w:id="3516" w:author="ASD" w:date="2016-06-09T16:59:00Z">
            <w:rPr>
              <w:sz w:val="28"/>
              <w:szCs w:val="28"/>
              <w:lang w:val="uk-UA"/>
            </w:rPr>
          </w:rPrChange>
        </w:rPr>
        <w:t xml:space="preserve"> і </w:t>
      </w:r>
      <m:oMath>
        <m:sSub>
          <m:sSubPr>
            <m:ctrlPr>
              <w:rPr>
                <w:rFonts w:ascii="Cambria Math" w:hAnsi="Cambria Math"/>
                <w:i/>
                <w:sz w:val="28"/>
                <w:szCs w:val="28"/>
                <w:lang w:val="uk-UA"/>
                <w:rPrChange w:id="3517" w:author="ASD" w:date="2016-06-09T16:59:00Z">
                  <w:rPr>
                    <w:rFonts w:ascii="Cambria Math" w:hAnsi="Cambria Math"/>
                    <w:i/>
                    <w:sz w:val="28"/>
                    <w:szCs w:val="28"/>
                    <w:lang w:val="uk-UA"/>
                  </w:rPr>
                </w:rPrChange>
              </w:rPr>
            </m:ctrlPr>
          </m:sSubPr>
          <m:e>
            <m:r>
              <w:rPr>
                <w:rFonts w:ascii="Cambria Math" w:hAnsi="Cambria Math"/>
                <w:sz w:val="28"/>
                <w:szCs w:val="28"/>
                <w:lang w:val="uk-UA"/>
                <w:rPrChange w:id="3518" w:author="ASD" w:date="2016-06-09T16:59:00Z">
                  <w:rPr>
                    <w:rFonts w:ascii="Cambria Math" w:hAnsi="Cambria Math"/>
                    <w:sz w:val="28"/>
                    <w:szCs w:val="28"/>
                    <w:lang w:val="uk-UA"/>
                  </w:rPr>
                </w:rPrChange>
              </w:rPr>
              <m:t>d</m:t>
            </m:r>
          </m:e>
          <m:sub>
            <m:r>
              <w:rPr>
                <w:rFonts w:ascii="Cambria Math" w:hAnsi="Cambria Math"/>
                <w:sz w:val="28"/>
                <w:szCs w:val="28"/>
                <w:lang w:val="uk-UA"/>
                <w:rPrChange w:id="3519" w:author="ASD" w:date="2016-06-09T16:59:00Z">
                  <w:rPr>
                    <w:rFonts w:ascii="Cambria Math" w:hAnsi="Cambria Math"/>
                    <w:sz w:val="28"/>
                    <w:szCs w:val="28"/>
                    <w:lang w:val="uk-UA"/>
                  </w:rPr>
                </w:rPrChange>
              </w:rPr>
              <m:t>i,2</m:t>
            </m:r>
          </m:sub>
        </m:sSub>
      </m:oMath>
      <w:r w:rsidRPr="00891248">
        <w:rPr>
          <w:sz w:val="28"/>
          <w:szCs w:val="28"/>
          <w:lang w:val="uk-UA"/>
          <w:rPrChange w:id="3520" w:author="ASD" w:date="2016-06-09T16:59:00Z">
            <w:rPr>
              <w:sz w:val="28"/>
              <w:szCs w:val="28"/>
              <w:lang w:val="uk-UA"/>
            </w:rPr>
          </w:rPrChange>
        </w:rPr>
        <w:t xml:space="preserve"> - це</w:t>
      </w:r>
      <w:r w:rsidR="00BD6424" w:rsidRPr="00891248">
        <w:rPr>
          <w:sz w:val="28"/>
          <w:szCs w:val="28"/>
          <w:lang w:val="uk-UA"/>
          <w:rPrChange w:id="3521" w:author="ASD" w:date="2016-06-09T16:59:00Z">
            <w:rPr>
              <w:sz w:val="28"/>
              <w:szCs w:val="28"/>
              <w:lang w:val="uk-UA"/>
            </w:rPr>
          </w:rPrChange>
        </w:rPr>
        <w:t xml:space="preserve"> два випадкових </w:t>
      </w:r>
      <w:r w:rsidRPr="00891248">
        <w:rPr>
          <w:sz w:val="28"/>
          <w:szCs w:val="28"/>
          <w:lang w:val="uk-UA"/>
          <w:rPrChange w:id="3522" w:author="ASD" w:date="2016-06-09T16:59:00Z">
            <w:rPr>
              <w:sz w:val="28"/>
              <w:szCs w:val="28"/>
              <w:lang w:val="uk-UA"/>
            </w:rPr>
          </w:rPrChange>
        </w:rPr>
        <w:t>позиції</w:t>
      </w:r>
      <w:r w:rsidR="00BD6424" w:rsidRPr="00891248">
        <w:rPr>
          <w:sz w:val="28"/>
          <w:szCs w:val="28"/>
          <w:lang w:val="uk-UA"/>
          <w:rPrChange w:id="3523" w:author="ASD" w:date="2016-06-09T16:59:00Z">
            <w:rPr>
              <w:sz w:val="28"/>
              <w:szCs w:val="28"/>
              <w:lang w:val="uk-UA"/>
            </w:rPr>
          </w:rPrChange>
        </w:rPr>
        <w:t xml:space="preserve">. </w:t>
      </w:r>
      <w:r w:rsidR="00887C7C" w:rsidRPr="00891248">
        <w:rPr>
          <w:sz w:val="28"/>
          <w:szCs w:val="28"/>
          <w:lang w:val="uk-UA"/>
          <w:rPrChange w:id="3524" w:author="ASD" w:date="2016-06-09T16:59:00Z">
            <w:rPr>
              <w:sz w:val="28"/>
              <w:szCs w:val="28"/>
              <w:lang w:val="uk-UA"/>
            </w:rPr>
          </w:rPrChange>
        </w:rPr>
        <w:t>У</w:t>
      </w:r>
      <w:r w:rsidR="00BD6424" w:rsidRPr="00891248">
        <w:rPr>
          <w:sz w:val="28"/>
          <w:szCs w:val="28"/>
          <w:lang w:val="uk-UA"/>
          <w:rPrChange w:id="3525" w:author="ASD" w:date="2016-06-09T16:59:00Z">
            <w:rPr>
              <w:sz w:val="28"/>
              <w:szCs w:val="28"/>
              <w:lang w:val="uk-UA"/>
            </w:rPr>
          </w:rPrChange>
        </w:rPr>
        <w:t xml:space="preserve"> результат</w:t>
      </w:r>
      <w:r w:rsidR="00EA2637" w:rsidRPr="00891248">
        <w:rPr>
          <w:sz w:val="28"/>
          <w:szCs w:val="28"/>
          <w:lang w:val="uk-UA"/>
          <w:rPrChange w:id="3526" w:author="ASD" w:date="2016-06-09T16:59:00Z">
            <w:rPr>
              <w:sz w:val="28"/>
              <w:szCs w:val="28"/>
              <w:lang w:val="uk-UA"/>
            </w:rPr>
          </w:rPrChange>
        </w:rPr>
        <w:t>и</w:t>
      </w:r>
      <w:r w:rsidR="00BD6424" w:rsidRPr="00891248">
        <w:rPr>
          <w:sz w:val="28"/>
          <w:szCs w:val="28"/>
          <w:lang w:val="uk-UA"/>
          <w:rPrChange w:id="3527" w:author="ASD" w:date="2016-06-09T16:59:00Z">
            <w:rPr>
              <w:sz w:val="28"/>
              <w:szCs w:val="28"/>
              <w:lang w:val="uk-UA"/>
            </w:rPr>
          </w:rPrChange>
        </w:rPr>
        <w:t xml:space="preserve"> кожн</w:t>
      </w:r>
      <w:r w:rsidR="00EA2637" w:rsidRPr="00891248">
        <w:rPr>
          <w:sz w:val="28"/>
          <w:szCs w:val="28"/>
          <w:lang w:val="uk-UA"/>
          <w:rPrChange w:id="3528" w:author="ASD" w:date="2016-06-09T16:59:00Z">
            <w:rPr>
              <w:sz w:val="28"/>
              <w:szCs w:val="28"/>
              <w:lang w:val="uk-UA"/>
            </w:rPr>
          </w:rPrChange>
        </w:rPr>
        <w:t>их</w:t>
      </w:r>
      <w:r w:rsidR="00BD6424" w:rsidRPr="00891248">
        <w:rPr>
          <w:sz w:val="28"/>
          <w:szCs w:val="28"/>
          <w:lang w:val="uk-UA"/>
          <w:rPrChange w:id="3529" w:author="ASD" w:date="2016-06-09T16:59:00Z">
            <w:rPr>
              <w:sz w:val="28"/>
              <w:szCs w:val="28"/>
              <w:lang w:val="uk-UA"/>
            </w:rPr>
          </w:rPrChange>
        </w:rPr>
        <w:t xml:space="preserve"> з цих порівнянь </w:t>
      </w:r>
      <w:r w:rsidR="00EA2637" w:rsidRPr="00891248">
        <w:rPr>
          <w:sz w:val="28"/>
          <w:szCs w:val="28"/>
          <w:lang w:val="uk-UA"/>
          <w:rPrChange w:id="3530" w:author="ASD" w:date="2016-06-09T16:59:00Z">
            <w:rPr>
              <w:sz w:val="28"/>
              <w:szCs w:val="28"/>
              <w:lang w:val="uk-UA"/>
            </w:rPr>
          </w:rPrChange>
        </w:rPr>
        <w:t>ми</w:t>
      </w:r>
      <w:r w:rsidR="00BD6424" w:rsidRPr="00891248">
        <w:rPr>
          <w:sz w:val="28"/>
          <w:szCs w:val="28"/>
          <w:lang w:val="uk-UA"/>
          <w:rPrChange w:id="3531" w:author="ASD" w:date="2016-06-09T16:59:00Z">
            <w:rPr>
              <w:sz w:val="28"/>
              <w:szCs w:val="28"/>
              <w:lang w:val="uk-UA"/>
            </w:rPr>
          </w:rPrChange>
        </w:rPr>
        <w:t xml:space="preserve"> інтерпретує</w:t>
      </w:r>
      <w:r w:rsidR="00EA2637" w:rsidRPr="00891248">
        <w:rPr>
          <w:sz w:val="28"/>
          <w:szCs w:val="28"/>
          <w:lang w:val="uk-UA"/>
          <w:rPrChange w:id="3532" w:author="ASD" w:date="2016-06-09T16:59:00Z">
            <w:rPr>
              <w:sz w:val="28"/>
              <w:szCs w:val="28"/>
              <w:lang w:val="uk-UA"/>
            </w:rPr>
          </w:rPrChange>
        </w:rPr>
        <w:t>мо</w:t>
      </w:r>
      <w:r w:rsidR="00887C7C" w:rsidRPr="00891248">
        <w:rPr>
          <w:sz w:val="28"/>
          <w:szCs w:val="28"/>
          <w:lang w:val="uk-UA"/>
          <w:rPrChange w:id="3533" w:author="ASD" w:date="2016-06-09T16:59:00Z">
            <w:rPr>
              <w:sz w:val="28"/>
              <w:szCs w:val="28"/>
              <w:lang w:val="uk-UA"/>
            </w:rPr>
          </w:rPrChange>
        </w:rPr>
        <w:t>,</w:t>
      </w:r>
      <w:r w:rsidR="00BD6424" w:rsidRPr="00891248">
        <w:rPr>
          <w:sz w:val="28"/>
          <w:szCs w:val="28"/>
          <w:lang w:val="uk-UA"/>
          <w:rPrChange w:id="3534" w:author="ASD" w:date="2016-06-09T16:59:00Z">
            <w:rPr>
              <w:sz w:val="28"/>
              <w:szCs w:val="28"/>
              <w:lang w:val="uk-UA"/>
            </w:rPr>
          </w:rPrChange>
        </w:rPr>
        <w:t xml:space="preserve"> як двійковий розряд і всі ці значення об'єднуються у вигляді двійкового числа. На рис. 3.</w:t>
      </w:r>
      <w:r w:rsidR="003F4397" w:rsidRPr="00891248">
        <w:rPr>
          <w:sz w:val="28"/>
          <w:szCs w:val="28"/>
          <w:lang w:val="uk-UA"/>
          <w:rPrChange w:id="3535" w:author="ASD" w:date="2016-06-09T16:59:00Z">
            <w:rPr>
              <w:sz w:val="28"/>
              <w:szCs w:val="28"/>
            </w:rPr>
          </w:rPrChange>
        </w:rPr>
        <w:t>1</w:t>
      </w:r>
      <w:r w:rsidR="00EA2637" w:rsidRPr="00891248">
        <w:rPr>
          <w:sz w:val="28"/>
          <w:szCs w:val="28"/>
          <w:lang w:val="uk-UA"/>
        </w:rPr>
        <w:t>2</w:t>
      </w:r>
      <w:r w:rsidR="00BD6424" w:rsidRPr="00891248">
        <w:rPr>
          <w:sz w:val="28"/>
          <w:szCs w:val="28"/>
          <w:lang w:val="uk-UA"/>
          <w:rPrChange w:id="3536" w:author="ASD" w:date="2016-06-09T16:59:00Z">
            <w:rPr>
              <w:sz w:val="28"/>
              <w:szCs w:val="28"/>
              <w:lang w:val="uk-UA"/>
            </w:rPr>
          </w:rPrChange>
        </w:rPr>
        <w:t xml:space="preserve"> </w:t>
      </w:r>
      <w:r w:rsidR="00887C7C" w:rsidRPr="00891248">
        <w:rPr>
          <w:sz w:val="28"/>
          <w:szCs w:val="28"/>
          <w:lang w:val="uk-UA"/>
          <w:rPrChange w:id="3537" w:author="ASD" w:date="2016-06-09T16:59:00Z">
            <w:rPr>
              <w:sz w:val="28"/>
              <w:szCs w:val="28"/>
              <w:lang w:val="uk-UA"/>
            </w:rPr>
          </w:rPrChange>
        </w:rPr>
        <w:t>у</w:t>
      </w:r>
      <w:r w:rsidR="00BD6424" w:rsidRPr="00891248">
        <w:rPr>
          <w:sz w:val="28"/>
          <w:szCs w:val="28"/>
          <w:lang w:val="uk-UA"/>
          <w:rPrChange w:id="3538" w:author="ASD" w:date="2016-06-09T16:59:00Z">
            <w:rPr>
              <w:sz w:val="28"/>
              <w:szCs w:val="28"/>
              <w:lang w:val="uk-UA"/>
            </w:rPr>
          </w:rPrChange>
        </w:rPr>
        <w:t xml:space="preserve"> результат</w:t>
      </w:r>
      <w:r w:rsidR="00887C7C" w:rsidRPr="00891248">
        <w:rPr>
          <w:sz w:val="28"/>
          <w:szCs w:val="28"/>
          <w:lang w:val="uk-UA"/>
          <w:rPrChange w:id="3539" w:author="ASD" w:date="2016-06-09T16:59:00Z">
            <w:rPr>
              <w:sz w:val="28"/>
              <w:szCs w:val="28"/>
              <w:lang w:val="uk-UA"/>
            </w:rPr>
          </w:rPrChange>
        </w:rPr>
        <w:t>ом є</w:t>
      </w:r>
      <w:r w:rsidR="00BD6424" w:rsidRPr="00891248">
        <w:rPr>
          <w:sz w:val="28"/>
          <w:szCs w:val="28"/>
          <w:lang w:val="uk-UA"/>
          <w:rPrChange w:id="3540" w:author="ASD" w:date="2016-06-09T16:59:00Z">
            <w:rPr>
              <w:sz w:val="28"/>
              <w:szCs w:val="28"/>
              <w:lang w:val="uk-UA"/>
            </w:rPr>
          </w:rPrChange>
        </w:rPr>
        <w:t xml:space="preserve"> двійкове</w:t>
      </w:r>
      <w:r w:rsidR="00887C7C" w:rsidRPr="00891248">
        <w:rPr>
          <w:sz w:val="28"/>
          <w:szCs w:val="28"/>
          <w:lang w:val="uk-UA"/>
          <w:rPrChange w:id="3541" w:author="ASD" w:date="2016-06-09T16:59:00Z">
            <w:rPr>
              <w:sz w:val="28"/>
              <w:szCs w:val="28"/>
              <w:lang w:val="uk-UA"/>
            </w:rPr>
          </w:rPrChange>
        </w:rPr>
        <w:t xml:space="preserve"> </w:t>
      </w:r>
      <w:r w:rsidR="00BD6424" w:rsidRPr="00891248">
        <w:rPr>
          <w:sz w:val="28"/>
          <w:szCs w:val="28"/>
          <w:lang w:val="uk-UA"/>
          <w:rPrChange w:id="3542" w:author="ASD" w:date="2016-06-09T16:59:00Z">
            <w:rPr>
              <w:sz w:val="28"/>
              <w:szCs w:val="28"/>
              <w:lang w:val="uk-UA"/>
            </w:rPr>
          </w:rPrChange>
        </w:rPr>
        <w:t xml:space="preserve">число 1101. </w:t>
      </w:r>
      <w:r w:rsidR="00887C7C" w:rsidRPr="00891248">
        <w:rPr>
          <w:sz w:val="28"/>
          <w:szCs w:val="28"/>
          <w:lang w:val="uk-UA"/>
          <w:rPrChange w:id="3543" w:author="ASD" w:date="2016-06-09T16:59:00Z">
            <w:rPr>
              <w:sz w:val="28"/>
              <w:szCs w:val="28"/>
              <w:lang w:val="uk-UA"/>
            </w:rPr>
          </w:rPrChange>
        </w:rPr>
        <w:t>У десяткового формі</w:t>
      </w:r>
      <w:r w:rsidR="00BD6424" w:rsidRPr="00891248">
        <w:rPr>
          <w:sz w:val="28"/>
          <w:szCs w:val="28"/>
          <w:lang w:val="uk-UA"/>
          <w:rPrChange w:id="3544" w:author="ASD" w:date="2016-06-09T16:59:00Z">
            <w:rPr>
              <w:sz w:val="28"/>
              <w:szCs w:val="28"/>
              <w:lang w:val="uk-UA"/>
            </w:rPr>
          </w:rPrChange>
        </w:rPr>
        <w:t xml:space="preserve"> це </w:t>
      </w:r>
      <w:r w:rsidR="00887C7C" w:rsidRPr="00891248">
        <w:rPr>
          <w:sz w:val="28"/>
          <w:szCs w:val="28"/>
          <w:lang w:val="uk-UA"/>
          <w:rPrChange w:id="3545" w:author="ASD" w:date="2016-06-09T16:59:00Z">
            <w:rPr>
              <w:sz w:val="28"/>
              <w:szCs w:val="28"/>
              <w:lang w:val="uk-UA"/>
            </w:rPr>
          </w:rPrChange>
        </w:rPr>
        <w:t xml:space="preserve"> - </w:t>
      </w:r>
      <w:r w:rsidR="00BD6424" w:rsidRPr="00891248">
        <w:rPr>
          <w:sz w:val="28"/>
          <w:szCs w:val="28"/>
          <w:lang w:val="uk-UA"/>
          <w:rPrChange w:id="3546" w:author="ASD" w:date="2016-06-09T16:59:00Z">
            <w:rPr>
              <w:sz w:val="28"/>
              <w:szCs w:val="28"/>
              <w:lang w:val="uk-UA"/>
            </w:rPr>
          </w:rPrChange>
        </w:rPr>
        <w:t>13</w:t>
      </w:r>
      <w:r w:rsidR="00887C7C" w:rsidRPr="00891248">
        <w:rPr>
          <w:sz w:val="28"/>
          <w:szCs w:val="28"/>
          <w:lang w:val="uk-UA"/>
          <w:rPrChange w:id="3547" w:author="ASD" w:date="2016-06-09T16:59:00Z">
            <w:rPr>
              <w:sz w:val="28"/>
              <w:szCs w:val="28"/>
              <w:lang w:val="uk-UA"/>
            </w:rPr>
          </w:rPrChange>
        </w:rPr>
        <w:t>.</w:t>
      </w:r>
      <w:r w:rsidR="00BD6424" w:rsidRPr="00891248">
        <w:rPr>
          <w:sz w:val="28"/>
          <w:szCs w:val="28"/>
          <w:lang w:val="uk-UA"/>
          <w:rPrChange w:id="3548" w:author="ASD" w:date="2016-06-09T16:59:00Z">
            <w:rPr>
              <w:sz w:val="28"/>
              <w:szCs w:val="28"/>
              <w:lang w:val="uk-UA"/>
            </w:rPr>
          </w:rPrChange>
        </w:rPr>
        <w:t xml:space="preserve"> Функція </w:t>
      </w:r>
      <w:r w:rsidR="00BD6424" w:rsidRPr="00891248">
        <w:rPr>
          <w:i/>
          <w:sz w:val="28"/>
          <w:szCs w:val="28"/>
          <w:lang w:val="uk-UA"/>
          <w:rPrChange w:id="3549" w:author="ASD" w:date="2016-06-09T16:59:00Z">
            <w:rPr>
              <w:i/>
              <w:sz w:val="28"/>
              <w:szCs w:val="28"/>
              <w:lang w:val="uk-UA"/>
            </w:rPr>
          </w:rPrChange>
        </w:rPr>
        <w:t>Ith</w:t>
      </w:r>
      <w:r w:rsidR="00BD6424" w:rsidRPr="00891248">
        <w:rPr>
          <w:sz w:val="28"/>
          <w:szCs w:val="28"/>
          <w:lang w:val="uk-UA"/>
          <w:rPrChange w:id="3550" w:author="ASD" w:date="2016-06-09T16:59:00Z">
            <w:rPr>
              <w:sz w:val="28"/>
              <w:szCs w:val="28"/>
              <w:lang w:val="uk-UA"/>
            </w:rPr>
          </w:rPrChange>
        </w:rPr>
        <w:t xml:space="preserve"> визначає значення </w:t>
      </w:r>
      <w:r w:rsidR="00EA2637" w:rsidRPr="00891248">
        <w:rPr>
          <w:i/>
          <w:sz w:val="28"/>
          <w:szCs w:val="28"/>
          <w:lang w:val="uk-UA"/>
          <w:rPrChange w:id="3551" w:author="ASD" w:date="2016-06-09T16:59:00Z">
            <w:rPr>
              <w:i/>
              <w:sz w:val="28"/>
              <w:szCs w:val="28"/>
              <w:lang w:val="en-US"/>
            </w:rPr>
          </w:rPrChange>
        </w:rPr>
        <w:t>i</w:t>
      </w:r>
      <w:r w:rsidR="00BD6424" w:rsidRPr="00891248">
        <w:rPr>
          <w:sz w:val="28"/>
          <w:szCs w:val="28"/>
          <w:lang w:val="uk-UA"/>
        </w:rPr>
        <w:t xml:space="preserve">-го біта. </w:t>
      </w:r>
      <w:r w:rsidR="00EA2637" w:rsidRPr="00891248">
        <w:rPr>
          <w:sz w:val="28"/>
          <w:szCs w:val="28"/>
          <w:lang w:val="uk-UA"/>
          <w:rPrChange w:id="3552" w:author="ASD" w:date="2016-06-09T16:59:00Z">
            <w:rPr>
              <w:sz w:val="28"/>
              <w:szCs w:val="28"/>
              <w:lang w:val="uk-UA"/>
            </w:rPr>
          </w:rPrChange>
        </w:rPr>
        <w:t>А</w:t>
      </w:r>
      <w:r w:rsidR="00BD6424" w:rsidRPr="00891248">
        <w:rPr>
          <w:sz w:val="28"/>
          <w:szCs w:val="28"/>
          <w:lang w:val="uk-UA"/>
          <w:rPrChange w:id="3553" w:author="ASD" w:date="2016-06-09T16:59:00Z">
            <w:rPr>
              <w:sz w:val="28"/>
              <w:szCs w:val="28"/>
              <w:lang w:val="uk-UA"/>
            </w:rPr>
          </w:rPrChange>
        </w:rPr>
        <w:t>лгоритмічний варіант такого розрахунку показаний</w:t>
      </w:r>
      <w:r w:rsidR="00620BBE" w:rsidRPr="00891248">
        <w:rPr>
          <w:sz w:val="28"/>
          <w:szCs w:val="28"/>
          <w:lang w:val="uk-UA"/>
          <w:rPrChange w:id="3554" w:author="ASD" w:date="2016-06-09T16:59:00Z">
            <w:rPr>
              <w:sz w:val="28"/>
              <w:szCs w:val="28"/>
              <w:lang w:val="uk-UA"/>
            </w:rPr>
          </w:rPrChange>
        </w:rPr>
        <w:t xml:space="preserve"> на рис.3.11</w:t>
      </w:r>
      <w:r w:rsidR="00EA2637" w:rsidRPr="00891248">
        <w:rPr>
          <w:sz w:val="28"/>
          <w:szCs w:val="28"/>
          <w:lang w:val="uk-UA"/>
          <w:rPrChange w:id="3555" w:author="ASD" w:date="2016-06-09T16:59:00Z">
            <w:rPr>
              <w:sz w:val="28"/>
              <w:szCs w:val="28"/>
              <w:lang w:val="uk-UA"/>
            </w:rPr>
          </w:rPrChange>
        </w:rPr>
        <w:t xml:space="preserve"> у</w:t>
      </w:r>
      <w:r w:rsidR="00BD6424" w:rsidRPr="00891248">
        <w:rPr>
          <w:sz w:val="28"/>
          <w:szCs w:val="28"/>
          <w:lang w:val="uk-UA"/>
          <w:rPrChange w:id="3556" w:author="ASD" w:date="2016-06-09T16:59:00Z">
            <w:rPr>
              <w:sz w:val="28"/>
              <w:szCs w:val="28"/>
              <w:lang w:val="uk-UA"/>
            </w:rPr>
          </w:rPrChange>
        </w:rPr>
        <w:t xml:space="preserve"> якому </w:t>
      </w:r>
      <w:r w:rsidR="00620BBE" w:rsidRPr="00891248">
        <w:rPr>
          <w:i/>
          <w:sz w:val="28"/>
          <w:szCs w:val="28"/>
          <w:lang w:val="uk-UA"/>
          <w:rPrChange w:id="3557" w:author="ASD" w:date="2016-06-09T16:59:00Z">
            <w:rPr>
              <w:i/>
              <w:sz w:val="28"/>
              <w:szCs w:val="28"/>
              <w:lang w:val="en-US"/>
            </w:rPr>
          </w:rPrChange>
        </w:rPr>
        <w:t>I</w:t>
      </w:r>
      <w:r w:rsidR="00620BBE" w:rsidRPr="00891248">
        <w:rPr>
          <w:sz w:val="28"/>
          <w:szCs w:val="28"/>
          <w:lang w:val="uk-UA"/>
        </w:rPr>
        <w:t xml:space="preserve"> -</w:t>
      </w:r>
      <w:r w:rsidR="00620BBE" w:rsidRPr="00891248">
        <w:rPr>
          <w:sz w:val="28"/>
          <w:szCs w:val="28"/>
          <w:lang w:val="uk-UA"/>
          <w:rPrChange w:id="3558" w:author="ASD" w:date="2016-06-09T16:59:00Z">
            <w:rPr>
              <w:sz w:val="28"/>
              <w:szCs w:val="28"/>
              <w:lang w:val="uk-UA"/>
            </w:rPr>
          </w:rPrChange>
        </w:rPr>
        <w:t xml:space="preserve"> це</w:t>
      </w:r>
      <w:r w:rsidR="00BD6424" w:rsidRPr="00891248">
        <w:rPr>
          <w:sz w:val="28"/>
          <w:szCs w:val="28"/>
          <w:lang w:val="uk-UA"/>
          <w:rPrChange w:id="3559" w:author="ASD" w:date="2016-06-09T16:59:00Z">
            <w:rPr>
              <w:sz w:val="28"/>
              <w:szCs w:val="28"/>
              <w:lang w:val="uk-UA"/>
            </w:rPr>
          </w:rPrChange>
        </w:rPr>
        <w:t xml:space="preserve"> вхід</w:t>
      </w:r>
      <w:r w:rsidR="00620BBE" w:rsidRPr="00891248">
        <w:rPr>
          <w:sz w:val="28"/>
          <w:szCs w:val="28"/>
          <w:lang w:val="uk-UA"/>
          <w:rPrChange w:id="3560" w:author="ASD" w:date="2016-06-09T16:59:00Z">
            <w:rPr>
              <w:sz w:val="28"/>
              <w:szCs w:val="28"/>
              <w:lang w:val="uk-UA"/>
            </w:rPr>
          </w:rPrChange>
        </w:rPr>
        <w:t>не</w:t>
      </w:r>
      <w:r w:rsidR="00AC65C8" w:rsidRPr="00891248">
        <w:rPr>
          <w:sz w:val="28"/>
          <w:szCs w:val="28"/>
          <w:lang w:val="uk-UA"/>
          <w:rPrChange w:id="3561" w:author="ASD" w:date="2016-06-09T16:59:00Z">
            <w:rPr>
              <w:sz w:val="28"/>
              <w:szCs w:val="28"/>
              <w:lang w:val="uk-UA"/>
            </w:rPr>
          </w:rPrChange>
        </w:rPr>
        <w:t xml:space="preserve"> </w:t>
      </w:r>
      <w:r w:rsidR="00BD6424" w:rsidRPr="00891248">
        <w:rPr>
          <w:sz w:val="28"/>
          <w:szCs w:val="28"/>
          <w:lang w:val="uk-UA"/>
          <w:rPrChange w:id="3562" w:author="ASD" w:date="2016-06-09T16:59:00Z">
            <w:rPr>
              <w:sz w:val="28"/>
              <w:szCs w:val="28"/>
              <w:lang w:val="uk-UA"/>
            </w:rPr>
          </w:rPrChange>
        </w:rPr>
        <w:t xml:space="preserve">зображення, </w:t>
      </w:r>
      <w:r w:rsidR="00BD6424" w:rsidRPr="00891248">
        <w:rPr>
          <w:i/>
          <w:sz w:val="28"/>
          <w:szCs w:val="28"/>
          <w:lang w:val="uk-UA"/>
          <w:rPrChange w:id="3563" w:author="ASD" w:date="2016-06-09T16:59:00Z">
            <w:rPr>
              <w:i/>
              <w:sz w:val="28"/>
              <w:szCs w:val="28"/>
              <w:lang w:val="uk-UA"/>
            </w:rPr>
          </w:rPrChange>
        </w:rPr>
        <w:t>F</w:t>
      </w:r>
      <w:r w:rsidR="00620BBE" w:rsidRPr="00891248">
        <w:rPr>
          <w:sz w:val="28"/>
          <w:szCs w:val="28"/>
          <w:lang w:val="uk-UA"/>
          <w:rPrChange w:id="3564" w:author="ASD" w:date="2016-06-09T16:59:00Z">
            <w:rPr>
              <w:sz w:val="28"/>
              <w:szCs w:val="28"/>
              <w:lang w:val="uk-UA"/>
            </w:rPr>
          </w:rPrChange>
        </w:rPr>
        <w:t xml:space="preserve"> -</w:t>
      </w:r>
      <w:r w:rsidR="00BD6424" w:rsidRPr="00891248">
        <w:rPr>
          <w:sz w:val="28"/>
          <w:szCs w:val="28"/>
          <w:lang w:val="uk-UA"/>
          <w:rPrChange w:id="3565" w:author="ASD" w:date="2016-06-09T16:59:00Z">
            <w:rPr>
              <w:sz w:val="28"/>
              <w:szCs w:val="28"/>
              <w:lang w:val="uk-UA"/>
            </w:rPr>
          </w:rPrChange>
        </w:rPr>
        <w:t xml:space="preserve"> розрахункове значення функції і </w:t>
      </w:r>
      <w:r w:rsidR="00BD6424" w:rsidRPr="00891248">
        <w:rPr>
          <w:i/>
          <w:sz w:val="28"/>
          <w:szCs w:val="28"/>
          <w:lang w:val="uk-UA"/>
          <w:rPrChange w:id="3566" w:author="ASD" w:date="2016-06-09T16:59:00Z">
            <w:rPr>
              <w:i/>
              <w:sz w:val="28"/>
              <w:szCs w:val="28"/>
              <w:lang w:val="uk-UA"/>
            </w:rPr>
          </w:rPrChange>
        </w:rPr>
        <w:t>S</w:t>
      </w:r>
      <w:r w:rsidR="00BD6424" w:rsidRPr="00891248">
        <w:rPr>
          <w:sz w:val="28"/>
          <w:szCs w:val="28"/>
          <w:lang w:val="uk-UA"/>
          <w:rPrChange w:id="3567" w:author="ASD" w:date="2016-06-09T16:59:00Z">
            <w:rPr>
              <w:sz w:val="28"/>
              <w:szCs w:val="28"/>
              <w:lang w:val="uk-UA"/>
            </w:rPr>
          </w:rPrChange>
        </w:rPr>
        <w:t xml:space="preserve"> </w:t>
      </w:r>
      <w:r w:rsidR="00620BBE" w:rsidRPr="00891248">
        <w:rPr>
          <w:sz w:val="28"/>
          <w:szCs w:val="28"/>
          <w:lang w:val="uk-UA"/>
          <w:rPrChange w:id="3568" w:author="ASD" w:date="2016-06-09T16:59:00Z">
            <w:rPr>
              <w:sz w:val="28"/>
              <w:szCs w:val="28"/>
              <w:lang w:val="uk-UA"/>
            </w:rPr>
          </w:rPrChange>
        </w:rPr>
        <w:t xml:space="preserve">- </w:t>
      </w:r>
      <w:r w:rsidR="00BD6424" w:rsidRPr="00891248">
        <w:rPr>
          <w:sz w:val="28"/>
          <w:szCs w:val="28"/>
          <w:lang w:val="uk-UA"/>
          <w:rPrChange w:id="3569" w:author="ASD" w:date="2016-06-09T16:59:00Z">
            <w:rPr>
              <w:sz w:val="28"/>
              <w:szCs w:val="28"/>
              <w:lang w:val="uk-UA"/>
            </w:rPr>
          </w:rPrChange>
        </w:rPr>
        <w:t>це кількість функцій, які будуть використовуватися. Значення</w:t>
      </w:r>
      <w:r w:rsidR="00AC65C8" w:rsidRPr="00891248">
        <w:rPr>
          <w:sz w:val="28"/>
          <w:szCs w:val="28"/>
          <w:lang w:val="uk-UA"/>
          <w:rPrChange w:id="3570" w:author="ASD" w:date="2016-06-09T16:59:00Z">
            <w:rPr>
              <w:sz w:val="28"/>
              <w:szCs w:val="28"/>
              <w:lang w:val="uk-UA"/>
            </w:rPr>
          </w:rPrChange>
        </w:rPr>
        <w:t xml:space="preserve"> </w:t>
      </w:r>
      <w:r w:rsidR="00620BBE" w:rsidRPr="00891248">
        <w:rPr>
          <w:i/>
          <w:sz w:val="28"/>
          <w:szCs w:val="28"/>
          <w:lang w:val="uk-UA"/>
          <w:rPrChange w:id="3571" w:author="ASD" w:date="2016-06-09T16:59:00Z">
            <w:rPr>
              <w:i/>
              <w:sz w:val="28"/>
              <w:szCs w:val="28"/>
              <w:lang w:val="uk-UA"/>
            </w:rPr>
          </w:rPrChange>
        </w:rPr>
        <w:t>S</w:t>
      </w:r>
      <w:r w:rsidR="00620BBE" w:rsidRPr="00891248">
        <w:rPr>
          <w:sz w:val="28"/>
          <w:szCs w:val="28"/>
          <w:lang w:val="uk-UA"/>
          <w:rPrChange w:id="3572" w:author="ASD" w:date="2016-06-09T16:59:00Z">
            <w:rPr>
              <w:sz w:val="28"/>
              <w:szCs w:val="28"/>
              <w:lang w:val="uk-UA"/>
            </w:rPr>
          </w:rPrChange>
        </w:rPr>
        <w:t xml:space="preserve"> </w:t>
      </w:r>
      <w:r w:rsidR="00BD6424" w:rsidRPr="00891248">
        <w:rPr>
          <w:sz w:val="28"/>
          <w:szCs w:val="28"/>
          <w:lang w:val="uk-UA"/>
          <w:rPrChange w:id="3573" w:author="ASD" w:date="2016-06-09T16:59:00Z">
            <w:rPr>
              <w:sz w:val="28"/>
              <w:szCs w:val="28"/>
              <w:lang w:val="uk-UA"/>
            </w:rPr>
          </w:rPrChange>
        </w:rPr>
        <w:t>впливає на максимальне значення ознаки</w:t>
      </w:r>
      <w:r w:rsidR="00620BBE" w:rsidRPr="00891248">
        <w:rPr>
          <w:sz w:val="28"/>
          <w:szCs w:val="28"/>
          <w:lang w:val="uk-UA"/>
          <w:rPrChange w:id="3574" w:author="ASD" w:date="2016-06-09T16:59:00Z">
            <w:rPr>
              <w:sz w:val="28"/>
              <w:szCs w:val="28"/>
              <w:lang w:val="uk-UA"/>
            </w:rPr>
          </w:rPrChange>
        </w:rPr>
        <w:t xml:space="preserve"> </w:t>
      </w:r>
      <w:r w:rsidR="00CB68DC" w:rsidRPr="00891248">
        <w:rPr>
          <w:sz w:val="28"/>
          <w:szCs w:val="28"/>
          <w:lang w:val="uk-UA"/>
          <w:rPrChange w:id="3575" w:author="ASD" w:date="2016-06-09T16:59:00Z">
            <w:rPr>
              <w:sz w:val="28"/>
              <w:szCs w:val="28"/>
              <w:lang w:val="uk-UA"/>
            </w:rPr>
          </w:rPrChange>
        </w:rPr>
        <w:t>підходящої</w:t>
      </w:r>
      <w:r w:rsidR="00620BBE" w:rsidRPr="00891248">
        <w:rPr>
          <w:sz w:val="28"/>
          <w:szCs w:val="28"/>
          <w:lang w:val="uk-UA"/>
          <w:rPrChange w:id="3576" w:author="ASD" w:date="2016-06-09T16:59:00Z">
            <w:rPr>
              <w:sz w:val="28"/>
              <w:szCs w:val="28"/>
              <w:lang w:val="uk-UA"/>
            </w:rPr>
          </w:rPrChange>
        </w:rPr>
        <w:t xml:space="preserve"> </w:t>
      </w:r>
      <w:r w:rsidR="00CB68DC" w:rsidRPr="00891248">
        <w:rPr>
          <w:sz w:val="28"/>
          <w:szCs w:val="28"/>
          <w:lang w:val="uk-UA"/>
          <w:rPrChange w:id="3577" w:author="ASD" w:date="2016-06-09T16:59:00Z">
            <w:rPr>
              <w:sz w:val="28"/>
              <w:szCs w:val="28"/>
              <w:lang w:val="uk-UA"/>
            </w:rPr>
          </w:rPrChange>
        </w:rPr>
        <w:t>під вікна</w:t>
      </w:r>
      <w:r w:rsidR="00BD6424" w:rsidRPr="00891248">
        <w:rPr>
          <w:sz w:val="28"/>
          <w:szCs w:val="28"/>
          <w:lang w:val="uk-UA"/>
          <w:rPrChange w:id="3578" w:author="ASD" w:date="2016-06-09T16:59:00Z">
            <w:rPr>
              <w:sz w:val="28"/>
              <w:szCs w:val="28"/>
              <w:lang w:val="uk-UA"/>
            </w:rPr>
          </w:rPrChange>
        </w:rPr>
        <w:t>, як</w:t>
      </w:r>
      <w:r w:rsidR="00620BBE" w:rsidRPr="00891248">
        <w:rPr>
          <w:sz w:val="28"/>
          <w:szCs w:val="28"/>
          <w:lang w:val="uk-UA"/>
          <w:rPrChange w:id="3579" w:author="ASD" w:date="2016-06-09T16:59:00Z">
            <w:rPr>
              <w:sz w:val="28"/>
              <w:szCs w:val="28"/>
              <w:lang w:val="uk-UA"/>
            </w:rPr>
          </w:rPrChange>
        </w:rPr>
        <w:t>у може бути</w:t>
      </w:r>
      <w:r w:rsidR="00BD6424" w:rsidRPr="00891248">
        <w:rPr>
          <w:sz w:val="28"/>
          <w:szCs w:val="28"/>
          <w:lang w:val="uk-UA"/>
          <w:rPrChange w:id="3580" w:author="ASD" w:date="2016-06-09T16:59:00Z">
            <w:rPr>
              <w:sz w:val="28"/>
              <w:szCs w:val="28"/>
              <w:lang w:val="uk-UA"/>
            </w:rPr>
          </w:rPrChange>
        </w:rPr>
        <w:t xml:space="preserve"> </w:t>
      </w:r>
      <w:r w:rsidR="00BD6424" w:rsidRPr="00891248">
        <w:rPr>
          <w:i/>
          <w:sz w:val="28"/>
          <w:szCs w:val="28"/>
          <w:lang w:val="uk-UA"/>
          <w:rPrChange w:id="3581" w:author="ASD" w:date="2016-06-09T16:59:00Z">
            <w:rPr>
              <w:i/>
              <w:sz w:val="28"/>
              <w:szCs w:val="28"/>
              <w:lang w:val="uk-UA"/>
            </w:rPr>
          </w:rPrChange>
        </w:rPr>
        <w:t>2S -</w:t>
      </w:r>
      <w:r w:rsidR="00620BBE" w:rsidRPr="00891248">
        <w:rPr>
          <w:i/>
          <w:sz w:val="28"/>
          <w:szCs w:val="28"/>
          <w:lang w:val="uk-UA"/>
          <w:rPrChange w:id="3582" w:author="ASD" w:date="2016-06-09T16:59:00Z">
            <w:rPr>
              <w:i/>
              <w:sz w:val="28"/>
              <w:szCs w:val="28"/>
              <w:lang w:val="uk-UA"/>
            </w:rPr>
          </w:rPrChange>
        </w:rPr>
        <w:t xml:space="preserve"> </w:t>
      </w:r>
      <w:r w:rsidR="00BD6424" w:rsidRPr="00891248">
        <w:rPr>
          <w:i/>
          <w:sz w:val="28"/>
          <w:szCs w:val="28"/>
          <w:lang w:val="uk-UA"/>
          <w:rPrChange w:id="3583" w:author="ASD" w:date="2016-06-09T16:59:00Z">
            <w:rPr>
              <w:i/>
              <w:sz w:val="28"/>
              <w:szCs w:val="28"/>
              <w:lang w:val="uk-UA"/>
            </w:rPr>
          </w:rPrChange>
        </w:rPr>
        <w:t>1</w:t>
      </w:r>
      <w:r w:rsidR="00620BBE" w:rsidRPr="00891248">
        <w:rPr>
          <w:sz w:val="28"/>
          <w:szCs w:val="28"/>
          <w:lang w:val="uk-UA"/>
          <w:rPrChange w:id="3584" w:author="ASD" w:date="2016-06-09T16:59:00Z">
            <w:rPr>
              <w:sz w:val="28"/>
              <w:szCs w:val="28"/>
              <w:lang w:val="uk-UA"/>
            </w:rPr>
          </w:rPrChange>
        </w:rPr>
        <w:t xml:space="preserve">. </w:t>
      </w:r>
      <w:r w:rsidR="00BD6424" w:rsidRPr="00891248">
        <w:rPr>
          <w:sz w:val="28"/>
          <w:szCs w:val="28"/>
          <w:lang w:val="uk-UA"/>
          <w:rPrChange w:id="3585" w:author="ASD" w:date="2016-06-09T16:59:00Z">
            <w:rPr>
              <w:sz w:val="28"/>
              <w:szCs w:val="28"/>
              <w:lang w:val="uk-UA"/>
            </w:rPr>
          </w:rPrChange>
        </w:rPr>
        <w:t>Значення функція використовується для</w:t>
      </w:r>
      <w:r w:rsidR="00AC65C8" w:rsidRPr="00891248">
        <w:rPr>
          <w:sz w:val="28"/>
          <w:szCs w:val="28"/>
          <w:lang w:val="uk-UA"/>
          <w:rPrChange w:id="3586" w:author="ASD" w:date="2016-06-09T16:59:00Z">
            <w:rPr>
              <w:sz w:val="28"/>
              <w:szCs w:val="28"/>
              <w:lang w:val="uk-UA"/>
            </w:rPr>
          </w:rPrChange>
        </w:rPr>
        <w:t xml:space="preserve"> </w:t>
      </w:r>
      <w:r w:rsidR="00BD6424" w:rsidRPr="00891248">
        <w:rPr>
          <w:sz w:val="28"/>
          <w:szCs w:val="28"/>
          <w:lang w:val="uk-UA"/>
          <w:rPrChange w:id="3587" w:author="ASD" w:date="2016-06-09T16:59:00Z">
            <w:rPr>
              <w:sz w:val="28"/>
              <w:szCs w:val="28"/>
              <w:lang w:val="uk-UA"/>
            </w:rPr>
          </w:rPrChange>
        </w:rPr>
        <w:t xml:space="preserve">отримати ймовірність </w:t>
      </w:r>
      <w:r w:rsidR="00BD6424" w:rsidRPr="00891248">
        <w:rPr>
          <w:i/>
          <w:sz w:val="28"/>
          <w:szCs w:val="28"/>
          <w:lang w:val="uk-UA"/>
          <w:rPrChange w:id="3588" w:author="ASD" w:date="2016-06-09T16:59:00Z">
            <w:rPr>
              <w:i/>
              <w:sz w:val="28"/>
              <w:szCs w:val="28"/>
              <w:lang w:val="uk-UA"/>
            </w:rPr>
          </w:rPrChange>
        </w:rPr>
        <w:t>Р (у = 1 | F),</w:t>
      </w:r>
      <w:r w:rsidR="00BD6424" w:rsidRPr="00891248">
        <w:rPr>
          <w:sz w:val="28"/>
          <w:szCs w:val="28"/>
          <w:lang w:val="uk-UA"/>
          <w:rPrChange w:id="3589" w:author="ASD" w:date="2016-06-09T16:59:00Z">
            <w:rPr>
              <w:sz w:val="28"/>
              <w:szCs w:val="28"/>
              <w:lang w:val="uk-UA"/>
            </w:rPr>
          </w:rPrChange>
        </w:rPr>
        <w:t xml:space="preserve"> де </w:t>
      </w:r>
      <w:r w:rsidR="00BD6424" w:rsidRPr="00891248">
        <w:rPr>
          <w:i/>
          <w:sz w:val="28"/>
          <w:szCs w:val="28"/>
          <w:lang w:val="uk-UA"/>
          <w:rPrChange w:id="3590" w:author="ASD" w:date="2016-06-09T16:59:00Z">
            <w:rPr>
              <w:i/>
              <w:sz w:val="28"/>
              <w:szCs w:val="28"/>
              <w:lang w:val="uk-UA"/>
            </w:rPr>
          </w:rPrChange>
        </w:rPr>
        <w:t>у = 1</w:t>
      </w:r>
      <w:r w:rsidR="00BD6424" w:rsidRPr="00891248">
        <w:rPr>
          <w:sz w:val="28"/>
          <w:szCs w:val="28"/>
          <w:lang w:val="uk-UA"/>
          <w:rPrChange w:id="3591" w:author="ASD" w:date="2016-06-09T16:59:00Z">
            <w:rPr>
              <w:sz w:val="28"/>
              <w:szCs w:val="28"/>
              <w:lang w:val="uk-UA"/>
            </w:rPr>
          </w:rPrChange>
        </w:rPr>
        <w:t xml:space="preserve"> відноситься до події, </w:t>
      </w:r>
      <w:r w:rsidR="00620BBE" w:rsidRPr="00891248">
        <w:rPr>
          <w:sz w:val="28"/>
          <w:szCs w:val="28"/>
          <w:lang w:val="uk-UA"/>
          <w:rPrChange w:id="3592" w:author="ASD" w:date="2016-06-09T16:59:00Z">
            <w:rPr>
              <w:sz w:val="28"/>
              <w:szCs w:val="28"/>
              <w:lang w:val="uk-UA"/>
            </w:rPr>
          </w:rPrChange>
        </w:rPr>
        <w:t>де</w:t>
      </w:r>
      <w:r w:rsidR="00BD6424" w:rsidRPr="00891248">
        <w:rPr>
          <w:sz w:val="28"/>
          <w:szCs w:val="28"/>
          <w:lang w:val="uk-UA"/>
          <w:rPrChange w:id="3593" w:author="ASD" w:date="2016-06-09T16:59:00Z">
            <w:rPr>
              <w:sz w:val="28"/>
              <w:szCs w:val="28"/>
              <w:lang w:val="uk-UA"/>
            </w:rPr>
          </w:rPrChange>
        </w:rPr>
        <w:t xml:space="preserve"> </w:t>
      </w:r>
      <w:r w:rsidR="00CB68DC" w:rsidRPr="00891248">
        <w:rPr>
          <w:sz w:val="28"/>
          <w:szCs w:val="28"/>
          <w:lang w:val="uk-UA"/>
          <w:rPrChange w:id="3594" w:author="ASD" w:date="2016-06-09T16:59:00Z">
            <w:rPr>
              <w:sz w:val="28"/>
              <w:szCs w:val="28"/>
              <w:lang w:val="uk-UA"/>
            </w:rPr>
          </w:rPrChange>
        </w:rPr>
        <w:t>під вікно</w:t>
      </w:r>
      <w:r w:rsidR="00620BBE" w:rsidRPr="00891248">
        <w:rPr>
          <w:sz w:val="28"/>
          <w:szCs w:val="28"/>
          <w:lang w:val="uk-UA"/>
          <w:rPrChange w:id="3595" w:author="ASD" w:date="2016-06-09T16:59:00Z">
            <w:rPr>
              <w:sz w:val="28"/>
              <w:szCs w:val="28"/>
              <w:lang w:val="uk-UA"/>
            </w:rPr>
          </w:rPrChange>
        </w:rPr>
        <w:t xml:space="preserve"> проходить перевірку.</w:t>
      </w:r>
    </w:p>
    <w:p w:rsidR="00EA2637" w:rsidRPr="00891248" w:rsidRDefault="00EA2637" w:rsidP="00891248">
      <w:pPr>
        <w:spacing w:line="360" w:lineRule="auto"/>
        <w:ind w:firstLine="630"/>
        <w:jc w:val="center"/>
        <w:rPr>
          <w:sz w:val="28"/>
          <w:szCs w:val="28"/>
          <w:lang w:val="uk-UA"/>
        </w:rPr>
      </w:pPr>
      <w:r w:rsidRPr="00891248">
        <w:rPr>
          <w:noProof/>
          <w:sz w:val="28"/>
          <w:szCs w:val="28"/>
          <w:lang w:val="uk-UA"/>
          <w:rPrChange w:id="3596" w:author="ASD" w:date="2016-06-09T16:59:00Z">
            <w:rPr>
              <w:noProof/>
            </w:rPr>
          </w:rPrChange>
        </w:rPr>
        <w:lastRenderedPageBreak/>
        <w:drawing>
          <wp:inline distT="0" distB="0" distL="0" distR="0" wp14:anchorId="44F4A580" wp14:editId="787DFB22">
            <wp:extent cx="4316167" cy="253047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310" t="39807" r="51309" b="38532"/>
                    <a:stretch/>
                  </pic:blipFill>
                  <pic:spPr bwMode="auto">
                    <a:xfrm>
                      <a:off x="0" y="0"/>
                      <a:ext cx="4324019" cy="2535079"/>
                    </a:xfrm>
                    <a:prstGeom prst="rect">
                      <a:avLst/>
                    </a:prstGeom>
                    <a:ln>
                      <a:noFill/>
                    </a:ln>
                    <a:extLst>
                      <a:ext uri="{53640926-AAD7-44D8-BBD7-CCE9431645EC}">
                        <a14:shadowObscured xmlns:a14="http://schemas.microsoft.com/office/drawing/2010/main"/>
                      </a:ext>
                    </a:extLst>
                  </pic:spPr>
                </pic:pic>
              </a:graphicData>
            </a:graphic>
          </wp:inline>
        </w:drawing>
      </w:r>
    </w:p>
    <w:p w:rsidR="00EA2637" w:rsidRPr="00891248" w:rsidRDefault="00EA2637" w:rsidP="00891248">
      <w:pPr>
        <w:spacing w:line="360" w:lineRule="auto"/>
        <w:ind w:firstLine="630"/>
        <w:jc w:val="left"/>
        <w:rPr>
          <w:sz w:val="28"/>
          <w:szCs w:val="28"/>
          <w:lang w:val="uk-UA"/>
          <w:rPrChange w:id="3597" w:author="ASD" w:date="2016-06-09T16:59:00Z">
            <w:rPr>
              <w:sz w:val="28"/>
              <w:szCs w:val="28"/>
              <w:lang w:val="uk-UA"/>
            </w:rPr>
          </w:rPrChange>
        </w:rPr>
      </w:pPr>
      <w:r w:rsidRPr="00891248">
        <w:rPr>
          <w:sz w:val="28"/>
          <w:szCs w:val="28"/>
          <w:lang w:val="uk-UA"/>
          <w:rPrChange w:id="3598" w:author="ASD" w:date="2016-06-09T16:59:00Z">
            <w:rPr>
              <w:sz w:val="28"/>
              <w:szCs w:val="28"/>
              <w:lang w:val="uk-UA"/>
            </w:rPr>
          </w:rPrChange>
        </w:rPr>
        <w:t>Рис 3.11 Алгоритм класифікатора</w:t>
      </w:r>
    </w:p>
    <w:p w:rsidR="00AC65C8" w:rsidRPr="00891248" w:rsidRDefault="00AC65C8" w:rsidP="00891248">
      <w:pPr>
        <w:spacing w:line="360" w:lineRule="auto"/>
        <w:ind w:firstLine="630"/>
        <w:rPr>
          <w:sz w:val="28"/>
          <w:szCs w:val="28"/>
          <w:lang w:val="uk-UA"/>
        </w:rPr>
      </w:pPr>
      <w:r w:rsidRPr="00891248">
        <w:rPr>
          <w:noProof/>
          <w:sz w:val="28"/>
          <w:szCs w:val="28"/>
          <w:lang w:val="uk-UA"/>
          <w:rPrChange w:id="3599" w:author="ASD" w:date="2016-06-09T16:59:00Z">
            <w:rPr>
              <w:noProof/>
              <w:sz w:val="28"/>
              <w:szCs w:val="28"/>
            </w:rPr>
          </w:rPrChange>
        </w:rPr>
        <w:drawing>
          <wp:inline distT="0" distB="0" distL="0" distR="0" wp14:anchorId="14184D2D" wp14:editId="03557AB6">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Pr="00891248" w:rsidRDefault="00AC65C8" w:rsidP="00891248">
      <w:pPr>
        <w:spacing w:line="360" w:lineRule="auto"/>
        <w:ind w:firstLine="630"/>
        <w:jc w:val="left"/>
        <w:rPr>
          <w:sz w:val="28"/>
          <w:szCs w:val="28"/>
          <w:lang w:val="uk-UA"/>
          <w:rPrChange w:id="3600" w:author="ASD" w:date="2016-06-09T16:59:00Z">
            <w:rPr>
              <w:sz w:val="28"/>
              <w:szCs w:val="28"/>
            </w:rPr>
          </w:rPrChange>
        </w:rPr>
      </w:pPr>
      <w:r w:rsidRPr="00891248">
        <w:rPr>
          <w:sz w:val="28"/>
          <w:szCs w:val="28"/>
          <w:lang w:val="uk-UA"/>
          <w:rPrChange w:id="3601" w:author="ASD" w:date="2016-06-09T16:59:00Z">
            <w:rPr>
              <w:sz w:val="28"/>
              <w:szCs w:val="28"/>
              <w:lang w:val="uk-UA"/>
            </w:rPr>
          </w:rPrChange>
        </w:rPr>
        <w:t>Рис 3.1</w:t>
      </w:r>
      <w:r w:rsidR="00EA2637" w:rsidRPr="00891248">
        <w:rPr>
          <w:sz w:val="28"/>
          <w:szCs w:val="28"/>
          <w:lang w:val="uk-UA"/>
          <w:rPrChange w:id="3602" w:author="ASD" w:date="2016-06-09T16:59:00Z">
            <w:rPr>
              <w:sz w:val="28"/>
              <w:szCs w:val="28"/>
              <w:lang w:val="uk-UA"/>
            </w:rPr>
          </w:rPrChange>
        </w:rPr>
        <w:t>2</w:t>
      </w:r>
      <w:r w:rsidRPr="00891248">
        <w:rPr>
          <w:sz w:val="28"/>
          <w:szCs w:val="28"/>
          <w:lang w:val="uk-UA"/>
          <w:rPrChange w:id="3603" w:author="ASD" w:date="2016-06-09T16:59:00Z">
            <w:rPr>
              <w:sz w:val="28"/>
              <w:szCs w:val="28"/>
              <w:lang w:val="uk-UA"/>
            </w:rPr>
          </w:rPrChange>
        </w:rPr>
        <w:t xml:space="preserve"> Функція розрахунку </w:t>
      </w:r>
      <w:r w:rsidR="00620BBE" w:rsidRPr="00891248">
        <w:rPr>
          <w:sz w:val="28"/>
          <w:szCs w:val="28"/>
          <w:lang w:val="uk-UA"/>
          <w:rPrChange w:id="3604" w:author="ASD" w:date="2016-06-09T16:59:00Z">
            <w:rPr>
              <w:sz w:val="28"/>
              <w:szCs w:val="28"/>
              <w:lang w:val="uk-UA"/>
            </w:rPr>
          </w:rPrChange>
        </w:rPr>
        <w:t>однієї папороті</w:t>
      </w:r>
    </w:p>
    <w:p w:rsidR="00AC65C8" w:rsidRPr="00891248" w:rsidRDefault="00AC65C8" w:rsidP="00891248">
      <w:pPr>
        <w:spacing w:line="360" w:lineRule="auto"/>
        <w:ind w:firstLine="630"/>
        <w:jc w:val="left"/>
        <w:rPr>
          <w:sz w:val="28"/>
          <w:szCs w:val="28"/>
          <w:lang w:val="uk-UA"/>
        </w:rPr>
      </w:pPr>
      <w:r w:rsidRPr="00891248">
        <w:rPr>
          <w:noProof/>
          <w:sz w:val="28"/>
          <w:szCs w:val="28"/>
          <w:lang w:val="uk-UA"/>
          <w:rPrChange w:id="3605" w:author="ASD" w:date="2016-06-09T16:59:00Z">
            <w:rPr>
              <w:noProof/>
              <w:sz w:val="28"/>
              <w:szCs w:val="28"/>
            </w:rPr>
          </w:rPrChange>
        </w:rPr>
        <w:lastRenderedPageBreak/>
        <w:drawing>
          <wp:inline distT="0" distB="0" distL="0" distR="0" wp14:anchorId="015156E9" wp14:editId="287FE45D">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127C53" w:rsidRPr="00891248" w:rsidRDefault="00AC65C8" w:rsidP="00891248">
      <w:pPr>
        <w:spacing w:line="360" w:lineRule="auto"/>
        <w:ind w:firstLine="630"/>
        <w:jc w:val="left"/>
        <w:rPr>
          <w:sz w:val="28"/>
          <w:szCs w:val="28"/>
          <w:lang w:val="uk-UA"/>
          <w:rPrChange w:id="3606" w:author="ASD" w:date="2016-06-09T16:59:00Z">
            <w:rPr>
              <w:sz w:val="28"/>
              <w:szCs w:val="28"/>
              <w:lang w:val="uk-UA"/>
            </w:rPr>
          </w:rPrChange>
        </w:rPr>
      </w:pPr>
      <w:r w:rsidRPr="00891248">
        <w:rPr>
          <w:sz w:val="28"/>
          <w:szCs w:val="28"/>
          <w:lang w:val="uk-UA"/>
          <w:rPrChange w:id="3607" w:author="ASD" w:date="2016-06-09T16:59:00Z">
            <w:rPr>
              <w:sz w:val="28"/>
              <w:szCs w:val="28"/>
              <w:lang w:val="uk-UA"/>
            </w:rPr>
          </w:rPrChange>
        </w:rPr>
        <w:t>Рис 3.1</w:t>
      </w:r>
      <w:r w:rsidR="00EA2637" w:rsidRPr="00891248">
        <w:rPr>
          <w:sz w:val="28"/>
          <w:szCs w:val="28"/>
          <w:lang w:val="uk-UA"/>
          <w:rPrChange w:id="3608" w:author="ASD" w:date="2016-06-09T16:59:00Z">
            <w:rPr>
              <w:sz w:val="28"/>
              <w:szCs w:val="28"/>
              <w:lang w:val="uk-UA"/>
            </w:rPr>
          </w:rPrChange>
        </w:rPr>
        <w:t>3</w:t>
      </w:r>
      <w:r w:rsidR="00620BBE" w:rsidRPr="00891248">
        <w:rPr>
          <w:sz w:val="28"/>
          <w:szCs w:val="28"/>
          <w:lang w:val="uk-UA"/>
          <w:rPrChange w:id="3609" w:author="ASD" w:date="2016-06-09T16:59:00Z">
            <w:rPr>
              <w:sz w:val="28"/>
              <w:szCs w:val="28"/>
              <w:lang w:val="uk-UA"/>
            </w:rPr>
          </w:rPrChange>
        </w:rPr>
        <w:t xml:space="preserve"> </w:t>
      </w:r>
      <w:r w:rsidR="006F58D6" w:rsidRPr="00891248">
        <w:rPr>
          <w:sz w:val="28"/>
          <w:szCs w:val="28"/>
          <w:lang w:val="uk-UA"/>
          <w:rPrChange w:id="3610" w:author="ASD" w:date="2016-06-09T16:59:00Z">
            <w:rPr>
              <w:sz w:val="28"/>
              <w:szCs w:val="28"/>
              <w:lang w:val="uk-UA"/>
            </w:rPr>
          </w:rPrChange>
        </w:rPr>
        <w:t>К</w:t>
      </w:r>
      <w:r w:rsidRPr="00891248">
        <w:rPr>
          <w:sz w:val="28"/>
          <w:szCs w:val="28"/>
          <w:lang w:val="uk-UA"/>
          <w:rPrChange w:id="3611" w:author="ASD" w:date="2016-06-09T16:59:00Z">
            <w:rPr>
              <w:sz w:val="28"/>
              <w:szCs w:val="28"/>
              <w:lang w:val="uk-UA"/>
            </w:rPr>
          </w:rPrChange>
        </w:rPr>
        <w:t xml:space="preserve">ласифікації </w:t>
      </w:r>
      <w:r w:rsidR="006F58D6" w:rsidRPr="00891248">
        <w:rPr>
          <w:sz w:val="28"/>
          <w:szCs w:val="28"/>
          <w:lang w:val="uk-UA"/>
          <w:rPrChange w:id="3612" w:author="ASD" w:date="2016-06-09T16:59:00Z">
            <w:rPr>
              <w:sz w:val="28"/>
              <w:szCs w:val="28"/>
              <w:lang w:val="uk-UA"/>
            </w:rPr>
          </w:rPrChange>
        </w:rPr>
        <w:t>і</w:t>
      </w:r>
      <w:r w:rsidRPr="00891248">
        <w:rPr>
          <w:sz w:val="28"/>
          <w:szCs w:val="28"/>
          <w:lang w:val="uk-UA"/>
          <w:rPrChange w:id="3613" w:author="ASD" w:date="2016-06-09T16:59:00Z">
            <w:rPr>
              <w:sz w:val="28"/>
              <w:szCs w:val="28"/>
              <w:lang w:val="uk-UA"/>
            </w:rPr>
          </w:rPrChange>
        </w:rPr>
        <w:t>з використанн</w:t>
      </w:r>
      <w:r w:rsidR="006F58D6" w:rsidRPr="00891248">
        <w:rPr>
          <w:sz w:val="28"/>
          <w:szCs w:val="28"/>
          <w:lang w:val="uk-UA"/>
          <w:rPrChange w:id="3614" w:author="ASD" w:date="2016-06-09T16:59:00Z">
            <w:rPr>
              <w:sz w:val="28"/>
              <w:szCs w:val="28"/>
              <w:lang w:val="uk-UA"/>
            </w:rPr>
          </w:rPrChange>
        </w:rPr>
        <w:t xml:space="preserve">ям трьох випадкових </w:t>
      </w:r>
      <w:r w:rsidR="00620BBE" w:rsidRPr="00891248">
        <w:rPr>
          <w:sz w:val="28"/>
          <w:szCs w:val="28"/>
          <w:lang w:val="uk-UA"/>
          <w:rPrChange w:id="3615" w:author="ASD" w:date="2016-06-09T16:59:00Z">
            <w:rPr>
              <w:sz w:val="28"/>
              <w:szCs w:val="28"/>
              <w:lang w:val="uk-UA"/>
            </w:rPr>
          </w:rPrChange>
        </w:rPr>
        <w:t>папоротей</w:t>
      </w:r>
    </w:p>
    <w:p w:rsidR="00127C53" w:rsidRPr="00891248" w:rsidRDefault="00127C53" w:rsidP="00891248">
      <w:pPr>
        <w:spacing w:line="360" w:lineRule="auto"/>
        <w:ind w:firstLine="630"/>
        <w:rPr>
          <w:sz w:val="28"/>
          <w:szCs w:val="28"/>
          <w:lang w:val="uk-UA"/>
          <w:rPrChange w:id="3616" w:author="ASD" w:date="2016-06-09T16:59:00Z">
            <w:rPr>
              <w:sz w:val="28"/>
              <w:szCs w:val="28"/>
              <w:lang w:val="uk-UA"/>
            </w:rPr>
          </w:rPrChange>
        </w:rPr>
      </w:pPr>
      <w:r w:rsidRPr="00891248">
        <w:rPr>
          <w:sz w:val="28"/>
          <w:szCs w:val="28"/>
          <w:lang w:val="uk-UA"/>
          <w:rPrChange w:id="3617" w:author="ASD" w:date="2016-06-09T16:59:00Z">
            <w:rPr>
              <w:sz w:val="28"/>
              <w:szCs w:val="28"/>
              <w:lang w:val="uk-UA"/>
            </w:rPr>
          </w:rPrChange>
        </w:rPr>
        <w:t>При наявності тільки одн</w:t>
      </w:r>
      <w:r w:rsidR="00B86D19" w:rsidRPr="00891248">
        <w:rPr>
          <w:sz w:val="28"/>
          <w:szCs w:val="28"/>
          <w:lang w:val="uk-UA"/>
          <w:rPrChange w:id="3618" w:author="ASD" w:date="2016-06-09T16:59:00Z">
            <w:rPr>
              <w:sz w:val="28"/>
              <w:szCs w:val="28"/>
              <w:lang w:val="uk-UA"/>
            </w:rPr>
          </w:rPrChange>
        </w:rPr>
        <w:t>ієї</w:t>
      </w:r>
      <w:r w:rsidRPr="00891248">
        <w:rPr>
          <w:sz w:val="28"/>
          <w:szCs w:val="28"/>
          <w:lang w:val="uk-UA"/>
          <w:rPrChange w:id="3619" w:author="ASD" w:date="2016-06-09T16:59:00Z">
            <w:rPr>
              <w:sz w:val="28"/>
              <w:szCs w:val="28"/>
              <w:lang w:val="uk-UA"/>
            </w:rPr>
          </w:rPrChange>
        </w:rPr>
        <w:t xml:space="preserve"> </w:t>
      </w:r>
      <w:r w:rsidR="00B86D19" w:rsidRPr="00891248">
        <w:rPr>
          <w:sz w:val="28"/>
          <w:szCs w:val="28"/>
          <w:lang w:val="uk-UA"/>
          <w:rPrChange w:id="3620" w:author="ASD" w:date="2016-06-09T16:59:00Z">
            <w:rPr>
              <w:sz w:val="28"/>
              <w:szCs w:val="28"/>
              <w:lang w:val="uk-UA"/>
            </w:rPr>
          </w:rPrChange>
        </w:rPr>
        <w:t>папороті</w:t>
      </w:r>
      <w:r w:rsidRPr="00891248">
        <w:rPr>
          <w:sz w:val="28"/>
          <w:szCs w:val="28"/>
          <w:lang w:val="uk-UA"/>
          <w:rPrChange w:id="3621" w:author="ASD" w:date="2016-06-09T16:59:00Z">
            <w:rPr>
              <w:sz w:val="28"/>
              <w:szCs w:val="28"/>
              <w:lang w:val="uk-UA"/>
            </w:rPr>
          </w:rPrChange>
        </w:rPr>
        <w:t xml:space="preserve">, необхідно використовувати </w:t>
      </w:r>
      <w:r w:rsidR="00B86D19" w:rsidRPr="00891248">
        <w:rPr>
          <w:sz w:val="28"/>
          <w:szCs w:val="28"/>
          <w:lang w:val="uk-UA"/>
          <w:rPrChange w:id="3622" w:author="ASD" w:date="2016-06-09T16:59:00Z">
            <w:rPr>
              <w:sz w:val="28"/>
              <w:szCs w:val="28"/>
              <w:lang w:val="uk-UA"/>
            </w:rPr>
          </w:rPrChange>
        </w:rPr>
        <w:t>більшу</w:t>
      </w:r>
      <w:r w:rsidRPr="00891248">
        <w:rPr>
          <w:sz w:val="28"/>
          <w:szCs w:val="28"/>
          <w:lang w:val="uk-UA"/>
          <w:rPrChange w:id="3623" w:author="ASD" w:date="2016-06-09T16:59:00Z">
            <w:rPr>
              <w:sz w:val="28"/>
              <w:szCs w:val="28"/>
              <w:lang w:val="uk-UA"/>
            </w:rPr>
          </w:rPrChange>
        </w:rPr>
        <w:t xml:space="preserve"> кількість функцій для досягнення </w:t>
      </w:r>
      <w:r w:rsidR="00CB68DC" w:rsidRPr="00891248">
        <w:rPr>
          <w:sz w:val="28"/>
          <w:szCs w:val="28"/>
          <w:lang w:val="uk-UA"/>
        </w:rPr>
        <w:t>задовольняє мого</w:t>
      </w:r>
      <w:r w:rsidR="00CB68DC" w:rsidRPr="00891248">
        <w:rPr>
          <w:sz w:val="28"/>
          <w:szCs w:val="28"/>
          <w:lang w:val="uk-UA"/>
          <w:rPrChange w:id="3624" w:author="ASD" w:date="2016-06-09T16:59:00Z">
            <w:rPr>
              <w:sz w:val="28"/>
              <w:szCs w:val="28"/>
              <w:lang w:val="uk-UA"/>
            </w:rPr>
          </w:rPrChange>
        </w:rPr>
        <w:t xml:space="preserve"> </w:t>
      </w:r>
      <w:r w:rsidR="00B86D19" w:rsidRPr="00891248">
        <w:rPr>
          <w:sz w:val="28"/>
          <w:szCs w:val="28"/>
          <w:lang w:val="uk-UA"/>
          <w:rPrChange w:id="3625" w:author="ASD" w:date="2016-06-09T16:59:00Z">
            <w:rPr>
              <w:sz w:val="28"/>
              <w:szCs w:val="28"/>
              <w:lang w:val="uk-UA"/>
            </w:rPr>
          </w:rPrChange>
        </w:rPr>
        <w:t>р</w:t>
      </w:r>
      <w:r w:rsidRPr="00891248">
        <w:rPr>
          <w:sz w:val="28"/>
          <w:szCs w:val="28"/>
          <w:lang w:val="uk-UA"/>
          <w:rPrChange w:id="3626" w:author="ASD" w:date="2016-06-09T16:59:00Z">
            <w:rPr>
              <w:sz w:val="28"/>
              <w:szCs w:val="28"/>
              <w:lang w:val="uk-UA"/>
            </w:rPr>
          </w:rPrChange>
        </w:rPr>
        <w:t>езультат</w:t>
      </w:r>
      <w:r w:rsidR="00B86D19" w:rsidRPr="00891248">
        <w:rPr>
          <w:sz w:val="28"/>
          <w:szCs w:val="28"/>
          <w:lang w:val="uk-UA"/>
          <w:rPrChange w:id="3627" w:author="ASD" w:date="2016-06-09T16:59:00Z">
            <w:rPr>
              <w:sz w:val="28"/>
              <w:szCs w:val="28"/>
              <w:lang w:val="uk-UA"/>
            </w:rPr>
          </w:rPrChange>
        </w:rPr>
        <w:t>у</w:t>
      </w:r>
      <w:r w:rsidRPr="00891248">
        <w:rPr>
          <w:sz w:val="28"/>
          <w:szCs w:val="28"/>
          <w:lang w:val="uk-UA"/>
          <w:rPrChange w:id="3628" w:author="ASD" w:date="2016-06-09T16:59:00Z">
            <w:rPr>
              <w:sz w:val="28"/>
              <w:szCs w:val="28"/>
              <w:lang w:val="uk-UA"/>
            </w:rPr>
          </w:rPrChange>
        </w:rPr>
        <w:t xml:space="preserve"> [38]. Однак кількість навчальних даних, необхідних для оцінки </w:t>
      </w:r>
      <w:r w:rsidRPr="00891248">
        <w:rPr>
          <w:i/>
          <w:sz w:val="28"/>
          <w:szCs w:val="28"/>
          <w:lang w:val="uk-UA"/>
          <w:rPrChange w:id="3629" w:author="ASD" w:date="2016-06-09T16:59:00Z">
            <w:rPr>
              <w:sz w:val="28"/>
              <w:szCs w:val="28"/>
              <w:lang w:val="uk-UA"/>
            </w:rPr>
          </w:rPrChange>
        </w:rPr>
        <w:t>P (Y = 1 | Fk)</w:t>
      </w:r>
      <w:r w:rsidRPr="00891248">
        <w:rPr>
          <w:sz w:val="28"/>
          <w:szCs w:val="28"/>
          <w:lang w:val="uk-UA"/>
          <w:rPrChange w:id="3630" w:author="ASD" w:date="2016-06-09T16:59:00Z">
            <w:rPr>
              <w:sz w:val="28"/>
              <w:szCs w:val="28"/>
              <w:lang w:val="uk-UA"/>
            </w:rPr>
          </w:rPrChange>
        </w:rPr>
        <w:t xml:space="preserve"> збільшується</w:t>
      </w:r>
      <w:r w:rsidR="00B86D19" w:rsidRPr="00891248">
        <w:rPr>
          <w:sz w:val="28"/>
          <w:szCs w:val="28"/>
          <w:lang w:val="uk-UA"/>
          <w:rPrChange w:id="3631" w:author="ASD" w:date="2016-06-09T16:59:00Z">
            <w:rPr>
              <w:sz w:val="28"/>
              <w:szCs w:val="28"/>
              <w:lang w:val="uk-UA"/>
            </w:rPr>
          </w:rPrChange>
        </w:rPr>
        <w:t xml:space="preserve"> </w:t>
      </w:r>
      <w:r w:rsidRPr="00891248">
        <w:rPr>
          <w:sz w:val="28"/>
          <w:szCs w:val="28"/>
          <w:lang w:val="uk-UA"/>
          <w:rPrChange w:id="3632" w:author="ASD" w:date="2016-06-09T16:59:00Z">
            <w:rPr>
              <w:sz w:val="28"/>
              <w:szCs w:val="28"/>
              <w:lang w:val="uk-UA"/>
            </w:rPr>
          </w:rPrChange>
        </w:rPr>
        <w:t>з кожно</w:t>
      </w:r>
      <w:r w:rsidR="00B86D19" w:rsidRPr="00891248">
        <w:rPr>
          <w:sz w:val="28"/>
          <w:szCs w:val="28"/>
          <w:lang w:val="uk-UA"/>
          <w:rPrChange w:id="3633" w:author="ASD" w:date="2016-06-09T16:59:00Z">
            <w:rPr>
              <w:sz w:val="28"/>
              <w:szCs w:val="28"/>
              <w:lang w:val="uk-UA"/>
            </w:rPr>
          </w:rPrChange>
        </w:rPr>
        <w:t>ю</w:t>
      </w:r>
      <w:r w:rsidRPr="00891248">
        <w:rPr>
          <w:sz w:val="28"/>
          <w:szCs w:val="28"/>
          <w:lang w:val="uk-UA"/>
          <w:rPrChange w:id="3634" w:author="ASD" w:date="2016-06-09T16:59:00Z">
            <w:rPr>
              <w:sz w:val="28"/>
              <w:szCs w:val="28"/>
              <w:lang w:val="uk-UA"/>
            </w:rPr>
          </w:rPrChange>
        </w:rPr>
        <w:t xml:space="preserve"> додатково</w:t>
      </w:r>
      <w:r w:rsidR="00B86D19" w:rsidRPr="00891248">
        <w:rPr>
          <w:sz w:val="28"/>
          <w:szCs w:val="28"/>
          <w:lang w:val="uk-UA"/>
          <w:rPrChange w:id="3635" w:author="ASD" w:date="2016-06-09T16:59:00Z">
            <w:rPr>
              <w:sz w:val="28"/>
              <w:szCs w:val="28"/>
              <w:lang w:val="uk-UA"/>
            </w:rPr>
          </w:rPrChange>
        </w:rPr>
        <w:t>ю</w:t>
      </w:r>
      <w:r w:rsidRPr="00891248">
        <w:rPr>
          <w:sz w:val="28"/>
          <w:szCs w:val="28"/>
          <w:lang w:val="uk-UA"/>
          <w:rPrChange w:id="3636" w:author="ASD" w:date="2016-06-09T16:59:00Z">
            <w:rPr>
              <w:sz w:val="28"/>
              <w:szCs w:val="28"/>
              <w:lang w:val="uk-UA"/>
            </w:rPr>
          </w:rPrChange>
        </w:rPr>
        <w:t xml:space="preserve"> функці</w:t>
      </w:r>
      <w:r w:rsidR="00B86D19" w:rsidRPr="00891248">
        <w:rPr>
          <w:sz w:val="28"/>
          <w:szCs w:val="28"/>
          <w:lang w:val="uk-UA"/>
          <w:rPrChange w:id="3637" w:author="ASD" w:date="2016-06-09T16:59:00Z">
            <w:rPr>
              <w:sz w:val="28"/>
              <w:szCs w:val="28"/>
              <w:lang w:val="uk-UA"/>
            </w:rPr>
          </w:rPrChange>
        </w:rPr>
        <w:t>єю</w:t>
      </w:r>
      <w:r w:rsidRPr="00891248">
        <w:rPr>
          <w:sz w:val="28"/>
          <w:szCs w:val="28"/>
          <w:lang w:val="uk-UA"/>
          <w:rPrChange w:id="3638" w:author="ASD" w:date="2016-06-09T16:59:00Z">
            <w:rPr>
              <w:sz w:val="28"/>
              <w:szCs w:val="28"/>
              <w:lang w:val="uk-UA"/>
            </w:rPr>
          </w:rPrChange>
        </w:rPr>
        <w:t>. Ця проблема відома</w:t>
      </w:r>
      <w:r w:rsidR="00B86D19" w:rsidRPr="00891248">
        <w:rPr>
          <w:sz w:val="28"/>
          <w:szCs w:val="28"/>
          <w:lang w:val="uk-UA"/>
          <w:rPrChange w:id="3639" w:author="ASD" w:date="2016-06-09T16:59:00Z">
            <w:rPr>
              <w:sz w:val="28"/>
              <w:szCs w:val="28"/>
              <w:lang w:val="uk-UA"/>
            </w:rPr>
          </w:rPrChange>
        </w:rPr>
        <w:t>,</w:t>
      </w:r>
      <w:r w:rsidRPr="00891248">
        <w:rPr>
          <w:sz w:val="28"/>
          <w:szCs w:val="28"/>
          <w:lang w:val="uk-UA"/>
          <w:rPrChange w:id="3640" w:author="ASD" w:date="2016-06-09T16:59:00Z">
            <w:rPr>
              <w:sz w:val="28"/>
              <w:szCs w:val="28"/>
              <w:lang w:val="uk-UA"/>
            </w:rPr>
          </w:rPrChange>
        </w:rPr>
        <w:t xml:space="preserve"> як </w:t>
      </w:r>
      <w:r w:rsidR="00B86D19" w:rsidRPr="00891248">
        <w:rPr>
          <w:sz w:val="28"/>
          <w:szCs w:val="28"/>
          <w:lang w:val="uk-UA"/>
          <w:rPrChange w:id="3641" w:author="ASD" w:date="2016-06-09T16:59:00Z">
            <w:rPr>
              <w:sz w:val="28"/>
              <w:szCs w:val="28"/>
              <w:lang w:val="uk-UA"/>
            </w:rPr>
          </w:rPrChange>
        </w:rPr>
        <w:t>“</w:t>
      </w:r>
      <w:r w:rsidRPr="00891248">
        <w:rPr>
          <w:sz w:val="28"/>
          <w:szCs w:val="28"/>
          <w:lang w:val="uk-UA"/>
          <w:rPrChange w:id="3642" w:author="ASD" w:date="2016-06-09T16:59:00Z">
            <w:rPr>
              <w:sz w:val="28"/>
              <w:szCs w:val="28"/>
              <w:lang w:val="uk-UA"/>
            </w:rPr>
          </w:rPrChange>
        </w:rPr>
        <w:t>прокляття розмірності</w:t>
      </w:r>
      <w:r w:rsidR="00B86D19" w:rsidRPr="00891248">
        <w:rPr>
          <w:sz w:val="28"/>
          <w:szCs w:val="28"/>
          <w:lang w:val="uk-UA"/>
          <w:rPrChange w:id="3643" w:author="ASD" w:date="2016-06-09T16:59:00Z">
            <w:rPr>
              <w:sz w:val="28"/>
              <w:szCs w:val="28"/>
              <w:lang w:val="uk-UA"/>
            </w:rPr>
          </w:rPrChange>
        </w:rPr>
        <w:t>”</w:t>
      </w:r>
      <w:r w:rsidRPr="00891248">
        <w:rPr>
          <w:sz w:val="28"/>
          <w:szCs w:val="28"/>
          <w:lang w:val="uk-UA"/>
          <w:rPrChange w:id="3644" w:author="ASD" w:date="2016-06-09T16:59:00Z">
            <w:rPr>
              <w:sz w:val="28"/>
              <w:szCs w:val="28"/>
              <w:lang w:val="uk-UA"/>
            </w:rPr>
          </w:rPrChange>
        </w:rPr>
        <w:t xml:space="preserve"> [36]. </w:t>
      </w:r>
      <w:r w:rsidR="00B86D19" w:rsidRPr="00891248">
        <w:rPr>
          <w:sz w:val="28"/>
          <w:szCs w:val="28"/>
          <w:lang w:val="uk-UA"/>
          <w:rPrChange w:id="3645" w:author="ASD" w:date="2016-06-09T16:59:00Z">
            <w:rPr>
              <w:sz w:val="28"/>
              <w:szCs w:val="28"/>
              <w:lang w:val="uk-UA"/>
            </w:rPr>
          </w:rPrChange>
        </w:rPr>
        <w:t>Аміт і Герман</w:t>
      </w:r>
      <w:r w:rsidRPr="00891248">
        <w:rPr>
          <w:sz w:val="28"/>
          <w:szCs w:val="28"/>
          <w:lang w:val="uk-UA"/>
          <w:rPrChange w:id="3646" w:author="ASD" w:date="2016-06-09T16:59:00Z">
            <w:rPr>
              <w:sz w:val="28"/>
              <w:szCs w:val="28"/>
              <w:lang w:val="uk-UA"/>
            </w:rPr>
          </w:rPrChange>
        </w:rPr>
        <w:t xml:space="preserve"> [3] </w:t>
      </w:r>
      <w:r w:rsidR="00B86D19" w:rsidRPr="00891248">
        <w:rPr>
          <w:sz w:val="28"/>
          <w:szCs w:val="28"/>
          <w:lang w:val="uk-UA"/>
          <w:rPrChange w:id="3647" w:author="ASD" w:date="2016-06-09T16:59:00Z">
            <w:rPr>
              <w:sz w:val="28"/>
              <w:szCs w:val="28"/>
              <w:lang w:val="uk-UA"/>
            </w:rPr>
          </w:rPrChange>
        </w:rPr>
        <w:t>зіткнулися</w:t>
      </w:r>
      <w:r w:rsidRPr="00891248">
        <w:rPr>
          <w:sz w:val="28"/>
          <w:szCs w:val="28"/>
          <w:lang w:val="uk-UA"/>
          <w:rPrChange w:id="3648" w:author="ASD" w:date="2016-06-09T16:59:00Z">
            <w:rPr>
              <w:sz w:val="28"/>
              <w:szCs w:val="28"/>
              <w:lang w:val="uk-UA"/>
            </w:rPr>
          </w:rPrChange>
        </w:rPr>
        <w:t xml:space="preserve"> з тією ж проблемою при використанні </w:t>
      </w:r>
      <w:r w:rsidR="00B86D19" w:rsidRPr="00891248">
        <w:rPr>
          <w:sz w:val="28"/>
          <w:szCs w:val="28"/>
          <w:lang w:val="uk-UA"/>
          <w:rPrChange w:id="3649" w:author="ASD" w:date="2016-06-09T16:59:00Z">
            <w:rPr>
              <w:sz w:val="28"/>
              <w:szCs w:val="28"/>
              <w:lang w:val="uk-UA"/>
            </w:rPr>
          </w:rPrChange>
        </w:rPr>
        <w:t xml:space="preserve">алгоритму </w:t>
      </w:r>
      <w:r w:rsidRPr="00891248">
        <w:rPr>
          <w:sz w:val="28"/>
          <w:szCs w:val="28"/>
          <w:lang w:val="uk-UA"/>
          <w:rPrChange w:id="3650" w:author="ASD" w:date="2016-06-09T16:59:00Z">
            <w:rPr>
              <w:sz w:val="28"/>
              <w:szCs w:val="28"/>
              <w:lang w:val="uk-UA"/>
            </w:rPr>
          </w:rPrChange>
        </w:rPr>
        <w:t>рандоміз</w:t>
      </w:r>
      <w:r w:rsidR="00B86D19" w:rsidRPr="00891248">
        <w:rPr>
          <w:sz w:val="28"/>
          <w:szCs w:val="28"/>
          <w:lang w:val="uk-UA"/>
          <w:rPrChange w:id="3651" w:author="ASD" w:date="2016-06-09T16:59:00Z">
            <w:rPr>
              <w:sz w:val="28"/>
              <w:szCs w:val="28"/>
              <w:lang w:val="uk-UA"/>
            </w:rPr>
          </w:rPrChange>
        </w:rPr>
        <w:t>ованих</w:t>
      </w:r>
      <w:r w:rsidRPr="00891248">
        <w:rPr>
          <w:sz w:val="28"/>
          <w:szCs w:val="28"/>
          <w:lang w:val="uk-UA"/>
          <w:rPrChange w:id="3652" w:author="ASD" w:date="2016-06-09T16:59:00Z">
            <w:rPr>
              <w:sz w:val="28"/>
              <w:szCs w:val="28"/>
              <w:lang w:val="uk-UA"/>
            </w:rPr>
          </w:rPrChange>
        </w:rPr>
        <w:t xml:space="preserve"> дерев для </w:t>
      </w:r>
      <w:r w:rsidR="00CB68DC" w:rsidRPr="00891248">
        <w:rPr>
          <w:sz w:val="28"/>
          <w:szCs w:val="28"/>
          <w:lang w:val="uk-UA"/>
          <w:rPrChange w:id="3653" w:author="ASD" w:date="2016-06-09T16:59:00Z">
            <w:rPr>
              <w:sz w:val="28"/>
              <w:szCs w:val="28"/>
              <w:lang w:val="uk-UA"/>
            </w:rPr>
          </w:rPrChange>
        </w:rPr>
        <w:t>розпізнавання</w:t>
      </w:r>
      <w:r w:rsidR="00B86D19" w:rsidRPr="00891248">
        <w:rPr>
          <w:sz w:val="28"/>
          <w:szCs w:val="28"/>
          <w:lang w:val="uk-UA"/>
          <w:rPrChange w:id="3654" w:author="ASD" w:date="2016-06-09T16:59:00Z">
            <w:rPr>
              <w:sz w:val="28"/>
              <w:szCs w:val="28"/>
              <w:lang w:val="uk-UA"/>
            </w:rPr>
          </w:rPrChange>
        </w:rPr>
        <w:t>, для того щоб полегшити розрахунки вони</w:t>
      </w:r>
      <w:r w:rsidRPr="00891248">
        <w:rPr>
          <w:sz w:val="28"/>
          <w:szCs w:val="28"/>
          <w:lang w:val="uk-UA"/>
          <w:rPrChange w:id="3655" w:author="ASD" w:date="2016-06-09T16:59:00Z">
            <w:rPr>
              <w:sz w:val="28"/>
              <w:szCs w:val="28"/>
              <w:lang w:val="uk-UA"/>
            </w:rPr>
          </w:rPrChange>
        </w:rPr>
        <w:t xml:space="preserve"> не використову</w:t>
      </w:r>
      <w:r w:rsidR="00B86D19" w:rsidRPr="00891248">
        <w:rPr>
          <w:sz w:val="28"/>
          <w:szCs w:val="28"/>
          <w:lang w:val="uk-UA"/>
          <w:rPrChange w:id="3656" w:author="ASD" w:date="2016-06-09T16:59:00Z">
            <w:rPr>
              <w:sz w:val="28"/>
              <w:szCs w:val="28"/>
              <w:lang w:val="uk-UA"/>
            </w:rPr>
          </w:rPrChange>
        </w:rPr>
        <w:t>вали</w:t>
      </w:r>
      <w:r w:rsidRPr="00891248">
        <w:rPr>
          <w:sz w:val="28"/>
          <w:szCs w:val="28"/>
          <w:lang w:val="uk-UA"/>
          <w:rPrChange w:id="3657" w:author="ASD" w:date="2016-06-09T16:59:00Z">
            <w:rPr>
              <w:sz w:val="28"/>
              <w:szCs w:val="28"/>
              <w:lang w:val="uk-UA"/>
            </w:rPr>
          </w:rPrChange>
        </w:rPr>
        <w:t xml:space="preserve"> одне велике дерево, </w:t>
      </w:r>
      <w:r w:rsidR="00B86D19" w:rsidRPr="00891248">
        <w:rPr>
          <w:sz w:val="28"/>
          <w:szCs w:val="28"/>
          <w:lang w:val="uk-UA"/>
          <w:rPrChange w:id="3658" w:author="ASD" w:date="2016-06-09T16:59:00Z">
            <w:rPr>
              <w:sz w:val="28"/>
              <w:szCs w:val="28"/>
              <w:lang w:val="uk-UA"/>
            </w:rPr>
          </w:rPrChange>
        </w:rPr>
        <w:t>а використали</w:t>
      </w:r>
      <w:r w:rsidRPr="00891248">
        <w:rPr>
          <w:sz w:val="28"/>
          <w:szCs w:val="28"/>
          <w:lang w:val="uk-UA"/>
          <w:rPrChange w:id="3659" w:author="ASD" w:date="2016-06-09T16:59:00Z">
            <w:rPr>
              <w:sz w:val="28"/>
              <w:szCs w:val="28"/>
              <w:lang w:val="uk-UA"/>
            </w:rPr>
          </w:rPrChange>
        </w:rPr>
        <w:t xml:space="preserve"> кілька </w:t>
      </w:r>
      <w:r w:rsidR="00B86D19" w:rsidRPr="00891248">
        <w:rPr>
          <w:sz w:val="28"/>
          <w:szCs w:val="28"/>
          <w:lang w:val="uk-UA"/>
          <w:rPrChange w:id="3660" w:author="ASD" w:date="2016-06-09T16:59:00Z">
            <w:rPr>
              <w:sz w:val="28"/>
              <w:szCs w:val="28"/>
              <w:lang w:val="uk-UA"/>
            </w:rPr>
          </w:rPrChange>
        </w:rPr>
        <w:t>маленьких дерев. П</w:t>
      </w:r>
      <w:r w:rsidRPr="00891248">
        <w:rPr>
          <w:sz w:val="28"/>
          <w:szCs w:val="28"/>
          <w:lang w:val="uk-UA"/>
          <w:rPrChange w:id="3661" w:author="ASD" w:date="2016-06-09T16:59:00Z">
            <w:rPr>
              <w:sz w:val="28"/>
              <w:szCs w:val="28"/>
              <w:lang w:val="uk-UA"/>
            </w:rPr>
          </w:rPrChange>
        </w:rPr>
        <w:t xml:space="preserve">отім вони </w:t>
      </w:r>
      <w:r w:rsidR="00B86D19" w:rsidRPr="00891248">
        <w:rPr>
          <w:sz w:val="28"/>
          <w:szCs w:val="28"/>
          <w:lang w:val="uk-UA"/>
          <w:rPrChange w:id="3662" w:author="ASD" w:date="2016-06-09T16:59:00Z">
            <w:rPr>
              <w:sz w:val="28"/>
              <w:szCs w:val="28"/>
              <w:lang w:val="uk-UA"/>
            </w:rPr>
          </w:rPrChange>
        </w:rPr>
        <w:t>порахували їх</w:t>
      </w:r>
      <w:r w:rsidRPr="00891248">
        <w:rPr>
          <w:sz w:val="28"/>
          <w:szCs w:val="28"/>
          <w:lang w:val="uk-UA"/>
          <w:rPrChange w:id="3663" w:author="ASD" w:date="2016-06-09T16:59:00Z">
            <w:rPr>
              <w:sz w:val="28"/>
              <w:szCs w:val="28"/>
              <w:lang w:val="uk-UA"/>
            </w:rPr>
          </w:rPrChange>
        </w:rPr>
        <w:t xml:space="preserve"> </w:t>
      </w:r>
      <w:r w:rsidR="00B86D19" w:rsidRPr="00891248">
        <w:rPr>
          <w:sz w:val="28"/>
          <w:szCs w:val="28"/>
          <w:lang w:val="uk-UA"/>
          <w:rPrChange w:id="3664" w:author="ASD" w:date="2016-06-09T16:59:00Z">
            <w:rPr>
              <w:sz w:val="28"/>
              <w:szCs w:val="28"/>
              <w:lang w:val="uk-UA"/>
            </w:rPr>
          </w:rPrChange>
        </w:rPr>
        <w:t>середнє значення</w:t>
      </w:r>
      <w:r w:rsidRPr="00891248">
        <w:rPr>
          <w:sz w:val="28"/>
          <w:szCs w:val="28"/>
          <w:lang w:val="uk-UA"/>
          <w:rPrChange w:id="3665" w:author="ASD" w:date="2016-06-09T16:59:00Z">
            <w:rPr>
              <w:sz w:val="28"/>
              <w:szCs w:val="28"/>
              <w:lang w:val="uk-UA"/>
            </w:rPr>
          </w:rPrChange>
        </w:rPr>
        <w:t xml:space="preserve">. Це </w:t>
      </w:r>
      <w:r w:rsidR="00F54DED" w:rsidRPr="00891248">
        <w:rPr>
          <w:sz w:val="28"/>
          <w:szCs w:val="28"/>
          <w:lang w:val="uk-UA"/>
          <w:rPrChange w:id="3666" w:author="ASD" w:date="2016-06-09T16:59:00Z">
            <w:rPr>
              <w:sz w:val="28"/>
              <w:szCs w:val="28"/>
              <w:lang w:val="uk-UA"/>
            </w:rPr>
          </w:rPrChange>
        </w:rPr>
        <w:t>рішення</w:t>
      </w:r>
      <w:r w:rsidRPr="00891248">
        <w:rPr>
          <w:sz w:val="28"/>
          <w:szCs w:val="28"/>
          <w:lang w:val="uk-UA"/>
          <w:rPrChange w:id="3667" w:author="ASD" w:date="2016-06-09T16:59:00Z">
            <w:rPr>
              <w:sz w:val="28"/>
              <w:szCs w:val="28"/>
              <w:lang w:val="uk-UA"/>
            </w:rPr>
          </w:rPrChange>
        </w:rPr>
        <w:t xml:space="preserve"> </w:t>
      </w:r>
      <w:r w:rsidR="00F54DED" w:rsidRPr="00891248">
        <w:rPr>
          <w:sz w:val="28"/>
          <w:szCs w:val="28"/>
          <w:lang w:val="uk-UA"/>
          <w:rPrChange w:id="3668" w:author="ASD" w:date="2016-06-09T16:59:00Z">
            <w:rPr>
              <w:sz w:val="28"/>
              <w:szCs w:val="28"/>
              <w:lang w:val="uk-UA"/>
            </w:rPr>
          </w:rPrChange>
        </w:rPr>
        <w:t>було</w:t>
      </w:r>
      <w:r w:rsidRPr="00891248">
        <w:rPr>
          <w:sz w:val="28"/>
          <w:szCs w:val="28"/>
          <w:lang w:val="uk-UA"/>
          <w:rPrChange w:id="3669" w:author="ASD" w:date="2016-06-09T16:59:00Z">
            <w:rPr>
              <w:sz w:val="28"/>
              <w:szCs w:val="28"/>
              <w:lang w:val="uk-UA"/>
            </w:rPr>
          </w:rPrChange>
        </w:rPr>
        <w:t xml:space="preserve"> </w:t>
      </w:r>
      <w:r w:rsidR="00F54DED" w:rsidRPr="00891248">
        <w:rPr>
          <w:sz w:val="28"/>
          <w:szCs w:val="28"/>
          <w:lang w:val="uk-UA"/>
          <w:rPrChange w:id="3670" w:author="ASD" w:date="2016-06-09T16:59:00Z">
            <w:rPr>
              <w:sz w:val="28"/>
              <w:szCs w:val="28"/>
              <w:lang w:val="uk-UA"/>
            </w:rPr>
          </w:rPrChange>
        </w:rPr>
        <w:t>використано</w:t>
      </w:r>
      <w:r w:rsidRPr="00891248">
        <w:rPr>
          <w:sz w:val="28"/>
          <w:szCs w:val="28"/>
          <w:lang w:val="uk-UA"/>
          <w:rPrChange w:id="3671" w:author="ASD" w:date="2016-06-09T16:59:00Z">
            <w:rPr>
              <w:sz w:val="28"/>
              <w:szCs w:val="28"/>
              <w:lang w:val="uk-UA"/>
            </w:rPr>
          </w:rPrChange>
        </w:rPr>
        <w:t xml:space="preserve"> в [38] і </w:t>
      </w:r>
      <w:r w:rsidR="00F54DED" w:rsidRPr="00891248">
        <w:rPr>
          <w:sz w:val="28"/>
          <w:szCs w:val="28"/>
          <w:lang w:val="uk-UA"/>
          <w:rPrChange w:id="3672" w:author="ASD" w:date="2016-06-09T16:59:00Z">
            <w:rPr>
              <w:sz w:val="28"/>
              <w:szCs w:val="28"/>
              <w:lang w:val="uk-UA"/>
            </w:rPr>
          </w:rPrChange>
        </w:rPr>
        <w:t>використовується</w:t>
      </w:r>
      <w:r w:rsidRPr="00891248">
        <w:rPr>
          <w:sz w:val="28"/>
          <w:szCs w:val="28"/>
          <w:lang w:val="uk-UA"/>
          <w:rPrChange w:id="3673" w:author="ASD" w:date="2016-06-09T16:59:00Z">
            <w:rPr>
              <w:sz w:val="28"/>
              <w:szCs w:val="28"/>
              <w:lang w:val="uk-UA"/>
            </w:rPr>
          </w:rPrChange>
        </w:rPr>
        <w:t xml:space="preserve"> до </w:t>
      </w:r>
      <w:r w:rsidR="00F54DED" w:rsidRPr="00891248">
        <w:rPr>
          <w:sz w:val="28"/>
          <w:szCs w:val="28"/>
          <w:lang w:val="uk-UA"/>
          <w:rPrChange w:id="3674" w:author="ASD" w:date="2016-06-09T16:59:00Z">
            <w:rPr>
              <w:sz w:val="28"/>
              <w:szCs w:val="28"/>
              <w:lang w:val="uk-UA"/>
            </w:rPr>
          </w:rPrChange>
        </w:rPr>
        <w:t>класифікації</w:t>
      </w:r>
      <w:r w:rsidRPr="00891248">
        <w:rPr>
          <w:sz w:val="28"/>
          <w:szCs w:val="28"/>
          <w:lang w:val="uk-UA"/>
          <w:rPrChange w:id="3675" w:author="ASD" w:date="2016-06-09T16:59:00Z">
            <w:rPr>
              <w:sz w:val="28"/>
              <w:szCs w:val="28"/>
              <w:lang w:val="uk-UA"/>
            </w:rPr>
          </w:rPrChange>
        </w:rPr>
        <w:t xml:space="preserve"> зображен</w:t>
      </w:r>
      <w:r w:rsidR="00F54DED" w:rsidRPr="00891248">
        <w:rPr>
          <w:sz w:val="28"/>
          <w:szCs w:val="28"/>
          <w:lang w:val="uk-UA"/>
          <w:rPrChange w:id="3676" w:author="ASD" w:date="2016-06-09T16:59:00Z">
            <w:rPr>
              <w:sz w:val="28"/>
              <w:szCs w:val="28"/>
              <w:lang w:val="uk-UA"/>
            </w:rPr>
          </w:rPrChange>
        </w:rPr>
        <w:t>ня</w:t>
      </w:r>
      <w:r w:rsidRPr="00891248">
        <w:rPr>
          <w:sz w:val="28"/>
          <w:szCs w:val="28"/>
          <w:lang w:val="uk-UA"/>
          <w:rPrChange w:id="3677" w:author="ASD" w:date="2016-06-09T16:59:00Z">
            <w:rPr>
              <w:sz w:val="28"/>
              <w:szCs w:val="28"/>
              <w:lang w:val="uk-UA"/>
            </w:rPr>
          </w:rPrChange>
        </w:rPr>
        <w:t xml:space="preserve"> на </w:t>
      </w:r>
      <w:r w:rsidR="00F54DED" w:rsidRPr="00891248">
        <w:rPr>
          <w:sz w:val="28"/>
          <w:szCs w:val="28"/>
          <w:lang w:val="uk-UA"/>
          <w:rPrChange w:id="3678" w:author="ASD" w:date="2016-06-09T16:59:00Z">
            <w:rPr>
              <w:sz w:val="28"/>
              <w:szCs w:val="28"/>
              <w:lang w:val="uk-UA"/>
            </w:rPr>
          </w:rPrChange>
        </w:rPr>
        <w:t>р</w:t>
      </w:r>
      <w:r w:rsidRPr="00891248">
        <w:rPr>
          <w:sz w:val="28"/>
          <w:szCs w:val="28"/>
          <w:lang w:val="uk-UA"/>
          <w:rPrChange w:id="3679" w:author="ASD" w:date="2016-06-09T16:59:00Z">
            <w:rPr>
              <w:sz w:val="28"/>
              <w:szCs w:val="28"/>
              <w:lang w:val="uk-UA"/>
            </w:rPr>
          </w:rPrChange>
        </w:rPr>
        <w:t xml:space="preserve">ис. </w:t>
      </w:r>
      <w:r w:rsidRPr="00891248">
        <w:rPr>
          <w:sz w:val="28"/>
          <w:szCs w:val="28"/>
          <w:lang w:val="uk-UA"/>
          <w:rPrChange w:id="3680" w:author="ASD" w:date="2016-06-09T16:59:00Z">
            <w:rPr>
              <w:sz w:val="28"/>
              <w:szCs w:val="28"/>
              <w:lang w:val="uk-UA"/>
            </w:rPr>
          </w:rPrChange>
        </w:rPr>
        <w:lastRenderedPageBreak/>
        <w:t>3.</w:t>
      </w:r>
      <w:r w:rsidR="00F54DED" w:rsidRPr="00891248">
        <w:rPr>
          <w:sz w:val="28"/>
          <w:szCs w:val="28"/>
          <w:lang w:val="uk-UA"/>
          <w:rPrChange w:id="3681" w:author="ASD" w:date="2016-06-09T16:59:00Z">
            <w:rPr>
              <w:sz w:val="28"/>
              <w:szCs w:val="28"/>
              <w:lang w:val="uk-UA"/>
            </w:rPr>
          </w:rPrChange>
        </w:rPr>
        <w:t>15</w:t>
      </w:r>
      <w:r w:rsidRPr="00891248">
        <w:rPr>
          <w:sz w:val="28"/>
          <w:szCs w:val="28"/>
          <w:lang w:val="uk-UA"/>
          <w:rPrChange w:id="3682" w:author="ASD" w:date="2016-06-09T16:59:00Z">
            <w:rPr>
              <w:sz w:val="28"/>
              <w:szCs w:val="28"/>
              <w:lang w:val="uk-UA"/>
            </w:rPr>
          </w:rPrChange>
        </w:rPr>
        <w:t xml:space="preserve">. </w:t>
      </w:r>
      <w:r w:rsidR="00F54DED" w:rsidRPr="00891248">
        <w:rPr>
          <w:sz w:val="28"/>
          <w:szCs w:val="28"/>
          <w:lang w:val="uk-UA"/>
          <w:rPrChange w:id="3683" w:author="ASD" w:date="2016-06-09T16:59:00Z">
            <w:rPr>
              <w:sz w:val="28"/>
              <w:szCs w:val="28"/>
              <w:lang w:val="uk-UA"/>
            </w:rPr>
          </w:rPrChange>
        </w:rPr>
        <w:t>Для</w:t>
      </w:r>
      <w:r w:rsidRPr="00891248">
        <w:rPr>
          <w:sz w:val="28"/>
          <w:szCs w:val="28"/>
          <w:lang w:val="uk-UA"/>
          <w:rPrChange w:id="3684" w:author="ASD" w:date="2016-06-09T16:59:00Z">
            <w:rPr>
              <w:sz w:val="28"/>
              <w:szCs w:val="28"/>
              <w:lang w:val="uk-UA"/>
            </w:rPr>
          </w:rPrChange>
        </w:rPr>
        <w:t xml:space="preserve"> </w:t>
      </w:r>
      <w:r w:rsidR="00CB68DC" w:rsidRPr="00891248">
        <w:rPr>
          <w:sz w:val="28"/>
          <w:szCs w:val="28"/>
          <w:lang w:val="uk-UA"/>
          <w:rPrChange w:id="3685" w:author="ASD" w:date="2016-06-09T16:59:00Z">
            <w:rPr>
              <w:sz w:val="28"/>
              <w:szCs w:val="28"/>
              <w:lang w:val="uk-UA"/>
            </w:rPr>
          </w:rPrChange>
        </w:rPr>
        <w:t>класифікації</w:t>
      </w:r>
      <w:r w:rsidR="00F54DED" w:rsidRPr="00891248">
        <w:rPr>
          <w:sz w:val="28"/>
          <w:szCs w:val="28"/>
          <w:lang w:val="uk-UA"/>
          <w:rPrChange w:id="3686" w:author="ASD" w:date="2016-06-09T16:59:00Z">
            <w:rPr>
              <w:sz w:val="28"/>
              <w:szCs w:val="28"/>
              <w:lang w:val="uk-UA"/>
            </w:rPr>
          </w:rPrChange>
        </w:rPr>
        <w:t xml:space="preserve"> використовується</w:t>
      </w:r>
      <w:r w:rsidRPr="00891248">
        <w:rPr>
          <w:sz w:val="28"/>
          <w:szCs w:val="28"/>
          <w:lang w:val="uk-UA"/>
          <w:rPrChange w:id="3687" w:author="ASD" w:date="2016-06-09T16:59:00Z">
            <w:rPr>
              <w:sz w:val="28"/>
              <w:szCs w:val="28"/>
              <w:lang w:val="uk-UA"/>
            </w:rPr>
          </w:rPrChange>
        </w:rPr>
        <w:t xml:space="preserve"> три папороті, кожна з яких складається з </w:t>
      </w:r>
      <w:r w:rsidR="00F54DED" w:rsidRPr="00891248">
        <w:rPr>
          <w:sz w:val="28"/>
          <w:szCs w:val="28"/>
          <w:lang w:val="uk-UA"/>
          <w:rPrChange w:id="3688" w:author="ASD" w:date="2016-06-09T16:59:00Z">
            <w:rPr>
              <w:sz w:val="28"/>
              <w:szCs w:val="28"/>
              <w:lang w:val="uk-UA"/>
            </w:rPr>
          </w:rPrChange>
        </w:rPr>
        <w:t>різних</w:t>
      </w:r>
      <w:r w:rsidRPr="00891248">
        <w:rPr>
          <w:sz w:val="28"/>
          <w:szCs w:val="28"/>
          <w:lang w:val="uk-UA"/>
          <w:rPrChange w:id="3689" w:author="ASD" w:date="2016-06-09T16:59:00Z">
            <w:rPr>
              <w:sz w:val="28"/>
              <w:szCs w:val="28"/>
              <w:lang w:val="uk-UA"/>
            </w:rPr>
          </w:rPrChange>
        </w:rPr>
        <w:t xml:space="preserve"> набор</w:t>
      </w:r>
      <w:r w:rsidR="00F54DED" w:rsidRPr="00891248">
        <w:rPr>
          <w:sz w:val="28"/>
          <w:szCs w:val="28"/>
          <w:lang w:val="uk-UA"/>
          <w:rPrChange w:id="3690" w:author="ASD" w:date="2016-06-09T16:59:00Z">
            <w:rPr>
              <w:sz w:val="28"/>
              <w:szCs w:val="28"/>
              <w:lang w:val="uk-UA"/>
            </w:rPr>
          </w:rPrChange>
        </w:rPr>
        <w:t>ів</w:t>
      </w:r>
      <w:r w:rsidRPr="00891248">
        <w:rPr>
          <w:sz w:val="28"/>
          <w:szCs w:val="28"/>
          <w:lang w:val="uk-UA"/>
          <w:rPrChange w:id="3691" w:author="ASD" w:date="2016-06-09T16:59:00Z">
            <w:rPr>
              <w:sz w:val="28"/>
              <w:szCs w:val="28"/>
              <w:lang w:val="uk-UA"/>
            </w:rPr>
          </w:rPrChange>
        </w:rPr>
        <w:t xml:space="preserve"> художніх позицій і кожна з яких забезпечує різні значення для P (Y = 1 | </w:t>
      </w:r>
      <m:oMath>
        <m:sSub>
          <m:sSubPr>
            <m:ctrlPr>
              <w:rPr>
                <w:rFonts w:ascii="Cambria Math" w:hAnsi="Cambria Math"/>
                <w:i/>
                <w:sz w:val="28"/>
                <w:szCs w:val="28"/>
                <w:lang w:val="uk-UA"/>
                <w:rPrChange w:id="3692" w:author="ASD" w:date="2016-06-09T16:59:00Z">
                  <w:rPr>
                    <w:rFonts w:ascii="Cambria Math" w:hAnsi="Cambria Math"/>
                    <w:i/>
                    <w:sz w:val="28"/>
                    <w:szCs w:val="28"/>
                    <w:lang w:val="uk-UA"/>
                  </w:rPr>
                </w:rPrChange>
              </w:rPr>
            </m:ctrlPr>
          </m:sSubPr>
          <m:e>
            <m:r>
              <w:rPr>
                <w:rFonts w:ascii="Cambria Math" w:hAnsi="Cambria Math"/>
                <w:sz w:val="28"/>
                <w:szCs w:val="28"/>
                <w:lang w:val="uk-UA"/>
                <w:rPrChange w:id="3693" w:author="ASD" w:date="2016-06-09T16:59:00Z">
                  <w:rPr>
                    <w:rFonts w:ascii="Cambria Math" w:hAnsi="Cambria Math"/>
                    <w:sz w:val="28"/>
                    <w:szCs w:val="28"/>
                    <w:lang w:val="uk-UA"/>
                  </w:rPr>
                </w:rPrChange>
              </w:rPr>
              <m:t>F</m:t>
            </m:r>
          </m:e>
          <m:sub>
            <m:r>
              <w:rPr>
                <w:rFonts w:ascii="Cambria Math" w:hAnsi="Cambria Math"/>
                <w:sz w:val="28"/>
                <w:szCs w:val="28"/>
                <w:lang w:val="uk-UA"/>
                <w:rPrChange w:id="3694" w:author="ASD" w:date="2016-06-09T16:59:00Z">
                  <w:rPr>
                    <w:rFonts w:ascii="Cambria Math" w:hAnsi="Cambria Math"/>
                    <w:sz w:val="28"/>
                    <w:szCs w:val="28"/>
                    <w:lang w:val="uk-UA"/>
                  </w:rPr>
                </w:rPrChange>
              </w:rPr>
              <m:t>k</m:t>
            </m:r>
          </m:sub>
        </m:sSub>
      </m:oMath>
      <w:r w:rsidRPr="00891248">
        <w:rPr>
          <w:sz w:val="28"/>
          <w:szCs w:val="28"/>
          <w:lang w:val="uk-UA"/>
          <w:rPrChange w:id="3695" w:author="ASD" w:date="2016-06-09T16:59:00Z">
            <w:rPr>
              <w:sz w:val="28"/>
              <w:szCs w:val="28"/>
              <w:lang w:val="uk-UA"/>
            </w:rPr>
          </w:rPrChange>
        </w:rPr>
        <w:t xml:space="preserve">). </w:t>
      </w:r>
      <w:r w:rsidR="00F54DED" w:rsidRPr="00891248">
        <w:rPr>
          <w:sz w:val="28"/>
          <w:szCs w:val="28"/>
          <w:lang w:val="uk-UA"/>
          <w:rPrChange w:id="3696" w:author="ASD" w:date="2016-06-09T16:59:00Z">
            <w:rPr>
              <w:sz w:val="28"/>
              <w:szCs w:val="28"/>
              <w:lang w:val="uk-UA"/>
            </w:rPr>
          </w:rPrChange>
        </w:rPr>
        <w:t>С</w:t>
      </w:r>
      <w:r w:rsidRPr="00891248">
        <w:rPr>
          <w:sz w:val="28"/>
          <w:szCs w:val="28"/>
          <w:lang w:val="uk-UA"/>
          <w:rPrChange w:id="3697" w:author="ASD" w:date="2016-06-09T16:59:00Z">
            <w:rPr>
              <w:sz w:val="28"/>
              <w:szCs w:val="28"/>
              <w:lang w:val="uk-UA"/>
            </w:rPr>
          </w:rPrChange>
        </w:rPr>
        <w:t xml:space="preserve">ереднє значень </w:t>
      </w:r>
      <m:oMath>
        <m:sSub>
          <m:sSubPr>
            <m:ctrlPr>
              <w:rPr>
                <w:rFonts w:ascii="Cambria Math" w:hAnsi="Cambria Math"/>
                <w:i/>
                <w:sz w:val="28"/>
                <w:szCs w:val="28"/>
                <w:lang w:val="uk-UA"/>
                <w:rPrChange w:id="3698" w:author="ASD" w:date="2016-06-09T16:59:00Z">
                  <w:rPr>
                    <w:rFonts w:ascii="Cambria Math" w:hAnsi="Cambria Math"/>
                    <w:i/>
                    <w:sz w:val="28"/>
                    <w:szCs w:val="28"/>
                    <w:lang w:val="uk-UA"/>
                  </w:rPr>
                </w:rPrChange>
              </w:rPr>
            </m:ctrlPr>
          </m:sSubPr>
          <m:e>
            <m:r>
              <w:rPr>
                <w:rFonts w:ascii="Cambria Math" w:hAnsi="Cambria Math"/>
                <w:sz w:val="28"/>
                <w:szCs w:val="28"/>
                <w:lang w:val="uk-UA"/>
                <w:rPrChange w:id="3699" w:author="ASD" w:date="2016-06-09T16:59:00Z">
                  <w:rPr>
                    <w:rFonts w:ascii="Cambria Math" w:hAnsi="Cambria Math"/>
                    <w:sz w:val="28"/>
                    <w:szCs w:val="28"/>
                    <w:lang w:val="uk-UA"/>
                  </w:rPr>
                </w:rPrChange>
              </w:rPr>
              <m:t>P</m:t>
            </m:r>
          </m:e>
          <m:sub>
            <m:r>
              <w:rPr>
                <w:rFonts w:ascii="Cambria Math" w:hAnsi="Cambria Math"/>
                <w:sz w:val="28"/>
                <w:szCs w:val="28"/>
                <w:lang w:val="uk-UA"/>
                <w:rPrChange w:id="3700" w:author="ASD" w:date="2016-06-09T16:59:00Z">
                  <w:rPr>
                    <w:rFonts w:ascii="Cambria Math" w:hAnsi="Cambria Math"/>
                    <w:sz w:val="28"/>
                    <w:szCs w:val="28"/>
                    <w:lang w:val="uk-UA"/>
                  </w:rPr>
                </w:rPrChange>
              </w:rPr>
              <m:t xml:space="preserve">pos </m:t>
            </m:r>
          </m:sub>
        </m:sSub>
      </m:oMath>
      <w:r w:rsidR="00F54DED" w:rsidRPr="00891248">
        <w:rPr>
          <w:sz w:val="28"/>
          <w:szCs w:val="28"/>
          <w:lang w:val="uk-UA"/>
          <w:rPrChange w:id="3701" w:author="ASD" w:date="2016-06-09T16:59:00Z">
            <w:rPr>
              <w:sz w:val="28"/>
              <w:szCs w:val="28"/>
              <w:lang w:val="uk-UA"/>
            </w:rPr>
          </w:rPrChange>
        </w:rPr>
        <w:t xml:space="preserve"> рахується так:</w:t>
      </w:r>
      <w:r w:rsidRPr="00891248">
        <w:rPr>
          <w:sz w:val="28"/>
          <w:szCs w:val="28"/>
          <w:lang w:val="uk-UA"/>
          <w:rPrChange w:id="3702" w:author="ASD" w:date="2016-06-09T16:59:00Z">
            <w:rPr>
              <w:sz w:val="28"/>
              <w:szCs w:val="28"/>
              <w:lang w:val="uk-UA"/>
            </w:rPr>
          </w:rPrChange>
        </w:rPr>
        <w:t xml:space="preserve"> </w:t>
      </w:r>
    </w:p>
    <w:p w:rsidR="00127C53" w:rsidRPr="00891248" w:rsidRDefault="005538D1" w:rsidP="00891248">
      <w:pPr>
        <w:spacing w:line="360" w:lineRule="auto"/>
        <w:ind w:firstLine="630"/>
        <w:jc w:val="right"/>
        <w:rPr>
          <w:sz w:val="28"/>
          <w:szCs w:val="28"/>
          <w:lang w:val="uk-UA"/>
          <w:rPrChange w:id="3703" w:author="ASD" w:date="2016-06-09T16:59:00Z">
            <w:rPr>
              <w:sz w:val="28"/>
              <w:szCs w:val="28"/>
              <w:lang w:val="uk-UA"/>
            </w:rPr>
          </w:rPrChange>
        </w:rPr>
      </w:pPr>
      <m:oMath>
        <m:sSub>
          <m:sSubPr>
            <m:ctrlPr>
              <w:rPr>
                <w:rFonts w:ascii="Cambria Math" w:hAnsi="Cambria Math"/>
                <w:i/>
                <w:sz w:val="28"/>
                <w:szCs w:val="28"/>
                <w:lang w:val="uk-UA"/>
                <w:rPrChange w:id="3704" w:author="ASD" w:date="2016-06-09T16:59:00Z">
                  <w:rPr>
                    <w:rFonts w:ascii="Cambria Math" w:hAnsi="Cambria Math"/>
                    <w:i/>
                    <w:sz w:val="28"/>
                    <w:szCs w:val="28"/>
                    <w:lang w:val="uk-UA"/>
                  </w:rPr>
                </w:rPrChange>
              </w:rPr>
            </m:ctrlPr>
          </m:sSubPr>
          <m:e>
            <m:r>
              <w:rPr>
                <w:rFonts w:ascii="Cambria Math" w:hAnsi="Cambria Math"/>
                <w:sz w:val="28"/>
                <w:szCs w:val="28"/>
                <w:lang w:val="uk-UA"/>
                <w:rPrChange w:id="3705" w:author="ASD" w:date="2016-06-09T16:59:00Z">
                  <w:rPr>
                    <w:rFonts w:ascii="Cambria Math" w:hAnsi="Cambria Math"/>
                    <w:sz w:val="28"/>
                    <w:szCs w:val="28"/>
                    <w:lang w:val="uk-UA"/>
                  </w:rPr>
                </w:rPrChange>
              </w:rPr>
              <m:t>P</m:t>
            </m:r>
          </m:e>
          <m:sub>
            <m:r>
              <w:rPr>
                <w:rFonts w:ascii="Cambria Math" w:hAnsi="Cambria Math"/>
                <w:sz w:val="28"/>
                <w:szCs w:val="28"/>
                <w:lang w:val="uk-UA"/>
                <w:rPrChange w:id="3706" w:author="ASD" w:date="2016-06-09T16:59:00Z">
                  <w:rPr>
                    <w:rFonts w:ascii="Cambria Math" w:hAnsi="Cambria Math"/>
                    <w:sz w:val="28"/>
                    <w:szCs w:val="28"/>
                    <w:lang w:val="uk-UA"/>
                  </w:rPr>
                </w:rPrChange>
              </w:rPr>
              <m:t>pos</m:t>
            </m:r>
          </m:sub>
        </m:sSub>
        <m:r>
          <w:rPr>
            <w:rFonts w:ascii="Cambria Math" w:hAnsi="Cambria Math"/>
            <w:sz w:val="28"/>
            <w:szCs w:val="28"/>
            <w:lang w:val="uk-UA"/>
            <w:rPrChange w:id="3707" w:author="ASD" w:date="2016-06-09T16:59:00Z">
              <w:rPr>
                <w:rFonts w:ascii="Cambria Math" w:hAnsi="Cambria Math"/>
                <w:sz w:val="28"/>
                <w:szCs w:val="28"/>
                <w:lang w:val="uk-UA"/>
              </w:rPr>
            </w:rPrChange>
          </w:rPr>
          <m:t>=</m:t>
        </m:r>
        <m:f>
          <m:fPr>
            <m:ctrlPr>
              <w:rPr>
                <w:rFonts w:ascii="Cambria Math" w:hAnsi="Cambria Math"/>
                <w:i/>
                <w:sz w:val="28"/>
                <w:szCs w:val="28"/>
                <w:lang w:val="uk-UA"/>
                <w:rPrChange w:id="3708" w:author="ASD" w:date="2016-06-09T16:59:00Z">
                  <w:rPr>
                    <w:rFonts w:ascii="Cambria Math" w:hAnsi="Cambria Math"/>
                    <w:i/>
                    <w:sz w:val="28"/>
                    <w:szCs w:val="28"/>
                    <w:lang w:val="uk-UA"/>
                  </w:rPr>
                </w:rPrChange>
              </w:rPr>
            </m:ctrlPr>
          </m:fPr>
          <m:num>
            <m:r>
              <w:rPr>
                <w:rFonts w:ascii="Cambria Math" w:hAnsi="Cambria Math"/>
                <w:sz w:val="28"/>
                <w:szCs w:val="28"/>
                <w:lang w:val="uk-UA"/>
                <w:rPrChange w:id="3709" w:author="ASD" w:date="2016-06-09T16:59:00Z">
                  <w:rPr>
                    <w:rFonts w:ascii="Cambria Math" w:hAnsi="Cambria Math"/>
                    <w:sz w:val="28"/>
                    <w:szCs w:val="28"/>
                    <w:lang w:val="uk-UA"/>
                  </w:rPr>
                </w:rPrChange>
              </w:rPr>
              <m:t>1</m:t>
            </m:r>
          </m:num>
          <m:den>
            <m:r>
              <w:rPr>
                <w:rFonts w:ascii="Cambria Math" w:hAnsi="Cambria Math"/>
                <w:sz w:val="28"/>
                <w:szCs w:val="28"/>
                <w:lang w:val="uk-UA"/>
                <w:rPrChange w:id="3710" w:author="ASD" w:date="2016-06-09T16:59:00Z">
                  <w:rPr>
                    <w:rFonts w:ascii="Cambria Math" w:hAnsi="Cambria Math"/>
                    <w:sz w:val="28"/>
                    <w:szCs w:val="28"/>
                    <w:lang w:val="uk-UA"/>
                  </w:rPr>
                </w:rPrChange>
              </w:rPr>
              <m:t>M</m:t>
            </m:r>
          </m:den>
        </m:f>
        <m:nary>
          <m:naryPr>
            <m:chr m:val="∑"/>
            <m:limLoc m:val="undOvr"/>
            <m:ctrlPr>
              <w:rPr>
                <w:rFonts w:ascii="Cambria Math" w:hAnsi="Cambria Math"/>
                <w:i/>
                <w:sz w:val="28"/>
                <w:szCs w:val="28"/>
                <w:lang w:val="uk-UA"/>
                <w:rPrChange w:id="3711" w:author="ASD" w:date="2016-06-09T16:59:00Z">
                  <w:rPr>
                    <w:rFonts w:ascii="Cambria Math" w:hAnsi="Cambria Math"/>
                    <w:i/>
                    <w:sz w:val="28"/>
                    <w:szCs w:val="28"/>
                    <w:lang w:val="uk-UA"/>
                  </w:rPr>
                </w:rPrChange>
              </w:rPr>
            </m:ctrlPr>
          </m:naryPr>
          <m:sub>
            <m:r>
              <w:rPr>
                <w:rFonts w:ascii="Cambria Math" w:hAnsi="Cambria Math"/>
                <w:sz w:val="28"/>
                <w:szCs w:val="28"/>
                <w:lang w:val="uk-UA"/>
                <w:rPrChange w:id="3712" w:author="ASD" w:date="2016-06-09T16:59:00Z">
                  <w:rPr>
                    <w:rFonts w:ascii="Cambria Math" w:hAnsi="Cambria Math"/>
                    <w:sz w:val="28"/>
                    <w:szCs w:val="28"/>
                    <w:lang w:val="uk-UA"/>
                  </w:rPr>
                </w:rPrChange>
              </w:rPr>
              <m:t>k=1</m:t>
            </m:r>
          </m:sub>
          <m:sup>
            <m:r>
              <w:rPr>
                <w:rFonts w:ascii="Cambria Math" w:hAnsi="Cambria Math"/>
                <w:sz w:val="28"/>
                <w:szCs w:val="28"/>
                <w:lang w:val="uk-UA"/>
                <w:rPrChange w:id="3713" w:author="ASD" w:date="2016-06-09T16:59:00Z">
                  <w:rPr>
                    <w:rFonts w:ascii="Cambria Math" w:hAnsi="Cambria Math"/>
                    <w:sz w:val="28"/>
                    <w:szCs w:val="28"/>
                    <w:lang w:val="uk-UA"/>
                  </w:rPr>
                </w:rPrChange>
              </w:rPr>
              <m:t>M</m:t>
            </m:r>
          </m:sup>
          <m:e>
            <m:r>
              <w:rPr>
                <w:rFonts w:ascii="Cambria Math" w:hAnsi="Cambria Math"/>
                <w:sz w:val="28"/>
                <w:szCs w:val="28"/>
                <w:lang w:val="uk-UA"/>
                <w:rPrChange w:id="3714" w:author="ASD" w:date="2016-06-09T16:59:00Z">
                  <w:rPr>
                    <w:rFonts w:ascii="Cambria Math" w:hAnsi="Cambria Math"/>
                    <w:sz w:val="28"/>
                    <w:szCs w:val="28"/>
                    <w:lang w:val="uk-UA"/>
                  </w:rPr>
                </w:rPrChange>
              </w:rPr>
              <m:t>P(y=1|</m:t>
            </m:r>
            <m:sSub>
              <m:sSubPr>
                <m:ctrlPr>
                  <w:rPr>
                    <w:rFonts w:ascii="Cambria Math" w:hAnsi="Cambria Math"/>
                    <w:i/>
                    <w:sz w:val="28"/>
                    <w:szCs w:val="28"/>
                    <w:lang w:val="uk-UA"/>
                    <w:rPrChange w:id="3715" w:author="ASD" w:date="2016-06-09T16:59:00Z">
                      <w:rPr>
                        <w:rFonts w:ascii="Cambria Math" w:hAnsi="Cambria Math"/>
                        <w:i/>
                        <w:sz w:val="28"/>
                        <w:szCs w:val="28"/>
                        <w:lang w:val="uk-UA"/>
                      </w:rPr>
                    </w:rPrChange>
                  </w:rPr>
                </m:ctrlPr>
              </m:sSubPr>
              <m:e>
                <m:r>
                  <w:rPr>
                    <w:rFonts w:ascii="Cambria Math" w:hAnsi="Cambria Math"/>
                    <w:sz w:val="28"/>
                    <w:szCs w:val="28"/>
                    <w:lang w:val="uk-UA"/>
                    <w:rPrChange w:id="3716" w:author="ASD" w:date="2016-06-09T16:59:00Z">
                      <w:rPr>
                        <w:rFonts w:ascii="Cambria Math" w:hAnsi="Cambria Math"/>
                        <w:sz w:val="28"/>
                        <w:szCs w:val="28"/>
                        <w:lang w:val="uk-UA"/>
                      </w:rPr>
                    </w:rPrChange>
                  </w:rPr>
                  <m:t>F</m:t>
                </m:r>
              </m:e>
              <m:sub>
                <m:r>
                  <w:rPr>
                    <w:rFonts w:ascii="Cambria Math" w:hAnsi="Cambria Math"/>
                    <w:sz w:val="28"/>
                    <w:szCs w:val="28"/>
                    <w:lang w:val="uk-UA"/>
                    <w:rPrChange w:id="3717" w:author="ASD" w:date="2016-06-09T16:59:00Z">
                      <w:rPr>
                        <w:rFonts w:ascii="Cambria Math" w:hAnsi="Cambria Math"/>
                        <w:sz w:val="28"/>
                        <w:szCs w:val="28"/>
                        <w:lang w:val="uk-UA"/>
                      </w:rPr>
                    </w:rPrChange>
                  </w:rPr>
                  <m:t>k</m:t>
                </m:r>
              </m:sub>
            </m:sSub>
            <m:r>
              <w:rPr>
                <w:rFonts w:ascii="Cambria Math" w:hAnsi="Cambria Math"/>
                <w:sz w:val="28"/>
                <w:szCs w:val="28"/>
                <w:lang w:val="uk-UA"/>
                <w:rPrChange w:id="3718" w:author="ASD" w:date="2016-06-09T16:59:00Z">
                  <w:rPr>
                    <w:rFonts w:ascii="Cambria Math" w:hAnsi="Cambria Math"/>
                    <w:sz w:val="28"/>
                    <w:szCs w:val="28"/>
                    <w:lang w:val="uk-UA"/>
                  </w:rPr>
                </w:rPrChange>
              </w:rPr>
              <m:t>)</m:t>
            </m:r>
          </m:e>
        </m:nary>
      </m:oMath>
      <w:r w:rsidR="00127C53" w:rsidRPr="00891248">
        <w:rPr>
          <w:sz w:val="28"/>
          <w:szCs w:val="28"/>
          <w:lang w:val="uk-UA"/>
          <w:rPrChange w:id="3719" w:author="ASD" w:date="2016-06-09T16:59:00Z">
            <w:rPr>
              <w:sz w:val="28"/>
              <w:szCs w:val="28"/>
              <w:lang w:val="uk-UA"/>
            </w:rPr>
          </w:rPrChange>
        </w:rPr>
        <w:t xml:space="preserve">,          </w:t>
      </w:r>
      <w:r w:rsidR="00F54DED" w:rsidRPr="00891248">
        <w:rPr>
          <w:sz w:val="28"/>
          <w:szCs w:val="28"/>
          <w:lang w:val="uk-UA"/>
          <w:rPrChange w:id="3720" w:author="ASD" w:date="2016-06-09T16:59:00Z">
            <w:rPr>
              <w:sz w:val="28"/>
              <w:szCs w:val="28"/>
              <w:lang w:val="uk-UA"/>
            </w:rPr>
          </w:rPrChange>
        </w:rPr>
        <w:t xml:space="preserve">  </w:t>
      </w:r>
      <w:r w:rsidR="00127C53" w:rsidRPr="00891248">
        <w:rPr>
          <w:sz w:val="28"/>
          <w:szCs w:val="28"/>
          <w:lang w:val="uk-UA"/>
          <w:rPrChange w:id="3721" w:author="ASD" w:date="2016-06-09T16:59:00Z">
            <w:rPr>
              <w:sz w:val="28"/>
              <w:szCs w:val="28"/>
              <w:lang w:val="uk-UA"/>
            </w:rPr>
          </w:rPrChange>
        </w:rPr>
        <w:t xml:space="preserve">                  (3.25)</w:t>
      </w:r>
    </w:p>
    <w:p w:rsidR="00127C53" w:rsidRPr="00891248" w:rsidRDefault="00F54DED" w:rsidP="00891248">
      <w:pPr>
        <w:spacing w:line="360" w:lineRule="auto"/>
        <w:ind w:firstLine="2430"/>
        <w:jc w:val="left"/>
        <w:rPr>
          <w:sz w:val="28"/>
          <w:szCs w:val="28"/>
          <w:lang w:val="uk-UA"/>
          <w:rPrChange w:id="3722" w:author="ASD" w:date="2016-06-09T16:59:00Z">
            <w:rPr>
              <w:sz w:val="28"/>
              <w:szCs w:val="28"/>
              <w:lang w:val="uk-UA"/>
            </w:rPr>
          </w:rPrChange>
        </w:rPr>
      </w:pPr>
      <w:r w:rsidRPr="00891248">
        <w:rPr>
          <w:sz w:val="28"/>
          <w:szCs w:val="28"/>
          <w:lang w:val="uk-UA"/>
          <w:rPrChange w:id="3723" w:author="ASD" w:date="2016-06-09T16:59:00Z">
            <w:rPr>
              <w:sz w:val="28"/>
              <w:szCs w:val="28"/>
              <w:lang w:val="uk-UA"/>
            </w:rPr>
          </w:rPrChange>
        </w:rPr>
        <w:t>де</w:t>
      </w:r>
      <w:r w:rsidRPr="00891248">
        <w:rPr>
          <w:sz w:val="28"/>
          <w:szCs w:val="28"/>
          <w:lang w:val="uk-UA"/>
          <w:rPrChange w:id="3724" w:author="ASD" w:date="2016-06-09T16:59:00Z">
            <w:rPr>
              <w:sz w:val="28"/>
              <w:szCs w:val="28"/>
              <w:lang w:val="uk-UA"/>
            </w:rPr>
          </w:rPrChange>
        </w:rPr>
        <w:tab/>
      </w:r>
      <w:r w:rsidRPr="00891248">
        <w:rPr>
          <w:sz w:val="28"/>
          <w:szCs w:val="28"/>
          <w:lang w:val="uk-UA"/>
          <w:rPrChange w:id="3725" w:author="ASD" w:date="2016-06-09T16:59:00Z">
            <w:rPr>
              <w:sz w:val="28"/>
              <w:szCs w:val="28"/>
              <w:lang w:val="uk-UA"/>
            </w:rPr>
          </w:rPrChange>
        </w:rPr>
        <w:tab/>
        <w:t>М - число папоротей, які використовуються.</w:t>
      </w:r>
    </w:p>
    <w:p w:rsidR="00127C53" w:rsidRPr="00891248" w:rsidRDefault="009A3C79" w:rsidP="00891248">
      <w:pPr>
        <w:pStyle w:val="3"/>
        <w:numPr>
          <w:ilvl w:val="0"/>
          <w:numId w:val="51"/>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3726" w:author="ASD" w:date="2016-06-09T16:59:00Z">
            <w:rPr>
              <w:szCs w:val="28"/>
              <w:lang w:val="uk-UA" w:eastAsia="ru-RU"/>
            </w:rPr>
          </w:rPrChange>
        </w:rPr>
      </w:pPr>
      <w:bookmarkStart w:id="3727" w:name="_Toc453262662"/>
      <w:r w:rsidRPr="00891248">
        <w:rPr>
          <w:szCs w:val="28"/>
          <w:lang w:val="uk-UA" w:eastAsia="ru-RU"/>
          <w:rPrChange w:id="3728" w:author="ASD" w:date="2016-06-09T16:59:00Z">
            <w:rPr>
              <w:szCs w:val="28"/>
              <w:lang w:val="uk-UA" w:eastAsia="ru-RU"/>
            </w:rPr>
          </w:rPrChange>
        </w:rPr>
        <w:t>Узгодження шаблонів</w:t>
      </w:r>
      <w:bookmarkEnd w:id="3727"/>
    </w:p>
    <w:p w:rsidR="00127C53" w:rsidRPr="00891248" w:rsidRDefault="00127C53" w:rsidP="00891248">
      <w:pPr>
        <w:spacing w:line="360" w:lineRule="auto"/>
        <w:ind w:firstLine="630"/>
        <w:rPr>
          <w:sz w:val="28"/>
          <w:szCs w:val="28"/>
          <w:lang w:val="uk-UA"/>
          <w:rPrChange w:id="3729" w:author="ASD" w:date="2016-06-09T16:59:00Z">
            <w:rPr>
              <w:sz w:val="28"/>
              <w:szCs w:val="28"/>
              <w:lang w:val="uk-UA"/>
            </w:rPr>
          </w:rPrChange>
        </w:rPr>
      </w:pPr>
      <w:r w:rsidRPr="00891248">
        <w:rPr>
          <w:sz w:val="28"/>
          <w:szCs w:val="28"/>
          <w:lang w:val="uk-UA"/>
          <w:rPrChange w:id="3730" w:author="ASD" w:date="2016-06-09T16:59:00Z">
            <w:rPr>
              <w:sz w:val="28"/>
              <w:szCs w:val="28"/>
              <w:lang w:val="uk-UA"/>
            </w:rPr>
          </w:rPrChange>
        </w:rPr>
        <w:t>На четверт</w:t>
      </w:r>
      <w:r w:rsidR="002E1847" w:rsidRPr="00891248">
        <w:rPr>
          <w:sz w:val="28"/>
          <w:szCs w:val="28"/>
          <w:lang w:val="uk-UA"/>
          <w:rPrChange w:id="3731" w:author="ASD" w:date="2016-06-09T16:59:00Z">
            <w:rPr>
              <w:sz w:val="28"/>
              <w:szCs w:val="28"/>
              <w:lang w:val="uk-UA"/>
            </w:rPr>
          </w:rPrChange>
        </w:rPr>
        <w:t>ому</w:t>
      </w:r>
      <w:r w:rsidRPr="00891248">
        <w:rPr>
          <w:sz w:val="28"/>
          <w:szCs w:val="28"/>
          <w:lang w:val="uk-UA"/>
          <w:rPrChange w:id="3732" w:author="ASD" w:date="2016-06-09T16:59:00Z">
            <w:rPr>
              <w:sz w:val="28"/>
              <w:szCs w:val="28"/>
              <w:lang w:val="uk-UA"/>
            </w:rPr>
          </w:rPrChange>
        </w:rPr>
        <w:t xml:space="preserve"> </w:t>
      </w:r>
      <w:r w:rsidR="002E1847" w:rsidRPr="00891248">
        <w:rPr>
          <w:sz w:val="28"/>
          <w:szCs w:val="28"/>
          <w:lang w:val="uk-UA"/>
          <w:rPrChange w:id="3733" w:author="ASD" w:date="2016-06-09T16:59:00Z">
            <w:rPr>
              <w:sz w:val="28"/>
              <w:szCs w:val="28"/>
              <w:lang w:val="uk-UA"/>
            </w:rPr>
          </w:rPrChange>
        </w:rPr>
        <w:t>етапі</w:t>
      </w:r>
      <w:r w:rsidRPr="00891248">
        <w:rPr>
          <w:sz w:val="28"/>
          <w:szCs w:val="28"/>
          <w:lang w:val="uk-UA"/>
          <w:rPrChange w:id="3734" w:author="ASD" w:date="2016-06-09T16:59:00Z">
            <w:rPr>
              <w:sz w:val="28"/>
              <w:szCs w:val="28"/>
              <w:lang w:val="uk-UA"/>
            </w:rPr>
          </w:rPrChange>
        </w:rPr>
        <w:t xml:space="preserve"> каскаду детектора ми використовуємо метод, </w:t>
      </w:r>
      <w:r w:rsidR="002E1847" w:rsidRPr="00891248">
        <w:rPr>
          <w:sz w:val="28"/>
          <w:szCs w:val="28"/>
          <w:lang w:val="uk-UA"/>
          <w:rPrChange w:id="3735" w:author="ASD" w:date="2016-06-09T16:59:00Z">
            <w:rPr>
              <w:sz w:val="28"/>
              <w:szCs w:val="28"/>
              <w:lang w:val="uk-UA"/>
            </w:rPr>
          </w:rPrChange>
        </w:rPr>
        <w:t>узгодження</w:t>
      </w:r>
      <w:r w:rsidRPr="00891248">
        <w:rPr>
          <w:sz w:val="28"/>
          <w:szCs w:val="28"/>
          <w:lang w:val="uk-UA"/>
          <w:rPrChange w:id="3736" w:author="ASD" w:date="2016-06-09T16:59:00Z">
            <w:rPr>
              <w:sz w:val="28"/>
              <w:szCs w:val="28"/>
              <w:lang w:val="uk-UA"/>
            </w:rPr>
          </w:rPrChange>
        </w:rPr>
        <w:t xml:space="preserve"> шаблон</w:t>
      </w:r>
      <w:r w:rsidR="002E1847" w:rsidRPr="00891248">
        <w:rPr>
          <w:sz w:val="28"/>
          <w:szCs w:val="28"/>
          <w:lang w:val="uk-UA"/>
          <w:rPrChange w:id="3737" w:author="ASD" w:date="2016-06-09T16:59:00Z">
            <w:rPr>
              <w:sz w:val="28"/>
              <w:szCs w:val="28"/>
              <w:lang w:val="uk-UA"/>
            </w:rPr>
          </w:rPrChange>
        </w:rPr>
        <w:t>ів. Ц</w:t>
      </w:r>
      <w:r w:rsidRPr="00891248">
        <w:rPr>
          <w:sz w:val="28"/>
          <w:szCs w:val="28"/>
          <w:lang w:val="uk-UA"/>
          <w:rPrChange w:id="3738" w:author="ASD" w:date="2016-06-09T16:59:00Z">
            <w:rPr>
              <w:sz w:val="28"/>
              <w:szCs w:val="28"/>
              <w:lang w:val="uk-UA"/>
            </w:rPr>
          </w:rPrChange>
        </w:rPr>
        <w:t xml:space="preserve">ей етап </w:t>
      </w:r>
      <w:r w:rsidR="002E1847" w:rsidRPr="00891248">
        <w:rPr>
          <w:sz w:val="28"/>
          <w:szCs w:val="28"/>
          <w:lang w:val="uk-UA"/>
          <w:rPrChange w:id="3739" w:author="ASD" w:date="2016-06-09T16:59:00Z">
            <w:rPr>
              <w:sz w:val="28"/>
              <w:szCs w:val="28"/>
              <w:lang w:val="uk-UA"/>
            </w:rPr>
          </w:rPrChange>
        </w:rPr>
        <w:t>має</w:t>
      </w:r>
      <w:r w:rsidRPr="00891248">
        <w:rPr>
          <w:sz w:val="28"/>
          <w:szCs w:val="28"/>
          <w:lang w:val="uk-UA"/>
          <w:rPrChange w:id="3740" w:author="ASD" w:date="2016-06-09T16:59:00Z">
            <w:rPr>
              <w:sz w:val="28"/>
              <w:szCs w:val="28"/>
              <w:lang w:val="uk-UA"/>
            </w:rPr>
          </w:rPrChange>
        </w:rPr>
        <w:t xml:space="preserve"> більш обмежувальний характер, ніж ансамбль методу класифікації, описаної в попередньому розділі, так як виконується </w:t>
      </w:r>
      <w:r w:rsidR="002E1847" w:rsidRPr="00891248">
        <w:rPr>
          <w:sz w:val="28"/>
          <w:szCs w:val="28"/>
          <w:lang w:val="uk-UA"/>
          <w:rPrChange w:id="3741" w:author="ASD" w:date="2016-06-09T16:59:00Z">
            <w:rPr>
              <w:sz w:val="28"/>
              <w:szCs w:val="28"/>
              <w:lang w:val="uk-UA"/>
            </w:rPr>
          </w:rPrChange>
        </w:rPr>
        <w:t>порівняння пікселя</w:t>
      </w:r>
      <w:r w:rsidRPr="00891248">
        <w:rPr>
          <w:sz w:val="28"/>
          <w:szCs w:val="28"/>
          <w:lang w:val="uk-UA"/>
          <w:rPrChange w:id="3742" w:author="ASD" w:date="2016-06-09T16:59:00Z">
            <w:rPr>
              <w:sz w:val="28"/>
              <w:szCs w:val="28"/>
              <w:lang w:val="uk-UA"/>
            </w:rPr>
          </w:rPrChange>
        </w:rPr>
        <w:t xml:space="preserve"> за пікселем. Ми змінити розмір всіх </w:t>
      </w:r>
      <w:r w:rsidR="00E27F1E" w:rsidRPr="00891248">
        <w:rPr>
          <w:sz w:val="28"/>
          <w:szCs w:val="28"/>
          <w:lang w:val="uk-UA"/>
          <w:rPrChange w:id="3743" w:author="ASD" w:date="2016-06-09T16:59:00Z">
            <w:rPr>
              <w:sz w:val="28"/>
              <w:szCs w:val="28"/>
              <w:lang w:val="uk-UA"/>
            </w:rPr>
          </w:rPrChange>
        </w:rPr>
        <w:t>під</w:t>
      </w:r>
      <w:r w:rsidR="00CB68DC" w:rsidRPr="00891248">
        <w:rPr>
          <w:sz w:val="28"/>
          <w:szCs w:val="28"/>
          <w:lang w:val="uk-UA"/>
        </w:rPr>
        <w:t xml:space="preserve"> </w:t>
      </w:r>
      <w:r w:rsidR="00E27F1E" w:rsidRPr="00891248">
        <w:rPr>
          <w:sz w:val="28"/>
          <w:szCs w:val="28"/>
          <w:lang w:val="uk-UA"/>
          <w:rPrChange w:id="3744" w:author="ASD" w:date="2016-06-09T16:59:00Z">
            <w:rPr>
              <w:sz w:val="28"/>
              <w:szCs w:val="28"/>
              <w:lang w:val="uk-UA"/>
            </w:rPr>
          </w:rPrChange>
        </w:rPr>
        <w:t>вікон</w:t>
      </w:r>
      <w:r w:rsidRPr="00891248">
        <w:rPr>
          <w:sz w:val="28"/>
          <w:szCs w:val="28"/>
          <w:lang w:val="uk-UA"/>
          <w:rPrChange w:id="3745" w:author="ASD" w:date="2016-06-09T16:59:00Z">
            <w:rPr>
              <w:sz w:val="28"/>
              <w:szCs w:val="28"/>
              <w:lang w:val="uk-UA"/>
            </w:rPr>
          </w:rPrChange>
        </w:rPr>
        <w:t xml:space="preserve"> до 15 × 15 пікселів. Для порівняння двох </w:t>
      </w:r>
      <w:r w:rsidR="00E27F1E" w:rsidRPr="00891248">
        <w:rPr>
          <w:sz w:val="28"/>
          <w:szCs w:val="28"/>
          <w:lang w:val="uk-UA"/>
          <w:rPrChange w:id="3746" w:author="ASD" w:date="2016-06-09T16:59:00Z">
            <w:rPr>
              <w:sz w:val="28"/>
              <w:szCs w:val="28"/>
              <w:lang w:val="uk-UA"/>
            </w:rPr>
          </w:rPrChange>
        </w:rPr>
        <w:t>під</w:t>
      </w:r>
      <w:r w:rsidR="00CB68DC" w:rsidRPr="00891248">
        <w:rPr>
          <w:sz w:val="28"/>
          <w:szCs w:val="28"/>
          <w:lang w:val="uk-UA"/>
        </w:rPr>
        <w:t xml:space="preserve"> </w:t>
      </w:r>
      <w:r w:rsidR="00E27F1E" w:rsidRPr="00891248">
        <w:rPr>
          <w:sz w:val="28"/>
          <w:szCs w:val="28"/>
          <w:lang w:val="uk-UA"/>
          <w:rPrChange w:id="3747" w:author="ASD" w:date="2016-06-09T16:59:00Z">
            <w:rPr>
              <w:sz w:val="28"/>
              <w:szCs w:val="28"/>
              <w:lang w:val="uk-UA"/>
            </w:rPr>
          </w:rPrChange>
        </w:rPr>
        <w:t>вікон</w:t>
      </w:r>
      <w:r w:rsidRPr="00891248">
        <w:rPr>
          <w:sz w:val="28"/>
          <w:szCs w:val="28"/>
          <w:lang w:val="uk-UA"/>
          <w:rPrChange w:id="3748" w:author="ASD" w:date="2016-06-09T16:59:00Z">
            <w:rPr>
              <w:sz w:val="28"/>
              <w:szCs w:val="28"/>
              <w:lang w:val="uk-UA"/>
            </w:rPr>
          </w:rPrChange>
        </w:rPr>
        <w:t xml:space="preserve"> </w:t>
      </w:r>
      <m:oMath>
        <m:sSub>
          <m:sSubPr>
            <m:ctrlPr>
              <w:rPr>
                <w:rFonts w:ascii="Cambria Math" w:hAnsi="Cambria Math"/>
                <w:i/>
                <w:sz w:val="28"/>
                <w:szCs w:val="28"/>
                <w:lang w:val="uk-UA"/>
                <w:rPrChange w:id="3749" w:author="ASD" w:date="2016-06-09T16:59:00Z">
                  <w:rPr>
                    <w:rFonts w:ascii="Cambria Math" w:hAnsi="Cambria Math"/>
                    <w:i/>
                    <w:sz w:val="28"/>
                    <w:szCs w:val="28"/>
                    <w:lang w:val="uk-UA"/>
                  </w:rPr>
                </w:rPrChange>
              </w:rPr>
            </m:ctrlPr>
          </m:sSubPr>
          <m:e>
            <m:r>
              <w:rPr>
                <w:rFonts w:ascii="Cambria Math" w:hAnsi="Cambria Math"/>
                <w:sz w:val="28"/>
                <w:szCs w:val="28"/>
                <w:lang w:val="uk-UA"/>
                <w:rPrChange w:id="3750" w:author="ASD" w:date="2016-06-09T16:59:00Z">
                  <w:rPr>
                    <w:rFonts w:ascii="Cambria Math" w:hAnsi="Cambria Math"/>
                    <w:sz w:val="28"/>
                    <w:szCs w:val="28"/>
                    <w:lang w:val="uk-UA"/>
                  </w:rPr>
                </w:rPrChange>
              </w:rPr>
              <m:t>P</m:t>
            </m:r>
          </m:e>
          <m:sub>
            <m:r>
              <w:rPr>
                <w:rFonts w:ascii="Cambria Math" w:hAnsi="Cambria Math"/>
                <w:sz w:val="28"/>
                <w:szCs w:val="28"/>
                <w:lang w:val="uk-UA"/>
                <w:rPrChange w:id="3751" w:author="ASD" w:date="2016-06-09T16:59:00Z">
                  <w:rPr>
                    <w:rFonts w:ascii="Cambria Math" w:hAnsi="Cambria Math"/>
                    <w:sz w:val="28"/>
                    <w:szCs w:val="28"/>
                    <w:lang w:val="uk-UA"/>
                  </w:rPr>
                </w:rPrChange>
              </w:rPr>
              <m:t>1</m:t>
            </m:r>
          </m:sub>
        </m:sSub>
        <m:r>
          <w:rPr>
            <w:rFonts w:ascii="Cambria Math" w:hAnsi="Cambria Math"/>
            <w:sz w:val="28"/>
            <w:szCs w:val="28"/>
            <w:lang w:val="uk-UA"/>
            <w:rPrChange w:id="3752" w:author="ASD" w:date="2016-06-09T16:59:00Z">
              <w:rPr>
                <w:rFonts w:ascii="Cambria Math" w:hAnsi="Cambria Math"/>
                <w:sz w:val="28"/>
                <w:szCs w:val="28"/>
                <w:lang w:val="uk-UA"/>
              </w:rPr>
            </w:rPrChange>
          </w:rPr>
          <m:t xml:space="preserve"> і </m:t>
        </m:r>
        <m:sSub>
          <m:sSubPr>
            <m:ctrlPr>
              <w:rPr>
                <w:rFonts w:ascii="Cambria Math" w:hAnsi="Cambria Math"/>
                <w:i/>
                <w:sz w:val="28"/>
                <w:szCs w:val="28"/>
                <w:lang w:val="uk-UA"/>
                <w:rPrChange w:id="3753" w:author="ASD" w:date="2016-06-09T16:59:00Z">
                  <w:rPr>
                    <w:rFonts w:ascii="Cambria Math" w:hAnsi="Cambria Math"/>
                    <w:i/>
                    <w:sz w:val="28"/>
                    <w:szCs w:val="28"/>
                    <w:lang w:val="uk-UA"/>
                  </w:rPr>
                </w:rPrChange>
              </w:rPr>
            </m:ctrlPr>
          </m:sSubPr>
          <m:e>
            <m:r>
              <w:rPr>
                <w:rFonts w:ascii="Cambria Math" w:hAnsi="Cambria Math"/>
                <w:sz w:val="28"/>
                <w:szCs w:val="28"/>
                <w:lang w:val="uk-UA"/>
                <w:rPrChange w:id="3754" w:author="ASD" w:date="2016-06-09T16:59:00Z">
                  <w:rPr>
                    <w:rFonts w:ascii="Cambria Math" w:hAnsi="Cambria Math"/>
                    <w:sz w:val="28"/>
                    <w:szCs w:val="28"/>
                    <w:lang w:val="uk-UA"/>
                  </w:rPr>
                </w:rPrChange>
              </w:rPr>
              <m:t>P</m:t>
            </m:r>
          </m:e>
          <m:sub>
            <m:r>
              <w:rPr>
                <w:rFonts w:ascii="Cambria Math" w:hAnsi="Cambria Math"/>
                <w:sz w:val="28"/>
                <w:szCs w:val="28"/>
                <w:lang w:val="uk-UA"/>
                <w:rPrChange w:id="3755" w:author="ASD" w:date="2016-06-09T16:59:00Z">
                  <w:rPr>
                    <w:rFonts w:ascii="Cambria Math" w:hAnsi="Cambria Math"/>
                    <w:sz w:val="28"/>
                    <w:szCs w:val="28"/>
                    <w:lang w:val="uk-UA"/>
                  </w:rPr>
                </w:rPrChange>
              </w:rPr>
              <m:t>2</m:t>
            </m:r>
          </m:sub>
        </m:sSub>
      </m:oMath>
      <w:r w:rsidR="00E27F1E" w:rsidRPr="00891248">
        <w:rPr>
          <w:sz w:val="28"/>
          <w:szCs w:val="28"/>
          <w:lang w:val="uk-UA"/>
          <w:rPrChange w:id="3756" w:author="ASD" w:date="2016-06-09T16:59:00Z">
            <w:rPr>
              <w:sz w:val="28"/>
              <w:szCs w:val="28"/>
              <w:lang w:val="uk-UA"/>
            </w:rPr>
          </w:rPrChange>
        </w:rPr>
        <w:t>, ми використовуємо н</w:t>
      </w:r>
      <w:r w:rsidRPr="00891248">
        <w:rPr>
          <w:sz w:val="28"/>
          <w:szCs w:val="28"/>
          <w:lang w:val="uk-UA"/>
          <w:rPrChange w:id="3757" w:author="ASD" w:date="2016-06-09T16:59:00Z">
            <w:rPr>
              <w:sz w:val="28"/>
              <w:szCs w:val="28"/>
              <w:lang w:val="uk-UA"/>
            </w:rPr>
          </w:rPrChange>
        </w:rPr>
        <w:t>ормалізован</w:t>
      </w:r>
      <w:r w:rsidR="00E27F1E" w:rsidRPr="00891248">
        <w:rPr>
          <w:sz w:val="28"/>
          <w:szCs w:val="28"/>
          <w:lang w:val="uk-UA"/>
          <w:rPrChange w:id="3758" w:author="ASD" w:date="2016-06-09T16:59:00Z">
            <w:rPr>
              <w:sz w:val="28"/>
              <w:szCs w:val="28"/>
              <w:lang w:val="uk-UA"/>
            </w:rPr>
          </w:rPrChange>
        </w:rPr>
        <w:t>ий</w:t>
      </w:r>
      <w:r w:rsidRPr="00891248">
        <w:rPr>
          <w:sz w:val="28"/>
          <w:szCs w:val="28"/>
          <w:lang w:val="uk-UA"/>
          <w:rPrChange w:id="3759" w:author="ASD" w:date="2016-06-09T16:59:00Z">
            <w:rPr>
              <w:sz w:val="28"/>
              <w:szCs w:val="28"/>
              <w:lang w:val="uk-UA"/>
            </w:rPr>
          </w:rPrChange>
        </w:rPr>
        <w:t xml:space="preserve"> </w:t>
      </w:r>
      <w:r w:rsidR="00E27F1E" w:rsidRPr="00891248">
        <w:rPr>
          <w:sz w:val="28"/>
          <w:szCs w:val="28"/>
          <w:lang w:val="uk-UA"/>
          <w:rPrChange w:id="3760" w:author="ASD" w:date="2016-06-09T16:59:00Z">
            <w:rPr>
              <w:sz w:val="28"/>
              <w:szCs w:val="28"/>
              <w:lang w:val="uk-UA"/>
            </w:rPr>
          </w:rPrChange>
        </w:rPr>
        <w:t>к</w:t>
      </w:r>
      <w:r w:rsidRPr="00891248">
        <w:rPr>
          <w:sz w:val="28"/>
          <w:szCs w:val="28"/>
          <w:lang w:val="uk-UA"/>
          <w:rPrChange w:id="3761" w:author="ASD" w:date="2016-06-09T16:59:00Z">
            <w:rPr>
              <w:sz w:val="28"/>
              <w:szCs w:val="28"/>
              <w:lang w:val="uk-UA"/>
            </w:rPr>
          </w:rPrChange>
        </w:rPr>
        <w:t>оефіцієнт кореляції (НКК)</w:t>
      </w:r>
    </w:p>
    <w:p w:rsidR="00127C53" w:rsidRPr="00891248" w:rsidRDefault="00127C53" w:rsidP="00891248">
      <w:pPr>
        <w:spacing w:line="360" w:lineRule="auto"/>
        <w:jc w:val="right"/>
        <w:rPr>
          <w:sz w:val="28"/>
          <w:szCs w:val="28"/>
          <w:lang w:val="uk-UA"/>
          <w:rPrChange w:id="3762" w:author="ASD" w:date="2016-06-09T16:59:00Z">
            <w:rPr>
              <w:sz w:val="28"/>
              <w:szCs w:val="28"/>
              <w:lang w:val="uk-UA"/>
            </w:rPr>
          </w:rPrChange>
        </w:rPr>
      </w:pPr>
      <m:oMath>
        <m:r>
          <w:rPr>
            <w:rFonts w:ascii="Cambria Math" w:hAnsi="Cambria Math"/>
            <w:sz w:val="28"/>
            <w:szCs w:val="28"/>
            <w:lang w:val="uk-UA"/>
            <w:rPrChange w:id="3763" w:author="ASD" w:date="2016-06-09T16:59:00Z">
              <w:rPr>
                <w:rFonts w:ascii="Cambria Math" w:hAnsi="Cambria Math"/>
                <w:sz w:val="28"/>
                <w:szCs w:val="28"/>
                <w:lang w:val="uk-UA"/>
              </w:rPr>
            </w:rPrChange>
          </w:rPr>
          <m:t>ncc</m:t>
        </m:r>
        <m:d>
          <m:dPr>
            <m:ctrlPr>
              <w:rPr>
                <w:rFonts w:ascii="Cambria Math" w:hAnsi="Cambria Math"/>
                <w:i/>
                <w:sz w:val="28"/>
                <w:szCs w:val="28"/>
                <w:lang w:val="uk-UA"/>
                <w:rPrChange w:id="3764"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765" w:author="ASD" w:date="2016-06-09T16:59:00Z">
                      <w:rPr>
                        <w:rFonts w:ascii="Cambria Math" w:hAnsi="Cambria Math"/>
                        <w:i/>
                        <w:sz w:val="28"/>
                        <w:szCs w:val="28"/>
                        <w:lang w:val="uk-UA"/>
                      </w:rPr>
                    </w:rPrChange>
                  </w:rPr>
                </m:ctrlPr>
              </m:sSubPr>
              <m:e>
                <m:r>
                  <w:rPr>
                    <w:rFonts w:ascii="Cambria Math" w:hAnsi="Cambria Math"/>
                    <w:sz w:val="28"/>
                    <w:szCs w:val="28"/>
                    <w:lang w:val="uk-UA"/>
                    <w:rPrChange w:id="3766" w:author="ASD" w:date="2016-06-09T16:59:00Z">
                      <w:rPr>
                        <w:rFonts w:ascii="Cambria Math" w:hAnsi="Cambria Math"/>
                        <w:sz w:val="28"/>
                        <w:szCs w:val="28"/>
                        <w:lang w:val="uk-UA"/>
                      </w:rPr>
                    </w:rPrChange>
                  </w:rPr>
                  <m:t>P</m:t>
                </m:r>
              </m:e>
              <m:sub>
                <m:r>
                  <w:rPr>
                    <w:rFonts w:ascii="Cambria Math" w:hAnsi="Cambria Math"/>
                    <w:sz w:val="28"/>
                    <w:szCs w:val="28"/>
                    <w:lang w:val="uk-UA"/>
                    <w:rPrChange w:id="3767" w:author="ASD" w:date="2016-06-09T16:59:00Z">
                      <w:rPr>
                        <w:rFonts w:ascii="Cambria Math" w:hAnsi="Cambria Math"/>
                        <w:sz w:val="28"/>
                        <w:szCs w:val="28"/>
                        <w:lang w:val="uk-UA"/>
                      </w:rPr>
                    </w:rPrChange>
                  </w:rPr>
                  <m:t>1</m:t>
                </m:r>
              </m:sub>
            </m:sSub>
            <m:r>
              <w:rPr>
                <w:rFonts w:ascii="Cambria Math" w:hAnsi="Cambria Math"/>
                <w:sz w:val="28"/>
                <w:szCs w:val="28"/>
                <w:lang w:val="uk-UA"/>
                <w:rPrChange w:id="3768"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3769" w:author="ASD" w:date="2016-06-09T16:59:00Z">
                      <w:rPr>
                        <w:rFonts w:ascii="Cambria Math" w:hAnsi="Cambria Math"/>
                        <w:i/>
                        <w:sz w:val="28"/>
                        <w:szCs w:val="28"/>
                        <w:lang w:val="uk-UA"/>
                      </w:rPr>
                    </w:rPrChange>
                  </w:rPr>
                </m:ctrlPr>
              </m:sSubPr>
              <m:e>
                <m:r>
                  <w:rPr>
                    <w:rFonts w:ascii="Cambria Math" w:hAnsi="Cambria Math"/>
                    <w:sz w:val="28"/>
                    <w:szCs w:val="28"/>
                    <w:lang w:val="uk-UA"/>
                    <w:rPrChange w:id="3770" w:author="ASD" w:date="2016-06-09T16:59:00Z">
                      <w:rPr>
                        <w:rFonts w:ascii="Cambria Math" w:hAnsi="Cambria Math"/>
                        <w:sz w:val="28"/>
                        <w:szCs w:val="28"/>
                        <w:lang w:val="uk-UA"/>
                      </w:rPr>
                    </w:rPrChange>
                  </w:rPr>
                  <m:t>P</m:t>
                </m:r>
              </m:e>
              <m:sub>
                <m:r>
                  <w:rPr>
                    <w:rFonts w:ascii="Cambria Math" w:hAnsi="Cambria Math"/>
                    <w:sz w:val="28"/>
                    <w:szCs w:val="28"/>
                    <w:lang w:val="uk-UA"/>
                    <w:rPrChange w:id="3771" w:author="ASD" w:date="2016-06-09T16:59:00Z">
                      <w:rPr>
                        <w:rFonts w:ascii="Cambria Math" w:hAnsi="Cambria Math"/>
                        <w:sz w:val="28"/>
                        <w:szCs w:val="28"/>
                        <w:lang w:val="uk-UA"/>
                      </w:rPr>
                    </w:rPrChange>
                  </w:rPr>
                  <m:t>2</m:t>
                </m:r>
              </m:sub>
            </m:sSub>
          </m:e>
        </m:d>
        <m:r>
          <w:rPr>
            <w:rFonts w:ascii="Cambria Math" w:hAnsi="Cambria Math"/>
            <w:sz w:val="28"/>
            <w:szCs w:val="28"/>
            <w:lang w:val="uk-UA"/>
            <w:rPrChange w:id="3772" w:author="ASD" w:date="2016-06-09T16:59:00Z">
              <w:rPr>
                <w:rFonts w:ascii="Cambria Math" w:hAnsi="Cambria Math"/>
                <w:sz w:val="28"/>
                <w:szCs w:val="28"/>
                <w:lang w:val="uk-UA"/>
              </w:rPr>
            </w:rPrChange>
          </w:rPr>
          <m:t>=</m:t>
        </m:r>
        <m:f>
          <m:fPr>
            <m:ctrlPr>
              <w:rPr>
                <w:rFonts w:ascii="Cambria Math" w:hAnsi="Cambria Math"/>
                <w:i/>
                <w:sz w:val="28"/>
                <w:szCs w:val="28"/>
                <w:lang w:val="uk-UA"/>
                <w:rPrChange w:id="3773" w:author="ASD" w:date="2016-06-09T16:59:00Z">
                  <w:rPr>
                    <w:rFonts w:ascii="Cambria Math" w:hAnsi="Cambria Math"/>
                    <w:i/>
                    <w:sz w:val="28"/>
                    <w:szCs w:val="28"/>
                    <w:lang w:val="uk-UA"/>
                  </w:rPr>
                </w:rPrChange>
              </w:rPr>
            </m:ctrlPr>
          </m:fPr>
          <m:num>
            <m:r>
              <w:rPr>
                <w:rFonts w:ascii="Cambria Math" w:hAnsi="Cambria Math"/>
                <w:sz w:val="28"/>
                <w:szCs w:val="28"/>
                <w:lang w:val="uk-UA"/>
                <w:rPrChange w:id="3774" w:author="ASD" w:date="2016-06-09T16:59:00Z">
                  <w:rPr>
                    <w:rFonts w:ascii="Cambria Math" w:hAnsi="Cambria Math"/>
                    <w:sz w:val="28"/>
                    <w:szCs w:val="28"/>
                    <w:lang w:val="uk-UA"/>
                  </w:rPr>
                </w:rPrChange>
              </w:rPr>
              <m:t>1</m:t>
            </m:r>
          </m:num>
          <m:den>
            <m:r>
              <w:rPr>
                <w:rFonts w:ascii="Cambria Math" w:hAnsi="Cambria Math"/>
                <w:sz w:val="28"/>
                <w:szCs w:val="28"/>
                <w:lang w:val="uk-UA"/>
                <w:rPrChange w:id="3775" w:author="ASD" w:date="2016-06-09T16:59:00Z">
                  <w:rPr>
                    <w:rFonts w:ascii="Cambria Math" w:hAnsi="Cambria Math"/>
                    <w:sz w:val="28"/>
                    <w:szCs w:val="28"/>
                    <w:lang w:val="uk-UA"/>
                  </w:rPr>
                </w:rPrChange>
              </w:rPr>
              <m:t>n-1</m:t>
            </m:r>
          </m:den>
        </m:f>
        <m:nary>
          <m:naryPr>
            <m:chr m:val="∑"/>
            <m:limLoc m:val="undOvr"/>
            <m:ctrlPr>
              <w:rPr>
                <w:rFonts w:ascii="Cambria Math" w:hAnsi="Cambria Math"/>
                <w:i/>
                <w:sz w:val="28"/>
                <w:szCs w:val="28"/>
                <w:lang w:val="uk-UA"/>
                <w:rPrChange w:id="3776" w:author="ASD" w:date="2016-06-09T16:59:00Z">
                  <w:rPr>
                    <w:rFonts w:ascii="Cambria Math" w:hAnsi="Cambria Math"/>
                    <w:i/>
                    <w:sz w:val="28"/>
                    <w:szCs w:val="28"/>
                    <w:lang w:val="uk-UA"/>
                  </w:rPr>
                </w:rPrChange>
              </w:rPr>
            </m:ctrlPr>
          </m:naryPr>
          <m:sub>
            <m:r>
              <w:rPr>
                <w:rFonts w:ascii="Cambria Math" w:hAnsi="Cambria Math"/>
                <w:sz w:val="28"/>
                <w:szCs w:val="28"/>
                <w:lang w:val="uk-UA"/>
                <w:rPrChange w:id="3777" w:author="ASD" w:date="2016-06-09T16:59:00Z">
                  <w:rPr>
                    <w:rFonts w:ascii="Cambria Math" w:hAnsi="Cambria Math"/>
                    <w:sz w:val="28"/>
                    <w:szCs w:val="28"/>
                    <w:lang w:val="uk-UA"/>
                  </w:rPr>
                </w:rPrChange>
              </w:rPr>
              <m:t>x=1</m:t>
            </m:r>
          </m:sub>
          <m:sup>
            <m:r>
              <w:rPr>
                <w:rFonts w:ascii="Cambria Math" w:hAnsi="Cambria Math"/>
                <w:sz w:val="28"/>
                <w:szCs w:val="28"/>
                <w:lang w:val="uk-UA"/>
                <w:rPrChange w:id="3778" w:author="ASD" w:date="2016-06-09T16:59:00Z">
                  <w:rPr>
                    <w:rFonts w:ascii="Cambria Math" w:hAnsi="Cambria Math"/>
                    <w:sz w:val="28"/>
                    <w:szCs w:val="28"/>
                    <w:lang w:val="uk-UA"/>
                  </w:rPr>
                </w:rPrChange>
              </w:rPr>
              <m:t>n</m:t>
            </m:r>
          </m:sup>
          <m:e>
            <m:f>
              <m:fPr>
                <m:ctrlPr>
                  <w:rPr>
                    <w:rFonts w:ascii="Cambria Math" w:hAnsi="Cambria Math"/>
                    <w:i/>
                    <w:sz w:val="28"/>
                    <w:szCs w:val="28"/>
                    <w:lang w:val="uk-UA"/>
                    <w:rPrChange w:id="3779" w:author="ASD" w:date="2016-06-09T16:59:00Z">
                      <w:rPr>
                        <w:rFonts w:ascii="Cambria Math" w:hAnsi="Cambria Math"/>
                        <w:i/>
                        <w:sz w:val="28"/>
                        <w:szCs w:val="28"/>
                        <w:lang w:val="uk-UA"/>
                      </w:rPr>
                    </w:rPrChange>
                  </w:rPr>
                </m:ctrlPr>
              </m:fPr>
              <m:num>
                <m:r>
                  <w:rPr>
                    <w:rFonts w:ascii="Cambria Math" w:hAnsi="Cambria Math"/>
                    <w:sz w:val="28"/>
                    <w:szCs w:val="28"/>
                    <w:lang w:val="uk-UA"/>
                    <w:rPrChange w:id="3780"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781" w:author="ASD" w:date="2016-06-09T16:59:00Z">
                          <w:rPr>
                            <w:rFonts w:ascii="Cambria Math" w:hAnsi="Cambria Math"/>
                            <w:i/>
                            <w:sz w:val="28"/>
                            <w:szCs w:val="28"/>
                            <w:lang w:val="uk-UA"/>
                          </w:rPr>
                        </w:rPrChange>
                      </w:rPr>
                    </m:ctrlPr>
                  </m:sSubPr>
                  <m:e>
                    <m:r>
                      <w:rPr>
                        <w:rFonts w:ascii="Cambria Math" w:hAnsi="Cambria Math"/>
                        <w:sz w:val="28"/>
                        <w:szCs w:val="28"/>
                        <w:lang w:val="uk-UA"/>
                        <w:rPrChange w:id="3782" w:author="ASD" w:date="2016-06-09T16:59:00Z">
                          <w:rPr>
                            <w:rFonts w:ascii="Cambria Math" w:hAnsi="Cambria Math"/>
                            <w:sz w:val="28"/>
                            <w:szCs w:val="28"/>
                            <w:lang w:val="uk-UA"/>
                          </w:rPr>
                        </w:rPrChange>
                      </w:rPr>
                      <m:t>P</m:t>
                    </m:r>
                  </m:e>
                  <m:sub>
                    <m:r>
                      <w:rPr>
                        <w:rFonts w:ascii="Cambria Math" w:hAnsi="Cambria Math"/>
                        <w:sz w:val="28"/>
                        <w:szCs w:val="28"/>
                        <w:lang w:val="uk-UA"/>
                        <w:rPrChange w:id="3783" w:author="ASD" w:date="2016-06-09T16:59:00Z">
                          <w:rPr>
                            <w:rFonts w:ascii="Cambria Math" w:hAnsi="Cambria Math"/>
                            <w:sz w:val="28"/>
                            <w:szCs w:val="28"/>
                            <w:lang w:val="uk-UA"/>
                          </w:rPr>
                        </w:rPrChange>
                      </w:rPr>
                      <m:t>1</m:t>
                    </m:r>
                  </m:sub>
                </m:sSub>
                <m:d>
                  <m:dPr>
                    <m:ctrlPr>
                      <w:rPr>
                        <w:rFonts w:ascii="Cambria Math" w:hAnsi="Cambria Math"/>
                        <w:i/>
                        <w:sz w:val="28"/>
                        <w:szCs w:val="28"/>
                        <w:lang w:val="uk-UA"/>
                        <w:rPrChange w:id="3784" w:author="ASD" w:date="2016-06-09T16:59:00Z">
                          <w:rPr>
                            <w:rFonts w:ascii="Cambria Math" w:hAnsi="Cambria Math"/>
                            <w:i/>
                            <w:sz w:val="28"/>
                            <w:szCs w:val="28"/>
                            <w:lang w:val="uk-UA"/>
                          </w:rPr>
                        </w:rPrChange>
                      </w:rPr>
                    </m:ctrlPr>
                  </m:dPr>
                  <m:e>
                    <m:r>
                      <w:rPr>
                        <w:rFonts w:ascii="Cambria Math" w:hAnsi="Cambria Math"/>
                        <w:sz w:val="28"/>
                        <w:szCs w:val="28"/>
                        <w:lang w:val="uk-UA"/>
                        <w:rPrChange w:id="3785" w:author="ASD" w:date="2016-06-09T16:59:00Z">
                          <w:rPr>
                            <w:rFonts w:ascii="Cambria Math" w:hAnsi="Cambria Math"/>
                            <w:sz w:val="28"/>
                            <w:szCs w:val="28"/>
                            <w:lang w:val="uk-UA"/>
                          </w:rPr>
                        </w:rPrChange>
                      </w:rPr>
                      <m:t>x</m:t>
                    </m:r>
                  </m:e>
                </m:d>
                <m:r>
                  <w:rPr>
                    <w:rFonts w:ascii="Cambria Math" w:hAnsi="Cambria Math"/>
                    <w:sz w:val="28"/>
                    <w:szCs w:val="28"/>
                    <w:lang w:val="uk-UA"/>
                    <w:rPrChange w:id="3786"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787" w:author="ASD" w:date="2016-06-09T16:59:00Z">
                          <w:rPr>
                            <w:rFonts w:ascii="Cambria Math" w:hAnsi="Cambria Math"/>
                            <w:i/>
                            <w:sz w:val="28"/>
                            <w:szCs w:val="28"/>
                            <w:lang w:val="uk-UA"/>
                          </w:rPr>
                        </w:rPrChange>
                      </w:rPr>
                    </m:ctrlPr>
                  </m:sSubPr>
                  <m:e>
                    <m:r>
                      <w:rPr>
                        <w:rFonts w:ascii="Cambria Math" w:hAnsi="Cambria Math"/>
                        <w:sz w:val="28"/>
                        <w:szCs w:val="28"/>
                        <w:lang w:val="uk-UA"/>
                        <w:rPrChange w:id="3788" w:author="ASD" w:date="2016-06-09T16:59:00Z">
                          <w:rPr>
                            <w:rFonts w:ascii="Cambria Math" w:hAnsi="Cambria Math"/>
                            <w:sz w:val="28"/>
                            <w:szCs w:val="28"/>
                            <w:lang w:val="uk-UA"/>
                          </w:rPr>
                        </w:rPrChange>
                      </w:rPr>
                      <m:t>μ</m:t>
                    </m:r>
                  </m:e>
                  <m:sub>
                    <m:r>
                      <w:rPr>
                        <w:rFonts w:ascii="Cambria Math" w:hAnsi="Cambria Math"/>
                        <w:sz w:val="28"/>
                        <w:szCs w:val="28"/>
                        <w:lang w:val="uk-UA"/>
                        <w:rPrChange w:id="3789" w:author="ASD" w:date="2016-06-09T16:59:00Z">
                          <w:rPr>
                            <w:rFonts w:ascii="Cambria Math" w:hAnsi="Cambria Math"/>
                            <w:sz w:val="28"/>
                            <w:szCs w:val="28"/>
                            <w:lang w:val="uk-UA"/>
                          </w:rPr>
                        </w:rPrChange>
                      </w:rPr>
                      <m:t>1</m:t>
                    </m:r>
                  </m:sub>
                </m:sSub>
                <m:r>
                  <w:rPr>
                    <w:rFonts w:ascii="Cambria Math" w:hAnsi="Cambria Math"/>
                    <w:sz w:val="28"/>
                    <w:szCs w:val="28"/>
                    <w:lang w:val="uk-UA"/>
                    <w:rPrChange w:id="3790"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791" w:author="ASD" w:date="2016-06-09T16:59:00Z">
                          <w:rPr>
                            <w:rFonts w:ascii="Cambria Math" w:hAnsi="Cambria Math"/>
                            <w:i/>
                            <w:sz w:val="28"/>
                            <w:szCs w:val="28"/>
                            <w:lang w:val="uk-UA"/>
                          </w:rPr>
                        </w:rPrChange>
                      </w:rPr>
                    </m:ctrlPr>
                  </m:sSubPr>
                  <m:e>
                    <m:r>
                      <w:rPr>
                        <w:rFonts w:ascii="Cambria Math" w:hAnsi="Cambria Math"/>
                        <w:sz w:val="28"/>
                        <w:szCs w:val="28"/>
                        <w:lang w:val="uk-UA"/>
                        <w:rPrChange w:id="3792" w:author="ASD" w:date="2016-06-09T16:59:00Z">
                          <w:rPr>
                            <w:rFonts w:ascii="Cambria Math" w:hAnsi="Cambria Math"/>
                            <w:sz w:val="28"/>
                            <w:szCs w:val="28"/>
                            <w:lang w:val="uk-UA"/>
                          </w:rPr>
                        </w:rPrChange>
                      </w:rPr>
                      <m:t>P</m:t>
                    </m:r>
                  </m:e>
                  <m:sub>
                    <m:r>
                      <w:rPr>
                        <w:rFonts w:ascii="Cambria Math" w:hAnsi="Cambria Math"/>
                        <w:sz w:val="28"/>
                        <w:szCs w:val="28"/>
                        <w:lang w:val="uk-UA"/>
                        <w:rPrChange w:id="3793" w:author="ASD" w:date="2016-06-09T16:59:00Z">
                          <w:rPr>
                            <w:rFonts w:ascii="Cambria Math" w:hAnsi="Cambria Math"/>
                            <w:sz w:val="28"/>
                            <w:szCs w:val="28"/>
                            <w:lang w:val="uk-UA"/>
                          </w:rPr>
                        </w:rPrChange>
                      </w:rPr>
                      <m:t>2</m:t>
                    </m:r>
                  </m:sub>
                </m:sSub>
                <m:d>
                  <m:dPr>
                    <m:ctrlPr>
                      <w:rPr>
                        <w:rFonts w:ascii="Cambria Math" w:hAnsi="Cambria Math"/>
                        <w:i/>
                        <w:sz w:val="28"/>
                        <w:szCs w:val="28"/>
                        <w:lang w:val="uk-UA"/>
                        <w:rPrChange w:id="3794" w:author="ASD" w:date="2016-06-09T16:59:00Z">
                          <w:rPr>
                            <w:rFonts w:ascii="Cambria Math" w:hAnsi="Cambria Math"/>
                            <w:i/>
                            <w:sz w:val="28"/>
                            <w:szCs w:val="28"/>
                            <w:lang w:val="uk-UA"/>
                          </w:rPr>
                        </w:rPrChange>
                      </w:rPr>
                    </m:ctrlPr>
                  </m:dPr>
                  <m:e>
                    <m:r>
                      <w:rPr>
                        <w:rFonts w:ascii="Cambria Math" w:hAnsi="Cambria Math"/>
                        <w:sz w:val="28"/>
                        <w:szCs w:val="28"/>
                        <w:lang w:val="uk-UA"/>
                        <w:rPrChange w:id="3795" w:author="ASD" w:date="2016-06-09T16:59:00Z">
                          <w:rPr>
                            <w:rFonts w:ascii="Cambria Math" w:hAnsi="Cambria Math"/>
                            <w:sz w:val="28"/>
                            <w:szCs w:val="28"/>
                            <w:lang w:val="uk-UA"/>
                          </w:rPr>
                        </w:rPrChange>
                      </w:rPr>
                      <m:t>x</m:t>
                    </m:r>
                  </m:e>
                </m:d>
                <m:r>
                  <w:rPr>
                    <w:rFonts w:ascii="Cambria Math" w:hAnsi="Cambria Math"/>
                    <w:sz w:val="28"/>
                    <w:szCs w:val="28"/>
                    <w:lang w:val="uk-UA"/>
                    <w:rPrChange w:id="3796"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797" w:author="ASD" w:date="2016-06-09T16:59:00Z">
                          <w:rPr>
                            <w:rFonts w:ascii="Cambria Math" w:hAnsi="Cambria Math"/>
                            <w:i/>
                            <w:sz w:val="28"/>
                            <w:szCs w:val="28"/>
                            <w:lang w:val="uk-UA"/>
                          </w:rPr>
                        </w:rPrChange>
                      </w:rPr>
                    </m:ctrlPr>
                  </m:sSubPr>
                  <m:e>
                    <m:r>
                      <w:rPr>
                        <w:rFonts w:ascii="Cambria Math" w:hAnsi="Cambria Math"/>
                        <w:sz w:val="28"/>
                        <w:szCs w:val="28"/>
                        <w:lang w:val="uk-UA"/>
                        <w:rPrChange w:id="3798" w:author="ASD" w:date="2016-06-09T16:59:00Z">
                          <w:rPr>
                            <w:rFonts w:ascii="Cambria Math" w:hAnsi="Cambria Math"/>
                            <w:sz w:val="28"/>
                            <w:szCs w:val="28"/>
                            <w:lang w:val="uk-UA"/>
                          </w:rPr>
                        </w:rPrChange>
                      </w:rPr>
                      <m:t>μ</m:t>
                    </m:r>
                  </m:e>
                  <m:sub>
                    <m:r>
                      <w:rPr>
                        <w:rFonts w:ascii="Cambria Math" w:hAnsi="Cambria Math"/>
                        <w:sz w:val="28"/>
                        <w:szCs w:val="28"/>
                        <w:lang w:val="uk-UA"/>
                        <w:rPrChange w:id="3799" w:author="ASD" w:date="2016-06-09T16:59:00Z">
                          <w:rPr>
                            <w:rFonts w:ascii="Cambria Math" w:hAnsi="Cambria Math"/>
                            <w:sz w:val="28"/>
                            <w:szCs w:val="28"/>
                            <w:lang w:val="uk-UA"/>
                          </w:rPr>
                        </w:rPrChange>
                      </w:rPr>
                      <m:t>2</m:t>
                    </m:r>
                  </m:sub>
                </m:sSub>
                <m:r>
                  <w:rPr>
                    <w:rFonts w:ascii="Cambria Math" w:hAnsi="Cambria Math"/>
                    <w:sz w:val="28"/>
                    <w:szCs w:val="28"/>
                    <w:lang w:val="uk-UA"/>
                    <w:rPrChange w:id="3800" w:author="ASD" w:date="2016-06-09T16:59:00Z">
                      <w:rPr>
                        <w:rFonts w:ascii="Cambria Math" w:hAnsi="Cambria Math"/>
                        <w:sz w:val="28"/>
                        <w:szCs w:val="28"/>
                        <w:lang w:val="uk-UA"/>
                      </w:rPr>
                    </w:rPrChange>
                  </w:rPr>
                  <m:t>)</m:t>
                </m:r>
              </m:num>
              <m:den>
                <m:sSub>
                  <m:sSubPr>
                    <m:ctrlPr>
                      <w:rPr>
                        <w:rFonts w:ascii="Cambria Math" w:hAnsi="Cambria Math"/>
                        <w:i/>
                        <w:sz w:val="28"/>
                        <w:szCs w:val="28"/>
                        <w:lang w:val="uk-UA"/>
                        <w:rPrChange w:id="3801" w:author="ASD" w:date="2016-06-09T16:59:00Z">
                          <w:rPr>
                            <w:rFonts w:ascii="Cambria Math" w:hAnsi="Cambria Math"/>
                            <w:i/>
                            <w:sz w:val="28"/>
                            <w:szCs w:val="28"/>
                            <w:lang w:val="uk-UA"/>
                          </w:rPr>
                        </w:rPrChange>
                      </w:rPr>
                    </m:ctrlPr>
                  </m:sSubPr>
                  <m:e>
                    <m:r>
                      <w:rPr>
                        <w:rFonts w:ascii="Cambria Math" w:hAnsi="Cambria Math"/>
                        <w:sz w:val="28"/>
                        <w:szCs w:val="28"/>
                        <w:lang w:val="uk-UA"/>
                        <w:rPrChange w:id="3802" w:author="ASD" w:date="2016-06-09T16:59:00Z">
                          <w:rPr>
                            <w:rFonts w:ascii="Cambria Math" w:hAnsi="Cambria Math"/>
                            <w:sz w:val="28"/>
                            <w:szCs w:val="28"/>
                            <w:lang w:val="uk-UA"/>
                          </w:rPr>
                        </w:rPrChange>
                      </w:rPr>
                      <m:t>σ</m:t>
                    </m:r>
                  </m:e>
                  <m:sub>
                    <m:r>
                      <w:rPr>
                        <w:rFonts w:ascii="Cambria Math" w:hAnsi="Cambria Math"/>
                        <w:sz w:val="28"/>
                        <w:szCs w:val="28"/>
                        <w:lang w:val="uk-UA"/>
                        <w:rPrChange w:id="3803" w:author="ASD" w:date="2016-06-09T16:59:00Z">
                          <w:rPr>
                            <w:rFonts w:ascii="Cambria Math" w:hAnsi="Cambria Math"/>
                            <w:sz w:val="28"/>
                            <w:szCs w:val="28"/>
                            <w:lang w:val="uk-UA"/>
                          </w:rPr>
                        </w:rPrChange>
                      </w:rPr>
                      <m:t>1</m:t>
                    </m:r>
                  </m:sub>
                </m:sSub>
                <m:sSub>
                  <m:sSubPr>
                    <m:ctrlPr>
                      <w:rPr>
                        <w:rFonts w:ascii="Cambria Math" w:hAnsi="Cambria Math"/>
                        <w:i/>
                        <w:sz w:val="28"/>
                        <w:szCs w:val="28"/>
                        <w:lang w:val="uk-UA"/>
                        <w:rPrChange w:id="3804" w:author="ASD" w:date="2016-06-09T16:59:00Z">
                          <w:rPr>
                            <w:rFonts w:ascii="Cambria Math" w:hAnsi="Cambria Math"/>
                            <w:i/>
                            <w:sz w:val="28"/>
                            <w:szCs w:val="28"/>
                            <w:lang w:val="uk-UA"/>
                          </w:rPr>
                        </w:rPrChange>
                      </w:rPr>
                    </m:ctrlPr>
                  </m:sSubPr>
                  <m:e>
                    <m:r>
                      <w:rPr>
                        <w:rFonts w:ascii="Cambria Math" w:hAnsi="Cambria Math"/>
                        <w:sz w:val="28"/>
                        <w:szCs w:val="28"/>
                        <w:lang w:val="uk-UA"/>
                        <w:rPrChange w:id="3805" w:author="ASD" w:date="2016-06-09T16:59:00Z">
                          <w:rPr>
                            <w:rFonts w:ascii="Cambria Math" w:hAnsi="Cambria Math"/>
                            <w:sz w:val="28"/>
                            <w:szCs w:val="28"/>
                            <w:lang w:val="uk-UA"/>
                          </w:rPr>
                        </w:rPrChange>
                      </w:rPr>
                      <m:t>σ</m:t>
                    </m:r>
                  </m:e>
                  <m:sub>
                    <m:r>
                      <w:rPr>
                        <w:rFonts w:ascii="Cambria Math" w:hAnsi="Cambria Math"/>
                        <w:sz w:val="28"/>
                        <w:szCs w:val="28"/>
                        <w:lang w:val="uk-UA"/>
                        <w:rPrChange w:id="3806" w:author="ASD" w:date="2016-06-09T16:59:00Z">
                          <w:rPr>
                            <w:rFonts w:ascii="Cambria Math" w:hAnsi="Cambria Math"/>
                            <w:sz w:val="28"/>
                            <w:szCs w:val="28"/>
                            <w:lang w:val="uk-UA"/>
                          </w:rPr>
                        </w:rPrChange>
                      </w:rPr>
                      <m:t>2</m:t>
                    </m:r>
                  </m:sub>
                </m:sSub>
              </m:den>
            </m:f>
          </m:e>
        </m:nary>
      </m:oMath>
      <w:r w:rsidRPr="00891248">
        <w:rPr>
          <w:sz w:val="28"/>
          <w:szCs w:val="28"/>
          <w:lang w:val="uk-UA"/>
          <w:rPrChange w:id="3807" w:author="ASD" w:date="2016-06-09T16:59:00Z">
            <w:rPr>
              <w:sz w:val="28"/>
              <w:szCs w:val="28"/>
              <w:lang w:val="uk-UA"/>
            </w:rPr>
          </w:rPrChange>
        </w:rPr>
        <w:t>,                 (3.26)</w:t>
      </w:r>
    </w:p>
    <w:p w:rsidR="00E27F1E" w:rsidRPr="00891248" w:rsidRDefault="00E27F1E" w:rsidP="00891248">
      <w:pPr>
        <w:spacing w:line="360" w:lineRule="auto"/>
        <w:ind w:firstLine="2250"/>
        <w:jc w:val="left"/>
        <w:rPr>
          <w:sz w:val="28"/>
          <w:szCs w:val="28"/>
          <w:lang w:val="uk-UA"/>
          <w:rPrChange w:id="3808" w:author="ASD" w:date="2016-06-09T16:59:00Z">
            <w:rPr>
              <w:sz w:val="28"/>
              <w:szCs w:val="28"/>
              <w:lang w:val="uk-UA"/>
            </w:rPr>
          </w:rPrChange>
        </w:rPr>
      </w:pPr>
      <w:r w:rsidRPr="00891248">
        <w:rPr>
          <w:sz w:val="28"/>
          <w:szCs w:val="28"/>
          <w:lang w:val="uk-UA"/>
          <w:rPrChange w:id="3809" w:author="ASD" w:date="2016-06-09T16:59:00Z">
            <w:rPr>
              <w:sz w:val="28"/>
              <w:szCs w:val="28"/>
              <w:lang w:val="uk-UA"/>
            </w:rPr>
          </w:rPrChange>
        </w:rPr>
        <w:t>де</w:t>
      </w:r>
      <w:r w:rsidRPr="00891248">
        <w:rPr>
          <w:sz w:val="28"/>
          <w:szCs w:val="28"/>
          <w:lang w:val="uk-UA"/>
          <w:rPrChange w:id="3810" w:author="ASD" w:date="2016-06-09T16:59:00Z">
            <w:rPr>
              <w:sz w:val="28"/>
              <w:szCs w:val="28"/>
              <w:lang w:val="uk-UA"/>
            </w:rPr>
          </w:rPrChange>
        </w:rPr>
        <w:tab/>
      </w:r>
      <m:oMath>
        <m:sSub>
          <m:sSubPr>
            <m:ctrlPr>
              <w:rPr>
                <w:rFonts w:ascii="Cambria Math" w:hAnsi="Cambria Math"/>
                <w:i/>
                <w:sz w:val="28"/>
                <w:szCs w:val="28"/>
                <w:lang w:val="uk-UA"/>
                <w:rPrChange w:id="3811" w:author="ASD" w:date="2016-06-09T16:59:00Z">
                  <w:rPr>
                    <w:rFonts w:ascii="Cambria Math" w:hAnsi="Cambria Math"/>
                    <w:i/>
                    <w:sz w:val="28"/>
                    <w:szCs w:val="28"/>
                    <w:lang w:val="uk-UA"/>
                  </w:rPr>
                </w:rPrChange>
              </w:rPr>
            </m:ctrlPr>
          </m:sSubPr>
          <m:e>
            <m:r>
              <w:rPr>
                <w:rFonts w:ascii="Cambria Math" w:hAnsi="Cambria Math"/>
                <w:sz w:val="28"/>
                <w:szCs w:val="28"/>
                <w:lang w:val="uk-UA"/>
                <w:rPrChange w:id="3812" w:author="ASD" w:date="2016-06-09T16:59:00Z">
                  <w:rPr>
                    <w:rFonts w:ascii="Cambria Math" w:hAnsi="Cambria Math"/>
                    <w:sz w:val="28"/>
                    <w:szCs w:val="28"/>
                    <w:lang w:val="uk-UA"/>
                  </w:rPr>
                </w:rPrChange>
              </w:rPr>
              <m:t>μ</m:t>
            </m:r>
          </m:e>
          <m:sub>
            <m:r>
              <w:rPr>
                <w:rFonts w:ascii="Cambria Math" w:hAnsi="Cambria Math"/>
                <w:sz w:val="28"/>
                <w:szCs w:val="28"/>
                <w:lang w:val="uk-UA"/>
                <w:rPrChange w:id="3813" w:author="ASD" w:date="2016-06-09T16:59:00Z">
                  <w:rPr>
                    <w:rFonts w:ascii="Cambria Math" w:hAnsi="Cambria Math"/>
                    <w:sz w:val="28"/>
                    <w:szCs w:val="28"/>
                    <w:lang w:val="uk-UA"/>
                  </w:rPr>
                </w:rPrChange>
              </w:rPr>
              <m:t>1</m:t>
            </m:r>
          </m:sub>
        </m:sSub>
      </m:oMath>
      <w:r w:rsidRPr="00891248">
        <w:rPr>
          <w:sz w:val="28"/>
          <w:szCs w:val="28"/>
          <w:lang w:val="uk-UA"/>
          <w:rPrChange w:id="3814" w:author="ASD" w:date="2016-06-09T16:59:00Z">
            <w:rPr>
              <w:sz w:val="28"/>
              <w:szCs w:val="28"/>
              <w:lang w:val="uk-UA"/>
            </w:rPr>
          </w:rPrChange>
        </w:rPr>
        <w:t xml:space="preserve">, </w:t>
      </w:r>
      <m:oMath>
        <m:sSub>
          <m:sSubPr>
            <m:ctrlPr>
              <w:rPr>
                <w:rFonts w:ascii="Cambria Math" w:hAnsi="Cambria Math"/>
                <w:i/>
                <w:sz w:val="28"/>
                <w:szCs w:val="28"/>
                <w:lang w:val="uk-UA"/>
                <w:rPrChange w:id="3815" w:author="ASD" w:date="2016-06-09T16:59:00Z">
                  <w:rPr>
                    <w:rFonts w:ascii="Cambria Math" w:hAnsi="Cambria Math"/>
                    <w:i/>
                    <w:sz w:val="28"/>
                    <w:szCs w:val="28"/>
                    <w:lang w:val="uk-UA"/>
                  </w:rPr>
                </w:rPrChange>
              </w:rPr>
            </m:ctrlPr>
          </m:sSubPr>
          <m:e>
            <m:r>
              <w:rPr>
                <w:rFonts w:ascii="Cambria Math" w:hAnsi="Cambria Math"/>
                <w:sz w:val="28"/>
                <w:szCs w:val="28"/>
                <w:lang w:val="uk-UA"/>
                <w:rPrChange w:id="3816" w:author="ASD" w:date="2016-06-09T16:59:00Z">
                  <w:rPr>
                    <w:rFonts w:ascii="Cambria Math" w:hAnsi="Cambria Math"/>
                    <w:sz w:val="28"/>
                    <w:szCs w:val="28"/>
                    <w:lang w:val="uk-UA"/>
                  </w:rPr>
                </w:rPrChange>
              </w:rPr>
              <m:t>μ</m:t>
            </m:r>
          </m:e>
          <m:sub>
            <m:r>
              <w:rPr>
                <w:rFonts w:ascii="Cambria Math" w:hAnsi="Cambria Math"/>
                <w:sz w:val="28"/>
                <w:szCs w:val="28"/>
                <w:lang w:val="uk-UA"/>
                <w:rPrChange w:id="3817" w:author="ASD" w:date="2016-06-09T16:59:00Z">
                  <w:rPr>
                    <w:rFonts w:ascii="Cambria Math" w:hAnsi="Cambria Math"/>
                    <w:sz w:val="28"/>
                    <w:szCs w:val="28"/>
                    <w:lang w:val="uk-UA"/>
                  </w:rPr>
                </w:rPrChange>
              </w:rPr>
              <m:t>2</m:t>
            </m:r>
          </m:sub>
        </m:sSub>
      </m:oMath>
      <w:r w:rsidRPr="00891248">
        <w:rPr>
          <w:sz w:val="28"/>
          <w:szCs w:val="28"/>
          <w:lang w:val="uk-UA"/>
          <w:rPrChange w:id="3818" w:author="ASD" w:date="2016-06-09T16:59:00Z">
            <w:rPr>
              <w:sz w:val="28"/>
              <w:szCs w:val="28"/>
              <w:lang w:val="uk-UA"/>
            </w:rPr>
          </w:rPrChange>
        </w:rPr>
        <w:t xml:space="preserve"> - </w:t>
      </w:r>
      <w:r w:rsidR="00E04AFB" w:rsidRPr="00891248">
        <w:rPr>
          <w:sz w:val="28"/>
          <w:szCs w:val="28"/>
          <w:lang w:val="uk-UA"/>
          <w:rPrChange w:id="3819" w:author="ASD" w:date="2016-06-09T16:59:00Z">
            <w:rPr>
              <w:sz w:val="28"/>
              <w:szCs w:val="28"/>
              <w:lang w:val="uk-UA"/>
            </w:rPr>
          </w:rPrChange>
        </w:rPr>
        <w:t xml:space="preserve">значення </w:t>
      </w:r>
      <m:oMath>
        <m:sSub>
          <m:sSubPr>
            <m:ctrlPr>
              <w:rPr>
                <w:rFonts w:ascii="Cambria Math" w:hAnsi="Cambria Math"/>
                <w:i/>
                <w:sz w:val="28"/>
                <w:szCs w:val="28"/>
                <w:lang w:val="uk-UA"/>
                <w:rPrChange w:id="3820" w:author="ASD" w:date="2016-06-09T16:59:00Z">
                  <w:rPr>
                    <w:rFonts w:ascii="Cambria Math" w:hAnsi="Cambria Math"/>
                    <w:i/>
                    <w:sz w:val="28"/>
                    <w:szCs w:val="28"/>
                    <w:lang w:val="uk-UA"/>
                  </w:rPr>
                </w:rPrChange>
              </w:rPr>
            </m:ctrlPr>
          </m:sSubPr>
          <m:e>
            <m:r>
              <w:rPr>
                <w:rFonts w:ascii="Cambria Math" w:hAnsi="Cambria Math"/>
                <w:sz w:val="28"/>
                <w:szCs w:val="28"/>
                <w:lang w:val="uk-UA"/>
                <w:rPrChange w:id="3821" w:author="ASD" w:date="2016-06-09T16:59:00Z">
                  <w:rPr>
                    <w:rFonts w:ascii="Cambria Math" w:hAnsi="Cambria Math"/>
                    <w:sz w:val="28"/>
                    <w:szCs w:val="28"/>
                    <w:lang w:val="uk-UA"/>
                  </w:rPr>
                </w:rPrChange>
              </w:rPr>
              <m:t>P</m:t>
            </m:r>
          </m:e>
          <m:sub>
            <m:r>
              <w:rPr>
                <w:rFonts w:ascii="Cambria Math" w:hAnsi="Cambria Math"/>
                <w:sz w:val="28"/>
                <w:szCs w:val="28"/>
                <w:lang w:val="uk-UA"/>
                <w:rPrChange w:id="3822" w:author="ASD" w:date="2016-06-09T16:59:00Z">
                  <w:rPr>
                    <w:rFonts w:ascii="Cambria Math" w:hAnsi="Cambria Math"/>
                    <w:sz w:val="28"/>
                    <w:szCs w:val="28"/>
                    <w:lang w:val="uk-UA"/>
                  </w:rPr>
                </w:rPrChange>
              </w:rPr>
              <m:t>1</m:t>
            </m:r>
          </m:sub>
        </m:sSub>
        <m:r>
          <w:rPr>
            <w:rFonts w:ascii="Cambria Math" w:hAnsi="Cambria Math"/>
            <w:sz w:val="28"/>
            <w:szCs w:val="28"/>
            <w:lang w:val="uk-UA"/>
            <w:rPrChange w:id="3823" w:author="ASD" w:date="2016-06-09T16:59:00Z">
              <w:rPr>
                <w:rFonts w:ascii="Cambria Math" w:hAnsi="Cambria Math"/>
                <w:sz w:val="28"/>
                <w:szCs w:val="28"/>
                <w:lang w:val="uk-UA"/>
              </w:rPr>
            </w:rPrChange>
          </w:rPr>
          <m:t xml:space="preserve"> і </m:t>
        </m:r>
        <m:sSub>
          <m:sSubPr>
            <m:ctrlPr>
              <w:rPr>
                <w:rFonts w:ascii="Cambria Math" w:hAnsi="Cambria Math"/>
                <w:i/>
                <w:sz w:val="28"/>
                <w:szCs w:val="28"/>
                <w:lang w:val="uk-UA"/>
                <w:rPrChange w:id="3824" w:author="ASD" w:date="2016-06-09T16:59:00Z">
                  <w:rPr>
                    <w:rFonts w:ascii="Cambria Math" w:hAnsi="Cambria Math"/>
                    <w:i/>
                    <w:sz w:val="28"/>
                    <w:szCs w:val="28"/>
                    <w:lang w:val="uk-UA"/>
                  </w:rPr>
                </w:rPrChange>
              </w:rPr>
            </m:ctrlPr>
          </m:sSubPr>
          <m:e>
            <m:r>
              <w:rPr>
                <w:rFonts w:ascii="Cambria Math" w:hAnsi="Cambria Math"/>
                <w:sz w:val="28"/>
                <w:szCs w:val="28"/>
                <w:lang w:val="uk-UA"/>
                <w:rPrChange w:id="3825" w:author="ASD" w:date="2016-06-09T16:59:00Z">
                  <w:rPr>
                    <w:rFonts w:ascii="Cambria Math" w:hAnsi="Cambria Math"/>
                    <w:sz w:val="28"/>
                    <w:szCs w:val="28"/>
                    <w:lang w:val="uk-UA"/>
                  </w:rPr>
                </w:rPrChange>
              </w:rPr>
              <m:t>P</m:t>
            </m:r>
          </m:e>
          <m:sub>
            <m:r>
              <w:rPr>
                <w:rFonts w:ascii="Cambria Math" w:hAnsi="Cambria Math"/>
                <w:sz w:val="28"/>
                <w:szCs w:val="28"/>
                <w:lang w:val="uk-UA"/>
                <w:rPrChange w:id="3826" w:author="ASD" w:date="2016-06-09T16:59:00Z">
                  <w:rPr>
                    <w:rFonts w:ascii="Cambria Math" w:hAnsi="Cambria Math"/>
                    <w:sz w:val="28"/>
                    <w:szCs w:val="28"/>
                    <w:lang w:val="uk-UA"/>
                  </w:rPr>
                </w:rPrChange>
              </w:rPr>
              <m:t>2</m:t>
            </m:r>
          </m:sub>
        </m:sSub>
      </m:oMath>
      <w:r w:rsidRPr="00891248">
        <w:rPr>
          <w:sz w:val="28"/>
          <w:szCs w:val="28"/>
          <w:lang w:val="uk-UA"/>
          <w:rPrChange w:id="3827" w:author="ASD" w:date="2016-06-09T16:59:00Z">
            <w:rPr>
              <w:sz w:val="28"/>
              <w:szCs w:val="28"/>
              <w:lang w:val="uk-UA"/>
            </w:rPr>
          </w:rPrChange>
        </w:rPr>
        <w:t>;</w:t>
      </w:r>
    </w:p>
    <w:p w:rsidR="00E27F1E" w:rsidRPr="00891248" w:rsidRDefault="005538D1" w:rsidP="00891248">
      <w:pPr>
        <w:spacing w:line="360" w:lineRule="auto"/>
        <w:ind w:left="708" w:firstLine="2124"/>
        <w:jc w:val="left"/>
        <w:rPr>
          <w:sz w:val="28"/>
          <w:szCs w:val="28"/>
          <w:lang w:val="uk-UA"/>
          <w:rPrChange w:id="3828" w:author="ASD" w:date="2016-06-09T16:59:00Z">
            <w:rPr>
              <w:sz w:val="28"/>
              <w:szCs w:val="28"/>
              <w:lang w:val="uk-UA"/>
            </w:rPr>
          </w:rPrChange>
        </w:rPr>
      </w:pPr>
      <m:oMath>
        <m:sSub>
          <m:sSubPr>
            <m:ctrlPr>
              <w:rPr>
                <w:rFonts w:ascii="Cambria Math" w:hAnsi="Cambria Math"/>
                <w:i/>
                <w:sz w:val="28"/>
                <w:szCs w:val="28"/>
                <w:lang w:val="uk-UA"/>
                <w:rPrChange w:id="3829" w:author="ASD" w:date="2016-06-09T16:59:00Z">
                  <w:rPr>
                    <w:rFonts w:ascii="Cambria Math" w:hAnsi="Cambria Math"/>
                    <w:i/>
                    <w:sz w:val="28"/>
                    <w:szCs w:val="28"/>
                    <w:lang w:val="uk-UA"/>
                  </w:rPr>
                </w:rPrChange>
              </w:rPr>
            </m:ctrlPr>
          </m:sSubPr>
          <m:e>
            <m:r>
              <w:rPr>
                <w:rFonts w:ascii="Cambria Math" w:hAnsi="Cambria Math"/>
                <w:sz w:val="28"/>
                <w:szCs w:val="28"/>
                <w:lang w:val="uk-UA"/>
                <w:rPrChange w:id="3830" w:author="ASD" w:date="2016-06-09T16:59:00Z">
                  <w:rPr>
                    <w:rFonts w:ascii="Cambria Math" w:hAnsi="Cambria Math"/>
                    <w:sz w:val="28"/>
                    <w:szCs w:val="28"/>
                    <w:lang w:val="uk-UA"/>
                  </w:rPr>
                </w:rPrChange>
              </w:rPr>
              <m:t>σ</m:t>
            </m:r>
          </m:e>
          <m:sub>
            <m:r>
              <w:rPr>
                <w:rFonts w:ascii="Cambria Math" w:hAnsi="Cambria Math"/>
                <w:sz w:val="28"/>
                <w:szCs w:val="28"/>
                <w:lang w:val="uk-UA"/>
                <w:rPrChange w:id="3831" w:author="ASD" w:date="2016-06-09T16:59:00Z">
                  <w:rPr>
                    <w:rFonts w:ascii="Cambria Math" w:hAnsi="Cambria Math"/>
                    <w:sz w:val="28"/>
                    <w:szCs w:val="28"/>
                    <w:lang w:val="uk-UA"/>
                  </w:rPr>
                </w:rPrChange>
              </w:rPr>
              <m:t>1</m:t>
            </m:r>
          </m:sub>
        </m:sSub>
      </m:oMath>
      <w:r w:rsidR="00127C53" w:rsidRPr="00891248">
        <w:rPr>
          <w:sz w:val="28"/>
          <w:szCs w:val="28"/>
          <w:lang w:val="uk-UA"/>
          <w:rPrChange w:id="3832" w:author="ASD" w:date="2016-06-09T16:59:00Z">
            <w:rPr>
              <w:sz w:val="28"/>
              <w:szCs w:val="28"/>
              <w:lang w:val="uk-UA"/>
            </w:rPr>
          </w:rPrChange>
        </w:rPr>
        <w:t xml:space="preserve">і </w:t>
      </w:r>
      <m:oMath>
        <m:sSub>
          <m:sSubPr>
            <m:ctrlPr>
              <w:rPr>
                <w:rFonts w:ascii="Cambria Math" w:hAnsi="Cambria Math"/>
                <w:i/>
                <w:sz w:val="28"/>
                <w:szCs w:val="28"/>
                <w:lang w:val="uk-UA"/>
                <w:rPrChange w:id="3833" w:author="ASD" w:date="2016-06-09T16:59:00Z">
                  <w:rPr>
                    <w:rFonts w:ascii="Cambria Math" w:hAnsi="Cambria Math"/>
                    <w:i/>
                    <w:sz w:val="28"/>
                    <w:szCs w:val="28"/>
                    <w:lang w:val="uk-UA"/>
                  </w:rPr>
                </w:rPrChange>
              </w:rPr>
            </m:ctrlPr>
          </m:sSubPr>
          <m:e>
            <m:r>
              <w:rPr>
                <w:rFonts w:ascii="Cambria Math" w:hAnsi="Cambria Math"/>
                <w:sz w:val="28"/>
                <w:szCs w:val="28"/>
                <w:lang w:val="uk-UA"/>
                <w:rPrChange w:id="3834" w:author="ASD" w:date="2016-06-09T16:59:00Z">
                  <w:rPr>
                    <w:rFonts w:ascii="Cambria Math" w:hAnsi="Cambria Math"/>
                    <w:sz w:val="28"/>
                    <w:szCs w:val="28"/>
                    <w:lang w:val="uk-UA"/>
                  </w:rPr>
                </w:rPrChange>
              </w:rPr>
              <m:t>σ</m:t>
            </m:r>
          </m:e>
          <m:sub>
            <m:r>
              <w:rPr>
                <w:rFonts w:ascii="Cambria Math" w:hAnsi="Cambria Math"/>
                <w:sz w:val="28"/>
                <w:szCs w:val="28"/>
                <w:lang w:val="uk-UA"/>
                <w:rPrChange w:id="3835" w:author="ASD" w:date="2016-06-09T16:59:00Z">
                  <w:rPr>
                    <w:rFonts w:ascii="Cambria Math" w:hAnsi="Cambria Math"/>
                    <w:sz w:val="28"/>
                    <w:szCs w:val="28"/>
                    <w:lang w:val="uk-UA"/>
                  </w:rPr>
                </w:rPrChange>
              </w:rPr>
              <m:t>2</m:t>
            </m:r>
          </m:sub>
        </m:sSub>
      </m:oMath>
      <w:r w:rsidR="00E27F1E" w:rsidRPr="00891248">
        <w:rPr>
          <w:sz w:val="28"/>
          <w:szCs w:val="28"/>
          <w:lang w:val="uk-UA"/>
          <w:rPrChange w:id="3836" w:author="ASD" w:date="2016-06-09T16:59:00Z">
            <w:rPr>
              <w:sz w:val="28"/>
              <w:szCs w:val="28"/>
              <w:lang w:val="uk-UA"/>
            </w:rPr>
          </w:rPrChange>
        </w:rPr>
        <w:t>-</w:t>
      </w:r>
      <w:r w:rsidR="00127C53" w:rsidRPr="00891248">
        <w:rPr>
          <w:sz w:val="28"/>
          <w:szCs w:val="28"/>
          <w:lang w:val="uk-UA"/>
          <w:rPrChange w:id="3837" w:author="ASD" w:date="2016-06-09T16:59:00Z">
            <w:rPr>
              <w:sz w:val="28"/>
              <w:szCs w:val="28"/>
              <w:lang w:val="uk-UA"/>
            </w:rPr>
          </w:rPrChange>
        </w:rPr>
        <w:t xml:space="preserve"> стандартні відхилення </w:t>
      </w:r>
      <m:oMath>
        <m:sSub>
          <m:sSubPr>
            <m:ctrlPr>
              <w:rPr>
                <w:rFonts w:ascii="Cambria Math" w:hAnsi="Cambria Math"/>
                <w:i/>
                <w:sz w:val="28"/>
                <w:szCs w:val="28"/>
                <w:lang w:val="uk-UA"/>
                <w:rPrChange w:id="3838" w:author="ASD" w:date="2016-06-09T16:59:00Z">
                  <w:rPr>
                    <w:rFonts w:ascii="Cambria Math" w:hAnsi="Cambria Math"/>
                    <w:i/>
                    <w:sz w:val="28"/>
                    <w:szCs w:val="28"/>
                    <w:lang w:val="uk-UA"/>
                  </w:rPr>
                </w:rPrChange>
              </w:rPr>
            </m:ctrlPr>
          </m:sSubPr>
          <m:e>
            <m:r>
              <w:rPr>
                <w:rFonts w:ascii="Cambria Math" w:hAnsi="Cambria Math"/>
                <w:sz w:val="28"/>
                <w:szCs w:val="28"/>
                <w:lang w:val="uk-UA"/>
                <w:rPrChange w:id="3839" w:author="ASD" w:date="2016-06-09T16:59:00Z">
                  <w:rPr>
                    <w:rFonts w:ascii="Cambria Math" w:hAnsi="Cambria Math"/>
                    <w:sz w:val="28"/>
                    <w:szCs w:val="28"/>
                    <w:lang w:val="uk-UA"/>
                  </w:rPr>
                </w:rPrChange>
              </w:rPr>
              <m:t>P</m:t>
            </m:r>
          </m:e>
          <m:sub>
            <m:r>
              <w:rPr>
                <w:rFonts w:ascii="Cambria Math" w:hAnsi="Cambria Math"/>
                <w:sz w:val="28"/>
                <w:szCs w:val="28"/>
                <w:lang w:val="uk-UA"/>
                <w:rPrChange w:id="3840" w:author="ASD" w:date="2016-06-09T16:59:00Z">
                  <w:rPr>
                    <w:rFonts w:ascii="Cambria Math" w:hAnsi="Cambria Math"/>
                    <w:sz w:val="28"/>
                    <w:szCs w:val="28"/>
                    <w:lang w:val="uk-UA"/>
                  </w:rPr>
                </w:rPrChange>
              </w:rPr>
              <m:t>1</m:t>
            </m:r>
          </m:sub>
        </m:sSub>
        <m:r>
          <w:rPr>
            <w:rFonts w:ascii="Cambria Math" w:hAnsi="Cambria Math"/>
            <w:sz w:val="28"/>
            <w:szCs w:val="28"/>
            <w:lang w:val="uk-UA"/>
            <w:rPrChange w:id="3841" w:author="ASD" w:date="2016-06-09T16:59:00Z">
              <w:rPr>
                <w:rFonts w:ascii="Cambria Math" w:hAnsi="Cambria Math"/>
                <w:sz w:val="28"/>
                <w:szCs w:val="28"/>
                <w:lang w:val="uk-UA"/>
              </w:rPr>
            </w:rPrChange>
          </w:rPr>
          <m:t xml:space="preserve"> і </m:t>
        </m:r>
        <m:sSub>
          <m:sSubPr>
            <m:ctrlPr>
              <w:rPr>
                <w:rFonts w:ascii="Cambria Math" w:hAnsi="Cambria Math"/>
                <w:i/>
                <w:sz w:val="28"/>
                <w:szCs w:val="28"/>
                <w:lang w:val="uk-UA"/>
                <w:rPrChange w:id="3842" w:author="ASD" w:date="2016-06-09T16:59:00Z">
                  <w:rPr>
                    <w:rFonts w:ascii="Cambria Math" w:hAnsi="Cambria Math"/>
                    <w:i/>
                    <w:sz w:val="28"/>
                    <w:szCs w:val="28"/>
                    <w:lang w:val="uk-UA"/>
                  </w:rPr>
                </w:rPrChange>
              </w:rPr>
            </m:ctrlPr>
          </m:sSubPr>
          <m:e>
            <m:r>
              <w:rPr>
                <w:rFonts w:ascii="Cambria Math" w:hAnsi="Cambria Math"/>
                <w:sz w:val="28"/>
                <w:szCs w:val="28"/>
                <w:lang w:val="uk-UA"/>
                <w:rPrChange w:id="3843" w:author="ASD" w:date="2016-06-09T16:59:00Z">
                  <w:rPr>
                    <w:rFonts w:ascii="Cambria Math" w:hAnsi="Cambria Math"/>
                    <w:sz w:val="28"/>
                    <w:szCs w:val="28"/>
                    <w:lang w:val="uk-UA"/>
                  </w:rPr>
                </w:rPrChange>
              </w:rPr>
              <m:t>P</m:t>
            </m:r>
          </m:e>
          <m:sub>
            <m:r>
              <w:rPr>
                <w:rFonts w:ascii="Cambria Math" w:hAnsi="Cambria Math"/>
                <w:sz w:val="28"/>
                <w:szCs w:val="28"/>
                <w:lang w:val="uk-UA"/>
                <w:rPrChange w:id="3844" w:author="ASD" w:date="2016-06-09T16:59:00Z">
                  <w:rPr>
                    <w:rFonts w:ascii="Cambria Math" w:hAnsi="Cambria Math"/>
                    <w:sz w:val="28"/>
                    <w:szCs w:val="28"/>
                    <w:lang w:val="uk-UA"/>
                  </w:rPr>
                </w:rPrChange>
              </w:rPr>
              <m:t>2</m:t>
            </m:r>
          </m:sub>
        </m:sSub>
      </m:oMath>
      <w:r w:rsidR="00127C53" w:rsidRPr="00891248">
        <w:rPr>
          <w:sz w:val="28"/>
          <w:szCs w:val="28"/>
          <w:lang w:val="uk-UA"/>
          <w:rPrChange w:id="3845" w:author="ASD" w:date="2016-06-09T16:59:00Z">
            <w:rPr>
              <w:sz w:val="28"/>
              <w:szCs w:val="28"/>
              <w:lang w:val="uk-UA"/>
            </w:rPr>
          </w:rPrChange>
        </w:rPr>
        <w:t xml:space="preserve">. </w:t>
      </w:r>
    </w:p>
    <w:p w:rsidR="00127C53" w:rsidRPr="00891248" w:rsidRDefault="00E27F1E" w:rsidP="00891248">
      <w:pPr>
        <w:spacing w:line="360" w:lineRule="auto"/>
        <w:ind w:firstLine="630"/>
        <w:jc w:val="left"/>
        <w:rPr>
          <w:sz w:val="28"/>
          <w:szCs w:val="28"/>
          <w:lang w:val="uk-UA"/>
          <w:rPrChange w:id="3846" w:author="ASD" w:date="2016-06-09T16:59:00Z">
            <w:rPr>
              <w:sz w:val="28"/>
              <w:szCs w:val="28"/>
              <w:lang w:val="uk-UA"/>
            </w:rPr>
          </w:rPrChange>
        </w:rPr>
      </w:pPr>
      <w:r w:rsidRPr="00891248">
        <w:rPr>
          <w:sz w:val="28"/>
          <w:szCs w:val="28"/>
          <w:lang w:val="uk-UA"/>
          <w:rPrChange w:id="3847" w:author="ASD" w:date="2016-06-09T16:59:00Z">
            <w:rPr>
              <w:sz w:val="28"/>
              <w:szCs w:val="28"/>
              <w:lang w:val="uk-UA"/>
            </w:rPr>
          </w:rPrChange>
        </w:rPr>
        <w:t>Ц</w:t>
      </w:r>
      <w:r w:rsidR="00127C53" w:rsidRPr="00891248">
        <w:rPr>
          <w:sz w:val="28"/>
          <w:szCs w:val="28"/>
          <w:lang w:val="uk-UA"/>
          <w:rPrChange w:id="3848" w:author="ASD" w:date="2016-06-09T16:59:00Z">
            <w:rPr>
              <w:sz w:val="28"/>
              <w:szCs w:val="28"/>
              <w:lang w:val="uk-UA"/>
            </w:rPr>
          </w:rPrChange>
        </w:rPr>
        <w:t>е відстань також відом</w:t>
      </w:r>
      <w:r w:rsidR="000F7B0B" w:rsidRPr="00891248">
        <w:rPr>
          <w:sz w:val="28"/>
          <w:szCs w:val="28"/>
          <w:lang w:val="uk-UA"/>
          <w:rPrChange w:id="3849" w:author="ASD" w:date="2016-06-09T16:59:00Z">
            <w:rPr>
              <w:sz w:val="28"/>
              <w:szCs w:val="28"/>
              <w:lang w:val="uk-UA"/>
            </w:rPr>
          </w:rPrChange>
        </w:rPr>
        <w:t>а,</w:t>
      </w:r>
      <w:r w:rsidR="00127C53" w:rsidRPr="00891248">
        <w:rPr>
          <w:sz w:val="28"/>
          <w:szCs w:val="28"/>
          <w:lang w:val="uk-UA"/>
          <w:rPrChange w:id="3850" w:author="ASD" w:date="2016-06-09T16:59:00Z">
            <w:rPr>
              <w:sz w:val="28"/>
              <w:szCs w:val="28"/>
              <w:lang w:val="uk-UA"/>
            </w:rPr>
          </w:rPrChange>
        </w:rPr>
        <w:t xml:space="preserve"> як коефіцієнт Пірсона [40]. </w:t>
      </w:r>
      <w:r w:rsidR="000F7B0B" w:rsidRPr="00891248">
        <w:rPr>
          <w:sz w:val="28"/>
          <w:szCs w:val="28"/>
          <w:lang w:val="uk-UA"/>
          <w:rPrChange w:id="3851" w:author="ASD" w:date="2016-06-09T16:59:00Z">
            <w:rPr>
              <w:sz w:val="28"/>
              <w:szCs w:val="28"/>
              <w:lang w:val="uk-UA"/>
            </w:rPr>
          </w:rPrChange>
        </w:rPr>
        <w:t>Якщо</w:t>
      </w:r>
      <w:r w:rsidR="00127C53" w:rsidRPr="00891248">
        <w:rPr>
          <w:sz w:val="28"/>
          <w:szCs w:val="28"/>
          <w:lang w:val="uk-UA"/>
          <w:rPrChange w:id="3852" w:author="ASD" w:date="2016-06-09T16:59:00Z">
            <w:rPr>
              <w:sz w:val="28"/>
              <w:szCs w:val="28"/>
              <w:lang w:val="uk-UA"/>
            </w:rPr>
          </w:rPrChange>
        </w:rPr>
        <w:t xml:space="preserve"> інтерпретувати геометрично,</w:t>
      </w:r>
      <w:r w:rsidR="000F7B0B" w:rsidRPr="00891248">
        <w:rPr>
          <w:sz w:val="28"/>
          <w:szCs w:val="28"/>
          <w:lang w:val="uk-UA"/>
          <w:rPrChange w:id="3853" w:author="ASD" w:date="2016-06-09T16:59:00Z">
            <w:rPr>
              <w:sz w:val="28"/>
              <w:szCs w:val="28"/>
              <w:lang w:val="uk-UA"/>
            </w:rPr>
          </w:rPrChange>
        </w:rPr>
        <w:t xml:space="preserve"> то</w:t>
      </w:r>
      <w:r w:rsidR="00127C53" w:rsidRPr="00891248">
        <w:rPr>
          <w:sz w:val="28"/>
          <w:szCs w:val="28"/>
          <w:lang w:val="uk-UA"/>
          <w:rPrChange w:id="3854" w:author="ASD" w:date="2016-06-09T16:59:00Z">
            <w:rPr>
              <w:sz w:val="28"/>
              <w:szCs w:val="28"/>
              <w:lang w:val="uk-UA"/>
            </w:rPr>
          </w:rPrChange>
        </w:rPr>
        <w:t xml:space="preserve"> його </w:t>
      </w:r>
      <w:r w:rsidR="000F7B0B" w:rsidRPr="00891248">
        <w:rPr>
          <w:sz w:val="28"/>
          <w:szCs w:val="28"/>
          <w:lang w:val="uk-UA"/>
          <w:rPrChange w:id="3855" w:author="ASD" w:date="2016-06-09T16:59:00Z">
            <w:rPr>
              <w:sz w:val="28"/>
              <w:szCs w:val="28"/>
              <w:lang w:val="uk-UA"/>
            </w:rPr>
          </w:rPrChange>
        </w:rPr>
        <w:t xml:space="preserve">можна </w:t>
      </w:r>
      <w:r w:rsidR="00127C53" w:rsidRPr="00891248">
        <w:rPr>
          <w:sz w:val="28"/>
          <w:szCs w:val="28"/>
          <w:lang w:val="uk-UA"/>
          <w:rPrChange w:id="3856" w:author="ASD" w:date="2016-06-09T16:59:00Z">
            <w:rPr>
              <w:sz w:val="28"/>
              <w:szCs w:val="28"/>
              <w:lang w:val="uk-UA"/>
            </w:rPr>
          </w:rPrChange>
        </w:rPr>
        <w:t>познач</w:t>
      </w:r>
      <w:r w:rsidR="000F7B0B" w:rsidRPr="00891248">
        <w:rPr>
          <w:sz w:val="28"/>
          <w:szCs w:val="28"/>
          <w:lang w:val="uk-UA"/>
          <w:rPrChange w:id="3857" w:author="ASD" w:date="2016-06-09T16:59:00Z">
            <w:rPr>
              <w:sz w:val="28"/>
              <w:szCs w:val="28"/>
              <w:lang w:val="uk-UA"/>
            </w:rPr>
          </w:rPrChange>
        </w:rPr>
        <w:t>ити</w:t>
      </w:r>
      <w:r w:rsidR="00127C53" w:rsidRPr="00891248">
        <w:rPr>
          <w:sz w:val="28"/>
          <w:szCs w:val="28"/>
          <w:lang w:val="uk-UA"/>
          <w:rPrChange w:id="3858" w:author="ASD" w:date="2016-06-09T16:59:00Z">
            <w:rPr>
              <w:sz w:val="28"/>
              <w:szCs w:val="28"/>
              <w:lang w:val="uk-UA"/>
            </w:rPr>
          </w:rPrChange>
        </w:rPr>
        <w:t xml:space="preserve"> косинус</w:t>
      </w:r>
      <w:r w:rsidR="000F7B0B" w:rsidRPr="00891248">
        <w:rPr>
          <w:sz w:val="28"/>
          <w:szCs w:val="28"/>
          <w:lang w:val="uk-UA"/>
          <w:rPrChange w:id="3859" w:author="ASD" w:date="2016-06-09T16:59:00Z">
            <w:rPr>
              <w:sz w:val="28"/>
              <w:szCs w:val="28"/>
              <w:lang w:val="uk-UA"/>
            </w:rPr>
          </w:rPrChange>
        </w:rPr>
        <w:t>ом</w:t>
      </w:r>
      <w:r w:rsidR="00127C53" w:rsidRPr="00891248">
        <w:rPr>
          <w:sz w:val="28"/>
          <w:szCs w:val="28"/>
          <w:lang w:val="uk-UA"/>
          <w:rPrChange w:id="3860" w:author="ASD" w:date="2016-06-09T16:59:00Z">
            <w:rPr>
              <w:sz w:val="28"/>
              <w:szCs w:val="28"/>
              <w:lang w:val="uk-UA"/>
            </w:rPr>
          </w:rPrChange>
        </w:rPr>
        <w:t xml:space="preserve"> кута між двома</w:t>
      </w:r>
      <w:r w:rsidR="000F7B0B" w:rsidRPr="00891248">
        <w:rPr>
          <w:sz w:val="28"/>
          <w:szCs w:val="28"/>
          <w:lang w:val="uk-UA"/>
          <w:rPrChange w:id="3861" w:author="ASD" w:date="2016-06-09T16:59:00Z">
            <w:rPr>
              <w:sz w:val="28"/>
              <w:szCs w:val="28"/>
              <w:lang w:val="uk-UA"/>
            </w:rPr>
          </w:rPrChange>
        </w:rPr>
        <w:t xml:space="preserve"> </w:t>
      </w:r>
      <w:r w:rsidR="00CB68DC" w:rsidRPr="00891248">
        <w:rPr>
          <w:sz w:val="28"/>
          <w:szCs w:val="28"/>
          <w:lang w:val="uk-UA"/>
          <w:rPrChange w:id="3862" w:author="ASD" w:date="2016-06-09T16:59:00Z">
            <w:rPr>
              <w:sz w:val="28"/>
              <w:szCs w:val="28"/>
              <w:lang w:val="uk-UA"/>
            </w:rPr>
          </w:rPrChange>
        </w:rPr>
        <w:t>нормалізованими</w:t>
      </w:r>
      <w:r w:rsidR="00127C53" w:rsidRPr="00891248">
        <w:rPr>
          <w:sz w:val="28"/>
          <w:szCs w:val="28"/>
          <w:lang w:val="uk-UA"/>
          <w:rPrChange w:id="3863" w:author="ASD" w:date="2016-06-09T16:59:00Z">
            <w:rPr>
              <w:sz w:val="28"/>
              <w:szCs w:val="28"/>
              <w:lang w:val="uk-UA"/>
            </w:rPr>
          </w:rPrChange>
        </w:rPr>
        <w:t xml:space="preserve"> векторами [10]. НКК </w:t>
      </w:r>
      <w:r w:rsidR="000F7B0B" w:rsidRPr="00891248">
        <w:rPr>
          <w:sz w:val="28"/>
          <w:szCs w:val="28"/>
          <w:lang w:val="uk-UA"/>
          <w:rPrChange w:id="3864" w:author="ASD" w:date="2016-06-09T16:59:00Z">
            <w:rPr>
              <w:sz w:val="28"/>
              <w:szCs w:val="28"/>
              <w:lang w:val="uk-UA"/>
            </w:rPr>
          </w:rPrChange>
        </w:rPr>
        <w:t>повертає</w:t>
      </w:r>
      <w:r w:rsidR="00127C53" w:rsidRPr="00891248">
        <w:rPr>
          <w:sz w:val="28"/>
          <w:szCs w:val="28"/>
          <w:lang w:val="uk-UA"/>
          <w:rPrChange w:id="3865" w:author="ASD" w:date="2016-06-09T16:59:00Z">
            <w:rPr>
              <w:sz w:val="28"/>
              <w:szCs w:val="28"/>
              <w:lang w:val="uk-UA"/>
            </w:rPr>
          </w:rPrChange>
        </w:rPr>
        <w:t xml:space="preserve"> значення між</w:t>
      </w:r>
      <w:r w:rsidR="000F7B0B" w:rsidRPr="00891248">
        <w:rPr>
          <w:sz w:val="28"/>
          <w:szCs w:val="28"/>
          <w:lang w:val="uk-UA"/>
          <w:rPrChange w:id="3866" w:author="ASD" w:date="2016-06-09T16:59:00Z">
            <w:rPr>
              <w:sz w:val="28"/>
              <w:szCs w:val="28"/>
              <w:lang w:val="uk-UA"/>
            </w:rPr>
          </w:rPrChange>
        </w:rPr>
        <w:t xml:space="preserve"> </w:t>
      </w:r>
      <w:r w:rsidR="00127C53" w:rsidRPr="00891248">
        <w:rPr>
          <w:sz w:val="28"/>
          <w:szCs w:val="28"/>
          <w:lang w:val="uk-UA"/>
          <w:rPrChange w:id="3867" w:author="ASD" w:date="2016-06-09T16:59:00Z">
            <w:rPr>
              <w:sz w:val="28"/>
              <w:szCs w:val="28"/>
              <w:lang w:val="uk-UA"/>
            </w:rPr>
          </w:rPrChange>
        </w:rPr>
        <w:t xml:space="preserve">-1 </w:t>
      </w:r>
      <w:r w:rsidR="000F7B0B" w:rsidRPr="00891248">
        <w:rPr>
          <w:sz w:val="28"/>
          <w:szCs w:val="28"/>
          <w:lang w:val="uk-UA"/>
          <w:rPrChange w:id="3868" w:author="ASD" w:date="2016-06-09T16:59:00Z">
            <w:rPr>
              <w:sz w:val="28"/>
              <w:szCs w:val="28"/>
              <w:lang w:val="uk-UA"/>
            </w:rPr>
          </w:rPrChange>
        </w:rPr>
        <w:t>та</w:t>
      </w:r>
      <w:r w:rsidR="00127C53" w:rsidRPr="00891248">
        <w:rPr>
          <w:sz w:val="28"/>
          <w:szCs w:val="28"/>
          <w:lang w:val="uk-UA"/>
          <w:rPrChange w:id="3869" w:author="ASD" w:date="2016-06-09T16:59:00Z">
            <w:rPr>
              <w:sz w:val="28"/>
              <w:szCs w:val="28"/>
              <w:lang w:val="uk-UA"/>
            </w:rPr>
          </w:rPrChange>
        </w:rPr>
        <w:t xml:space="preserve"> 1, </w:t>
      </w:r>
      <w:r w:rsidR="000F7B0B" w:rsidRPr="00891248">
        <w:rPr>
          <w:sz w:val="28"/>
          <w:szCs w:val="28"/>
          <w:lang w:val="uk-UA"/>
          <w:rPrChange w:id="3870" w:author="ASD" w:date="2016-06-09T16:59:00Z">
            <w:rPr>
              <w:sz w:val="28"/>
              <w:szCs w:val="28"/>
              <w:lang w:val="uk-UA"/>
            </w:rPr>
          </w:rPrChange>
        </w:rPr>
        <w:t>якщо значенням ближчу до</w:t>
      </w:r>
      <w:r w:rsidR="00127C53" w:rsidRPr="00891248">
        <w:rPr>
          <w:sz w:val="28"/>
          <w:szCs w:val="28"/>
          <w:lang w:val="uk-UA"/>
          <w:rPrChange w:id="3871" w:author="ASD" w:date="2016-06-09T16:59:00Z">
            <w:rPr>
              <w:sz w:val="28"/>
              <w:szCs w:val="28"/>
              <w:lang w:val="uk-UA"/>
            </w:rPr>
          </w:rPrChange>
        </w:rPr>
        <w:t xml:space="preserve"> 1, </w:t>
      </w:r>
      <w:r w:rsidR="000F7B0B" w:rsidRPr="00891248">
        <w:rPr>
          <w:sz w:val="28"/>
          <w:szCs w:val="28"/>
          <w:lang w:val="uk-UA"/>
          <w:rPrChange w:id="3872" w:author="ASD" w:date="2016-06-09T16:59:00Z">
            <w:rPr>
              <w:sz w:val="28"/>
              <w:szCs w:val="28"/>
              <w:lang w:val="uk-UA"/>
            </w:rPr>
          </w:rPrChange>
        </w:rPr>
        <w:t>то</w:t>
      </w:r>
      <w:r w:rsidR="00127C53" w:rsidRPr="00891248">
        <w:rPr>
          <w:sz w:val="28"/>
          <w:szCs w:val="28"/>
          <w:lang w:val="uk-UA"/>
          <w:rPrChange w:id="3873" w:author="ASD" w:date="2016-06-09T16:59:00Z">
            <w:rPr>
              <w:sz w:val="28"/>
              <w:szCs w:val="28"/>
              <w:lang w:val="uk-UA"/>
            </w:rPr>
          </w:rPrChange>
        </w:rPr>
        <w:t xml:space="preserve"> два </w:t>
      </w:r>
      <w:r w:rsidR="000F7B0B" w:rsidRPr="00891248">
        <w:rPr>
          <w:sz w:val="28"/>
          <w:szCs w:val="28"/>
          <w:lang w:val="uk-UA"/>
          <w:rPrChange w:id="3874" w:author="ASD" w:date="2016-06-09T16:59:00Z">
            <w:rPr>
              <w:sz w:val="28"/>
              <w:szCs w:val="28"/>
              <w:lang w:val="uk-UA"/>
            </w:rPr>
          </w:rPrChange>
        </w:rPr>
        <w:t>шляхи</w:t>
      </w:r>
      <w:r w:rsidR="00127C53" w:rsidRPr="00891248">
        <w:rPr>
          <w:sz w:val="28"/>
          <w:szCs w:val="28"/>
          <w:lang w:val="uk-UA"/>
          <w:rPrChange w:id="3875" w:author="ASD" w:date="2016-06-09T16:59:00Z">
            <w:rPr>
              <w:sz w:val="28"/>
              <w:szCs w:val="28"/>
              <w:lang w:val="uk-UA"/>
            </w:rPr>
          </w:rPrChange>
        </w:rPr>
        <w:t xml:space="preserve"> </w:t>
      </w:r>
      <w:r w:rsidR="000F7B0B" w:rsidRPr="00891248">
        <w:rPr>
          <w:sz w:val="28"/>
          <w:szCs w:val="28"/>
          <w:lang w:val="uk-UA"/>
          <w:rPrChange w:id="3876" w:author="ASD" w:date="2016-06-09T16:59:00Z">
            <w:rPr>
              <w:sz w:val="28"/>
              <w:szCs w:val="28"/>
              <w:lang w:val="uk-UA"/>
            </w:rPr>
          </w:rPrChange>
        </w:rPr>
        <w:t>однакові</w:t>
      </w:r>
      <w:r w:rsidR="00127C53" w:rsidRPr="00891248">
        <w:rPr>
          <w:sz w:val="28"/>
          <w:szCs w:val="28"/>
          <w:lang w:val="uk-UA"/>
          <w:rPrChange w:id="3877" w:author="ASD" w:date="2016-06-09T16:59:00Z">
            <w:rPr>
              <w:sz w:val="28"/>
              <w:szCs w:val="28"/>
              <w:lang w:val="uk-UA"/>
            </w:rPr>
          </w:rPrChange>
        </w:rPr>
        <w:t>. Ми використовуємо так</w:t>
      </w:r>
      <w:r w:rsidR="000F7B0B" w:rsidRPr="00891248">
        <w:rPr>
          <w:sz w:val="28"/>
          <w:szCs w:val="28"/>
          <w:lang w:val="uk-UA"/>
          <w:rPrChange w:id="3878" w:author="ASD" w:date="2016-06-09T16:59:00Z">
            <w:rPr>
              <w:sz w:val="28"/>
              <w:szCs w:val="28"/>
              <w:lang w:val="uk-UA"/>
            </w:rPr>
          </w:rPrChange>
        </w:rPr>
        <w:t>у</w:t>
      </w:r>
      <w:r w:rsidR="00127C53" w:rsidRPr="00891248">
        <w:rPr>
          <w:sz w:val="28"/>
          <w:szCs w:val="28"/>
          <w:lang w:val="uk-UA"/>
          <w:rPrChange w:id="3879" w:author="ASD" w:date="2016-06-09T16:59:00Z">
            <w:rPr>
              <w:sz w:val="28"/>
              <w:szCs w:val="28"/>
              <w:lang w:val="uk-UA"/>
            </w:rPr>
          </w:rPrChange>
        </w:rPr>
        <w:t xml:space="preserve"> формул</w:t>
      </w:r>
      <w:r w:rsidR="000F7B0B" w:rsidRPr="00891248">
        <w:rPr>
          <w:sz w:val="28"/>
          <w:szCs w:val="28"/>
          <w:lang w:val="uk-UA"/>
          <w:rPrChange w:id="3880" w:author="ASD" w:date="2016-06-09T16:59:00Z">
            <w:rPr>
              <w:sz w:val="28"/>
              <w:szCs w:val="28"/>
              <w:lang w:val="uk-UA"/>
            </w:rPr>
          </w:rPrChange>
        </w:rPr>
        <w:t>у</w:t>
      </w:r>
      <w:r w:rsidR="00127C53" w:rsidRPr="00891248">
        <w:rPr>
          <w:sz w:val="28"/>
          <w:szCs w:val="28"/>
          <w:lang w:val="uk-UA"/>
          <w:rPrChange w:id="3881" w:author="ASD" w:date="2016-06-09T16:59:00Z">
            <w:rPr>
              <w:sz w:val="28"/>
              <w:szCs w:val="28"/>
              <w:lang w:val="uk-UA"/>
            </w:rPr>
          </w:rPrChange>
        </w:rPr>
        <w:t xml:space="preserve"> для того, щоб визначити відстань між двома ділянками, як</w:t>
      </w:r>
      <w:r w:rsidR="000F7B0B" w:rsidRPr="00891248">
        <w:rPr>
          <w:sz w:val="28"/>
          <w:szCs w:val="28"/>
          <w:lang w:val="uk-UA"/>
          <w:rPrChange w:id="3882" w:author="ASD" w:date="2016-06-09T16:59:00Z">
            <w:rPr>
              <w:sz w:val="28"/>
              <w:szCs w:val="28"/>
              <w:lang w:val="uk-UA"/>
            </w:rPr>
          </w:rPrChange>
        </w:rPr>
        <w:t>і</w:t>
      </w:r>
      <w:r w:rsidR="00127C53" w:rsidRPr="00891248">
        <w:rPr>
          <w:sz w:val="28"/>
          <w:szCs w:val="28"/>
          <w:lang w:val="uk-UA"/>
          <w:rPrChange w:id="3883" w:author="ASD" w:date="2016-06-09T16:59:00Z">
            <w:rPr>
              <w:sz w:val="28"/>
              <w:szCs w:val="28"/>
              <w:lang w:val="uk-UA"/>
            </w:rPr>
          </w:rPrChange>
        </w:rPr>
        <w:t xml:space="preserve"> да</w:t>
      </w:r>
      <w:r w:rsidR="000F7B0B" w:rsidRPr="00891248">
        <w:rPr>
          <w:sz w:val="28"/>
          <w:szCs w:val="28"/>
          <w:lang w:val="uk-UA"/>
          <w:rPrChange w:id="3884" w:author="ASD" w:date="2016-06-09T16:59:00Z">
            <w:rPr>
              <w:sz w:val="28"/>
              <w:szCs w:val="28"/>
              <w:lang w:val="uk-UA"/>
            </w:rPr>
          </w:rPrChange>
        </w:rPr>
        <w:t>ють</w:t>
      </w:r>
      <w:r w:rsidR="00127C53" w:rsidRPr="00891248">
        <w:rPr>
          <w:sz w:val="28"/>
          <w:szCs w:val="28"/>
          <w:lang w:val="uk-UA"/>
          <w:rPrChange w:id="3885" w:author="ASD" w:date="2016-06-09T16:59:00Z">
            <w:rPr>
              <w:sz w:val="28"/>
              <w:szCs w:val="28"/>
              <w:lang w:val="uk-UA"/>
            </w:rPr>
          </w:rPrChange>
        </w:rPr>
        <w:t xml:space="preserve"> значення від 0 до 1.</w:t>
      </w:r>
    </w:p>
    <w:p w:rsidR="00405477" w:rsidRPr="00891248" w:rsidRDefault="00405477" w:rsidP="00891248">
      <w:pPr>
        <w:spacing w:line="360" w:lineRule="auto"/>
        <w:jc w:val="right"/>
        <w:rPr>
          <w:sz w:val="28"/>
          <w:szCs w:val="28"/>
          <w:lang w:val="uk-UA"/>
          <w:rPrChange w:id="3886" w:author="ASD" w:date="2016-06-09T16:59:00Z">
            <w:rPr>
              <w:sz w:val="28"/>
              <w:szCs w:val="28"/>
              <w:lang w:val="uk-UA"/>
            </w:rPr>
          </w:rPrChange>
        </w:rPr>
      </w:pPr>
      <m:oMath>
        <m:r>
          <w:rPr>
            <w:rFonts w:ascii="Cambria Math" w:hAnsi="Cambria Math"/>
            <w:sz w:val="28"/>
            <w:szCs w:val="28"/>
            <w:lang w:val="uk-UA"/>
            <w:rPrChange w:id="3887" w:author="ASD" w:date="2016-06-09T16:59:00Z">
              <w:rPr>
                <w:rFonts w:ascii="Cambria Math" w:hAnsi="Cambria Math"/>
                <w:sz w:val="28"/>
                <w:szCs w:val="28"/>
                <w:lang w:val="uk-UA"/>
              </w:rPr>
            </w:rPrChange>
          </w:rPr>
          <m:t>d</m:t>
        </m:r>
        <m:d>
          <m:dPr>
            <m:ctrlPr>
              <w:rPr>
                <w:rFonts w:ascii="Cambria Math" w:hAnsi="Cambria Math"/>
                <w:i/>
                <w:sz w:val="28"/>
                <w:szCs w:val="28"/>
                <w:lang w:val="uk-UA"/>
                <w:rPrChange w:id="3888"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889" w:author="ASD" w:date="2016-06-09T16:59:00Z">
                      <w:rPr>
                        <w:rFonts w:ascii="Cambria Math" w:hAnsi="Cambria Math"/>
                        <w:i/>
                        <w:sz w:val="28"/>
                        <w:szCs w:val="28"/>
                        <w:lang w:val="uk-UA"/>
                      </w:rPr>
                    </w:rPrChange>
                  </w:rPr>
                </m:ctrlPr>
              </m:sSubPr>
              <m:e>
                <m:r>
                  <w:rPr>
                    <w:rFonts w:ascii="Cambria Math" w:hAnsi="Cambria Math"/>
                    <w:sz w:val="28"/>
                    <w:szCs w:val="28"/>
                    <w:lang w:val="uk-UA"/>
                    <w:rPrChange w:id="3890" w:author="ASD" w:date="2016-06-09T16:59:00Z">
                      <w:rPr>
                        <w:rFonts w:ascii="Cambria Math" w:hAnsi="Cambria Math"/>
                        <w:sz w:val="28"/>
                        <w:szCs w:val="28"/>
                        <w:lang w:val="uk-UA"/>
                      </w:rPr>
                    </w:rPrChange>
                  </w:rPr>
                  <m:t>P</m:t>
                </m:r>
              </m:e>
              <m:sub>
                <m:r>
                  <w:rPr>
                    <w:rFonts w:ascii="Cambria Math" w:hAnsi="Cambria Math"/>
                    <w:sz w:val="28"/>
                    <w:szCs w:val="28"/>
                    <w:lang w:val="uk-UA"/>
                    <w:rPrChange w:id="3891" w:author="ASD" w:date="2016-06-09T16:59:00Z">
                      <w:rPr>
                        <w:rFonts w:ascii="Cambria Math" w:hAnsi="Cambria Math"/>
                        <w:sz w:val="28"/>
                        <w:szCs w:val="28"/>
                        <w:lang w:val="uk-UA"/>
                      </w:rPr>
                    </w:rPrChange>
                  </w:rPr>
                  <m:t>1</m:t>
                </m:r>
              </m:sub>
            </m:sSub>
            <m:r>
              <w:rPr>
                <w:rFonts w:ascii="Cambria Math" w:hAnsi="Cambria Math"/>
                <w:sz w:val="28"/>
                <w:szCs w:val="28"/>
                <w:lang w:val="uk-UA"/>
                <w:rPrChange w:id="3892"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3893" w:author="ASD" w:date="2016-06-09T16:59:00Z">
                      <w:rPr>
                        <w:rFonts w:ascii="Cambria Math" w:hAnsi="Cambria Math"/>
                        <w:i/>
                        <w:sz w:val="28"/>
                        <w:szCs w:val="28"/>
                        <w:lang w:val="uk-UA"/>
                      </w:rPr>
                    </w:rPrChange>
                  </w:rPr>
                </m:ctrlPr>
              </m:sSubPr>
              <m:e>
                <m:r>
                  <w:rPr>
                    <w:rFonts w:ascii="Cambria Math" w:hAnsi="Cambria Math"/>
                    <w:sz w:val="28"/>
                    <w:szCs w:val="28"/>
                    <w:lang w:val="uk-UA"/>
                    <w:rPrChange w:id="3894" w:author="ASD" w:date="2016-06-09T16:59:00Z">
                      <w:rPr>
                        <w:rFonts w:ascii="Cambria Math" w:hAnsi="Cambria Math"/>
                        <w:sz w:val="28"/>
                        <w:szCs w:val="28"/>
                        <w:lang w:val="uk-UA"/>
                      </w:rPr>
                    </w:rPrChange>
                  </w:rPr>
                  <m:t>P</m:t>
                </m:r>
              </m:e>
              <m:sub>
                <m:r>
                  <w:rPr>
                    <w:rFonts w:ascii="Cambria Math" w:hAnsi="Cambria Math"/>
                    <w:sz w:val="28"/>
                    <w:szCs w:val="28"/>
                    <w:lang w:val="uk-UA"/>
                    <w:rPrChange w:id="3895" w:author="ASD" w:date="2016-06-09T16:59:00Z">
                      <w:rPr>
                        <w:rFonts w:ascii="Cambria Math" w:hAnsi="Cambria Math"/>
                        <w:sz w:val="28"/>
                        <w:szCs w:val="28"/>
                        <w:lang w:val="uk-UA"/>
                      </w:rPr>
                    </w:rPrChange>
                  </w:rPr>
                  <m:t>2</m:t>
                </m:r>
              </m:sub>
            </m:sSub>
          </m:e>
        </m:d>
        <m:r>
          <w:rPr>
            <w:rFonts w:ascii="Cambria Math" w:hAnsi="Cambria Math"/>
            <w:sz w:val="28"/>
            <w:szCs w:val="28"/>
            <w:lang w:val="uk-UA"/>
            <w:rPrChange w:id="3896" w:author="ASD" w:date="2016-06-09T16:59:00Z">
              <w:rPr>
                <w:rFonts w:ascii="Cambria Math" w:hAnsi="Cambria Math"/>
                <w:sz w:val="28"/>
                <w:szCs w:val="28"/>
                <w:lang w:val="uk-UA"/>
              </w:rPr>
            </w:rPrChange>
          </w:rPr>
          <m:t>=1-</m:t>
        </m:r>
        <m:f>
          <m:fPr>
            <m:ctrlPr>
              <w:rPr>
                <w:rFonts w:ascii="Cambria Math" w:hAnsi="Cambria Math"/>
                <w:i/>
                <w:sz w:val="28"/>
                <w:szCs w:val="28"/>
                <w:lang w:val="uk-UA"/>
                <w:rPrChange w:id="3897" w:author="ASD" w:date="2016-06-09T16:59:00Z">
                  <w:rPr>
                    <w:rFonts w:ascii="Cambria Math" w:hAnsi="Cambria Math"/>
                    <w:i/>
                    <w:sz w:val="28"/>
                    <w:szCs w:val="28"/>
                    <w:lang w:val="uk-UA"/>
                  </w:rPr>
                </w:rPrChange>
              </w:rPr>
            </m:ctrlPr>
          </m:fPr>
          <m:num>
            <m:r>
              <w:rPr>
                <w:rFonts w:ascii="Cambria Math" w:hAnsi="Cambria Math"/>
                <w:sz w:val="28"/>
                <w:szCs w:val="28"/>
                <w:lang w:val="uk-UA"/>
                <w:rPrChange w:id="3898" w:author="ASD" w:date="2016-06-09T16:59:00Z">
                  <w:rPr>
                    <w:rFonts w:ascii="Cambria Math" w:hAnsi="Cambria Math"/>
                    <w:sz w:val="28"/>
                    <w:szCs w:val="28"/>
                    <w:lang w:val="uk-UA"/>
                  </w:rPr>
                </w:rPrChange>
              </w:rPr>
              <m:t>1</m:t>
            </m:r>
          </m:num>
          <m:den>
            <m:r>
              <w:rPr>
                <w:rFonts w:ascii="Cambria Math" w:hAnsi="Cambria Math"/>
                <w:sz w:val="28"/>
                <w:szCs w:val="28"/>
                <w:lang w:val="uk-UA"/>
                <w:rPrChange w:id="3899" w:author="ASD" w:date="2016-06-09T16:59:00Z">
                  <w:rPr>
                    <w:rFonts w:ascii="Cambria Math" w:hAnsi="Cambria Math"/>
                    <w:sz w:val="28"/>
                    <w:szCs w:val="28"/>
                    <w:lang w:val="uk-UA"/>
                  </w:rPr>
                </w:rPrChange>
              </w:rPr>
              <m:t>2</m:t>
            </m:r>
          </m:den>
        </m:f>
        <m:r>
          <w:rPr>
            <w:rFonts w:ascii="Cambria Math" w:hAnsi="Cambria Math"/>
            <w:sz w:val="28"/>
            <w:szCs w:val="28"/>
            <w:lang w:val="uk-UA"/>
            <w:rPrChange w:id="3900" w:author="ASD" w:date="2016-06-09T16:59:00Z">
              <w:rPr>
                <w:rFonts w:ascii="Cambria Math" w:hAnsi="Cambria Math"/>
                <w:sz w:val="28"/>
                <w:szCs w:val="28"/>
                <w:lang w:val="uk-UA"/>
              </w:rPr>
            </w:rPrChange>
          </w:rPr>
          <m:t>(ncc</m:t>
        </m:r>
        <m:d>
          <m:dPr>
            <m:ctrlPr>
              <w:rPr>
                <w:rFonts w:ascii="Cambria Math" w:hAnsi="Cambria Math"/>
                <w:i/>
                <w:sz w:val="28"/>
                <w:szCs w:val="28"/>
                <w:lang w:val="uk-UA"/>
                <w:rPrChange w:id="3901"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902" w:author="ASD" w:date="2016-06-09T16:59:00Z">
                      <w:rPr>
                        <w:rFonts w:ascii="Cambria Math" w:hAnsi="Cambria Math"/>
                        <w:i/>
                        <w:sz w:val="28"/>
                        <w:szCs w:val="28"/>
                        <w:lang w:val="uk-UA"/>
                      </w:rPr>
                    </w:rPrChange>
                  </w:rPr>
                </m:ctrlPr>
              </m:sSubPr>
              <m:e>
                <m:r>
                  <w:rPr>
                    <w:rFonts w:ascii="Cambria Math" w:hAnsi="Cambria Math"/>
                    <w:sz w:val="28"/>
                    <w:szCs w:val="28"/>
                    <w:lang w:val="uk-UA"/>
                    <w:rPrChange w:id="3903" w:author="ASD" w:date="2016-06-09T16:59:00Z">
                      <w:rPr>
                        <w:rFonts w:ascii="Cambria Math" w:hAnsi="Cambria Math"/>
                        <w:sz w:val="28"/>
                        <w:szCs w:val="28"/>
                        <w:lang w:val="uk-UA"/>
                      </w:rPr>
                    </w:rPrChange>
                  </w:rPr>
                  <m:t>P</m:t>
                </m:r>
              </m:e>
              <m:sub>
                <m:r>
                  <w:rPr>
                    <w:rFonts w:ascii="Cambria Math" w:hAnsi="Cambria Math"/>
                    <w:sz w:val="28"/>
                    <w:szCs w:val="28"/>
                    <w:lang w:val="uk-UA"/>
                    <w:rPrChange w:id="3904" w:author="ASD" w:date="2016-06-09T16:59:00Z">
                      <w:rPr>
                        <w:rFonts w:ascii="Cambria Math" w:hAnsi="Cambria Math"/>
                        <w:sz w:val="28"/>
                        <w:szCs w:val="28"/>
                        <w:lang w:val="uk-UA"/>
                      </w:rPr>
                    </w:rPrChange>
                  </w:rPr>
                  <m:t>1</m:t>
                </m:r>
              </m:sub>
            </m:sSub>
            <m:r>
              <w:rPr>
                <w:rFonts w:ascii="Cambria Math" w:hAnsi="Cambria Math"/>
                <w:sz w:val="28"/>
                <w:szCs w:val="28"/>
                <w:lang w:val="uk-UA"/>
                <w:rPrChange w:id="3905"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3906" w:author="ASD" w:date="2016-06-09T16:59:00Z">
                      <w:rPr>
                        <w:rFonts w:ascii="Cambria Math" w:hAnsi="Cambria Math"/>
                        <w:i/>
                        <w:sz w:val="28"/>
                        <w:szCs w:val="28"/>
                        <w:lang w:val="uk-UA"/>
                      </w:rPr>
                    </w:rPrChange>
                  </w:rPr>
                </m:ctrlPr>
              </m:sSubPr>
              <m:e>
                <m:r>
                  <w:rPr>
                    <w:rFonts w:ascii="Cambria Math" w:hAnsi="Cambria Math"/>
                    <w:sz w:val="28"/>
                    <w:szCs w:val="28"/>
                    <w:lang w:val="uk-UA"/>
                    <w:rPrChange w:id="3907" w:author="ASD" w:date="2016-06-09T16:59:00Z">
                      <w:rPr>
                        <w:rFonts w:ascii="Cambria Math" w:hAnsi="Cambria Math"/>
                        <w:sz w:val="28"/>
                        <w:szCs w:val="28"/>
                        <w:lang w:val="uk-UA"/>
                      </w:rPr>
                    </w:rPrChange>
                  </w:rPr>
                  <m:t>P</m:t>
                </m:r>
              </m:e>
              <m:sub>
                <m:r>
                  <w:rPr>
                    <w:rFonts w:ascii="Cambria Math" w:hAnsi="Cambria Math"/>
                    <w:sz w:val="28"/>
                    <w:szCs w:val="28"/>
                    <w:lang w:val="uk-UA"/>
                    <w:rPrChange w:id="3908" w:author="ASD" w:date="2016-06-09T16:59:00Z">
                      <w:rPr>
                        <w:rFonts w:ascii="Cambria Math" w:hAnsi="Cambria Math"/>
                        <w:sz w:val="28"/>
                        <w:szCs w:val="28"/>
                        <w:lang w:val="uk-UA"/>
                      </w:rPr>
                    </w:rPrChange>
                  </w:rPr>
                  <m:t>2</m:t>
                </m:r>
              </m:sub>
            </m:sSub>
          </m:e>
        </m:d>
        <m:r>
          <w:rPr>
            <w:rFonts w:ascii="Cambria Math" w:hAnsi="Cambria Math"/>
            <w:sz w:val="28"/>
            <w:szCs w:val="28"/>
            <w:lang w:val="uk-UA"/>
            <w:rPrChange w:id="3909" w:author="ASD" w:date="2016-06-09T16:59:00Z">
              <w:rPr>
                <w:rFonts w:ascii="Cambria Math" w:hAnsi="Cambria Math"/>
                <w:sz w:val="28"/>
                <w:szCs w:val="28"/>
                <w:lang w:val="uk-UA"/>
              </w:rPr>
            </w:rPrChange>
          </w:rPr>
          <m:t>+1)</m:t>
        </m:r>
      </m:oMath>
      <w:r w:rsidRPr="00891248">
        <w:rPr>
          <w:sz w:val="28"/>
          <w:szCs w:val="28"/>
          <w:lang w:val="uk-UA"/>
          <w:rPrChange w:id="3910" w:author="ASD" w:date="2016-06-09T16:59:00Z">
            <w:rPr>
              <w:sz w:val="28"/>
              <w:szCs w:val="28"/>
              <w:lang w:val="uk-UA"/>
            </w:rPr>
          </w:rPrChange>
        </w:rPr>
        <w:t xml:space="preserve">,          </w:t>
      </w:r>
      <w:r w:rsidR="000F7B0B" w:rsidRPr="00891248">
        <w:rPr>
          <w:sz w:val="28"/>
          <w:szCs w:val="28"/>
          <w:lang w:val="uk-UA"/>
          <w:rPrChange w:id="3911" w:author="ASD" w:date="2016-06-09T16:59:00Z">
            <w:rPr>
              <w:sz w:val="28"/>
              <w:szCs w:val="28"/>
              <w:lang w:val="uk-UA"/>
            </w:rPr>
          </w:rPrChange>
        </w:rPr>
        <w:t xml:space="preserve">    </w:t>
      </w:r>
      <w:r w:rsidRPr="00891248">
        <w:rPr>
          <w:sz w:val="28"/>
          <w:szCs w:val="28"/>
          <w:lang w:val="uk-UA"/>
          <w:rPrChange w:id="3912" w:author="ASD" w:date="2016-06-09T16:59:00Z">
            <w:rPr>
              <w:sz w:val="28"/>
              <w:szCs w:val="28"/>
              <w:lang w:val="uk-UA"/>
            </w:rPr>
          </w:rPrChange>
        </w:rPr>
        <w:t xml:space="preserve">       (3.27)</w:t>
      </w:r>
    </w:p>
    <w:p w:rsidR="00405477" w:rsidRPr="00891248" w:rsidRDefault="000F7B0B" w:rsidP="00891248">
      <w:pPr>
        <w:spacing w:line="360" w:lineRule="auto"/>
        <w:ind w:firstLine="630"/>
        <w:rPr>
          <w:sz w:val="28"/>
          <w:szCs w:val="28"/>
          <w:lang w:val="uk-UA"/>
          <w:rPrChange w:id="3913" w:author="ASD" w:date="2016-06-09T16:59:00Z">
            <w:rPr>
              <w:sz w:val="28"/>
              <w:szCs w:val="28"/>
              <w:lang w:val="uk-UA"/>
            </w:rPr>
          </w:rPrChange>
        </w:rPr>
      </w:pPr>
      <w:r w:rsidRPr="00891248">
        <w:rPr>
          <w:sz w:val="28"/>
          <w:szCs w:val="28"/>
          <w:lang w:val="uk-UA"/>
          <w:rPrChange w:id="3914" w:author="ASD" w:date="2016-06-09T16:59:00Z">
            <w:rPr>
              <w:sz w:val="28"/>
              <w:szCs w:val="28"/>
              <w:lang w:val="uk-UA"/>
            </w:rPr>
          </w:rPrChange>
        </w:rPr>
        <w:t xml:space="preserve">Ми підтримуємо шаблони </w:t>
      </w:r>
      <w:r w:rsidR="00405477" w:rsidRPr="00891248">
        <w:rPr>
          <w:sz w:val="28"/>
          <w:szCs w:val="28"/>
          <w:lang w:val="uk-UA"/>
          <w:rPrChange w:id="3915" w:author="ASD" w:date="2016-06-09T16:59:00Z">
            <w:rPr>
              <w:sz w:val="28"/>
              <w:szCs w:val="28"/>
              <w:lang w:val="uk-UA"/>
            </w:rPr>
          </w:rPrChange>
        </w:rPr>
        <w:t>для позитивн</w:t>
      </w:r>
      <w:r w:rsidRPr="00891248">
        <w:rPr>
          <w:sz w:val="28"/>
          <w:szCs w:val="28"/>
          <w:lang w:val="uk-UA"/>
          <w:rPrChange w:id="3916" w:author="ASD" w:date="2016-06-09T16:59:00Z">
            <w:rPr>
              <w:sz w:val="28"/>
              <w:szCs w:val="28"/>
              <w:lang w:val="uk-UA"/>
            </w:rPr>
          </w:rPrChange>
        </w:rPr>
        <w:t>их</w:t>
      </w:r>
      <w:r w:rsidR="00405477" w:rsidRPr="00891248">
        <w:rPr>
          <w:sz w:val="28"/>
          <w:szCs w:val="28"/>
          <w:lang w:val="uk-UA"/>
          <w:rPrChange w:id="3917" w:author="ASD" w:date="2016-06-09T16:59:00Z">
            <w:rPr>
              <w:sz w:val="28"/>
              <w:szCs w:val="28"/>
              <w:lang w:val="uk-UA"/>
            </w:rPr>
          </w:rPrChange>
        </w:rPr>
        <w:t xml:space="preserve"> і негативн</w:t>
      </w:r>
      <w:r w:rsidRPr="00891248">
        <w:rPr>
          <w:sz w:val="28"/>
          <w:szCs w:val="28"/>
          <w:lang w:val="uk-UA"/>
          <w:rPrChange w:id="3918" w:author="ASD" w:date="2016-06-09T16:59:00Z">
            <w:rPr>
              <w:sz w:val="28"/>
              <w:szCs w:val="28"/>
              <w:lang w:val="uk-UA"/>
            </w:rPr>
          </w:rPrChange>
        </w:rPr>
        <w:t>их</w:t>
      </w:r>
      <w:r w:rsidR="00405477" w:rsidRPr="00891248">
        <w:rPr>
          <w:sz w:val="28"/>
          <w:szCs w:val="28"/>
          <w:lang w:val="uk-UA"/>
          <w:rPrChange w:id="3919" w:author="ASD" w:date="2016-06-09T16:59:00Z">
            <w:rPr>
              <w:sz w:val="28"/>
              <w:szCs w:val="28"/>
              <w:lang w:val="uk-UA"/>
            </w:rPr>
          </w:rPrChange>
        </w:rPr>
        <w:t xml:space="preserve"> клас</w:t>
      </w:r>
      <w:r w:rsidRPr="00891248">
        <w:rPr>
          <w:sz w:val="28"/>
          <w:szCs w:val="28"/>
          <w:lang w:val="uk-UA"/>
          <w:rPrChange w:id="3920" w:author="ASD" w:date="2016-06-09T16:59:00Z">
            <w:rPr>
              <w:sz w:val="28"/>
              <w:szCs w:val="28"/>
              <w:lang w:val="uk-UA"/>
            </w:rPr>
          </w:rPrChange>
        </w:rPr>
        <w:t>ів</w:t>
      </w:r>
      <w:r w:rsidR="00405477" w:rsidRPr="00891248">
        <w:rPr>
          <w:sz w:val="28"/>
          <w:szCs w:val="28"/>
          <w:lang w:val="uk-UA"/>
          <w:rPrChange w:id="3921" w:author="ASD" w:date="2016-06-09T16:59:00Z">
            <w:rPr>
              <w:sz w:val="28"/>
              <w:szCs w:val="28"/>
              <w:lang w:val="uk-UA"/>
            </w:rPr>
          </w:rPrChange>
        </w:rPr>
        <w:t xml:space="preserve">. Ми </w:t>
      </w:r>
      <w:r w:rsidRPr="00891248">
        <w:rPr>
          <w:sz w:val="28"/>
          <w:szCs w:val="28"/>
          <w:lang w:val="uk-UA"/>
          <w:rPrChange w:id="3922" w:author="ASD" w:date="2016-06-09T16:59:00Z">
            <w:rPr>
              <w:sz w:val="28"/>
              <w:szCs w:val="28"/>
              <w:lang w:val="uk-UA"/>
            </w:rPr>
          </w:rPrChange>
        </w:rPr>
        <w:t>позначаємо</w:t>
      </w:r>
      <w:r w:rsidR="00405477" w:rsidRPr="00891248">
        <w:rPr>
          <w:sz w:val="28"/>
          <w:szCs w:val="28"/>
          <w:lang w:val="uk-UA"/>
          <w:rPrChange w:id="3923" w:author="ASD" w:date="2016-06-09T16:59:00Z">
            <w:rPr>
              <w:sz w:val="28"/>
              <w:szCs w:val="28"/>
              <w:lang w:val="uk-UA"/>
            </w:rPr>
          </w:rPrChange>
        </w:rPr>
        <w:t xml:space="preserve"> </w:t>
      </w:r>
      <w:r w:rsidR="00CB68DC" w:rsidRPr="00891248">
        <w:rPr>
          <w:sz w:val="28"/>
          <w:szCs w:val="28"/>
          <w:lang w:val="uk-UA"/>
          <w:rPrChange w:id="3924" w:author="ASD" w:date="2016-06-09T16:59:00Z">
            <w:rPr>
              <w:sz w:val="28"/>
              <w:szCs w:val="28"/>
              <w:lang w:val="uk-UA"/>
            </w:rPr>
          </w:rPrChange>
        </w:rPr>
        <w:t>позитивний</w:t>
      </w:r>
      <w:r w:rsidR="00405477" w:rsidRPr="00891248">
        <w:rPr>
          <w:sz w:val="28"/>
          <w:szCs w:val="28"/>
          <w:lang w:val="uk-UA"/>
          <w:rPrChange w:id="3925" w:author="ASD" w:date="2016-06-09T16:59:00Z">
            <w:rPr>
              <w:sz w:val="28"/>
              <w:szCs w:val="28"/>
              <w:lang w:val="uk-UA"/>
            </w:rPr>
          </w:rPrChange>
        </w:rPr>
        <w:t xml:space="preserve"> класу,</w:t>
      </w:r>
      <w:r w:rsidRPr="00891248">
        <w:rPr>
          <w:sz w:val="28"/>
          <w:szCs w:val="28"/>
          <w:lang w:val="uk-UA"/>
          <w:rPrChange w:id="3926" w:author="ASD" w:date="2016-06-09T16:59:00Z">
            <w:rPr>
              <w:sz w:val="28"/>
              <w:szCs w:val="28"/>
              <w:lang w:val="uk-UA"/>
            </w:rPr>
          </w:rPrChange>
        </w:rPr>
        <w:t xml:space="preserve"> як</w:t>
      </w:r>
      <w:r w:rsidR="00405477" w:rsidRPr="00891248">
        <w:rPr>
          <w:sz w:val="28"/>
          <w:szCs w:val="28"/>
          <w:lang w:val="uk-UA"/>
          <w:rPrChange w:id="3927" w:author="ASD" w:date="2016-06-09T16:59:00Z">
            <w:rPr>
              <w:sz w:val="28"/>
              <w:szCs w:val="28"/>
              <w:lang w:val="uk-UA"/>
            </w:rPr>
          </w:rPrChange>
        </w:rPr>
        <w:t xml:space="preserve"> </w:t>
      </w:r>
      <m:oMath>
        <m:sSup>
          <m:sSupPr>
            <m:ctrlPr>
              <w:rPr>
                <w:rFonts w:ascii="Cambria Math" w:hAnsi="Cambria Math"/>
                <w:i/>
                <w:sz w:val="28"/>
                <w:szCs w:val="28"/>
                <w:lang w:val="uk-UA"/>
                <w:rPrChange w:id="3928" w:author="ASD" w:date="2016-06-09T16:59:00Z">
                  <w:rPr>
                    <w:rFonts w:ascii="Cambria Math" w:hAnsi="Cambria Math"/>
                    <w:i/>
                    <w:sz w:val="28"/>
                    <w:szCs w:val="28"/>
                    <w:lang w:val="uk-UA"/>
                  </w:rPr>
                </w:rPrChange>
              </w:rPr>
            </m:ctrlPr>
          </m:sSupPr>
          <m:e>
            <m:r>
              <w:rPr>
                <w:rFonts w:ascii="Cambria Math" w:hAnsi="Cambria Math"/>
                <w:sz w:val="28"/>
                <w:szCs w:val="28"/>
                <w:lang w:val="uk-UA"/>
                <w:rPrChange w:id="3929" w:author="ASD" w:date="2016-06-09T16:59:00Z">
                  <w:rPr>
                    <w:rFonts w:ascii="Cambria Math" w:hAnsi="Cambria Math"/>
                    <w:sz w:val="28"/>
                    <w:szCs w:val="28"/>
                    <w:lang w:val="uk-UA"/>
                  </w:rPr>
                </w:rPrChange>
              </w:rPr>
              <m:t>ρ</m:t>
            </m:r>
          </m:e>
          <m:sup>
            <m:r>
              <w:rPr>
                <w:rFonts w:ascii="Cambria Math" w:hAnsi="Cambria Math"/>
                <w:sz w:val="28"/>
                <w:szCs w:val="28"/>
                <w:lang w:val="uk-UA"/>
                <w:rPrChange w:id="3930" w:author="ASD" w:date="2016-06-09T16:59:00Z">
                  <w:rPr>
                    <w:rFonts w:ascii="Cambria Math" w:hAnsi="Cambria Math"/>
                    <w:sz w:val="28"/>
                    <w:szCs w:val="28"/>
                    <w:lang w:val="uk-UA"/>
                  </w:rPr>
                </w:rPrChange>
              </w:rPr>
              <m:t>+</m:t>
            </m:r>
          </m:sup>
        </m:sSup>
      </m:oMath>
      <w:r w:rsidR="00405477" w:rsidRPr="00891248">
        <w:rPr>
          <w:sz w:val="28"/>
          <w:szCs w:val="28"/>
          <w:lang w:val="uk-UA"/>
          <w:rPrChange w:id="3931" w:author="ASD" w:date="2016-06-09T16:59:00Z">
            <w:rPr>
              <w:sz w:val="28"/>
              <w:szCs w:val="28"/>
              <w:lang w:val="uk-UA"/>
            </w:rPr>
          </w:rPrChange>
        </w:rPr>
        <w:t xml:space="preserve"> </w:t>
      </w:r>
      <w:r w:rsidRPr="00891248">
        <w:rPr>
          <w:sz w:val="28"/>
          <w:szCs w:val="28"/>
          <w:lang w:val="uk-UA"/>
          <w:rPrChange w:id="3932" w:author="ASD" w:date="2016-06-09T16:59:00Z">
            <w:rPr>
              <w:sz w:val="28"/>
              <w:szCs w:val="28"/>
              <w:lang w:val="uk-UA"/>
            </w:rPr>
          </w:rPrChange>
        </w:rPr>
        <w:t xml:space="preserve">, а </w:t>
      </w:r>
      <w:r w:rsidR="00405477" w:rsidRPr="00891248">
        <w:rPr>
          <w:sz w:val="28"/>
          <w:szCs w:val="28"/>
          <w:lang w:val="uk-UA"/>
          <w:rPrChange w:id="3933" w:author="ASD" w:date="2016-06-09T16:59:00Z">
            <w:rPr>
              <w:sz w:val="28"/>
              <w:szCs w:val="28"/>
              <w:lang w:val="uk-UA"/>
            </w:rPr>
          </w:rPrChange>
        </w:rPr>
        <w:t>негативн</w:t>
      </w:r>
      <w:r w:rsidRPr="00891248">
        <w:rPr>
          <w:sz w:val="28"/>
          <w:szCs w:val="28"/>
          <w:lang w:val="uk-UA"/>
          <w:rPrChange w:id="3934" w:author="ASD" w:date="2016-06-09T16:59:00Z">
            <w:rPr>
              <w:sz w:val="28"/>
              <w:szCs w:val="28"/>
              <w:lang w:val="uk-UA"/>
            </w:rPr>
          </w:rPrChange>
        </w:rPr>
        <w:t>ий</w:t>
      </w:r>
      <w:r w:rsidR="00405477" w:rsidRPr="00891248">
        <w:rPr>
          <w:sz w:val="28"/>
          <w:szCs w:val="28"/>
          <w:lang w:val="uk-UA"/>
          <w:rPrChange w:id="3935" w:author="ASD" w:date="2016-06-09T16:59:00Z">
            <w:rPr>
              <w:sz w:val="28"/>
              <w:szCs w:val="28"/>
              <w:lang w:val="uk-UA"/>
            </w:rPr>
          </w:rPrChange>
        </w:rPr>
        <w:t xml:space="preserve"> класу, як </w:t>
      </w:r>
      <m:oMath>
        <m:sSup>
          <m:sSupPr>
            <m:ctrlPr>
              <w:rPr>
                <w:rFonts w:ascii="Cambria Math" w:hAnsi="Cambria Math"/>
                <w:i/>
                <w:sz w:val="28"/>
                <w:szCs w:val="28"/>
                <w:lang w:val="uk-UA"/>
                <w:rPrChange w:id="3936" w:author="ASD" w:date="2016-06-09T16:59:00Z">
                  <w:rPr>
                    <w:rFonts w:ascii="Cambria Math" w:hAnsi="Cambria Math"/>
                    <w:i/>
                    <w:sz w:val="28"/>
                    <w:szCs w:val="28"/>
                    <w:lang w:val="uk-UA"/>
                  </w:rPr>
                </w:rPrChange>
              </w:rPr>
            </m:ctrlPr>
          </m:sSupPr>
          <m:e>
            <m:r>
              <w:rPr>
                <w:rFonts w:ascii="Cambria Math" w:hAnsi="Cambria Math"/>
                <w:sz w:val="28"/>
                <w:szCs w:val="28"/>
                <w:lang w:val="uk-UA"/>
                <w:rPrChange w:id="3937" w:author="ASD" w:date="2016-06-09T16:59:00Z">
                  <w:rPr>
                    <w:rFonts w:ascii="Cambria Math" w:hAnsi="Cambria Math"/>
                    <w:sz w:val="28"/>
                    <w:szCs w:val="28"/>
                    <w:lang w:val="uk-UA"/>
                  </w:rPr>
                </w:rPrChange>
              </w:rPr>
              <m:t>ρ</m:t>
            </m:r>
          </m:e>
          <m:sup>
            <m:r>
              <w:rPr>
                <w:rFonts w:ascii="Cambria Math" w:hAnsi="Cambria Math"/>
                <w:sz w:val="28"/>
                <w:szCs w:val="28"/>
                <w:lang w:val="uk-UA"/>
                <w:rPrChange w:id="3938" w:author="ASD" w:date="2016-06-09T16:59:00Z">
                  <w:rPr>
                    <w:rFonts w:ascii="Cambria Math" w:hAnsi="Cambria Math"/>
                    <w:sz w:val="28"/>
                    <w:szCs w:val="28"/>
                    <w:lang w:val="uk-UA"/>
                  </w:rPr>
                </w:rPrChange>
              </w:rPr>
              <m:t>-</m:t>
            </m:r>
          </m:sup>
        </m:sSup>
      </m:oMath>
      <w:r w:rsidR="00405477" w:rsidRPr="00891248">
        <w:rPr>
          <w:sz w:val="28"/>
          <w:szCs w:val="28"/>
          <w:lang w:val="uk-UA"/>
          <w:rPrChange w:id="3939" w:author="ASD" w:date="2016-06-09T16:59:00Z">
            <w:rPr>
              <w:sz w:val="28"/>
              <w:szCs w:val="28"/>
              <w:lang w:val="uk-UA"/>
            </w:rPr>
          </w:rPrChange>
        </w:rPr>
        <w:t xml:space="preserve">. Позитивні та негативні приклади </w:t>
      </w:r>
      <w:r w:rsidRPr="00891248">
        <w:rPr>
          <w:sz w:val="28"/>
          <w:szCs w:val="28"/>
          <w:lang w:val="uk-UA"/>
          <w:rPrChange w:id="3940" w:author="ASD" w:date="2016-06-09T16:59:00Z">
            <w:rPr>
              <w:sz w:val="28"/>
              <w:szCs w:val="28"/>
              <w:lang w:val="uk-UA"/>
            </w:rPr>
          </w:rPrChange>
        </w:rPr>
        <w:t xml:space="preserve">були засвоєні на послідовності </w:t>
      </w:r>
      <w:r w:rsidR="008A318F" w:rsidRPr="00891248">
        <w:rPr>
          <w:sz w:val="28"/>
          <w:szCs w:val="28"/>
          <w:lang w:val="uk-UA"/>
          <w:rPrChange w:id="3941" w:author="ASD" w:date="2016-06-09T16:59:00Z">
            <w:rPr>
              <w:sz w:val="28"/>
              <w:szCs w:val="28"/>
              <w:lang w:val="uk-UA"/>
            </w:rPr>
          </w:rPrChange>
        </w:rPr>
        <w:t>повороту обличчя</w:t>
      </w:r>
      <w:r w:rsidR="00405477" w:rsidRPr="00891248">
        <w:rPr>
          <w:sz w:val="28"/>
          <w:szCs w:val="28"/>
          <w:lang w:val="uk-UA"/>
          <w:rPrChange w:id="3942" w:author="ASD" w:date="2016-06-09T16:59:00Z">
            <w:rPr>
              <w:sz w:val="28"/>
              <w:szCs w:val="28"/>
              <w:lang w:val="uk-UA"/>
            </w:rPr>
          </w:rPrChange>
        </w:rPr>
        <w:t xml:space="preserve">. </w:t>
      </w:r>
      <w:r w:rsidR="008A318F" w:rsidRPr="00891248">
        <w:rPr>
          <w:sz w:val="28"/>
          <w:szCs w:val="28"/>
          <w:lang w:val="uk-UA"/>
          <w:rPrChange w:id="3943" w:author="ASD" w:date="2016-06-09T16:59:00Z">
            <w:rPr>
              <w:sz w:val="28"/>
              <w:szCs w:val="28"/>
              <w:lang w:val="uk-UA"/>
            </w:rPr>
          </w:rPrChange>
        </w:rPr>
        <w:t>Для не класифікованого</w:t>
      </w:r>
      <w:r w:rsidR="00405477" w:rsidRPr="00891248">
        <w:rPr>
          <w:sz w:val="28"/>
          <w:szCs w:val="28"/>
          <w:lang w:val="uk-UA"/>
          <w:rPrChange w:id="3944" w:author="ASD" w:date="2016-06-09T16:59:00Z">
            <w:rPr>
              <w:sz w:val="28"/>
              <w:szCs w:val="28"/>
              <w:lang w:val="uk-UA"/>
            </w:rPr>
          </w:rPrChange>
        </w:rPr>
        <w:t xml:space="preserve"> зображення </w:t>
      </w:r>
      <w:r w:rsidR="00405477" w:rsidRPr="00891248">
        <w:rPr>
          <w:i/>
          <w:sz w:val="28"/>
          <w:szCs w:val="28"/>
          <w:lang w:val="uk-UA"/>
          <w:rPrChange w:id="3945" w:author="ASD" w:date="2016-06-09T16:59:00Z">
            <w:rPr>
              <w:i/>
              <w:sz w:val="28"/>
              <w:szCs w:val="28"/>
              <w:lang w:val="uk-UA"/>
            </w:rPr>
          </w:rPrChange>
        </w:rPr>
        <w:t>P</w:t>
      </w:r>
      <w:r w:rsidR="008A318F" w:rsidRPr="00891248">
        <w:rPr>
          <w:sz w:val="28"/>
          <w:szCs w:val="28"/>
          <w:lang w:val="uk-UA"/>
          <w:rPrChange w:id="3946" w:author="ASD" w:date="2016-06-09T16:59:00Z">
            <w:rPr>
              <w:sz w:val="28"/>
              <w:szCs w:val="28"/>
              <w:lang w:val="uk-UA"/>
            </w:rPr>
          </w:rPrChange>
        </w:rPr>
        <w:t xml:space="preserve"> </w:t>
      </w:r>
      <w:r w:rsidR="00405477" w:rsidRPr="00891248">
        <w:rPr>
          <w:sz w:val="28"/>
          <w:szCs w:val="28"/>
          <w:lang w:val="uk-UA"/>
          <w:rPrChange w:id="3947" w:author="ASD" w:date="2016-06-09T16:59:00Z">
            <w:rPr>
              <w:sz w:val="28"/>
              <w:szCs w:val="28"/>
              <w:lang w:val="uk-UA"/>
            </w:rPr>
          </w:rPrChange>
        </w:rPr>
        <w:t xml:space="preserve">ми розраховуємо </w:t>
      </w:r>
      <w:r w:rsidR="008A318F" w:rsidRPr="00891248">
        <w:rPr>
          <w:sz w:val="28"/>
          <w:szCs w:val="28"/>
          <w:lang w:val="uk-UA"/>
          <w:rPrChange w:id="3948" w:author="ASD" w:date="2016-06-09T16:59:00Z">
            <w:rPr>
              <w:sz w:val="28"/>
              <w:szCs w:val="28"/>
              <w:lang w:val="uk-UA"/>
            </w:rPr>
          </w:rPrChange>
        </w:rPr>
        <w:t>значення того, що воно відноситься до позитивного класу</w:t>
      </w:r>
    </w:p>
    <w:p w:rsidR="00405477" w:rsidRPr="00891248" w:rsidRDefault="005538D1" w:rsidP="00891248">
      <w:pPr>
        <w:spacing w:line="360" w:lineRule="auto"/>
        <w:jc w:val="right"/>
        <w:rPr>
          <w:sz w:val="28"/>
          <w:szCs w:val="28"/>
          <w:lang w:val="uk-UA"/>
          <w:rPrChange w:id="3949" w:author="ASD" w:date="2016-06-09T16:59:00Z">
            <w:rPr>
              <w:sz w:val="28"/>
              <w:szCs w:val="28"/>
              <w:lang w:val="uk-UA"/>
            </w:rPr>
          </w:rPrChange>
        </w:rPr>
      </w:pPr>
      <m:oMath>
        <m:sSup>
          <m:sSupPr>
            <m:ctrlPr>
              <w:rPr>
                <w:rFonts w:ascii="Cambria Math" w:hAnsi="Cambria Math"/>
                <w:i/>
                <w:sz w:val="28"/>
                <w:szCs w:val="28"/>
                <w:lang w:val="uk-UA"/>
                <w:rPrChange w:id="3950" w:author="ASD" w:date="2016-06-09T16:59:00Z">
                  <w:rPr>
                    <w:rFonts w:ascii="Cambria Math" w:hAnsi="Cambria Math"/>
                    <w:i/>
                    <w:sz w:val="28"/>
                    <w:szCs w:val="28"/>
                    <w:lang w:val="uk-UA"/>
                  </w:rPr>
                </w:rPrChange>
              </w:rPr>
            </m:ctrlPr>
          </m:sSupPr>
          <m:e>
            <m:r>
              <w:rPr>
                <w:rFonts w:ascii="Cambria Math" w:hAnsi="Cambria Math"/>
                <w:sz w:val="28"/>
                <w:szCs w:val="28"/>
                <w:lang w:val="uk-UA"/>
                <w:rPrChange w:id="3951" w:author="ASD" w:date="2016-06-09T16:59:00Z">
                  <w:rPr>
                    <w:rFonts w:ascii="Cambria Math" w:hAnsi="Cambria Math"/>
                    <w:sz w:val="28"/>
                    <w:szCs w:val="28"/>
                    <w:lang w:val="uk-UA"/>
                  </w:rPr>
                </w:rPrChange>
              </w:rPr>
              <m:t>d</m:t>
            </m:r>
          </m:e>
          <m:sup>
            <m:r>
              <w:rPr>
                <w:rFonts w:ascii="Cambria Math" w:hAnsi="Cambria Math"/>
                <w:sz w:val="28"/>
                <w:szCs w:val="28"/>
                <w:lang w:val="uk-UA"/>
                <w:rPrChange w:id="3952" w:author="ASD" w:date="2016-06-09T16:59:00Z">
                  <w:rPr>
                    <w:rFonts w:ascii="Cambria Math" w:hAnsi="Cambria Math"/>
                    <w:sz w:val="28"/>
                    <w:szCs w:val="28"/>
                    <w:lang w:val="uk-UA"/>
                  </w:rPr>
                </w:rPrChange>
              </w:rPr>
              <m:t>+</m:t>
            </m:r>
          </m:sup>
        </m:sSup>
        <m:r>
          <w:rPr>
            <w:rFonts w:ascii="Cambria Math" w:hAnsi="Cambria Math"/>
            <w:sz w:val="28"/>
            <w:szCs w:val="28"/>
            <w:lang w:val="uk-UA"/>
            <w:rPrChange w:id="3953"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954" w:author="ASD" w:date="2016-06-09T16:59:00Z">
                  <w:rPr>
                    <w:rFonts w:ascii="Cambria Math" w:hAnsi="Cambria Math"/>
                    <w:i/>
                    <w:sz w:val="28"/>
                    <w:szCs w:val="28"/>
                    <w:lang w:val="uk-UA"/>
                  </w:rPr>
                </w:rPrChange>
              </w:rPr>
            </m:ctrlPr>
          </m:sSubPr>
          <m:e>
            <m:r>
              <w:rPr>
                <w:rFonts w:ascii="Cambria Math" w:hAnsi="Cambria Math"/>
                <w:sz w:val="28"/>
                <w:szCs w:val="28"/>
                <w:lang w:val="uk-UA"/>
                <w:rPrChange w:id="3955" w:author="ASD" w:date="2016-06-09T16:59:00Z">
                  <w:rPr>
                    <w:rFonts w:ascii="Cambria Math" w:hAnsi="Cambria Math"/>
                    <w:sz w:val="28"/>
                    <w:szCs w:val="28"/>
                    <w:lang w:val="uk-UA"/>
                  </w:rPr>
                </w:rPrChange>
              </w:rPr>
              <m:t>min</m:t>
            </m:r>
          </m:e>
          <m:sub>
            <m:sSub>
              <m:sSubPr>
                <m:ctrlPr>
                  <w:rPr>
                    <w:rFonts w:ascii="Cambria Math" w:hAnsi="Cambria Math"/>
                    <w:i/>
                    <w:sz w:val="28"/>
                    <w:szCs w:val="28"/>
                    <w:lang w:val="uk-UA"/>
                    <w:rPrChange w:id="3956" w:author="ASD" w:date="2016-06-09T16:59:00Z">
                      <w:rPr>
                        <w:rFonts w:ascii="Cambria Math" w:hAnsi="Cambria Math"/>
                        <w:i/>
                        <w:sz w:val="28"/>
                        <w:szCs w:val="28"/>
                        <w:lang w:val="uk-UA"/>
                      </w:rPr>
                    </w:rPrChange>
                  </w:rPr>
                </m:ctrlPr>
              </m:sSubPr>
              <m:e>
                <m:r>
                  <w:rPr>
                    <w:rFonts w:ascii="Cambria Math" w:hAnsi="Cambria Math"/>
                    <w:sz w:val="28"/>
                    <w:szCs w:val="28"/>
                    <w:lang w:val="uk-UA"/>
                    <w:rPrChange w:id="3957" w:author="ASD" w:date="2016-06-09T16:59:00Z">
                      <w:rPr>
                        <w:rFonts w:ascii="Cambria Math" w:hAnsi="Cambria Math"/>
                        <w:sz w:val="28"/>
                        <w:szCs w:val="28"/>
                        <w:lang w:val="uk-UA"/>
                      </w:rPr>
                    </w:rPrChange>
                  </w:rPr>
                  <m:t>P</m:t>
                </m:r>
              </m:e>
              <m:sub>
                <m:r>
                  <w:rPr>
                    <w:rFonts w:ascii="Cambria Math" w:hAnsi="Cambria Math"/>
                    <w:sz w:val="28"/>
                    <w:szCs w:val="28"/>
                    <w:lang w:val="uk-UA"/>
                    <w:rPrChange w:id="3958" w:author="ASD" w:date="2016-06-09T16:59:00Z">
                      <w:rPr>
                        <w:rFonts w:ascii="Cambria Math" w:hAnsi="Cambria Math"/>
                        <w:sz w:val="28"/>
                        <w:szCs w:val="28"/>
                        <w:lang w:val="uk-UA"/>
                      </w:rPr>
                    </w:rPrChange>
                  </w:rPr>
                  <m:t>i</m:t>
                </m:r>
              </m:sub>
            </m:sSub>
            <m:r>
              <w:rPr>
                <w:rFonts w:ascii="Cambria Math" w:hAnsi="Cambria Math"/>
                <w:sz w:val="28"/>
                <w:szCs w:val="28"/>
                <w:lang w:val="uk-UA"/>
                <w:rPrChange w:id="3959" w:author="ASD" w:date="2016-06-09T16:59:00Z">
                  <w:rPr>
                    <w:rFonts w:ascii="Cambria Math" w:hAnsi="Cambria Math"/>
                    <w:sz w:val="28"/>
                    <w:szCs w:val="28"/>
                    <w:lang w:val="uk-UA"/>
                  </w:rPr>
                </w:rPrChange>
              </w:rPr>
              <m:t>ϵ</m:t>
            </m:r>
            <m:sSup>
              <m:sSupPr>
                <m:ctrlPr>
                  <w:rPr>
                    <w:rFonts w:ascii="Cambria Math" w:hAnsi="Cambria Math"/>
                    <w:i/>
                    <w:sz w:val="28"/>
                    <w:szCs w:val="28"/>
                    <w:lang w:val="uk-UA"/>
                    <w:rPrChange w:id="3960" w:author="ASD" w:date="2016-06-09T16:59:00Z">
                      <w:rPr>
                        <w:rFonts w:ascii="Cambria Math" w:hAnsi="Cambria Math"/>
                        <w:i/>
                        <w:sz w:val="28"/>
                        <w:szCs w:val="28"/>
                        <w:lang w:val="uk-UA"/>
                      </w:rPr>
                    </w:rPrChange>
                  </w:rPr>
                </m:ctrlPr>
              </m:sSupPr>
              <m:e>
                <m:sSup>
                  <m:sSupPr>
                    <m:ctrlPr>
                      <w:rPr>
                        <w:rFonts w:ascii="Cambria Math" w:hAnsi="Cambria Math"/>
                        <w:i/>
                        <w:sz w:val="28"/>
                        <w:szCs w:val="28"/>
                        <w:lang w:val="uk-UA"/>
                        <w:rPrChange w:id="3961" w:author="ASD" w:date="2016-06-09T16:59:00Z">
                          <w:rPr>
                            <w:rFonts w:ascii="Cambria Math" w:hAnsi="Cambria Math"/>
                            <w:i/>
                            <w:sz w:val="28"/>
                            <w:szCs w:val="28"/>
                            <w:lang w:val="uk-UA"/>
                          </w:rPr>
                        </w:rPrChange>
                      </w:rPr>
                    </m:ctrlPr>
                  </m:sSupPr>
                  <m:e>
                    <m:r>
                      <w:rPr>
                        <w:rFonts w:ascii="Cambria Math" w:hAnsi="Cambria Math"/>
                        <w:sz w:val="28"/>
                        <w:szCs w:val="28"/>
                        <w:lang w:val="uk-UA"/>
                        <w:rPrChange w:id="3962" w:author="ASD" w:date="2016-06-09T16:59:00Z">
                          <w:rPr>
                            <w:rFonts w:ascii="Cambria Math" w:hAnsi="Cambria Math"/>
                            <w:sz w:val="28"/>
                            <w:szCs w:val="28"/>
                            <w:lang w:val="uk-UA"/>
                          </w:rPr>
                        </w:rPrChange>
                      </w:rPr>
                      <m:t>ρ</m:t>
                    </m:r>
                  </m:e>
                  <m:sup>
                    <m:r>
                      <w:rPr>
                        <w:rFonts w:ascii="Cambria Math" w:hAnsi="Cambria Math"/>
                        <w:sz w:val="28"/>
                        <w:szCs w:val="28"/>
                        <w:lang w:val="uk-UA"/>
                        <w:rPrChange w:id="3963" w:author="ASD" w:date="2016-06-09T16:59:00Z">
                          <w:rPr>
                            <w:rFonts w:ascii="Cambria Math" w:hAnsi="Cambria Math"/>
                            <w:sz w:val="28"/>
                            <w:szCs w:val="28"/>
                            <w:lang w:val="uk-UA"/>
                          </w:rPr>
                        </w:rPrChange>
                      </w:rPr>
                      <m:t>+</m:t>
                    </m:r>
                  </m:sup>
                </m:sSup>
              </m:e>
              <m:sup>
                <m:r>
                  <w:rPr>
                    <w:rFonts w:ascii="Cambria Math" w:hAnsi="Cambria Math"/>
                    <w:sz w:val="28"/>
                    <w:szCs w:val="28"/>
                    <w:lang w:val="uk-UA"/>
                    <w:rPrChange w:id="3964" w:author="ASD" w:date="2016-06-09T16:59:00Z">
                      <w:rPr>
                        <w:rFonts w:ascii="Cambria Math" w:hAnsi="Cambria Math"/>
                        <w:sz w:val="28"/>
                        <w:szCs w:val="28"/>
                        <w:lang w:val="uk-UA"/>
                      </w:rPr>
                    </w:rPrChange>
                  </w:rPr>
                  <m:t xml:space="preserve"> </m:t>
                </m:r>
              </m:sup>
            </m:sSup>
          </m:sub>
        </m:sSub>
        <m:r>
          <w:rPr>
            <w:rFonts w:ascii="Cambria Math" w:hAnsi="Cambria Math"/>
            <w:sz w:val="28"/>
            <w:szCs w:val="28"/>
            <w:lang w:val="uk-UA"/>
            <w:rPrChange w:id="3965" w:author="ASD" w:date="2016-06-09T16:59:00Z">
              <w:rPr>
                <w:rFonts w:ascii="Cambria Math" w:hAnsi="Cambria Math"/>
                <w:sz w:val="28"/>
                <w:szCs w:val="28"/>
                <w:lang w:val="uk-UA"/>
              </w:rPr>
            </w:rPrChange>
          </w:rPr>
          <m:t>d</m:t>
        </m:r>
        <m:d>
          <m:dPr>
            <m:ctrlPr>
              <w:rPr>
                <w:rFonts w:ascii="Cambria Math" w:hAnsi="Cambria Math"/>
                <w:i/>
                <w:sz w:val="28"/>
                <w:szCs w:val="28"/>
                <w:lang w:val="uk-UA"/>
                <w:rPrChange w:id="3966"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967" w:author="ASD" w:date="2016-06-09T16:59:00Z">
                      <w:rPr>
                        <w:rFonts w:ascii="Cambria Math" w:hAnsi="Cambria Math"/>
                        <w:i/>
                        <w:sz w:val="28"/>
                        <w:szCs w:val="28"/>
                        <w:lang w:val="uk-UA"/>
                      </w:rPr>
                    </w:rPrChange>
                  </w:rPr>
                </m:ctrlPr>
              </m:sSubPr>
              <m:e>
                <m:r>
                  <w:rPr>
                    <w:rFonts w:ascii="Cambria Math" w:hAnsi="Cambria Math"/>
                    <w:sz w:val="28"/>
                    <w:szCs w:val="28"/>
                    <w:lang w:val="uk-UA"/>
                    <w:rPrChange w:id="3968" w:author="ASD" w:date="2016-06-09T16:59:00Z">
                      <w:rPr>
                        <w:rFonts w:ascii="Cambria Math" w:hAnsi="Cambria Math"/>
                        <w:sz w:val="28"/>
                        <w:szCs w:val="28"/>
                        <w:lang w:val="uk-UA"/>
                      </w:rPr>
                    </w:rPrChange>
                  </w:rPr>
                  <m:t>P</m:t>
                </m:r>
              </m:e>
              <m:sub>
                <m:r>
                  <w:rPr>
                    <w:rFonts w:ascii="Cambria Math" w:hAnsi="Cambria Math"/>
                    <w:sz w:val="28"/>
                    <w:szCs w:val="28"/>
                    <w:lang w:val="uk-UA"/>
                    <w:rPrChange w:id="3969" w:author="ASD" w:date="2016-06-09T16:59:00Z">
                      <w:rPr>
                        <w:rFonts w:ascii="Cambria Math" w:hAnsi="Cambria Math"/>
                        <w:sz w:val="28"/>
                        <w:szCs w:val="28"/>
                        <w:lang w:val="uk-UA"/>
                      </w:rPr>
                    </w:rPrChange>
                  </w:rPr>
                  <m:t>0</m:t>
                </m:r>
              </m:sub>
            </m:sSub>
            <m:r>
              <w:rPr>
                <w:rFonts w:ascii="Cambria Math" w:hAnsi="Cambria Math"/>
                <w:sz w:val="28"/>
                <w:szCs w:val="28"/>
                <w:lang w:val="uk-UA"/>
                <w:rPrChange w:id="3970"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3971" w:author="ASD" w:date="2016-06-09T16:59:00Z">
                      <w:rPr>
                        <w:rFonts w:ascii="Cambria Math" w:hAnsi="Cambria Math"/>
                        <w:i/>
                        <w:sz w:val="28"/>
                        <w:szCs w:val="28"/>
                        <w:lang w:val="uk-UA"/>
                      </w:rPr>
                    </w:rPrChange>
                  </w:rPr>
                </m:ctrlPr>
              </m:sSubPr>
              <m:e>
                <m:r>
                  <w:rPr>
                    <w:rFonts w:ascii="Cambria Math" w:hAnsi="Cambria Math"/>
                    <w:sz w:val="28"/>
                    <w:szCs w:val="28"/>
                    <w:lang w:val="uk-UA"/>
                    <w:rPrChange w:id="3972" w:author="ASD" w:date="2016-06-09T16:59:00Z">
                      <w:rPr>
                        <w:rFonts w:ascii="Cambria Math" w:hAnsi="Cambria Math"/>
                        <w:sz w:val="28"/>
                        <w:szCs w:val="28"/>
                        <w:lang w:val="uk-UA"/>
                      </w:rPr>
                    </w:rPrChange>
                  </w:rPr>
                  <m:t>P</m:t>
                </m:r>
              </m:e>
              <m:sub>
                <m:r>
                  <w:rPr>
                    <w:rFonts w:ascii="Cambria Math" w:hAnsi="Cambria Math"/>
                    <w:sz w:val="28"/>
                    <w:szCs w:val="28"/>
                    <w:lang w:val="uk-UA"/>
                    <w:rPrChange w:id="3973" w:author="ASD" w:date="2016-06-09T16:59:00Z">
                      <w:rPr>
                        <w:rFonts w:ascii="Cambria Math" w:hAnsi="Cambria Math"/>
                        <w:sz w:val="28"/>
                        <w:szCs w:val="28"/>
                        <w:lang w:val="uk-UA"/>
                      </w:rPr>
                    </w:rPrChange>
                  </w:rPr>
                  <m:t>i</m:t>
                </m:r>
              </m:sub>
            </m:sSub>
          </m:e>
        </m:d>
      </m:oMath>
      <w:r w:rsidR="00405477" w:rsidRPr="00891248">
        <w:rPr>
          <w:sz w:val="28"/>
          <w:szCs w:val="28"/>
          <w:lang w:val="uk-UA"/>
          <w:rPrChange w:id="3974" w:author="ASD" w:date="2016-06-09T16:59:00Z">
            <w:rPr>
              <w:sz w:val="28"/>
              <w:szCs w:val="28"/>
              <w:lang w:val="uk-UA"/>
            </w:rPr>
          </w:rPrChange>
        </w:rPr>
        <w:t xml:space="preserve">,               </w:t>
      </w:r>
      <w:r w:rsidR="00CC0214" w:rsidRPr="00891248">
        <w:rPr>
          <w:sz w:val="28"/>
          <w:szCs w:val="28"/>
          <w:lang w:val="uk-UA"/>
          <w:rPrChange w:id="3975" w:author="ASD" w:date="2016-06-09T16:59:00Z">
            <w:rPr>
              <w:sz w:val="28"/>
              <w:szCs w:val="28"/>
              <w:lang w:val="uk-UA"/>
            </w:rPr>
          </w:rPrChange>
        </w:rPr>
        <w:t xml:space="preserve">      </w:t>
      </w:r>
      <w:r w:rsidR="00405477" w:rsidRPr="00891248">
        <w:rPr>
          <w:sz w:val="28"/>
          <w:szCs w:val="28"/>
          <w:lang w:val="uk-UA"/>
          <w:rPrChange w:id="3976" w:author="ASD" w:date="2016-06-09T16:59:00Z">
            <w:rPr>
              <w:sz w:val="28"/>
              <w:szCs w:val="28"/>
              <w:lang w:val="uk-UA"/>
            </w:rPr>
          </w:rPrChange>
        </w:rPr>
        <w:t xml:space="preserve">           (3.27)</w:t>
      </w:r>
    </w:p>
    <w:p w:rsidR="00405477" w:rsidRPr="00891248" w:rsidRDefault="008A318F" w:rsidP="00891248">
      <w:pPr>
        <w:spacing w:line="360" w:lineRule="auto"/>
        <w:rPr>
          <w:sz w:val="28"/>
          <w:szCs w:val="28"/>
          <w:lang w:val="uk-UA"/>
          <w:rPrChange w:id="3977" w:author="ASD" w:date="2016-06-09T16:59:00Z">
            <w:rPr>
              <w:sz w:val="28"/>
              <w:szCs w:val="28"/>
              <w:lang w:val="uk-UA"/>
            </w:rPr>
          </w:rPrChange>
        </w:rPr>
      </w:pPr>
      <w:r w:rsidRPr="00891248">
        <w:rPr>
          <w:sz w:val="28"/>
          <w:szCs w:val="28"/>
          <w:lang w:val="uk-UA"/>
          <w:rPrChange w:id="3978" w:author="ASD" w:date="2016-06-09T16:59:00Z">
            <w:rPr>
              <w:sz w:val="28"/>
              <w:szCs w:val="28"/>
              <w:lang w:val="uk-UA"/>
            </w:rPr>
          </w:rPrChange>
        </w:rPr>
        <w:t>і коефіцієнт, що воно відноситься до негативного класу</w:t>
      </w:r>
    </w:p>
    <w:p w:rsidR="00405477" w:rsidRPr="00891248" w:rsidRDefault="005538D1" w:rsidP="00891248">
      <w:pPr>
        <w:spacing w:line="360" w:lineRule="auto"/>
        <w:jc w:val="right"/>
        <w:rPr>
          <w:sz w:val="28"/>
          <w:szCs w:val="28"/>
          <w:lang w:val="uk-UA"/>
          <w:rPrChange w:id="3979" w:author="ASD" w:date="2016-06-09T16:59:00Z">
            <w:rPr>
              <w:sz w:val="28"/>
              <w:szCs w:val="28"/>
              <w:lang w:val="uk-UA"/>
            </w:rPr>
          </w:rPrChange>
        </w:rPr>
      </w:pPr>
      <m:oMath>
        <m:sSup>
          <m:sSupPr>
            <m:ctrlPr>
              <w:rPr>
                <w:rFonts w:ascii="Cambria Math" w:hAnsi="Cambria Math"/>
                <w:i/>
                <w:sz w:val="28"/>
                <w:szCs w:val="28"/>
                <w:lang w:val="uk-UA"/>
                <w:rPrChange w:id="3980" w:author="ASD" w:date="2016-06-09T16:59:00Z">
                  <w:rPr>
                    <w:rFonts w:ascii="Cambria Math" w:hAnsi="Cambria Math"/>
                    <w:i/>
                    <w:sz w:val="28"/>
                    <w:szCs w:val="28"/>
                    <w:lang w:val="uk-UA"/>
                  </w:rPr>
                </w:rPrChange>
              </w:rPr>
            </m:ctrlPr>
          </m:sSupPr>
          <m:e>
            <m:r>
              <w:rPr>
                <w:rFonts w:ascii="Cambria Math" w:hAnsi="Cambria Math"/>
                <w:sz w:val="28"/>
                <w:szCs w:val="28"/>
                <w:lang w:val="uk-UA"/>
                <w:rPrChange w:id="3981" w:author="ASD" w:date="2016-06-09T16:59:00Z">
                  <w:rPr>
                    <w:rFonts w:ascii="Cambria Math" w:hAnsi="Cambria Math"/>
                    <w:sz w:val="28"/>
                    <w:szCs w:val="28"/>
                    <w:lang w:val="uk-UA"/>
                  </w:rPr>
                </w:rPrChange>
              </w:rPr>
              <m:t>d</m:t>
            </m:r>
          </m:e>
          <m:sup>
            <m:r>
              <w:rPr>
                <w:rFonts w:ascii="Cambria Math" w:hAnsi="Cambria Math"/>
                <w:sz w:val="28"/>
                <w:szCs w:val="28"/>
                <w:lang w:val="uk-UA"/>
                <w:rPrChange w:id="3982" w:author="ASD" w:date="2016-06-09T16:59:00Z">
                  <w:rPr>
                    <w:rFonts w:ascii="Cambria Math" w:hAnsi="Cambria Math"/>
                    <w:sz w:val="28"/>
                    <w:szCs w:val="28"/>
                    <w:lang w:val="uk-UA"/>
                  </w:rPr>
                </w:rPrChange>
              </w:rPr>
              <m:t>-</m:t>
            </m:r>
          </m:sup>
        </m:sSup>
        <m:r>
          <w:rPr>
            <w:rFonts w:ascii="Cambria Math" w:hAnsi="Cambria Math"/>
            <w:sz w:val="28"/>
            <w:szCs w:val="28"/>
            <w:lang w:val="uk-UA"/>
            <w:rPrChange w:id="3983" w:author="ASD" w:date="2016-06-09T16:59:00Z">
              <w:rPr>
                <w:rFonts w:ascii="Cambria Math" w:hAnsi="Cambria Math"/>
                <w:sz w:val="28"/>
                <w:szCs w:val="28"/>
                <w:lang w:val="uk-UA"/>
              </w:rPr>
            </w:rPrChange>
          </w:rPr>
          <m:t>=</m:t>
        </m:r>
        <m:sSub>
          <m:sSubPr>
            <m:ctrlPr>
              <w:rPr>
                <w:rFonts w:ascii="Cambria Math" w:hAnsi="Cambria Math"/>
                <w:i/>
                <w:sz w:val="28"/>
                <w:szCs w:val="28"/>
                <w:lang w:val="uk-UA"/>
                <w:rPrChange w:id="3984" w:author="ASD" w:date="2016-06-09T16:59:00Z">
                  <w:rPr>
                    <w:rFonts w:ascii="Cambria Math" w:hAnsi="Cambria Math"/>
                    <w:i/>
                    <w:sz w:val="28"/>
                    <w:szCs w:val="28"/>
                    <w:lang w:val="uk-UA"/>
                  </w:rPr>
                </w:rPrChange>
              </w:rPr>
            </m:ctrlPr>
          </m:sSubPr>
          <m:e>
            <m:r>
              <w:rPr>
                <w:rFonts w:ascii="Cambria Math" w:hAnsi="Cambria Math"/>
                <w:sz w:val="28"/>
                <w:szCs w:val="28"/>
                <w:lang w:val="uk-UA"/>
                <w:rPrChange w:id="3985" w:author="ASD" w:date="2016-06-09T16:59:00Z">
                  <w:rPr>
                    <w:rFonts w:ascii="Cambria Math" w:hAnsi="Cambria Math"/>
                    <w:sz w:val="28"/>
                    <w:szCs w:val="28"/>
                    <w:lang w:val="uk-UA"/>
                  </w:rPr>
                </w:rPrChange>
              </w:rPr>
              <m:t>min</m:t>
            </m:r>
          </m:e>
          <m:sub>
            <m:sSub>
              <m:sSubPr>
                <m:ctrlPr>
                  <w:rPr>
                    <w:rFonts w:ascii="Cambria Math" w:hAnsi="Cambria Math"/>
                    <w:i/>
                    <w:sz w:val="28"/>
                    <w:szCs w:val="28"/>
                    <w:lang w:val="uk-UA"/>
                    <w:rPrChange w:id="3986" w:author="ASD" w:date="2016-06-09T16:59:00Z">
                      <w:rPr>
                        <w:rFonts w:ascii="Cambria Math" w:hAnsi="Cambria Math"/>
                        <w:i/>
                        <w:sz w:val="28"/>
                        <w:szCs w:val="28"/>
                        <w:lang w:val="uk-UA"/>
                      </w:rPr>
                    </w:rPrChange>
                  </w:rPr>
                </m:ctrlPr>
              </m:sSubPr>
              <m:e>
                <m:r>
                  <w:rPr>
                    <w:rFonts w:ascii="Cambria Math" w:hAnsi="Cambria Math"/>
                    <w:sz w:val="28"/>
                    <w:szCs w:val="28"/>
                    <w:lang w:val="uk-UA"/>
                    <w:rPrChange w:id="3987" w:author="ASD" w:date="2016-06-09T16:59:00Z">
                      <w:rPr>
                        <w:rFonts w:ascii="Cambria Math" w:hAnsi="Cambria Math"/>
                        <w:sz w:val="28"/>
                        <w:szCs w:val="28"/>
                        <w:lang w:val="uk-UA"/>
                      </w:rPr>
                    </w:rPrChange>
                  </w:rPr>
                  <m:t>P</m:t>
                </m:r>
              </m:e>
              <m:sub>
                <m:r>
                  <w:rPr>
                    <w:rFonts w:ascii="Cambria Math" w:hAnsi="Cambria Math"/>
                    <w:sz w:val="28"/>
                    <w:szCs w:val="28"/>
                    <w:lang w:val="uk-UA"/>
                    <w:rPrChange w:id="3988" w:author="ASD" w:date="2016-06-09T16:59:00Z">
                      <w:rPr>
                        <w:rFonts w:ascii="Cambria Math" w:hAnsi="Cambria Math"/>
                        <w:sz w:val="28"/>
                        <w:szCs w:val="28"/>
                        <w:lang w:val="uk-UA"/>
                      </w:rPr>
                    </w:rPrChange>
                  </w:rPr>
                  <m:t>j</m:t>
                </m:r>
              </m:sub>
            </m:sSub>
            <m:r>
              <w:rPr>
                <w:rFonts w:ascii="Cambria Math" w:hAnsi="Cambria Math"/>
                <w:sz w:val="28"/>
                <w:szCs w:val="28"/>
                <w:lang w:val="uk-UA"/>
                <w:rPrChange w:id="3989" w:author="ASD" w:date="2016-06-09T16:59:00Z">
                  <w:rPr>
                    <w:rFonts w:ascii="Cambria Math" w:hAnsi="Cambria Math"/>
                    <w:sz w:val="28"/>
                    <w:szCs w:val="28"/>
                    <w:lang w:val="uk-UA"/>
                  </w:rPr>
                </w:rPrChange>
              </w:rPr>
              <m:t>ϵ</m:t>
            </m:r>
            <m:sSup>
              <m:sSupPr>
                <m:ctrlPr>
                  <w:rPr>
                    <w:rFonts w:ascii="Cambria Math" w:hAnsi="Cambria Math"/>
                    <w:i/>
                    <w:sz w:val="28"/>
                    <w:szCs w:val="28"/>
                    <w:lang w:val="uk-UA"/>
                    <w:rPrChange w:id="3990" w:author="ASD" w:date="2016-06-09T16:59:00Z">
                      <w:rPr>
                        <w:rFonts w:ascii="Cambria Math" w:hAnsi="Cambria Math"/>
                        <w:i/>
                        <w:sz w:val="28"/>
                        <w:szCs w:val="28"/>
                        <w:lang w:val="uk-UA"/>
                      </w:rPr>
                    </w:rPrChange>
                  </w:rPr>
                </m:ctrlPr>
              </m:sSupPr>
              <m:e>
                <m:sSup>
                  <m:sSupPr>
                    <m:ctrlPr>
                      <w:rPr>
                        <w:rFonts w:ascii="Cambria Math" w:hAnsi="Cambria Math"/>
                        <w:i/>
                        <w:sz w:val="28"/>
                        <w:szCs w:val="28"/>
                        <w:lang w:val="uk-UA"/>
                        <w:rPrChange w:id="3991" w:author="ASD" w:date="2016-06-09T16:59:00Z">
                          <w:rPr>
                            <w:rFonts w:ascii="Cambria Math" w:hAnsi="Cambria Math"/>
                            <w:i/>
                            <w:sz w:val="28"/>
                            <w:szCs w:val="28"/>
                            <w:lang w:val="uk-UA"/>
                          </w:rPr>
                        </w:rPrChange>
                      </w:rPr>
                    </m:ctrlPr>
                  </m:sSupPr>
                  <m:e>
                    <m:r>
                      <w:rPr>
                        <w:rFonts w:ascii="Cambria Math" w:hAnsi="Cambria Math"/>
                        <w:sz w:val="28"/>
                        <w:szCs w:val="28"/>
                        <w:lang w:val="uk-UA"/>
                        <w:rPrChange w:id="3992" w:author="ASD" w:date="2016-06-09T16:59:00Z">
                          <w:rPr>
                            <w:rFonts w:ascii="Cambria Math" w:hAnsi="Cambria Math"/>
                            <w:sz w:val="28"/>
                            <w:szCs w:val="28"/>
                            <w:lang w:val="uk-UA"/>
                          </w:rPr>
                        </w:rPrChange>
                      </w:rPr>
                      <m:t>ρ</m:t>
                    </m:r>
                  </m:e>
                  <m:sup>
                    <m:r>
                      <w:rPr>
                        <w:rFonts w:ascii="Cambria Math" w:hAnsi="Cambria Math"/>
                        <w:sz w:val="28"/>
                        <w:szCs w:val="28"/>
                        <w:lang w:val="uk-UA"/>
                        <w:rPrChange w:id="3993" w:author="ASD" w:date="2016-06-09T16:59:00Z">
                          <w:rPr>
                            <w:rFonts w:ascii="Cambria Math" w:hAnsi="Cambria Math"/>
                            <w:sz w:val="28"/>
                            <w:szCs w:val="28"/>
                            <w:lang w:val="uk-UA"/>
                          </w:rPr>
                        </w:rPrChange>
                      </w:rPr>
                      <m:t>-</m:t>
                    </m:r>
                  </m:sup>
                </m:sSup>
              </m:e>
              <m:sup>
                <m:r>
                  <w:rPr>
                    <w:rFonts w:ascii="Cambria Math" w:hAnsi="Cambria Math"/>
                    <w:sz w:val="28"/>
                    <w:szCs w:val="28"/>
                    <w:lang w:val="uk-UA"/>
                    <w:rPrChange w:id="3994" w:author="ASD" w:date="2016-06-09T16:59:00Z">
                      <w:rPr>
                        <w:rFonts w:ascii="Cambria Math" w:hAnsi="Cambria Math"/>
                        <w:sz w:val="28"/>
                        <w:szCs w:val="28"/>
                        <w:lang w:val="uk-UA"/>
                      </w:rPr>
                    </w:rPrChange>
                  </w:rPr>
                  <m:t xml:space="preserve"> </m:t>
                </m:r>
              </m:sup>
            </m:sSup>
          </m:sub>
        </m:sSub>
        <m:r>
          <w:rPr>
            <w:rFonts w:ascii="Cambria Math" w:hAnsi="Cambria Math"/>
            <w:sz w:val="28"/>
            <w:szCs w:val="28"/>
            <w:lang w:val="uk-UA"/>
            <w:rPrChange w:id="3995" w:author="ASD" w:date="2016-06-09T16:59:00Z">
              <w:rPr>
                <w:rFonts w:ascii="Cambria Math" w:hAnsi="Cambria Math"/>
                <w:sz w:val="28"/>
                <w:szCs w:val="28"/>
                <w:lang w:val="uk-UA"/>
              </w:rPr>
            </w:rPrChange>
          </w:rPr>
          <m:t>d</m:t>
        </m:r>
        <m:d>
          <m:dPr>
            <m:ctrlPr>
              <w:rPr>
                <w:rFonts w:ascii="Cambria Math" w:hAnsi="Cambria Math"/>
                <w:i/>
                <w:sz w:val="28"/>
                <w:szCs w:val="28"/>
                <w:lang w:val="uk-UA"/>
                <w:rPrChange w:id="3996" w:author="ASD" w:date="2016-06-09T16:59:00Z">
                  <w:rPr>
                    <w:rFonts w:ascii="Cambria Math" w:hAnsi="Cambria Math"/>
                    <w:i/>
                    <w:sz w:val="28"/>
                    <w:szCs w:val="28"/>
                    <w:lang w:val="uk-UA"/>
                  </w:rPr>
                </w:rPrChange>
              </w:rPr>
            </m:ctrlPr>
          </m:dPr>
          <m:e>
            <m:sSub>
              <m:sSubPr>
                <m:ctrlPr>
                  <w:rPr>
                    <w:rFonts w:ascii="Cambria Math" w:hAnsi="Cambria Math"/>
                    <w:i/>
                    <w:sz w:val="28"/>
                    <w:szCs w:val="28"/>
                    <w:lang w:val="uk-UA"/>
                    <w:rPrChange w:id="3997" w:author="ASD" w:date="2016-06-09T16:59:00Z">
                      <w:rPr>
                        <w:rFonts w:ascii="Cambria Math" w:hAnsi="Cambria Math"/>
                        <w:i/>
                        <w:sz w:val="28"/>
                        <w:szCs w:val="28"/>
                        <w:lang w:val="uk-UA"/>
                      </w:rPr>
                    </w:rPrChange>
                  </w:rPr>
                </m:ctrlPr>
              </m:sSubPr>
              <m:e>
                <m:r>
                  <w:rPr>
                    <w:rFonts w:ascii="Cambria Math" w:hAnsi="Cambria Math"/>
                    <w:sz w:val="28"/>
                    <w:szCs w:val="28"/>
                    <w:lang w:val="uk-UA"/>
                    <w:rPrChange w:id="3998" w:author="ASD" w:date="2016-06-09T16:59:00Z">
                      <w:rPr>
                        <w:rFonts w:ascii="Cambria Math" w:hAnsi="Cambria Math"/>
                        <w:sz w:val="28"/>
                        <w:szCs w:val="28"/>
                        <w:lang w:val="uk-UA"/>
                      </w:rPr>
                    </w:rPrChange>
                  </w:rPr>
                  <m:t>P</m:t>
                </m:r>
              </m:e>
              <m:sub>
                <m:r>
                  <w:rPr>
                    <w:rFonts w:ascii="Cambria Math" w:hAnsi="Cambria Math"/>
                    <w:sz w:val="28"/>
                    <w:szCs w:val="28"/>
                    <w:lang w:val="uk-UA"/>
                    <w:rPrChange w:id="3999" w:author="ASD" w:date="2016-06-09T16:59:00Z">
                      <w:rPr>
                        <w:rFonts w:ascii="Cambria Math" w:hAnsi="Cambria Math"/>
                        <w:sz w:val="28"/>
                        <w:szCs w:val="28"/>
                        <w:lang w:val="uk-UA"/>
                      </w:rPr>
                    </w:rPrChange>
                  </w:rPr>
                  <m:t>0</m:t>
                </m:r>
              </m:sub>
            </m:sSub>
            <m:r>
              <w:rPr>
                <w:rFonts w:ascii="Cambria Math" w:hAnsi="Cambria Math"/>
                <w:sz w:val="28"/>
                <w:szCs w:val="28"/>
                <w:lang w:val="uk-UA"/>
                <w:rPrChange w:id="4000" w:author="ASD" w:date="2016-06-09T16:59:00Z">
                  <w:rPr>
                    <w:rFonts w:ascii="Cambria Math" w:hAnsi="Cambria Math"/>
                    <w:sz w:val="28"/>
                    <w:szCs w:val="28"/>
                    <w:lang w:val="uk-UA"/>
                  </w:rPr>
                </w:rPrChange>
              </w:rPr>
              <m:t xml:space="preserve">, </m:t>
            </m:r>
            <m:sSub>
              <m:sSubPr>
                <m:ctrlPr>
                  <w:rPr>
                    <w:rFonts w:ascii="Cambria Math" w:hAnsi="Cambria Math"/>
                    <w:i/>
                    <w:sz w:val="28"/>
                    <w:szCs w:val="28"/>
                    <w:lang w:val="uk-UA"/>
                    <w:rPrChange w:id="4001" w:author="ASD" w:date="2016-06-09T16:59:00Z">
                      <w:rPr>
                        <w:rFonts w:ascii="Cambria Math" w:hAnsi="Cambria Math"/>
                        <w:i/>
                        <w:sz w:val="28"/>
                        <w:szCs w:val="28"/>
                        <w:lang w:val="uk-UA"/>
                      </w:rPr>
                    </w:rPrChange>
                  </w:rPr>
                </m:ctrlPr>
              </m:sSubPr>
              <m:e>
                <m:r>
                  <w:rPr>
                    <w:rFonts w:ascii="Cambria Math" w:hAnsi="Cambria Math"/>
                    <w:sz w:val="28"/>
                    <w:szCs w:val="28"/>
                    <w:lang w:val="uk-UA"/>
                    <w:rPrChange w:id="4002" w:author="ASD" w:date="2016-06-09T16:59:00Z">
                      <w:rPr>
                        <w:rFonts w:ascii="Cambria Math" w:hAnsi="Cambria Math"/>
                        <w:sz w:val="28"/>
                        <w:szCs w:val="28"/>
                        <w:lang w:val="uk-UA"/>
                      </w:rPr>
                    </w:rPrChange>
                  </w:rPr>
                  <m:t>P</m:t>
                </m:r>
              </m:e>
              <m:sub>
                <m:r>
                  <w:rPr>
                    <w:rFonts w:ascii="Cambria Math" w:hAnsi="Cambria Math"/>
                    <w:sz w:val="28"/>
                    <w:szCs w:val="28"/>
                    <w:lang w:val="uk-UA"/>
                    <w:rPrChange w:id="4003" w:author="ASD" w:date="2016-06-09T16:59:00Z">
                      <w:rPr>
                        <w:rFonts w:ascii="Cambria Math" w:hAnsi="Cambria Math"/>
                        <w:sz w:val="28"/>
                        <w:szCs w:val="28"/>
                        <w:lang w:val="uk-UA"/>
                      </w:rPr>
                    </w:rPrChange>
                  </w:rPr>
                  <m:t>j</m:t>
                </m:r>
              </m:sub>
            </m:sSub>
          </m:e>
        </m:d>
      </m:oMath>
      <w:r w:rsidR="008A318F" w:rsidRPr="00891248">
        <w:rPr>
          <w:sz w:val="28"/>
          <w:szCs w:val="28"/>
          <w:lang w:val="uk-UA"/>
          <w:rPrChange w:id="4004" w:author="ASD" w:date="2016-06-09T16:59:00Z">
            <w:rPr>
              <w:sz w:val="28"/>
              <w:szCs w:val="28"/>
              <w:lang w:val="uk-UA"/>
            </w:rPr>
          </w:rPrChange>
        </w:rPr>
        <w:t>.</w:t>
      </w:r>
      <w:r w:rsidR="00405477" w:rsidRPr="00891248">
        <w:rPr>
          <w:sz w:val="28"/>
          <w:szCs w:val="28"/>
          <w:lang w:val="uk-UA"/>
          <w:rPrChange w:id="4005" w:author="ASD" w:date="2016-06-09T16:59:00Z">
            <w:rPr>
              <w:sz w:val="28"/>
              <w:szCs w:val="28"/>
              <w:lang w:val="uk-UA"/>
            </w:rPr>
          </w:rPrChange>
        </w:rPr>
        <w:t xml:space="preserve">                </w:t>
      </w:r>
      <w:r w:rsidR="00CC0214" w:rsidRPr="00891248">
        <w:rPr>
          <w:sz w:val="28"/>
          <w:szCs w:val="28"/>
          <w:lang w:val="uk-UA"/>
          <w:rPrChange w:id="4006" w:author="ASD" w:date="2016-06-09T16:59:00Z">
            <w:rPr>
              <w:sz w:val="28"/>
              <w:szCs w:val="28"/>
              <w:lang w:val="uk-UA"/>
            </w:rPr>
          </w:rPrChange>
        </w:rPr>
        <w:t xml:space="preserve">      </w:t>
      </w:r>
      <w:r w:rsidR="00405477" w:rsidRPr="00891248">
        <w:rPr>
          <w:sz w:val="28"/>
          <w:szCs w:val="28"/>
          <w:lang w:val="uk-UA"/>
          <w:rPrChange w:id="4007" w:author="ASD" w:date="2016-06-09T16:59:00Z">
            <w:rPr>
              <w:sz w:val="28"/>
              <w:szCs w:val="28"/>
              <w:lang w:val="uk-UA"/>
            </w:rPr>
          </w:rPrChange>
        </w:rPr>
        <w:t xml:space="preserve">          (3.28)</w:t>
      </w:r>
    </w:p>
    <w:p w:rsidR="008A318F" w:rsidRPr="00891248" w:rsidRDefault="008A318F" w:rsidP="00891248">
      <w:pPr>
        <w:spacing w:line="360" w:lineRule="auto"/>
        <w:ind w:firstLine="630"/>
        <w:rPr>
          <w:sz w:val="28"/>
          <w:szCs w:val="28"/>
          <w:lang w:val="uk-UA"/>
          <w:rPrChange w:id="4008" w:author="ASD" w:date="2016-06-09T16:59:00Z">
            <w:rPr>
              <w:sz w:val="28"/>
              <w:szCs w:val="28"/>
              <w:lang w:val="uk-UA"/>
            </w:rPr>
          </w:rPrChange>
        </w:rPr>
      </w:pPr>
      <w:r w:rsidRPr="00891248">
        <w:rPr>
          <w:sz w:val="28"/>
          <w:szCs w:val="28"/>
          <w:lang w:val="uk-UA"/>
          <w:rPrChange w:id="4009" w:author="ASD" w:date="2016-06-09T16:59:00Z">
            <w:rPr>
              <w:sz w:val="28"/>
              <w:szCs w:val="28"/>
              <w:lang w:val="uk-UA"/>
            </w:rPr>
          </w:rPrChange>
        </w:rPr>
        <w:t>На рис. 3.15 зеленим точка</w:t>
      </w:r>
      <w:r w:rsidR="00FC49B4" w:rsidRPr="00891248">
        <w:rPr>
          <w:sz w:val="28"/>
          <w:szCs w:val="28"/>
          <w:lang w:val="uk-UA"/>
          <w:rPrChange w:id="4010" w:author="ASD" w:date="2016-06-09T16:59:00Z">
            <w:rPr>
              <w:sz w:val="28"/>
              <w:szCs w:val="28"/>
              <w:lang w:val="uk-UA"/>
            </w:rPr>
          </w:rPrChange>
        </w:rPr>
        <w:t>м</w:t>
      </w:r>
      <w:r w:rsidRPr="00891248">
        <w:rPr>
          <w:sz w:val="28"/>
          <w:szCs w:val="28"/>
          <w:lang w:val="uk-UA"/>
          <w:rPrChange w:id="4011" w:author="ASD" w:date="2016-06-09T16:59:00Z">
            <w:rPr>
              <w:sz w:val="28"/>
              <w:szCs w:val="28"/>
              <w:lang w:val="uk-UA"/>
            </w:rPr>
          </w:rPrChange>
        </w:rPr>
        <w:t xml:space="preserve"> відповідають позитивні випадки, а червон</w:t>
      </w:r>
      <w:r w:rsidR="008569F6" w:rsidRPr="00891248">
        <w:rPr>
          <w:sz w:val="28"/>
          <w:szCs w:val="28"/>
          <w:lang w:val="uk-UA"/>
          <w:rPrChange w:id="4012" w:author="ASD" w:date="2016-06-09T16:59:00Z">
            <w:rPr>
              <w:sz w:val="28"/>
              <w:szCs w:val="28"/>
              <w:lang w:val="uk-UA"/>
            </w:rPr>
          </w:rPrChange>
        </w:rPr>
        <w:t>им</w:t>
      </w:r>
      <w:r w:rsidRPr="00891248">
        <w:rPr>
          <w:sz w:val="28"/>
          <w:szCs w:val="28"/>
          <w:lang w:val="uk-UA"/>
          <w:rPrChange w:id="4013" w:author="ASD" w:date="2016-06-09T16:59:00Z">
            <w:rPr>
              <w:sz w:val="28"/>
              <w:szCs w:val="28"/>
              <w:lang w:val="uk-UA"/>
            </w:rPr>
          </w:rPrChange>
        </w:rPr>
        <w:t xml:space="preserve"> точк</w:t>
      </w:r>
      <w:r w:rsidR="008569F6" w:rsidRPr="00891248">
        <w:rPr>
          <w:sz w:val="28"/>
          <w:szCs w:val="28"/>
          <w:lang w:val="uk-UA"/>
          <w:rPrChange w:id="4014" w:author="ASD" w:date="2016-06-09T16:59:00Z">
            <w:rPr>
              <w:sz w:val="28"/>
              <w:szCs w:val="28"/>
              <w:lang w:val="uk-UA"/>
            </w:rPr>
          </w:rPrChange>
        </w:rPr>
        <w:t>ам</w:t>
      </w:r>
      <w:r w:rsidRPr="00891248">
        <w:rPr>
          <w:sz w:val="28"/>
          <w:szCs w:val="28"/>
          <w:lang w:val="uk-UA"/>
          <w:rPrChange w:id="4015" w:author="ASD" w:date="2016-06-09T16:59:00Z">
            <w:rPr>
              <w:sz w:val="28"/>
              <w:szCs w:val="28"/>
              <w:lang w:val="uk-UA"/>
            </w:rPr>
          </w:rPrChange>
        </w:rPr>
        <w:t xml:space="preserve"> відповідають негативн</w:t>
      </w:r>
      <w:r w:rsidR="008569F6" w:rsidRPr="00891248">
        <w:rPr>
          <w:sz w:val="28"/>
          <w:szCs w:val="28"/>
          <w:lang w:val="uk-UA"/>
          <w:rPrChange w:id="4016" w:author="ASD" w:date="2016-06-09T16:59:00Z">
            <w:rPr>
              <w:sz w:val="28"/>
              <w:szCs w:val="28"/>
              <w:lang w:val="uk-UA"/>
            </w:rPr>
          </w:rPrChange>
        </w:rPr>
        <w:t>і</w:t>
      </w:r>
      <w:r w:rsidRPr="00891248">
        <w:rPr>
          <w:sz w:val="28"/>
          <w:szCs w:val="28"/>
          <w:lang w:val="uk-UA"/>
          <w:rPrChange w:id="4017" w:author="ASD" w:date="2016-06-09T16:59:00Z">
            <w:rPr>
              <w:sz w:val="28"/>
              <w:szCs w:val="28"/>
              <w:lang w:val="uk-UA"/>
            </w:rPr>
          </w:rPrChange>
        </w:rPr>
        <w:t xml:space="preserve"> екземпляр</w:t>
      </w:r>
      <w:r w:rsidR="008569F6" w:rsidRPr="00891248">
        <w:rPr>
          <w:sz w:val="28"/>
          <w:szCs w:val="28"/>
          <w:lang w:val="uk-UA"/>
          <w:rPrChange w:id="4018" w:author="ASD" w:date="2016-06-09T16:59:00Z">
            <w:rPr>
              <w:sz w:val="28"/>
              <w:szCs w:val="28"/>
              <w:lang w:val="uk-UA"/>
            </w:rPr>
          </w:rPrChange>
        </w:rPr>
        <w:t>и</w:t>
      </w:r>
      <w:r w:rsidRPr="00891248">
        <w:rPr>
          <w:sz w:val="28"/>
          <w:szCs w:val="28"/>
          <w:lang w:val="uk-UA"/>
          <w:rPrChange w:id="4019" w:author="ASD" w:date="2016-06-09T16:59:00Z">
            <w:rPr>
              <w:sz w:val="28"/>
              <w:szCs w:val="28"/>
              <w:lang w:val="uk-UA"/>
            </w:rPr>
          </w:rPrChange>
        </w:rPr>
        <w:t>. Чорна точка, яка позначена знаком питання відповідає під</w:t>
      </w:r>
      <w:r w:rsidR="00CB68DC" w:rsidRPr="00891248">
        <w:rPr>
          <w:sz w:val="28"/>
          <w:szCs w:val="28"/>
          <w:lang w:val="uk-UA"/>
        </w:rPr>
        <w:t xml:space="preserve"> </w:t>
      </w:r>
      <w:r w:rsidRPr="00891248">
        <w:rPr>
          <w:sz w:val="28"/>
          <w:szCs w:val="28"/>
          <w:lang w:val="uk-UA"/>
          <w:rPrChange w:id="4020" w:author="ASD" w:date="2016-06-09T16:59:00Z">
            <w:rPr>
              <w:sz w:val="28"/>
              <w:szCs w:val="28"/>
              <w:lang w:val="uk-UA"/>
            </w:rPr>
          </w:rPrChange>
        </w:rPr>
        <w:t xml:space="preserve">вікну з невідомою міткою. Відстань до найближчого позитивного класу відповідно до рівняння 3.27 є </w:t>
      </w:r>
      <m:oMath>
        <m:sSup>
          <m:sSupPr>
            <m:ctrlPr>
              <w:rPr>
                <w:rFonts w:ascii="Cambria Math" w:hAnsi="Cambria Math"/>
                <w:i/>
                <w:sz w:val="28"/>
                <w:szCs w:val="28"/>
                <w:lang w:val="uk-UA"/>
                <w:rPrChange w:id="4021" w:author="ASD" w:date="2016-06-09T16:59:00Z">
                  <w:rPr>
                    <w:rFonts w:ascii="Cambria Math" w:hAnsi="Cambria Math"/>
                    <w:i/>
                    <w:sz w:val="28"/>
                    <w:szCs w:val="28"/>
                    <w:lang w:val="uk-UA"/>
                  </w:rPr>
                </w:rPrChange>
              </w:rPr>
            </m:ctrlPr>
          </m:sSupPr>
          <m:e>
            <m:r>
              <w:rPr>
                <w:rFonts w:ascii="Cambria Math" w:hAnsi="Cambria Math"/>
                <w:sz w:val="28"/>
                <w:szCs w:val="28"/>
                <w:lang w:val="uk-UA"/>
                <w:rPrChange w:id="4022" w:author="ASD" w:date="2016-06-09T16:59:00Z">
                  <w:rPr>
                    <w:rFonts w:ascii="Cambria Math" w:hAnsi="Cambria Math"/>
                    <w:sz w:val="28"/>
                    <w:szCs w:val="28"/>
                    <w:lang w:val="uk-UA"/>
                  </w:rPr>
                </w:rPrChange>
              </w:rPr>
              <m:t>d</m:t>
            </m:r>
          </m:e>
          <m:sup>
            <m:r>
              <w:rPr>
                <w:rFonts w:ascii="Cambria Math" w:hAnsi="Cambria Math"/>
                <w:sz w:val="28"/>
                <w:szCs w:val="28"/>
                <w:lang w:val="uk-UA"/>
                <w:rPrChange w:id="4023" w:author="ASD" w:date="2016-06-09T16:59:00Z">
                  <w:rPr>
                    <w:rFonts w:ascii="Cambria Math" w:hAnsi="Cambria Math"/>
                    <w:sz w:val="28"/>
                    <w:szCs w:val="28"/>
                    <w:lang w:val="uk-UA"/>
                  </w:rPr>
                </w:rPrChange>
              </w:rPr>
              <m:t>+</m:t>
            </m:r>
          </m:sup>
        </m:sSup>
      </m:oMath>
      <w:r w:rsidRPr="00891248">
        <w:rPr>
          <w:sz w:val="28"/>
          <w:szCs w:val="28"/>
          <w:lang w:val="uk-UA"/>
          <w:rPrChange w:id="4024" w:author="ASD" w:date="2016-06-09T16:59:00Z">
            <w:rPr>
              <w:sz w:val="28"/>
              <w:szCs w:val="28"/>
              <w:lang w:val="uk-UA"/>
            </w:rPr>
          </w:rPrChange>
        </w:rPr>
        <w:t xml:space="preserve"> = 0,1 і</w:t>
      </w:r>
      <w:r w:rsidRPr="00891248">
        <w:rPr>
          <w:sz w:val="28"/>
          <w:szCs w:val="28"/>
          <w:lang w:val="uk-UA"/>
          <w:rPrChange w:id="4025" w:author="ASD" w:date="2016-06-09T16:59:00Z">
            <w:rPr>
              <w:sz w:val="28"/>
              <w:szCs w:val="28"/>
            </w:rPr>
          </w:rPrChange>
        </w:rPr>
        <w:t xml:space="preserve"> </w:t>
      </w:r>
      <w:r w:rsidRPr="00891248">
        <w:rPr>
          <w:sz w:val="28"/>
          <w:szCs w:val="28"/>
          <w:lang w:val="uk-UA"/>
        </w:rPr>
        <w:t xml:space="preserve">відстань до найближчого негативного </w:t>
      </w:r>
      <w:r w:rsidRPr="00891248">
        <w:rPr>
          <w:sz w:val="28"/>
          <w:szCs w:val="28"/>
          <w:lang w:val="uk-UA"/>
          <w:rPrChange w:id="4026" w:author="ASD" w:date="2016-06-09T16:59:00Z">
            <w:rPr>
              <w:sz w:val="28"/>
              <w:szCs w:val="28"/>
              <w:lang w:val="uk-UA"/>
            </w:rPr>
          </w:rPrChange>
        </w:rPr>
        <w:t xml:space="preserve">класу, відповідно до формули 3.28 </w:t>
      </w:r>
      <m:oMath>
        <m:sSup>
          <m:sSupPr>
            <m:ctrlPr>
              <w:rPr>
                <w:rFonts w:ascii="Cambria Math" w:hAnsi="Cambria Math"/>
                <w:i/>
                <w:sz w:val="28"/>
                <w:szCs w:val="28"/>
                <w:lang w:val="uk-UA"/>
                <w:rPrChange w:id="4027" w:author="ASD" w:date="2016-06-09T16:59:00Z">
                  <w:rPr>
                    <w:rFonts w:ascii="Cambria Math" w:hAnsi="Cambria Math"/>
                    <w:i/>
                    <w:sz w:val="28"/>
                    <w:szCs w:val="28"/>
                    <w:lang w:val="uk-UA"/>
                  </w:rPr>
                </w:rPrChange>
              </w:rPr>
            </m:ctrlPr>
          </m:sSupPr>
          <m:e>
            <m:r>
              <w:rPr>
                <w:rFonts w:ascii="Cambria Math" w:hAnsi="Cambria Math"/>
                <w:sz w:val="28"/>
                <w:szCs w:val="28"/>
                <w:lang w:val="uk-UA"/>
                <w:rPrChange w:id="4028" w:author="ASD" w:date="2016-06-09T16:59:00Z">
                  <w:rPr>
                    <w:rFonts w:ascii="Cambria Math" w:hAnsi="Cambria Math"/>
                    <w:sz w:val="28"/>
                    <w:szCs w:val="28"/>
                    <w:lang w:val="uk-UA"/>
                  </w:rPr>
                </w:rPrChange>
              </w:rPr>
              <m:t>d</m:t>
            </m:r>
          </m:e>
          <m:sup>
            <m:r>
              <w:rPr>
                <w:rFonts w:ascii="Cambria Math" w:hAnsi="Cambria Math"/>
                <w:sz w:val="28"/>
                <w:szCs w:val="28"/>
                <w:lang w:val="uk-UA"/>
                <w:rPrChange w:id="4029" w:author="ASD" w:date="2016-06-09T16:59:00Z">
                  <w:rPr>
                    <w:rFonts w:ascii="Cambria Math" w:hAnsi="Cambria Math"/>
                    <w:sz w:val="28"/>
                    <w:szCs w:val="28"/>
                    <w:lang w:val="uk-UA"/>
                  </w:rPr>
                </w:rPrChange>
              </w:rPr>
              <m:t>-</m:t>
            </m:r>
          </m:sup>
        </m:sSup>
      </m:oMath>
      <w:r w:rsidRPr="00891248">
        <w:rPr>
          <w:sz w:val="28"/>
          <w:szCs w:val="28"/>
          <w:lang w:val="uk-UA"/>
          <w:rPrChange w:id="4030" w:author="ASD" w:date="2016-06-09T16:59:00Z">
            <w:rPr>
              <w:sz w:val="28"/>
              <w:szCs w:val="28"/>
              <w:lang w:val="uk-UA"/>
            </w:rPr>
          </w:rPrChange>
        </w:rPr>
        <w:t xml:space="preserve"> = 0,4. Ми </w:t>
      </w:r>
      <w:r w:rsidR="00FD3104" w:rsidRPr="00891248">
        <w:rPr>
          <w:sz w:val="28"/>
          <w:szCs w:val="28"/>
          <w:lang w:val="uk-UA"/>
          <w:rPrChange w:id="4031" w:author="ASD" w:date="2016-06-09T16:59:00Z">
            <w:rPr>
              <w:sz w:val="28"/>
              <w:szCs w:val="28"/>
              <w:lang w:val="uk-UA"/>
            </w:rPr>
          </w:rPrChange>
        </w:rPr>
        <w:t>злили</w:t>
      </w:r>
      <w:r w:rsidRPr="00891248">
        <w:rPr>
          <w:sz w:val="28"/>
          <w:szCs w:val="28"/>
          <w:lang w:val="uk-UA"/>
          <w:rPrChange w:id="4032" w:author="ASD" w:date="2016-06-09T16:59:00Z">
            <w:rPr>
              <w:sz w:val="28"/>
              <w:szCs w:val="28"/>
              <w:lang w:val="uk-UA"/>
            </w:rPr>
          </w:rPrChange>
        </w:rPr>
        <w:t xml:space="preserve"> ці</w:t>
      </w:r>
      <w:r w:rsidRPr="00891248">
        <w:rPr>
          <w:sz w:val="28"/>
          <w:szCs w:val="28"/>
          <w:lang w:val="uk-UA"/>
          <w:rPrChange w:id="4033" w:author="ASD" w:date="2016-06-09T16:59:00Z">
            <w:rPr>
              <w:sz w:val="28"/>
              <w:szCs w:val="28"/>
            </w:rPr>
          </w:rPrChange>
        </w:rPr>
        <w:t xml:space="preserve"> </w:t>
      </w:r>
      <w:r w:rsidRPr="00891248">
        <w:rPr>
          <w:sz w:val="28"/>
          <w:szCs w:val="28"/>
          <w:lang w:val="uk-UA"/>
        </w:rPr>
        <w:t>відстані в одне значення, використовуючи формулу</w:t>
      </w:r>
    </w:p>
    <w:p w:rsidR="008A318F" w:rsidRPr="00891248" w:rsidRDefault="005538D1" w:rsidP="00891248">
      <w:pPr>
        <w:spacing w:line="360" w:lineRule="auto"/>
        <w:jc w:val="right"/>
        <w:rPr>
          <w:sz w:val="28"/>
          <w:szCs w:val="28"/>
          <w:lang w:val="uk-UA"/>
          <w:rPrChange w:id="4034" w:author="ASD" w:date="2016-06-09T16:59:00Z">
            <w:rPr>
              <w:sz w:val="28"/>
              <w:szCs w:val="28"/>
              <w:lang w:val="uk-UA"/>
            </w:rPr>
          </w:rPrChange>
        </w:rPr>
      </w:pPr>
      <m:oMath>
        <m:sSup>
          <m:sSupPr>
            <m:ctrlPr>
              <w:rPr>
                <w:rFonts w:ascii="Cambria Math" w:hAnsi="Cambria Math"/>
                <w:i/>
                <w:sz w:val="28"/>
                <w:szCs w:val="28"/>
                <w:lang w:val="uk-UA"/>
                <w:rPrChange w:id="4035" w:author="ASD" w:date="2016-06-09T16:59:00Z">
                  <w:rPr>
                    <w:rFonts w:ascii="Cambria Math" w:hAnsi="Cambria Math"/>
                    <w:i/>
                    <w:sz w:val="28"/>
                    <w:szCs w:val="28"/>
                    <w:lang w:val="uk-UA"/>
                  </w:rPr>
                </w:rPrChange>
              </w:rPr>
            </m:ctrlPr>
          </m:sSupPr>
          <m:e>
            <m:r>
              <w:rPr>
                <w:rFonts w:ascii="Cambria Math" w:hAnsi="Cambria Math"/>
                <w:sz w:val="28"/>
                <w:szCs w:val="28"/>
                <w:lang w:val="uk-UA"/>
                <w:rPrChange w:id="4036" w:author="ASD" w:date="2016-06-09T16:59:00Z">
                  <w:rPr>
                    <w:rFonts w:ascii="Cambria Math" w:hAnsi="Cambria Math"/>
                    <w:sz w:val="28"/>
                    <w:szCs w:val="28"/>
                    <w:lang w:val="en-US"/>
                  </w:rPr>
                </w:rPrChange>
              </w:rPr>
              <m:t>p</m:t>
            </m:r>
          </m:e>
          <m:sup>
            <m:r>
              <w:rPr>
                <w:rFonts w:ascii="Cambria Math" w:hAnsi="Cambria Math"/>
                <w:sz w:val="28"/>
                <w:szCs w:val="28"/>
                <w:lang w:val="uk-UA"/>
                <w:rPrChange w:id="4037" w:author="ASD" w:date="2016-06-09T16:59:00Z">
                  <w:rPr>
                    <w:rFonts w:ascii="Cambria Math" w:hAnsi="Cambria Math"/>
                    <w:sz w:val="28"/>
                    <w:szCs w:val="28"/>
                    <w:lang w:val="uk-UA"/>
                  </w:rPr>
                </w:rPrChange>
              </w:rPr>
              <m:t>+</m:t>
            </m:r>
          </m:sup>
        </m:sSup>
        <m:r>
          <w:rPr>
            <w:rFonts w:ascii="Cambria Math" w:hAnsi="Cambria Math"/>
            <w:sz w:val="28"/>
            <w:szCs w:val="28"/>
            <w:lang w:val="uk-UA"/>
            <w:rPrChange w:id="4038" w:author="ASD" w:date="2016-06-09T16:59:00Z">
              <w:rPr>
                <w:rFonts w:ascii="Cambria Math" w:hAnsi="Cambria Math"/>
                <w:sz w:val="28"/>
                <w:szCs w:val="28"/>
                <w:lang w:val="uk-UA"/>
              </w:rPr>
            </w:rPrChange>
          </w:rPr>
          <m:t>=</m:t>
        </m:r>
        <m:f>
          <m:fPr>
            <m:ctrlPr>
              <w:rPr>
                <w:rFonts w:ascii="Cambria Math" w:hAnsi="Cambria Math"/>
                <w:i/>
                <w:sz w:val="28"/>
                <w:szCs w:val="28"/>
                <w:lang w:val="uk-UA"/>
                <w:rPrChange w:id="4039" w:author="ASD" w:date="2016-06-09T16:59:00Z">
                  <w:rPr>
                    <w:rFonts w:ascii="Cambria Math" w:hAnsi="Cambria Math"/>
                    <w:i/>
                    <w:sz w:val="28"/>
                    <w:szCs w:val="28"/>
                    <w:lang w:val="uk-UA"/>
                  </w:rPr>
                </w:rPrChange>
              </w:rPr>
            </m:ctrlPr>
          </m:fPr>
          <m:num>
            <m:sSup>
              <m:sSupPr>
                <m:ctrlPr>
                  <w:rPr>
                    <w:rFonts w:ascii="Cambria Math" w:hAnsi="Cambria Math"/>
                    <w:i/>
                    <w:sz w:val="28"/>
                    <w:szCs w:val="28"/>
                    <w:lang w:val="uk-UA"/>
                    <w:rPrChange w:id="4040" w:author="ASD" w:date="2016-06-09T16:59:00Z">
                      <w:rPr>
                        <w:rFonts w:ascii="Cambria Math" w:hAnsi="Cambria Math"/>
                        <w:i/>
                        <w:sz w:val="28"/>
                        <w:szCs w:val="28"/>
                        <w:lang w:val="uk-UA"/>
                      </w:rPr>
                    </w:rPrChange>
                  </w:rPr>
                </m:ctrlPr>
              </m:sSupPr>
              <m:e>
                <m:r>
                  <w:rPr>
                    <w:rFonts w:ascii="Cambria Math" w:hAnsi="Cambria Math"/>
                    <w:sz w:val="28"/>
                    <w:szCs w:val="28"/>
                    <w:lang w:val="uk-UA"/>
                    <w:rPrChange w:id="4041" w:author="ASD" w:date="2016-06-09T16:59:00Z">
                      <w:rPr>
                        <w:rFonts w:ascii="Cambria Math" w:hAnsi="Cambria Math"/>
                        <w:sz w:val="28"/>
                        <w:szCs w:val="28"/>
                        <w:lang w:val="uk-UA"/>
                      </w:rPr>
                    </w:rPrChange>
                  </w:rPr>
                  <m:t>d</m:t>
                </m:r>
              </m:e>
              <m:sup>
                <m:r>
                  <w:rPr>
                    <w:rFonts w:ascii="Cambria Math" w:hAnsi="Cambria Math"/>
                    <w:sz w:val="28"/>
                    <w:szCs w:val="28"/>
                    <w:lang w:val="uk-UA"/>
                    <w:rPrChange w:id="4042" w:author="ASD" w:date="2016-06-09T16:59:00Z">
                      <w:rPr>
                        <w:rFonts w:ascii="Cambria Math" w:hAnsi="Cambria Math"/>
                        <w:sz w:val="28"/>
                        <w:szCs w:val="28"/>
                        <w:lang w:val="uk-UA"/>
                      </w:rPr>
                    </w:rPrChange>
                  </w:rPr>
                  <m:t>-</m:t>
                </m:r>
              </m:sup>
            </m:sSup>
          </m:num>
          <m:den>
            <m:sSup>
              <m:sSupPr>
                <m:ctrlPr>
                  <w:rPr>
                    <w:rFonts w:ascii="Cambria Math" w:hAnsi="Cambria Math"/>
                    <w:i/>
                    <w:sz w:val="28"/>
                    <w:szCs w:val="28"/>
                    <w:lang w:val="uk-UA"/>
                    <w:rPrChange w:id="4043" w:author="ASD" w:date="2016-06-09T16:59:00Z">
                      <w:rPr>
                        <w:rFonts w:ascii="Cambria Math" w:hAnsi="Cambria Math"/>
                        <w:i/>
                        <w:sz w:val="28"/>
                        <w:szCs w:val="28"/>
                        <w:lang w:val="uk-UA"/>
                      </w:rPr>
                    </w:rPrChange>
                  </w:rPr>
                </m:ctrlPr>
              </m:sSupPr>
              <m:e>
                <m:r>
                  <w:rPr>
                    <w:rFonts w:ascii="Cambria Math" w:hAnsi="Cambria Math"/>
                    <w:sz w:val="28"/>
                    <w:szCs w:val="28"/>
                    <w:lang w:val="uk-UA"/>
                    <w:rPrChange w:id="4044" w:author="ASD" w:date="2016-06-09T16:59:00Z">
                      <w:rPr>
                        <w:rFonts w:ascii="Cambria Math" w:hAnsi="Cambria Math"/>
                        <w:sz w:val="28"/>
                        <w:szCs w:val="28"/>
                        <w:lang w:val="uk-UA"/>
                      </w:rPr>
                    </w:rPrChange>
                  </w:rPr>
                  <m:t>d</m:t>
                </m:r>
              </m:e>
              <m:sup>
                <m:r>
                  <w:rPr>
                    <w:rFonts w:ascii="Cambria Math" w:hAnsi="Cambria Math"/>
                    <w:sz w:val="28"/>
                    <w:szCs w:val="28"/>
                    <w:lang w:val="uk-UA"/>
                    <w:rPrChange w:id="4045" w:author="ASD" w:date="2016-06-09T16:59:00Z">
                      <w:rPr>
                        <w:rFonts w:ascii="Cambria Math" w:hAnsi="Cambria Math"/>
                        <w:sz w:val="28"/>
                        <w:szCs w:val="28"/>
                        <w:lang w:val="uk-UA"/>
                      </w:rPr>
                    </w:rPrChange>
                  </w:rPr>
                  <m:t>-</m:t>
                </m:r>
              </m:sup>
            </m:sSup>
            <m:r>
              <w:rPr>
                <w:rFonts w:ascii="Cambria Math" w:hAnsi="Cambria Math"/>
                <w:sz w:val="28"/>
                <w:szCs w:val="28"/>
                <w:lang w:val="uk-UA"/>
                <w:rPrChange w:id="4046" w:author="ASD" w:date="2016-06-09T16:59:00Z">
                  <w:rPr>
                    <w:rFonts w:ascii="Cambria Math" w:hAnsi="Cambria Math"/>
                    <w:sz w:val="28"/>
                    <w:szCs w:val="28"/>
                    <w:lang w:val="uk-UA"/>
                  </w:rPr>
                </w:rPrChange>
              </w:rPr>
              <m:t>+</m:t>
            </m:r>
            <m:sSup>
              <m:sSupPr>
                <m:ctrlPr>
                  <w:rPr>
                    <w:rFonts w:ascii="Cambria Math" w:hAnsi="Cambria Math"/>
                    <w:i/>
                    <w:sz w:val="28"/>
                    <w:szCs w:val="28"/>
                    <w:lang w:val="uk-UA"/>
                    <w:rPrChange w:id="4047" w:author="ASD" w:date="2016-06-09T16:59:00Z">
                      <w:rPr>
                        <w:rFonts w:ascii="Cambria Math" w:hAnsi="Cambria Math"/>
                        <w:i/>
                        <w:sz w:val="28"/>
                        <w:szCs w:val="28"/>
                        <w:lang w:val="uk-UA"/>
                      </w:rPr>
                    </w:rPrChange>
                  </w:rPr>
                </m:ctrlPr>
              </m:sSupPr>
              <m:e>
                <m:r>
                  <w:rPr>
                    <w:rFonts w:ascii="Cambria Math" w:hAnsi="Cambria Math"/>
                    <w:sz w:val="28"/>
                    <w:szCs w:val="28"/>
                    <w:lang w:val="uk-UA"/>
                    <w:rPrChange w:id="4048" w:author="ASD" w:date="2016-06-09T16:59:00Z">
                      <w:rPr>
                        <w:rFonts w:ascii="Cambria Math" w:hAnsi="Cambria Math"/>
                        <w:sz w:val="28"/>
                        <w:szCs w:val="28"/>
                        <w:lang w:val="uk-UA"/>
                      </w:rPr>
                    </w:rPrChange>
                  </w:rPr>
                  <m:t>d</m:t>
                </m:r>
              </m:e>
              <m:sup>
                <m:r>
                  <w:rPr>
                    <w:rFonts w:ascii="Cambria Math" w:hAnsi="Cambria Math"/>
                    <w:sz w:val="28"/>
                    <w:szCs w:val="28"/>
                    <w:lang w:val="uk-UA"/>
                    <w:rPrChange w:id="4049" w:author="ASD" w:date="2016-06-09T16:59:00Z">
                      <w:rPr>
                        <w:rFonts w:ascii="Cambria Math" w:hAnsi="Cambria Math"/>
                        <w:sz w:val="28"/>
                        <w:szCs w:val="28"/>
                        <w:lang w:val="uk-UA"/>
                      </w:rPr>
                    </w:rPrChange>
                  </w:rPr>
                  <m:t>+</m:t>
                </m:r>
              </m:sup>
            </m:sSup>
          </m:den>
        </m:f>
      </m:oMath>
      <w:r w:rsidR="008A318F" w:rsidRPr="00891248">
        <w:rPr>
          <w:sz w:val="28"/>
          <w:szCs w:val="28"/>
          <w:lang w:val="uk-UA"/>
          <w:rPrChange w:id="4050" w:author="ASD" w:date="2016-06-09T16:59:00Z">
            <w:rPr>
              <w:sz w:val="28"/>
              <w:szCs w:val="28"/>
            </w:rPr>
          </w:rPrChange>
        </w:rPr>
        <w:t xml:space="preserve"> ,           </w:t>
      </w:r>
      <w:r w:rsidR="008A318F" w:rsidRPr="00891248">
        <w:rPr>
          <w:sz w:val="28"/>
          <w:szCs w:val="28"/>
          <w:lang w:val="uk-UA"/>
        </w:rPr>
        <w:t xml:space="preserve">                                (3.2</w:t>
      </w:r>
      <w:r w:rsidR="008A318F" w:rsidRPr="00891248">
        <w:rPr>
          <w:sz w:val="28"/>
          <w:szCs w:val="28"/>
          <w:lang w:val="uk-UA"/>
          <w:rPrChange w:id="4051" w:author="ASD" w:date="2016-06-09T16:59:00Z">
            <w:rPr>
              <w:sz w:val="28"/>
              <w:szCs w:val="28"/>
              <w:lang w:val="uk-UA"/>
            </w:rPr>
          </w:rPrChange>
        </w:rPr>
        <w:t>9)</w:t>
      </w:r>
    </w:p>
    <w:p w:rsidR="008A318F" w:rsidRPr="00891248" w:rsidRDefault="008A318F" w:rsidP="00891248">
      <w:pPr>
        <w:spacing w:line="360" w:lineRule="auto"/>
        <w:jc w:val="right"/>
        <w:rPr>
          <w:sz w:val="28"/>
          <w:szCs w:val="28"/>
          <w:lang w:val="uk-UA"/>
          <w:rPrChange w:id="4052" w:author="ASD" w:date="2016-06-09T16:59:00Z">
            <w:rPr>
              <w:sz w:val="28"/>
              <w:szCs w:val="28"/>
              <w:lang w:val="uk-UA"/>
            </w:rPr>
          </w:rPrChange>
        </w:rPr>
      </w:pPr>
    </w:p>
    <w:p w:rsidR="00405477" w:rsidRPr="00891248" w:rsidRDefault="00405477" w:rsidP="00891248">
      <w:pPr>
        <w:spacing w:line="360" w:lineRule="auto"/>
        <w:ind w:firstLine="630"/>
        <w:rPr>
          <w:sz w:val="28"/>
          <w:szCs w:val="28"/>
          <w:lang w:val="uk-UA"/>
          <w:rPrChange w:id="4053" w:author="ASD" w:date="2016-06-09T16:59:00Z">
            <w:rPr>
              <w:sz w:val="28"/>
              <w:szCs w:val="28"/>
              <w:lang w:val="uk-UA"/>
            </w:rPr>
          </w:rPrChange>
        </w:rPr>
      </w:pPr>
      <w:r w:rsidRPr="00891248">
        <w:rPr>
          <w:sz w:val="28"/>
          <w:szCs w:val="28"/>
          <w:lang w:val="uk-UA"/>
          <w:rPrChange w:id="4054" w:author="ASD" w:date="2016-06-09T16:59:00Z">
            <w:rPr>
              <w:sz w:val="28"/>
              <w:szCs w:val="28"/>
              <w:lang w:val="uk-UA"/>
            </w:rPr>
          </w:rPrChange>
        </w:rPr>
        <w:t>Рівняння 3.2</w:t>
      </w:r>
      <w:r w:rsidR="00FD3104" w:rsidRPr="00891248">
        <w:rPr>
          <w:sz w:val="28"/>
          <w:szCs w:val="28"/>
          <w:lang w:val="uk-UA"/>
          <w:rPrChange w:id="4055" w:author="ASD" w:date="2016-06-09T16:59:00Z">
            <w:rPr>
              <w:sz w:val="28"/>
              <w:szCs w:val="28"/>
              <w:lang w:val="uk-UA"/>
            </w:rPr>
          </w:rPrChange>
        </w:rPr>
        <w:t>9</w:t>
      </w:r>
      <w:r w:rsidRPr="00891248">
        <w:rPr>
          <w:sz w:val="28"/>
          <w:szCs w:val="28"/>
          <w:lang w:val="uk-UA"/>
          <w:rPrChange w:id="4056" w:author="ASD" w:date="2016-06-09T16:59:00Z">
            <w:rPr>
              <w:sz w:val="28"/>
              <w:szCs w:val="28"/>
              <w:lang w:val="uk-UA"/>
            </w:rPr>
          </w:rPrChange>
        </w:rPr>
        <w:t xml:space="preserve"> </w:t>
      </w:r>
      <w:r w:rsidR="00F93933" w:rsidRPr="00891248">
        <w:rPr>
          <w:sz w:val="28"/>
          <w:szCs w:val="28"/>
          <w:lang w:val="uk-UA"/>
          <w:rPrChange w:id="4057" w:author="ASD" w:date="2016-06-09T16:59:00Z">
            <w:rPr>
              <w:sz w:val="28"/>
              <w:szCs w:val="28"/>
              <w:lang w:val="uk-UA"/>
            </w:rPr>
          </w:rPrChange>
        </w:rPr>
        <w:t>встановлює</w:t>
      </w:r>
      <w:r w:rsidRPr="00891248">
        <w:rPr>
          <w:sz w:val="28"/>
          <w:szCs w:val="28"/>
          <w:lang w:val="uk-UA"/>
          <w:rPrChange w:id="4058" w:author="ASD" w:date="2016-06-09T16:59:00Z">
            <w:rPr>
              <w:sz w:val="28"/>
              <w:szCs w:val="28"/>
              <w:lang w:val="uk-UA"/>
            </w:rPr>
          </w:rPrChange>
        </w:rPr>
        <w:t xml:space="preserve"> чи належить </w:t>
      </w:r>
      <w:r w:rsidR="00F93933" w:rsidRPr="00891248">
        <w:rPr>
          <w:sz w:val="28"/>
          <w:szCs w:val="28"/>
          <w:lang w:val="uk-UA"/>
          <w:rPrChange w:id="4059" w:author="ASD" w:date="2016-06-09T16:59:00Z">
            <w:rPr>
              <w:sz w:val="28"/>
              <w:szCs w:val="28"/>
              <w:lang w:val="uk-UA"/>
            </w:rPr>
          </w:rPrChange>
        </w:rPr>
        <w:t>під</w:t>
      </w:r>
      <w:r w:rsidR="00CB68DC" w:rsidRPr="00891248">
        <w:rPr>
          <w:sz w:val="28"/>
          <w:szCs w:val="28"/>
          <w:lang w:val="uk-UA"/>
        </w:rPr>
        <w:t xml:space="preserve"> </w:t>
      </w:r>
      <w:r w:rsidR="00F93933" w:rsidRPr="00891248">
        <w:rPr>
          <w:sz w:val="28"/>
          <w:szCs w:val="28"/>
          <w:lang w:val="uk-UA"/>
          <w:rPrChange w:id="4060" w:author="ASD" w:date="2016-06-09T16:59:00Z">
            <w:rPr>
              <w:sz w:val="28"/>
              <w:szCs w:val="28"/>
              <w:lang w:val="uk-UA"/>
            </w:rPr>
          </w:rPrChange>
        </w:rPr>
        <w:t>вікно</w:t>
      </w:r>
      <w:r w:rsidRPr="00891248">
        <w:rPr>
          <w:sz w:val="28"/>
          <w:szCs w:val="28"/>
          <w:lang w:val="uk-UA"/>
          <w:rPrChange w:id="4061" w:author="ASD" w:date="2016-06-09T16:59:00Z">
            <w:rPr>
              <w:sz w:val="28"/>
              <w:szCs w:val="28"/>
              <w:lang w:val="uk-UA"/>
            </w:rPr>
          </w:rPrChange>
        </w:rPr>
        <w:t xml:space="preserve"> до позитивного класу. </w:t>
      </w:r>
      <w:r w:rsidR="00F93933" w:rsidRPr="00891248">
        <w:rPr>
          <w:sz w:val="28"/>
          <w:szCs w:val="28"/>
          <w:lang w:val="uk-UA"/>
          <w:rPrChange w:id="4062" w:author="ASD" w:date="2016-06-09T16:59:00Z">
            <w:rPr>
              <w:sz w:val="28"/>
              <w:szCs w:val="28"/>
              <w:lang w:val="uk-UA"/>
            </w:rPr>
          </w:rPrChange>
        </w:rPr>
        <w:t>Я</w:t>
      </w:r>
      <w:r w:rsidRPr="00891248">
        <w:rPr>
          <w:sz w:val="28"/>
          <w:szCs w:val="28"/>
          <w:lang w:val="uk-UA"/>
          <w:rPrChange w:id="4063" w:author="ASD" w:date="2016-06-09T16:59:00Z">
            <w:rPr>
              <w:sz w:val="28"/>
              <w:szCs w:val="28"/>
              <w:lang w:val="uk-UA"/>
            </w:rPr>
          </w:rPrChange>
        </w:rPr>
        <w:t xml:space="preserve">кщо </w:t>
      </w:r>
      <m:oMath>
        <m:sSup>
          <m:sSupPr>
            <m:ctrlPr>
              <w:rPr>
                <w:rFonts w:ascii="Cambria Math" w:hAnsi="Cambria Math"/>
                <w:i/>
                <w:sz w:val="28"/>
                <w:szCs w:val="28"/>
                <w:lang w:val="uk-UA"/>
                <w:rPrChange w:id="4064" w:author="ASD" w:date="2016-06-09T16:59:00Z">
                  <w:rPr>
                    <w:rFonts w:ascii="Cambria Math" w:hAnsi="Cambria Math"/>
                    <w:i/>
                    <w:sz w:val="28"/>
                    <w:szCs w:val="28"/>
                    <w:lang w:val="uk-UA"/>
                  </w:rPr>
                </w:rPrChange>
              </w:rPr>
            </m:ctrlPr>
          </m:sSupPr>
          <m:e>
            <m:r>
              <w:rPr>
                <w:rFonts w:ascii="Cambria Math" w:hAnsi="Cambria Math"/>
                <w:sz w:val="28"/>
                <w:szCs w:val="28"/>
                <w:lang w:val="uk-UA"/>
                <w:rPrChange w:id="4065" w:author="ASD" w:date="2016-06-09T16:59:00Z">
                  <w:rPr>
                    <w:rFonts w:ascii="Cambria Math" w:hAnsi="Cambria Math"/>
                    <w:sz w:val="28"/>
                    <w:szCs w:val="28"/>
                    <w:lang w:val="en-US"/>
                  </w:rPr>
                </w:rPrChange>
              </w:rPr>
              <m:t>p</m:t>
            </m:r>
          </m:e>
          <m:sup>
            <m:r>
              <w:rPr>
                <w:rFonts w:ascii="Cambria Math" w:hAnsi="Cambria Math"/>
                <w:sz w:val="28"/>
                <w:szCs w:val="28"/>
                <w:lang w:val="uk-UA"/>
                <w:rPrChange w:id="4066" w:author="ASD" w:date="2016-06-09T16:59:00Z">
                  <w:rPr>
                    <w:rFonts w:ascii="Cambria Math" w:hAnsi="Cambria Math"/>
                    <w:sz w:val="28"/>
                    <w:szCs w:val="28"/>
                    <w:lang w:val="uk-UA"/>
                  </w:rPr>
                </w:rPrChange>
              </w:rPr>
              <m:t>+</m:t>
            </m:r>
          </m:sup>
        </m:sSup>
      </m:oMath>
      <w:r w:rsidR="00F93933" w:rsidRPr="00891248">
        <w:rPr>
          <w:sz w:val="28"/>
          <w:szCs w:val="28"/>
          <w:lang w:val="uk-UA"/>
          <w:rPrChange w:id="4067" w:author="ASD" w:date="2016-06-09T16:59:00Z">
            <w:rPr>
              <w:sz w:val="28"/>
              <w:szCs w:val="28"/>
              <w:lang w:val="uk-UA"/>
            </w:rPr>
          </w:rPrChange>
        </w:rPr>
        <w:t xml:space="preserve"> б</w:t>
      </w:r>
      <w:r w:rsidRPr="00891248">
        <w:rPr>
          <w:sz w:val="28"/>
          <w:szCs w:val="28"/>
          <w:lang w:val="uk-UA"/>
          <w:rPrChange w:id="4068" w:author="ASD" w:date="2016-06-09T16:59:00Z">
            <w:rPr>
              <w:sz w:val="28"/>
              <w:szCs w:val="28"/>
              <w:lang w:val="uk-UA"/>
            </w:rPr>
          </w:rPrChange>
        </w:rPr>
        <w:t xml:space="preserve">ільше, ніж порогове </w:t>
      </w:r>
      <m:oMath>
        <m:sSup>
          <m:sSupPr>
            <m:ctrlPr>
              <w:rPr>
                <w:rFonts w:ascii="Cambria Math" w:hAnsi="Cambria Math"/>
                <w:i/>
                <w:sz w:val="28"/>
                <w:szCs w:val="28"/>
                <w:lang w:val="uk-UA"/>
                <w:rPrChange w:id="4069" w:author="ASD" w:date="2016-06-09T16:59:00Z">
                  <w:rPr>
                    <w:rFonts w:ascii="Cambria Math" w:hAnsi="Cambria Math"/>
                    <w:i/>
                    <w:sz w:val="28"/>
                    <w:szCs w:val="28"/>
                    <w:lang w:val="uk-UA"/>
                  </w:rPr>
                </w:rPrChange>
              </w:rPr>
            </m:ctrlPr>
          </m:sSupPr>
          <m:e>
            <m:r>
              <w:rPr>
                <w:rFonts w:ascii="Cambria Math" w:hAnsi="Cambria Math"/>
                <w:sz w:val="28"/>
                <w:szCs w:val="28"/>
                <w:lang w:val="uk-UA"/>
                <w:rPrChange w:id="4070" w:author="ASD" w:date="2016-06-09T16:59:00Z">
                  <w:rPr>
                    <w:rFonts w:ascii="Cambria Math" w:hAnsi="Cambria Math"/>
                    <w:sz w:val="28"/>
                    <w:szCs w:val="28"/>
                    <w:lang w:val="en-US"/>
                  </w:rPr>
                </w:rPrChange>
              </w:rPr>
              <m:t>θ</m:t>
            </m:r>
          </m:e>
          <m:sup>
            <m:r>
              <w:rPr>
                <w:rFonts w:ascii="Cambria Math" w:hAnsi="Cambria Math"/>
                <w:sz w:val="28"/>
                <w:szCs w:val="28"/>
                <w:lang w:val="uk-UA"/>
                <w:rPrChange w:id="4071" w:author="ASD" w:date="2016-06-09T16:59:00Z">
                  <w:rPr>
                    <w:rFonts w:ascii="Cambria Math" w:hAnsi="Cambria Math"/>
                    <w:sz w:val="28"/>
                    <w:szCs w:val="28"/>
                    <w:lang w:val="uk-UA"/>
                  </w:rPr>
                </w:rPrChange>
              </w:rPr>
              <m:t>+</m:t>
            </m:r>
          </m:sup>
        </m:sSup>
      </m:oMath>
      <w:r w:rsidR="00F93933" w:rsidRPr="00891248">
        <w:rPr>
          <w:sz w:val="28"/>
          <w:szCs w:val="28"/>
          <w:lang w:val="uk-UA"/>
          <w:rPrChange w:id="4072" w:author="ASD" w:date="2016-06-09T16:59:00Z">
            <w:rPr>
              <w:sz w:val="28"/>
              <w:szCs w:val="28"/>
              <w:lang w:val="uk-UA"/>
            </w:rPr>
          </w:rPrChange>
        </w:rPr>
        <w:t>, то підвікно приймається</w:t>
      </w:r>
      <w:r w:rsidRPr="00891248">
        <w:rPr>
          <w:sz w:val="28"/>
          <w:szCs w:val="28"/>
          <w:lang w:val="uk-UA"/>
          <w:rPrChange w:id="4073" w:author="ASD" w:date="2016-06-09T16:59:00Z">
            <w:rPr>
              <w:sz w:val="28"/>
              <w:szCs w:val="28"/>
              <w:lang w:val="uk-UA"/>
            </w:rPr>
          </w:rPrChange>
        </w:rPr>
        <w:t xml:space="preserve">. Значення вище цього порогу вказує на те, що </w:t>
      </w:r>
      <w:r w:rsidR="00F93933" w:rsidRPr="00891248">
        <w:rPr>
          <w:sz w:val="28"/>
          <w:szCs w:val="28"/>
          <w:lang w:val="uk-UA"/>
          <w:rPrChange w:id="4074" w:author="ASD" w:date="2016-06-09T16:59:00Z">
            <w:rPr>
              <w:sz w:val="28"/>
              <w:szCs w:val="28"/>
              <w:lang w:val="uk-UA"/>
            </w:rPr>
          </w:rPrChange>
        </w:rPr>
        <w:t>клас належить до позитивних</w:t>
      </w:r>
      <w:r w:rsidRPr="00891248">
        <w:rPr>
          <w:sz w:val="28"/>
          <w:szCs w:val="28"/>
          <w:lang w:val="uk-UA"/>
          <w:rPrChange w:id="4075" w:author="ASD" w:date="2016-06-09T16:59:00Z">
            <w:rPr>
              <w:sz w:val="28"/>
              <w:szCs w:val="28"/>
              <w:lang w:val="uk-UA"/>
            </w:rPr>
          </w:rPrChange>
        </w:rPr>
        <w:t xml:space="preserve">. Ми використовуємо значення </w:t>
      </w:r>
      <m:oMath>
        <m:sSup>
          <m:sSupPr>
            <m:ctrlPr>
              <w:rPr>
                <w:rFonts w:ascii="Cambria Math" w:hAnsi="Cambria Math"/>
                <w:i/>
                <w:sz w:val="28"/>
                <w:szCs w:val="28"/>
                <w:lang w:val="uk-UA"/>
                <w:rPrChange w:id="4076" w:author="ASD" w:date="2016-06-09T16:59:00Z">
                  <w:rPr>
                    <w:rFonts w:ascii="Cambria Math" w:hAnsi="Cambria Math"/>
                    <w:i/>
                    <w:sz w:val="28"/>
                    <w:szCs w:val="28"/>
                    <w:lang w:val="uk-UA"/>
                  </w:rPr>
                </w:rPrChange>
              </w:rPr>
            </m:ctrlPr>
          </m:sSupPr>
          <m:e>
            <m:r>
              <w:rPr>
                <w:rFonts w:ascii="Cambria Math" w:hAnsi="Cambria Math"/>
                <w:sz w:val="28"/>
                <w:szCs w:val="28"/>
                <w:lang w:val="uk-UA"/>
                <w:rPrChange w:id="4077" w:author="ASD" w:date="2016-06-09T16:59:00Z">
                  <w:rPr>
                    <w:rFonts w:ascii="Cambria Math" w:hAnsi="Cambria Math"/>
                    <w:sz w:val="28"/>
                    <w:szCs w:val="28"/>
                    <w:lang w:val="en-US"/>
                  </w:rPr>
                </w:rPrChange>
              </w:rPr>
              <m:t>θ</m:t>
            </m:r>
          </m:e>
          <m:sup>
            <m:r>
              <w:rPr>
                <w:rFonts w:ascii="Cambria Math" w:hAnsi="Cambria Math"/>
                <w:sz w:val="28"/>
                <w:szCs w:val="28"/>
                <w:lang w:val="uk-UA"/>
                <w:rPrChange w:id="4078" w:author="ASD" w:date="2016-06-09T16:59:00Z">
                  <w:rPr>
                    <w:rFonts w:ascii="Cambria Math" w:hAnsi="Cambria Math"/>
                    <w:sz w:val="28"/>
                    <w:szCs w:val="28"/>
                    <w:lang w:val="uk-UA"/>
                  </w:rPr>
                </w:rPrChange>
              </w:rPr>
              <m:t>+</m:t>
            </m:r>
          </m:sup>
        </m:sSup>
      </m:oMath>
      <w:r w:rsidR="00F93933" w:rsidRPr="00891248">
        <w:rPr>
          <w:sz w:val="28"/>
          <w:szCs w:val="28"/>
          <w:lang w:val="uk-UA"/>
          <w:rPrChange w:id="4079" w:author="ASD" w:date="2016-06-09T16:59:00Z">
            <w:rPr>
              <w:sz w:val="28"/>
              <w:szCs w:val="28"/>
              <w:lang w:val="uk-UA"/>
            </w:rPr>
          </w:rPrChange>
        </w:rPr>
        <w:t xml:space="preserve"> </w:t>
      </w:r>
      <w:r w:rsidRPr="00891248">
        <w:rPr>
          <w:sz w:val="28"/>
          <w:szCs w:val="28"/>
          <w:lang w:val="uk-UA"/>
          <w:rPrChange w:id="4080" w:author="ASD" w:date="2016-06-09T16:59:00Z">
            <w:rPr>
              <w:sz w:val="28"/>
              <w:szCs w:val="28"/>
              <w:lang w:val="uk-UA"/>
            </w:rPr>
          </w:rPrChange>
        </w:rPr>
        <w:t>=  0,65 для всіх наших</w:t>
      </w:r>
      <w:r w:rsidR="00D57B0D" w:rsidRPr="00891248">
        <w:rPr>
          <w:sz w:val="28"/>
          <w:szCs w:val="28"/>
          <w:lang w:val="uk-UA"/>
          <w:rPrChange w:id="4081" w:author="ASD" w:date="2016-06-09T16:59:00Z">
            <w:rPr>
              <w:sz w:val="28"/>
              <w:szCs w:val="28"/>
              <w:lang w:val="uk-UA"/>
            </w:rPr>
          </w:rPrChange>
        </w:rPr>
        <w:t xml:space="preserve"> </w:t>
      </w:r>
      <w:r w:rsidRPr="00891248">
        <w:rPr>
          <w:sz w:val="28"/>
          <w:szCs w:val="28"/>
          <w:lang w:val="uk-UA"/>
          <w:rPrChange w:id="4082" w:author="ASD" w:date="2016-06-09T16:59:00Z">
            <w:rPr>
              <w:sz w:val="28"/>
              <w:szCs w:val="28"/>
              <w:lang w:val="uk-UA"/>
            </w:rPr>
          </w:rPrChange>
        </w:rPr>
        <w:t>експеримент</w:t>
      </w:r>
      <w:r w:rsidR="00F93933" w:rsidRPr="00891248">
        <w:rPr>
          <w:sz w:val="28"/>
          <w:szCs w:val="28"/>
          <w:lang w:val="uk-UA"/>
          <w:rPrChange w:id="4083" w:author="ASD" w:date="2016-06-09T16:59:00Z">
            <w:rPr>
              <w:sz w:val="28"/>
              <w:szCs w:val="28"/>
              <w:lang w:val="uk-UA"/>
            </w:rPr>
          </w:rPrChange>
        </w:rPr>
        <w:t>ів.</w:t>
      </w:r>
    </w:p>
    <w:p w:rsidR="00405477" w:rsidRPr="00891248" w:rsidRDefault="00405477" w:rsidP="00891248">
      <w:pPr>
        <w:spacing w:line="360" w:lineRule="auto"/>
        <w:ind w:firstLine="630"/>
        <w:jc w:val="center"/>
        <w:rPr>
          <w:sz w:val="28"/>
          <w:szCs w:val="28"/>
          <w:lang w:val="uk-UA"/>
        </w:rPr>
      </w:pPr>
      <w:r w:rsidRPr="00891248">
        <w:rPr>
          <w:noProof/>
          <w:sz w:val="28"/>
          <w:szCs w:val="28"/>
          <w:lang w:val="uk-UA"/>
          <w:rPrChange w:id="4084" w:author="ASD" w:date="2016-06-09T16:59:00Z">
            <w:rPr>
              <w:noProof/>
            </w:rPr>
          </w:rPrChange>
        </w:rPr>
        <w:drawing>
          <wp:inline distT="0" distB="0" distL="0" distR="0" wp14:anchorId="4D6894B5" wp14:editId="401DCFB0">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Pr="00891248" w:rsidRDefault="00405477" w:rsidP="00891248">
      <w:pPr>
        <w:spacing w:line="360" w:lineRule="auto"/>
        <w:ind w:firstLine="630"/>
        <w:jc w:val="left"/>
        <w:rPr>
          <w:sz w:val="28"/>
          <w:szCs w:val="28"/>
          <w:lang w:val="uk-UA"/>
          <w:rPrChange w:id="4085" w:author="ASD" w:date="2016-06-09T16:59:00Z">
            <w:rPr>
              <w:sz w:val="28"/>
              <w:szCs w:val="28"/>
              <w:lang w:val="uk-UA"/>
            </w:rPr>
          </w:rPrChange>
        </w:rPr>
      </w:pPr>
      <w:r w:rsidRPr="00891248">
        <w:rPr>
          <w:sz w:val="28"/>
          <w:szCs w:val="28"/>
          <w:lang w:val="uk-UA"/>
          <w:rPrChange w:id="4086" w:author="ASD" w:date="2016-06-09T16:59:00Z">
            <w:rPr>
              <w:sz w:val="28"/>
              <w:szCs w:val="28"/>
              <w:lang w:val="uk-UA"/>
            </w:rPr>
          </w:rPrChange>
        </w:rPr>
        <w:t>Рис. 3.</w:t>
      </w:r>
      <w:r w:rsidR="00B91FEB" w:rsidRPr="00891248">
        <w:rPr>
          <w:sz w:val="28"/>
          <w:szCs w:val="28"/>
          <w:lang w:val="uk-UA"/>
          <w:rPrChange w:id="4087" w:author="ASD" w:date="2016-06-09T16:59:00Z">
            <w:rPr>
              <w:sz w:val="28"/>
              <w:szCs w:val="28"/>
              <w:lang w:val="uk-UA"/>
            </w:rPr>
          </w:rPrChange>
        </w:rPr>
        <w:t>1</w:t>
      </w:r>
      <w:r w:rsidR="00EA2637" w:rsidRPr="00891248">
        <w:rPr>
          <w:sz w:val="28"/>
          <w:szCs w:val="28"/>
          <w:lang w:val="uk-UA"/>
          <w:rPrChange w:id="4088" w:author="ASD" w:date="2016-06-09T16:59:00Z">
            <w:rPr>
              <w:sz w:val="28"/>
              <w:szCs w:val="28"/>
              <w:lang w:val="uk-UA"/>
            </w:rPr>
          </w:rPrChange>
        </w:rPr>
        <w:t>4</w:t>
      </w:r>
      <w:r w:rsidRPr="00891248">
        <w:rPr>
          <w:sz w:val="28"/>
          <w:szCs w:val="28"/>
          <w:lang w:val="uk-UA"/>
          <w:rPrChange w:id="4089" w:author="ASD" w:date="2016-06-09T16:59:00Z">
            <w:rPr>
              <w:sz w:val="28"/>
              <w:szCs w:val="28"/>
              <w:lang w:val="uk-UA"/>
            </w:rPr>
          </w:rPrChange>
        </w:rPr>
        <w:t xml:space="preserve"> Позитивні і негативні </w:t>
      </w:r>
      <w:r w:rsidR="00CB68DC" w:rsidRPr="00891248">
        <w:rPr>
          <w:sz w:val="28"/>
          <w:szCs w:val="28"/>
          <w:lang w:val="uk-UA"/>
          <w:rPrChange w:id="4090" w:author="ASD" w:date="2016-06-09T16:59:00Z">
            <w:rPr>
              <w:sz w:val="28"/>
              <w:szCs w:val="28"/>
              <w:lang w:val="uk-UA"/>
            </w:rPr>
          </w:rPrChange>
        </w:rPr>
        <w:t>класи</w:t>
      </w:r>
    </w:p>
    <w:p w:rsidR="00B91FEB" w:rsidRPr="00891248" w:rsidRDefault="00B91FEB" w:rsidP="00891248">
      <w:pPr>
        <w:spacing w:line="360" w:lineRule="auto"/>
        <w:ind w:firstLine="630"/>
        <w:jc w:val="center"/>
        <w:rPr>
          <w:sz w:val="28"/>
          <w:szCs w:val="28"/>
          <w:lang w:val="uk-UA"/>
        </w:rPr>
      </w:pPr>
      <w:r w:rsidRPr="00891248">
        <w:rPr>
          <w:noProof/>
          <w:sz w:val="28"/>
          <w:szCs w:val="28"/>
          <w:lang w:val="uk-UA"/>
          <w:rPrChange w:id="4091" w:author="ASD" w:date="2016-06-09T16:59:00Z">
            <w:rPr>
              <w:noProof/>
            </w:rPr>
          </w:rPrChange>
        </w:rPr>
        <w:lastRenderedPageBreak/>
        <w:drawing>
          <wp:inline distT="0" distB="0" distL="0" distR="0" wp14:anchorId="52B572B2" wp14:editId="15FDF5C0">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Pr="00891248" w:rsidRDefault="00B91FEB" w:rsidP="00891248">
      <w:pPr>
        <w:spacing w:line="360" w:lineRule="auto"/>
        <w:ind w:firstLine="630"/>
        <w:jc w:val="left"/>
        <w:rPr>
          <w:sz w:val="28"/>
          <w:szCs w:val="28"/>
          <w:lang w:val="uk-UA"/>
          <w:rPrChange w:id="4092" w:author="ASD" w:date="2016-06-09T16:59:00Z">
            <w:rPr>
              <w:sz w:val="28"/>
              <w:szCs w:val="28"/>
              <w:lang w:val="uk-UA"/>
            </w:rPr>
          </w:rPrChange>
        </w:rPr>
      </w:pPr>
      <w:r w:rsidRPr="00891248">
        <w:rPr>
          <w:sz w:val="28"/>
          <w:szCs w:val="28"/>
          <w:lang w:val="uk-UA"/>
          <w:rPrChange w:id="4093" w:author="ASD" w:date="2016-06-09T16:59:00Z">
            <w:rPr>
              <w:sz w:val="28"/>
              <w:szCs w:val="28"/>
              <w:lang w:val="uk-UA"/>
            </w:rPr>
          </w:rPrChange>
        </w:rPr>
        <w:t>Рис. 3.1</w:t>
      </w:r>
      <w:r w:rsidR="00EA2637" w:rsidRPr="00891248">
        <w:rPr>
          <w:sz w:val="28"/>
          <w:szCs w:val="28"/>
          <w:lang w:val="uk-UA"/>
          <w:rPrChange w:id="4094" w:author="ASD" w:date="2016-06-09T16:59:00Z">
            <w:rPr>
              <w:sz w:val="28"/>
              <w:szCs w:val="28"/>
              <w:lang w:val="uk-UA"/>
            </w:rPr>
          </w:rPrChange>
        </w:rPr>
        <w:t>5</w:t>
      </w:r>
      <w:r w:rsidRPr="00891248">
        <w:rPr>
          <w:sz w:val="28"/>
          <w:szCs w:val="28"/>
          <w:lang w:val="uk-UA"/>
          <w:rPrChange w:id="4095" w:author="ASD" w:date="2016-06-09T16:59:00Z">
            <w:rPr>
              <w:sz w:val="28"/>
              <w:szCs w:val="28"/>
              <w:lang w:val="uk-UA"/>
            </w:rPr>
          </w:rPrChange>
        </w:rPr>
        <w:t xml:space="preserve"> </w:t>
      </w:r>
      <w:r w:rsidR="00CB68DC" w:rsidRPr="00891248">
        <w:rPr>
          <w:sz w:val="28"/>
          <w:szCs w:val="28"/>
          <w:lang w:val="uk-UA"/>
          <w:rPrChange w:id="4096" w:author="ASD" w:date="2016-06-09T16:59:00Z">
            <w:rPr>
              <w:sz w:val="28"/>
              <w:szCs w:val="28"/>
              <w:lang w:val="uk-UA"/>
            </w:rPr>
          </w:rPrChange>
        </w:rPr>
        <w:t>Класифікація</w:t>
      </w:r>
      <w:r w:rsidR="00F93933" w:rsidRPr="00891248">
        <w:rPr>
          <w:sz w:val="28"/>
          <w:szCs w:val="28"/>
          <w:lang w:val="uk-UA"/>
          <w:rPrChange w:id="4097" w:author="ASD" w:date="2016-06-09T16:59:00Z">
            <w:rPr>
              <w:sz w:val="28"/>
              <w:szCs w:val="28"/>
              <w:lang w:val="uk-UA"/>
            </w:rPr>
          </w:rPrChange>
        </w:rPr>
        <w:t xml:space="preserve"> класу до позитивних чи негативних</w:t>
      </w:r>
    </w:p>
    <w:p w:rsidR="00D57B0D" w:rsidRPr="00891248" w:rsidRDefault="00D57B0D" w:rsidP="00891248">
      <w:pPr>
        <w:pStyle w:val="2"/>
        <w:numPr>
          <w:ilvl w:val="0"/>
          <w:numId w:val="48"/>
        </w:numPr>
        <w:tabs>
          <w:tab w:val="left" w:pos="990"/>
          <w:tab w:val="left" w:pos="1260"/>
        </w:tabs>
        <w:spacing w:before="0" w:after="0" w:line="360" w:lineRule="auto"/>
        <w:ind w:left="1170" w:hanging="810"/>
        <w:rPr>
          <w:rFonts w:eastAsiaTheme="majorEastAsia"/>
          <w:lang w:val="uk-UA"/>
          <w:rPrChange w:id="4098" w:author="ASD" w:date="2016-06-09T16:59:00Z">
            <w:rPr>
              <w:rFonts w:eastAsiaTheme="majorEastAsia"/>
              <w:lang w:val="uk-UA"/>
            </w:rPr>
          </w:rPrChange>
        </w:rPr>
      </w:pPr>
      <w:r w:rsidRPr="00891248">
        <w:rPr>
          <w:rFonts w:eastAsiaTheme="majorEastAsia"/>
          <w:lang w:val="uk-UA"/>
          <w:rPrChange w:id="4099" w:author="ASD" w:date="2016-06-09T16:59:00Z">
            <w:rPr>
              <w:rFonts w:eastAsiaTheme="majorEastAsia"/>
              <w:lang w:val="uk-UA"/>
            </w:rPr>
          </w:rPrChange>
        </w:rPr>
        <w:t xml:space="preserve"> </w:t>
      </w:r>
      <w:bookmarkStart w:id="4100" w:name="_Toc453262663"/>
      <w:r w:rsidRPr="00891248">
        <w:rPr>
          <w:rFonts w:eastAsiaTheme="majorEastAsia"/>
          <w:lang w:val="uk-UA"/>
          <w:rPrChange w:id="4101" w:author="ASD" w:date="2016-06-09T16:59:00Z">
            <w:rPr>
              <w:rFonts w:eastAsiaTheme="majorEastAsia"/>
              <w:lang w:val="uk-UA"/>
            </w:rPr>
          </w:rPrChange>
        </w:rPr>
        <w:t>Самонавчання</w:t>
      </w:r>
      <w:bookmarkEnd w:id="4100"/>
    </w:p>
    <w:p w:rsidR="00D57B0D" w:rsidRPr="00891248" w:rsidRDefault="008569F6" w:rsidP="00891248">
      <w:pPr>
        <w:spacing w:line="360" w:lineRule="auto"/>
        <w:ind w:firstLine="630"/>
        <w:rPr>
          <w:sz w:val="28"/>
          <w:szCs w:val="28"/>
          <w:lang w:val="uk-UA"/>
          <w:rPrChange w:id="4102" w:author="ASD" w:date="2016-06-09T16:59:00Z">
            <w:rPr>
              <w:sz w:val="28"/>
              <w:szCs w:val="28"/>
              <w:lang w:val="uk-UA"/>
            </w:rPr>
          </w:rPrChange>
        </w:rPr>
      </w:pPr>
      <w:r w:rsidRPr="00891248">
        <w:rPr>
          <w:sz w:val="28"/>
          <w:szCs w:val="28"/>
          <w:lang w:val="uk-UA"/>
          <w:rPrChange w:id="4103" w:author="ASD" w:date="2016-06-09T16:59:00Z">
            <w:rPr>
              <w:sz w:val="28"/>
              <w:szCs w:val="28"/>
              <w:lang w:val="uk-UA"/>
            </w:rPr>
          </w:rPrChange>
        </w:rPr>
        <w:t>При обробці зображення</w:t>
      </w:r>
      <w:r w:rsidR="00D57B0D" w:rsidRPr="00891248">
        <w:rPr>
          <w:sz w:val="28"/>
          <w:szCs w:val="28"/>
          <w:lang w:val="uk-UA"/>
          <w:rPrChange w:id="4104" w:author="ASD" w:date="2016-06-09T16:59:00Z">
            <w:rPr>
              <w:sz w:val="28"/>
              <w:szCs w:val="28"/>
              <w:lang w:val="uk-UA"/>
            </w:rPr>
          </w:rPrChange>
        </w:rPr>
        <w:t xml:space="preserve"> рекурсивний трекер і детектор об'єкта </w:t>
      </w:r>
      <w:r w:rsidRPr="00891248">
        <w:rPr>
          <w:sz w:val="28"/>
          <w:szCs w:val="28"/>
          <w:lang w:val="uk-UA"/>
          <w:rPrChange w:id="4105" w:author="ASD" w:date="2016-06-09T16:59:00Z">
            <w:rPr>
              <w:sz w:val="28"/>
              <w:szCs w:val="28"/>
              <w:lang w:val="uk-UA"/>
            </w:rPr>
          </w:rPrChange>
        </w:rPr>
        <w:t xml:space="preserve">цікавості </w:t>
      </w:r>
      <w:r w:rsidR="00D57B0D" w:rsidRPr="00891248">
        <w:rPr>
          <w:sz w:val="28"/>
          <w:szCs w:val="28"/>
          <w:lang w:val="uk-UA"/>
          <w:rPrChange w:id="4106" w:author="ASD" w:date="2016-06-09T16:59:00Z">
            <w:rPr>
              <w:sz w:val="28"/>
              <w:szCs w:val="28"/>
              <w:lang w:val="uk-UA"/>
            </w:rPr>
          </w:rPrChange>
        </w:rPr>
        <w:t xml:space="preserve">працюють паралельно. У цьому розділі ми маємо справу з </w:t>
      </w:r>
      <w:r w:rsidRPr="00891248">
        <w:rPr>
          <w:sz w:val="28"/>
          <w:szCs w:val="28"/>
          <w:lang w:val="uk-UA"/>
          <w:rPrChange w:id="4107" w:author="ASD" w:date="2016-06-09T16:59:00Z">
            <w:rPr>
              <w:sz w:val="28"/>
              <w:szCs w:val="28"/>
              <w:lang w:val="uk-UA"/>
            </w:rPr>
          </w:rPrChange>
        </w:rPr>
        <w:t>проблемою</w:t>
      </w:r>
      <w:r w:rsidR="00D57B0D" w:rsidRPr="00891248">
        <w:rPr>
          <w:sz w:val="28"/>
          <w:szCs w:val="28"/>
          <w:lang w:val="uk-UA"/>
          <w:rPrChange w:id="4108" w:author="ASD" w:date="2016-06-09T16:59:00Z">
            <w:rPr>
              <w:sz w:val="28"/>
              <w:szCs w:val="28"/>
              <w:lang w:val="uk-UA"/>
            </w:rPr>
          </w:rPrChange>
        </w:rPr>
        <w:t xml:space="preserve"> поєдна</w:t>
      </w:r>
      <w:r w:rsidRPr="00891248">
        <w:rPr>
          <w:sz w:val="28"/>
          <w:szCs w:val="28"/>
          <w:lang w:val="uk-UA"/>
          <w:rPrChange w:id="4109" w:author="ASD" w:date="2016-06-09T16:59:00Z">
            <w:rPr>
              <w:sz w:val="28"/>
              <w:szCs w:val="28"/>
              <w:lang w:val="uk-UA"/>
            </w:rPr>
          </w:rPrChange>
        </w:rPr>
        <w:t>ння</w:t>
      </w:r>
      <w:r w:rsidR="00D57B0D" w:rsidRPr="00891248">
        <w:rPr>
          <w:sz w:val="28"/>
          <w:szCs w:val="28"/>
          <w:lang w:val="uk-UA"/>
          <w:rPrChange w:id="4110" w:author="ASD" w:date="2016-06-09T16:59:00Z">
            <w:rPr>
              <w:sz w:val="28"/>
              <w:szCs w:val="28"/>
              <w:lang w:val="uk-UA"/>
            </w:rPr>
          </w:rPrChange>
        </w:rPr>
        <w:t xml:space="preserve"> вих</w:t>
      </w:r>
      <w:r w:rsidRPr="00891248">
        <w:rPr>
          <w:sz w:val="28"/>
          <w:szCs w:val="28"/>
          <w:lang w:val="uk-UA"/>
          <w:rPrChange w:id="4111" w:author="ASD" w:date="2016-06-09T16:59:00Z">
            <w:rPr>
              <w:sz w:val="28"/>
              <w:szCs w:val="28"/>
              <w:lang w:val="uk-UA"/>
            </w:rPr>
          </w:rPrChange>
        </w:rPr>
        <w:t>оду з</w:t>
      </w:r>
      <w:r w:rsidR="00D57B0D" w:rsidRPr="00891248">
        <w:rPr>
          <w:sz w:val="28"/>
          <w:szCs w:val="28"/>
          <w:lang w:val="uk-UA"/>
          <w:rPrChange w:id="4112" w:author="ASD" w:date="2016-06-09T16:59:00Z">
            <w:rPr>
              <w:sz w:val="28"/>
              <w:szCs w:val="28"/>
              <w:lang w:val="uk-UA"/>
            </w:rPr>
          </w:rPrChange>
        </w:rPr>
        <w:t xml:space="preserve"> обох методів </w:t>
      </w:r>
      <w:r w:rsidRPr="00891248">
        <w:rPr>
          <w:sz w:val="28"/>
          <w:szCs w:val="28"/>
          <w:lang w:val="uk-UA"/>
          <w:rPrChange w:id="4113" w:author="ASD" w:date="2016-06-09T16:59:00Z">
            <w:rPr>
              <w:sz w:val="28"/>
              <w:szCs w:val="28"/>
              <w:lang w:val="uk-UA"/>
            </w:rPr>
          </w:rPrChange>
        </w:rPr>
        <w:t>у</w:t>
      </w:r>
      <w:r w:rsidR="00D57B0D" w:rsidRPr="00891248">
        <w:rPr>
          <w:sz w:val="28"/>
          <w:szCs w:val="28"/>
          <w:lang w:val="uk-UA"/>
          <w:rPrChange w:id="4114" w:author="ASD" w:date="2016-06-09T16:59:00Z">
            <w:rPr>
              <w:sz w:val="28"/>
              <w:szCs w:val="28"/>
              <w:lang w:val="uk-UA"/>
            </w:rPr>
          </w:rPrChange>
        </w:rPr>
        <w:t xml:space="preserve"> єдиний кінцевий результат. Модель фону і поріг для </w:t>
      </w:r>
      <w:r w:rsidR="00765A7F" w:rsidRPr="00891248">
        <w:rPr>
          <w:sz w:val="28"/>
          <w:szCs w:val="28"/>
          <w:lang w:val="uk-UA"/>
          <w:rPrChange w:id="4115" w:author="ASD" w:date="2016-06-09T16:59:00Z">
            <w:rPr>
              <w:sz w:val="28"/>
              <w:szCs w:val="28"/>
              <w:lang w:val="uk-UA"/>
            </w:rPr>
          </w:rPrChange>
        </w:rPr>
        <w:t xml:space="preserve">фільтра </w:t>
      </w:r>
      <w:r w:rsidR="00D57B0D" w:rsidRPr="00891248">
        <w:rPr>
          <w:sz w:val="28"/>
          <w:szCs w:val="28"/>
          <w:lang w:val="uk-UA"/>
          <w:rPrChange w:id="4116" w:author="ASD" w:date="2016-06-09T16:59:00Z">
            <w:rPr>
              <w:sz w:val="28"/>
              <w:szCs w:val="28"/>
              <w:lang w:val="uk-UA"/>
            </w:rPr>
          </w:rPrChange>
        </w:rPr>
        <w:t>дисперсії не пристосов</w:t>
      </w:r>
      <w:r w:rsidR="00765A7F" w:rsidRPr="00891248">
        <w:rPr>
          <w:sz w:val="28"/>
          <w:szCs w:val="28"/>
          <w:lang w:val="uk-UA"/>
          <w:rPrChange w:id="4117" w:author="ASD" w:date="2016-06-09T16:59:00Z">
            <w:rPr>
              <w:sz w:val="28"/>
              <w:szCs w:val="28"/>
              <w:lang w:val="uk-UA"/>
            </w:rPr>
          </w:rPrChange>
        </w:rPr>
        <w:t>уються</w:t>
      </w:r>
      <w:r w:rsidR="00D57B0D" w:rsidRPr="00891248">
        <w:rPr>
          <w:sz w:val="28"/>
          <w:szCs w:val="28"/>
          <w:lang w:val="uk-UA"/>
          <w:rPrChange w:id="4118" w:author="ASD" w:date="2016-06-09T16:59:00Z">
            <w:rPr>
              <w:sz w:val="28"/>
              <w:szCs w:val="28"/>
              <w:lang w:val="uk-UA"/>
            </w:rPr>
          </w:rPrChange>
        </w:rPr>
        <w:t xml:space="preserve"> під час обробки, </w:t>
      </w:r>
      <w:r w:rsidR="00765A7F" w:rsidRPr="00891248">
        <w:rPr>
          <w:sz w:val="28"/>
          <w:szCs w:val="28"/>
          <w:lang w:val="uk-UA"/>
          <w:rPrChange w:id="4119" w:author="ASD" w:date="2016-06-09T16:59:00Z">
            <w:rPr>
              <w:sz w:val="28"/>
              <w:szCs w:val="28"/>
              <w:lang w:val="uk-UA"/>
            </w:rPr>
          </w:rPrChange>
        </w:rPr>
        <w:t>у</w:t>
      </w:r>
      <w:r w:rsidR="00D57B0D" w:rsidRPr="00891248">
        <w:rPr>
          <w:sz w:val="28"/>
          <w:szCs w:val="28"/>
          <w:lang w:val="uk-UA"/>
          <w:rPrChange w:id="4120" w:author="ASD" w:date="2016-06-09T16:59:00Z">
            <w:rPr>
              <w:sz w:val="28"/>
              <w:szCs w:val="28"/>
              <w:lang w:val="uk-UA"/>
            </w:rPr>
          </w:rPrChange>
        </w:rPr>
        <w:t xml:space="preserve"> той час як класифікатор і метод </w:t>
      </w:r>
      <w:r w:rsidR="00765A7F" w:rsidRPr="00891248">
        <w:rPr>
          <w:sz w:val="28"/>
          <w:szCs w:val="28"/>
          <w:lang w:val="uk-UA"/>
          <w:rPrChange w:id="4121" w:author="ASD" w:date="2016-06-09T16:59:00Z">
            <w:rPr>
              <w:sz w:val="28"/>
              <w:szCs w:val="28"/>
              <w:lang w:val="uk-UA"/>
            </w:rPr>
          </w:rPrChange>
        </w:rPr>
        <w:t>узгодження шаблонів навчаються під час роботи</w:t>
      </w:r>
      <w:r w:rsidR="00D57B0D" w:rsidRPr="00891248">
        <w:rPr>
          <w:sz w:val="28"/>
          <w:szCs w:val="28"/>
          <w:lang w:val="uk-UA"/>
          <w:rPrChange w:id="4122" w:author="ASD" w:date="2016-06-09T16:59:00Z">
            <w:rPr>
              <w:sz w:val="28"/>
              <w:szCs w:val="28"/>
              <w:lang w:val="uk-UA"/>
            </w:rPr>
          </w:rPrChange>
        </w:rPr>
        <w:t>. Ми виріши</w:t>
      </w:r>
      <w:r w:rsidR="00765A7F" w:rsidRPr="00891248">
        <w:rPr>
          <w:sz w:val="28"/>
          <w:szCs w:val="28"/>
          <w:lang w:val="uk-UA"/>
          <w:rPrChange w:id="4123" w:author="ASD" w:date="2016-06-09T16:59:00Z">
            <w:rPr>
              <w:sz w:val="28"/>
              <w:szCs w:val="28"/>
              <w:lang w:val="uk-UA"/>
            </w:rPr>
          </w:rPrChange>
        </w:rPr>
        <w:t>л</w:t>
      </w:r>
      <w:r w:rsidR="00D57B0D" w:rsidRPr="00891248">
        <w:rPr>
          <w:sz w:val="28"/>
          <w:szCs w:val="28"/>
          <w:lang w:val="uk-UA"/>
          <w:rPrChange w:id="4124" w:author="ASD" w:date="2016-06-09T16:59:00Z">
            <w:rPr>
              <w:sz w:val="28"/>
              <w:szCs w:val="28"/>
              <w:lang w:val="uk-UA"/>
            </w:rPr>
          </w:rPrChange>
        </w:rPr>
        <w:t xml:space="preserve">и проблему оновлення шаблонів, визначивши певні критерії, які повинні бути виконані для того, </w:t>
      </w:r>
      <w:r w:rsidR="00765A7F" w:rsidRPr="00891248">
        <w:rPr>
          <w:sz w:val="28"/>
          <w:szCs w:val="28"/>
          <w:lang w:val="uk-UA"/>
          <w:rPrChange w:id="4125" w:author="ASD" w:date="2016-06-09T16:59:00Z">
            <w:rPr>
              <w:sz w:val="28"/>
              <w:szCs w:val="28"/>
              <w:lang w:val="uk-UA"/>
            </w:rPr>
          </w:rPrChange>
        </w:rPr>
        <w:t xml:space="preserve">щоб </w:t>
      </w:r>
      <w:r w:rsidR="00D57B0D" w:rsidRPr="00891248">
        <w:rPr>
          <w:sz w:val="28"/>
          <w:szCs w:val="28"/>
          <w:lang w:val="uk-UA"/>
          <w:rPrChange w:id="4126" w:author="ASD" w:date="2016-06-09T16:59:00Z">
            <w:rPr>
              <w:sz w:val="28"/>
              <w:szCs w:val="28"/>
              <w:lang w:val="uk-UA"/>
            </w:rPr>
          </w:rPrChange>
        </w:rPr>
        <w:t>розглядати кінцевий результат, придатн</w:t>
      </w:r>
      <w:r w:rsidR="00765A7F" w:rsidRPr="00891248">
        <w:rPr>
          <w:sz w:val="28"/>
          <w:szCs w:val="28"/>
          <w:lang w:val="uk-UA"/>
          <w:rPrChange w:id="4127" w:author="ASD" w:date="2016-06-09T16:59:00Z">
            <w:rPr>
              <w:sz w:val="28"/>
              <w:szCs w:val="28"/>
              <w:lang w:val="uk-UA"/>
            </w:rPr>
          </w:rPrChange>
        </w:rPr>
        <w:t>ий для</w:t>
      </w:r>
      <w:r w:rsidR="00D57B0D" w:rsidRPr="00891248">
        <w:rPr>
          <w:sz w:val="28"/>
          <w:szCs w:val="28"/>
          <w:lang w:val="uk-UA"/>
          <w:rPrChange w:id="4128" w:author="ASD" w:date="2016-06-09T16:59:00Z">
            <w:rPr>
              <w:sz w:val="28"/>
              <w:szCs w:val="28"/>
              <w:lang w:val="uk-UA"/>
            </w:rPr>
          </w:rPrChange>
        </w:rPr>
        <w:t xml:space="preserve"> навчання. У процесі навчання, </w:t>
      </w:r>
      <w:r w:rsidR="00765A7F" w:rsidRPr="00891248">
        <w:rPr>
          <w:sz w:val="28"/>
          <w:szCs w:val="28"/>
          <w:lang w:val="uk-UA"/>
          <w:rPrChange w:id="4129" w:author="ASD" w:date="2016-06-09T16:59:00Z">
            <w:rPr>
              <w:sz w:val="28"/>
              <w:szCs w:val="28"/>
              <w:lang w:val="uk-UA"/>
            </w:rPr>
          </w:rPrChange>
        </w:rPr>
        <w:t>ми проводимо два обмеження для P/N-навчання</w:t>
      </w:r>
      <w:r w:rsidR="00D57B0D" w:rsidRPr="00891248">
        <w:rPr>
          <w:sz w:val="28"/>
          <w:szCs w:val="28"/>
          <w:lang w:val="uk-UA"/>
          <w:rPrChange w:id="4130" w:author="ASD" w:date="2016-06-09T16:59:00Z">
            <w:rPr>
              <w:sz w:val="28"/>
              <w:szCs w:val="28"/>
              <w:lang w:val="uk-UA"/>
            </w:rPr>
          </w:rPrChange>
        </w:rPr>
        <w:t>[27]. Перш</w:t>
      </w:r>
      <w:r w:rsidR="00765A7F" w:rsidRPr="00891248">
        <w:rPr>
          <w:sz w:val="28"/>
          <w:szCs w:val="28"/>
          <w:lang w:val="uk-UA"/>
          <w:rPrChange w:id="4131" w:author="ASD" w:date="2016-06-09T16:59:00Z">
            <w:rPr>
              <w:sz w:val="28"/>
              <w:szCs w:val="28"/>
              <w:lang w:val="uk-UA"/>
            </w:rPr>
          </w:rPrChange>
        </w:rPr>
        <w:t>е</w:t>
      </w:r>
      <w:r w:rsidR="00D57B0D" w:rsidRPr="00891248">
        <w:rPr>
          <w:sz w:val="28"/>
          <w:szCs w:val="28"/>
          <w:lang w:val="uk-UA"/>
          <w:rPrChange w:id="4132" w:author="ASD" w:date="2016-06-09T16:59:00Z">
            <w:rPr>
              <w:sz w:val="28"/>
              <w:szCs w:val="28"/>
              <w:lang w:val="uk-UA"/>
            </w:rPr>
          </w:rPrChange>
        </w:rPr>
        <w:t xml:space="preserve"> обмеження вимагає, щоб всі ділянки в безпосередній близькості від </w:t>
      </w:r>
      <w:r w:rsidR="00765A7F" w:rsidRPr="00891248">
        <w:rPr>
          <w:sz w:val="28"/>
          <w:szCs w:val="28"/>
          <w:lang w:val="uk-UA"/>
          <w:rPrChange w:id="4133" w:author="ASD" w:date="2016-06-09T16:59:00Z">
            <w:rPr>
              <w:sz w:val="28"/>
              <w:szCs w:val="28"/>
              <w:lang w:val="uk-UA"/>
            </w:rPr>
          </w:rPrChange>
        </w:rPr>
        <w:t>о</w:t>
      </w:r>
      <w:r w:rsidR="00D57B0D" w:rsidRPr="00891248">
        <w:rPr>
          <w:sz w:val="28"/>
          <w:szCs w:val="28"/>
          <w:lang w:val="uk-UA"/>
          <w:rPrChange w:id="4134" w:author="ASD" w:date="2016-06-09T16:59:00Z">
            <w:rPr>
              <w:sz w:val="28"/>
              <w:szCs w:val="28"/>
              <w:lang w:val="uk-UA"/>
            </w:rPr>
          </w:rPrChange>
        </w:rPr>
        <w:t>статочн</w:t>
      </w:r>
      <w:r w:rsidR="00765A7F" w:rsidRPr="00891248">
        <w:rPr>
          <w:sz w:val="28"/>
          <w:szCs w:val="28"/>
          <w:lang w:val="uk-UA"/>
          <w:rPrChange w:id="4135" w:author="ASD" w:date="2016-06-09T16:59:00Z">
            <w:rPr>
              <w:sz w:val="28"/>
              <w:szCs w:val="28"/>
              <w:lang w:val="uk-UA"/>
            </w:rPr>
          </w:rPrChange>
        </w:rPr>
        <w:t>ого</w:t>
      </w:r>
      <w:r w:rsidR="00D57B0D" w:rsidRPr="00891248">
        <w:rPr>
          <w:sz w:val="28"/>
          <w:szCs w:val="28"/>
          <w:lang w:val="uk-UA"/>
          <w:rPrChange w:id="4136" w:author="ASD" w:date="2016-06-09T16:59:00Z">
            <w:rPr>
              <w:sz w:val="28"/>
              <w:szCs w:val="28"/>
              <w:lang w:val="uk-UA"/>
            </w:rPr>
          </w:rPrChange>
        </w:rPr>
        <w:t xml:space="preserve"> результат</w:t>
      </w:r>
      <w:r w:rsidR="00765A7F" w:rsidRPr="00891248">
        <w:rPr>
          <w:sz w:val="28"/>
          <w:szCs w:val="28"/>
          <w:lang w:val="uk-UA"/>
          <w:rPrChange w:id="4137" w:author="ASD" w:date="2016-06-09T16:59:00Z">
            <w:rPr>
              <w:sz w:val="28"/>
              <w:szCs w:val="28"/>
              <w:lang w:val="uk-UA"/>
            </w:rPr>
          </w:rPrChange>
        </w:rPr>
        <w:t>у</w:t>
      </w:r>
      <w:r w:rsidR="00D57B0D" w:rsidRPr="00891248">
        <w:rPr>
          <w:sz w:val="28"/>
          <w:szCs w:val="28"/>
          <w:lang w:val="uk-UA"/>
          <w:rPrChange w:id="4138" w:author="ASD" w:date="2016-06-09T16:59:00Z">
            <w:rPr>
              <w:sz w:val="28"/>
              <w:szCs w:val="28"/>
              <w:lang w:val="uk-UA"/>
            </w:rPr>
          </w:rPrChange>
        </w:rPr>
        <w:t xml:space="preserve"> бу</w:t>
      </w:r>
      <w:r w:rsidR="00765A7F" w:rsidRPr="00891248">
        <w:rPr>
          <w:sz w:val="28"/>
          <w:szCs w:val="28"/>
          <w:lang w:val="uk-UA"/>
          <w:rPrChange w:id="4139" w:author="ASD" w:date="2016-06-09T16:59:00Z">
            <w:rPr>
              <w:sz w:val="28"/>
              <w:szCs w:val="28"/>
              <w:lang w:val="uk-UA"/>
            </w:rPr>
          </w:rPrChange>
        </w:rPr>
        <w:t>л</w:t>
      </w:r>
      <w:r w:rsidR="00D57B0D" w:rsidRPr="00891248">
        <w:rPr>
          <w:sz w:val="28"/>
          <w:szCs w:val="28"/>
          <w:lang w:val="uk-UA"/>
          <w:rPrChange w:id="4140" w:author="ASD" w:date="2016-06-09T16:59:00Z">
            <w:rPr>
              <w:sz w:val="28"/>
              <w:szCs w:val="28"/>
              <w:lang w:val="uk-UA"/>
            </w:rPr>
          </w:rPrChange>
        </w:rPr>
        <w:t>и класифіковани</w:t>
      </w:r>
      <w:r w:rsidR="00765A7F" w:rsidRPr="00891248">
        <w:rPr>
          <w:sz w:val="28"/>
          <w:szCs w:val="28"/>
          <w:lang w:val="uk-UA"/>
          <w:rPrChange w:id="4141" w:author="ASD" w:date="2016-06-09T16:59:00Z">
            <w:rPr>
              <w:sz w:val="28"/>
              <w:szCs w:val="28"/>
              <w:lang w:val="uk-UA"/>
            </w:rPr>
          </w:rPrChange>
        </w:rPr>
        <w:t>ми</w:t>
      </w:r>
      <w:r w:rsidR="00D57B0D" w:rsidRPr="00891248">
        <w:rPr>
          <w:sz w:val="28"/>
          <w:szCs w:val="28"/>
          <w:lang w:val="uk-UA"/>
          <w:rPrChange w:id="4142" w:author="ASD" w:date="2016-06-09T16:59:00Z">
            <w:rPr>
              <w:sz w:val="28"/>
              <w:szCs w:val="28"/>
              <w:lang w:val="uk-UA"/>
            </w:rPr>
          </w:rPrChange>
        </w:rPr>
        <w:t xml:space="preserve"> позитивно детектором об'єкта. Друге обмеження вимагає</w:t>
      </w:r>
      <w:r w:rsidR="00765A7F" w:rsidRPr="00891248">
        <w:rPr>
          <w:sz w:val="28"/>
          <w:szCs w:val="28"/>
          <w:lang w:val="uk-UA"/>
          <w:rPrChange w:id="4143" w:author="ASD" w:date="2016-06-09T16:59:00Z">
            <w:rPr>
              <w:sz w:val="28"/>
              <w:szCs w:val="28"/>
              <w:lang w:val="uk-UA"/>
            </w:rPr>
          </w:rPrChange>
        </w:rPr>
        <w:t>,</w:t>
      </w:r>
      <w:r w:rsidR="00D57B0D" w:rsidRPr="00891248">
        <w:rPr>
          <w:sz w:val="28"/>
          <w:szCs w:val="28"/>
          <w:lang w:val="uk-UA"/>
          <w:rPrChange w:id="4144" w:author="ASD" w:date="2016-06-09T16:59:00Z">
            <w:rPr>
              <w:sz w:val="28"/>
              <w:szCs w:val="28"/>
              <w:lang w:val="uk-UA"/>
            </w:rPr>
          </w:rPrChange>
        </w:rPr>
        <w:t xml:space="preserve"> що</w:t>
      </w:r>
      <w:r w:rsidR="00765A7F" w:rsidRPr="00891248">
        <w:rPr>
          <w:sz w:val="28"/>
          <w:szCs w:val="28"/>
          <w:lang w:val="uk-UA"/>
          <w:rPrChange w:id="4145" w:author="ASD" w:date="2016-06-09T16:59:00Z">
            <w:rPr>
              <w:sz w:val="28"/>
              <w:szCs w:val="28"/>
              <w:lang w:val="uk-UA"/>
            </w:rPr>
          </w:rPrChange>
        </w:rPr>
        <w:t>б</w:t>
      </w:r>
      <w:r w:rsidR="00D57B0D" w:rsidRPr="00891248">
        <w:rPr>
          <w:sz w:val="28"/>
          <w:szCs w:val="28"/>
          <w:lang w:val="uk-UA"/>
          <w:rPrChange w:id="4146" w:author="ASD" w:date="2016-06-09T16:59:00Z">
            <w:rPr>
              <w:sz w:val="28"/>
              <w:szCs w:val="28"/>
              <w:lang w:val="uk-UA"/>
            </w:rPr>
          </w:rPrChange>
        </w:rPr>
        <w:t xml:space="preserve"> всі інші ділянки </w:t>
      </w:r>
      <w:r w:rsidR="00765A7F" w:rsidRPr="00891248">
        <w:rPr>
          <w:sz w:val="28"/>
          <w:szCs w:val="28"/>
          <w:lang w:val="uk-UA"/>
          <w:rPrChange w:id="4147" w:author="ASD" w:date="2016-06-09T16:59:00Z">
            <w:rPr>
              <w:sz w:val="28"/>
              <w:szCs w:val="28"/>
              <w:lang w:val="uk-UA"/>
            </w:rPr>
          </w:rPrChange>
        </w:rPr>
        <w:t>бул</w:t>
      </w:r>
      <w:r w:rsidR="00D57B0D" w:rsidRPr="00891248">
        <w:rPr>
          <w:sz w:val="28"/>
          <w:szCs w:val="28"/>
          <w:lang w:val="uk-UA"/>
          <w:rPrChange w:id="4148" w:author="ASD" w:date="2016-06-09T16:59:00Z">
            <w:rPr>
              <w:sz w:val="28"/>
              <w:szCs w:val="28"/>
              <w:lang w:val="uk-UA"/>
            </w:rPr>
          </w:rPrChange>
        </w:rPr>
        <w:t xml:space="preserve">и класифіковані негативно детектором об'єкта. </w:t>
      </w:r>
    </w:p>
    <w:p w:rsidR="00DE3E49" w:rsidRPr="00891248" w:rsidRDefault="00DE3E49" w:rsidP="00891248">
      <w:pPr>
        <w:spacing w:line="360" w:lineRule="auto"/>
        <w:ind w:firstLine="630"/>
        <w:rPr>
          <w:sz w:val="28"/>
          <w:szCs w:val="28"/>
          <w:lang w:val="uk-UA"/>
          <w:rPrChange w:id="4149" w:author="ASD" w:date="2016-06-09T16:59:00Z">
            <w:rPr>
              <w:sz w:val="28"/>
              <w:szCs w:val="28"/>
              <w:lang w:val="uk-UA"/>
            </w:rPr>
          </w:rPrChange>
        </w:rPr>
      </w:pPr>
    </w:p>
    <w:p w:rsidR="00DE3E49" w:rsidRPr="00891248" w:rsidRDefault="00DE3E49" w:rsidP="00891248">
      <w:pPr>
        <w:spacing w:line="360" w:lineRule="auto"/>
        <w:ind w:firstLine="630"/>
        <w:rPr>
          <w:sz w:val="28"/>
          <w:szCs w:val="28"/>
          <w:lang w:val="uk-UA"/>
          <w:rPrChange w:id="4150" w:author="ASD" w:date="2016-06-09T16:59:00Z">
            <w:rPr>
              <w:sz w:val="28"/>
              <w:szCs w:val="28"/>
              <w:lang w:val="uk-UA"/>
            </w:rPr>
          </w:rPrChange>
        </w:rPr>
      </w:pPr>
    </w:p>
    <w:p w:rsidR="00DE3E49" w:rsidRPr="00891248" w:rsidRDefault="00DE3E49" w:rsidP="00891248">
      <w:pPr>
        <w:spacing w:line="360" w:lineRule="auto"/>
        <w:ind w:firstLine="630"/>
        <w:rPr>
          <w:sz w:val="28"/>
          <w:szCs w:val="28"/>
          <w:lang w:val="uk-UA"/>
          <w:rPrChange w:id="4151" w:author="ASD" w:date="2016-06-09T16:59:00Z">
            <w:rPr>
              <w:sz w:val="28"/>
              <w:szCs w:val="28"/>
              <w:lang w:val="uk-UA"/>
            </w:rPr>
          </w:rPrChange>
        </w:rPr>
      </w:pPr>
    </w:p>
    <w:p w:rsidR="0032589B" w:rsidRPr="00891248" w:rsidRDefault="00765A7F" w:rsidP="00891248">
      <w:pPr>
        <w:pStyle w:val="3"/>
        <w:numPr>
          <w:ilvl w:val="0"/>
          <w:numId w:val="54"/>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4152" w:author="ASD" w:date="2016-06-09T16:59:00Z">
            <w:rPr>
              <w:szCs w:val="28"/>
              <w:lang w:val="uk-UA" w:eastAsia="ru-RU"/>
            </w:rPr>
          </w:rPrChange>
        </w:rPr>
      </w:pPr>
      <w:bookmarkStart w:id="4153" w:name="_Toc453262664"/>
      <w:r w:rsidRPr="00891248">
        <w:rPr>
          <w:szCs w:val="28"/>
          <w:lang w:val="uk-UA" w:eastAsia="ru-RU"/>
          <w:rPrChange w:id="4154" w:author="ASD" w:date="2016-06-09T16:59:00Z">
            <w:rPr>
              <w:szCs w:val="28"/>
              <w:lang w:val="uk-UA" w:eastAsia="ru-RU"/>
            </w:rPr>
          </w:rPrChange>
        </w:rPr>
        <w:lastRenderedPageBreak/>
        <w:t>Поєднання</w:t>
      </w:r>
      <w:r w:rsidR="0032589B" w:rsidRPr="00891248">
        <w:rPr>
          <w:szCs w:val="28"/>
          <w:lang w:val="uk-UA"/>
          <w:rPrChange w:id="4155" w:author="ASD" w:date="2016-06-09T16:59:00Z">
            <w:rPr>
              <w:lang w:val="uk-UA"/>
            </w:rPr>
          </w:rPrChange>
        </w:rPr>
        <w:t xml:space="preserve"> </w:t>
      </w:r>
      <w:r w:rsidR="003C3DD0" w:rsidRPr="00891248">
        <w:rPr>
          <w:szCs w:val="28"/>
          <w:lang w:val="uk-UA"/>
          <w:rPrChange w:id="4156" w:author="ASD" w:date="2016-06-09T16:59:00Z">
            <w:rPr>
              <w:lang w:val="uk-UA"/>
            </w:rPr>
          </w:rPrChange>
        </w:rPr>
        <w:t>результатів</w:t>
      </w:r>
      <w:bookmarkEnd w:id="4153"/>
    </w:p>
    <w:p w:rsidR="00046E8E" w:rsidRPr="00891248" w:rsidRDefault="00DE3E49" w:rsidP="00891248">
      <w:pPr>
        <w:spacing w:line="360" w:lineRule="auto"/>
        <w:ind w:firstLine="630"/>
        <w:rPr>
          <w:sz w:val="28"/>
          <w:szCs w:val="28"/>
          <w:lang w:val="uk-UA"/>
          <w:rPrChange w:id="4157" w:author="ASD" w:date="2016-06-09T16:59:00Z">
            <w:rPr>
              <w:sz w:val="28"/>
              <w:szCs w:val="28"/>
              <w:lang w:val="uk-UA"/>
            </w:rPr>
          </w:rPrChange>
        </w:rPr>
      </w:pPr>
      <w:r w:rsidRPr="00891248">
        <w:rPr>
          <w:sz w:val="28"/>
          <w:szCs w:val="28"/>
          <w:lang w:val="uk-UA"/>
          <w:rPrChange w:id="4158" w:author="ASD" w:date="2016-06-09T16:59:00Z">
            <w:rPr>
              <w:sz w:val="28"/>
              <w:szCs w:val="28"/>
              <w:lang w:val="uk-UA"/>
            </w:rPr>
          </w:rPrChange>
        </w:rPr>
        <w:t xml:space="preserve">На рис. 3.16 </w:t>
      </w:r>
      <w:r w:rsidR="00CB68DC" w:rsidRPr="00891248">
        <w:rPr>
          <w:sz w:val="28"/>
          <w:szCs w:val="28"/>
          <w:lang w:val="uk-UA"/>
          <w:rPrChange w:id="4159" w:author="ASD" w:date="2016-06-09T16:59:00Z">
            <w:rPr>
              <w:sz w:val="28"/>
              <w:szCs w:val="28"/>
              <w:lang w:val="uk-UA"/>
            </w:rPr>
          </w:rPrChange>
        </w:rPr>
        <w:t>продемонстрована</w:t>
      </w:r>
      <w:r w:rsidRPr="00891248">
        <w:rPr>
          <w:sz w:val="28"/>
          <w:szCs w:val="28"/>
          <w:lang w:val="uk-UA"/>
          <w:rPrChange w:id="4160" w:author="ASD" w:date="2016-06-09T16:59:00Z">
            <w:rPr>
              <w:sz w:val="28"/>
              <w:szCs w:val="28"/>
              <w:lang w:val="uk-UA"/>
            </w:rPr>
          </w:rPrChange>
        </w:rPr>
        <w:t xml:space="preserve"> </w:t>
      </w:r>
      <w:r w:rsidR="00CB68DC" w:rsidRPr="00891248">
        <w:rPr>
          <w:sz w:val="28"/>
          <w:szCs w:val="28"/>
          <w:lang w:val="uk-UA"/>
        </w:rPr>
        <w:t xml:space="preserve">робота </w:t>
      </w:r>
      <w:r w:rsidRPr="00891248">
        <w:rPr>
          <w:sz w:val="28"/>
          <w:szCs w:val="28"/>
          <w:lang w:val="uk-UA"/>
          <w:rPrChange w:id="4161" w:author="ASD" w:date="2016-06-09T16:59:00Z">
            <w:rPr>
              <w:sz w:val="28"/>
              <w:szCs w:val="28"/>
              <w:lang w:val="uk-UA"/>
            </w:rPr>
          </w:rPrChange>
        </w:rPr>
        <w:t>наш</w:t>
      </w:r>
      <w:r w:rsidR="00CB68DC" w:rsidRPr="00891248">
        <w:rPr>
          <w:sz w:val="28"/>
          <w:szCs w:val="28"/>
          <w:lang w:val="uk-UA"/>
        </w:rPr>
        <w:t>ого</w:t>
      </w:r>
      <w:r w:rsidRPr="00891248">
        <w:rPr>
          <w:sz w:val="28"/>
          <w:szCs w:val="28"/>
          <w:lang w:val="uk-UA"/>
          <w:rPrChange w:id="4162" w:author="ASD" w:date="2016-06-09T16:59:00Z">
            <w:rPr>
              <w:sz w:val="28"/>
              <w:szCs w:val="28"/>
              <w:lang w:val="uk-UA"/>
            </w:rPr>
          </w:rPrChange>
        </w:rPr>
        <w:t xml:space="preserve"> алгоритм</w:t>
      </w:r>
      <w:r w:rsidR="00CB68DC" w:rsidRPr="00891248">
        <w:rPr>
          <w:sz w:val="28"/>
          <w:szCs w:val="28"/>
          <w:lang w:val="uk-UA"/>
        </w:rPr>
        <w:t>у</w:t>
      </w:r>
      <w:r w:rsidRPr="00891248">
        <w:rPr>
          <w:sz w:val="28"/>
          <w:szCs w:val="28"/>
          <w:lang w:val="uk-UA"/>
          <w:rPrChange w:id="4163" w:author="ASD" w:date="2016-06-09T16:59:00Z">
            <w:rPr>
              <w:sz w:val="28"/>
              <w:szCs w:val="28"/>
              <w:lang w:val="uk-UA"/>
            </w:rPr>
          </w:rPrChange>
        </w:rPr>
        <w:t xml:space="preserve"> для поєднання </w:t>
      </w:r>
      <w:r w:rsidR="00CB68DC" w:rsidRPr="00891248">
        <w:rPr>
          <w:sz w:val="28"/>
          <w:szCs w:val="28"/>
          <w:lang w:val="uk-UA"/>
          <w:rPrChange w:id="4164" w:author="ASD" w:date="2016-06-09T16:59:00Z">
            <w:rPr>
              <w:sz w:val="28"/>
              <w:szCs w:val="28"/>
              <w:lang w:val="uk-UA"/>
            </w:rPr>
          </w:rPrChange>
        </w:rPr>
        <w:t>результатів</w:t>
      </w:r>
      <w:r w:rsidRPr="00891248">
        <w:rPr>
          <w:sz w:val="28"/>
          <w:szCs w:val="28"/>
          <w:lang w:val="uk-UA"/>
          <w:rPrChange w:id="4165" w:author="ASD" w:date="2016-06-09T16:59:00Z">
            <w:rPr>
              <w:sz w:val="28"/>
              <w:szCs w:val="28"/>
              <w:lang w:val="uk-UA"/>
            </w:rPr>
          </w:rPrChange>
        </w:rPr>
        <w:t xml:space="preserve"> рекурсивного трекером та </w:t>
      </w:r>
      <w:r w:rsidR="00CB68DC" w:rsidRPr="00891248">
        <w:rPr>
          <w:sz w:val="28"/>
          <w:szCs w:val="28"/>
          <w:lang w:val="uk-UA"/>
          <w:rPrChange w:id="4166" w:author="ASD" w:date="2016-06-09T16:59:00Z">
            <w:rPr>
              <w:sz w:val="28"/>
              <w:szCs w:val="28"/>
              <w:lang w:val="uk-UA"/>
            </w:rPr>
          </w:rPrChange>
        </w:rPr>
        <w:t>виявлен</w:t>
      </w:r>
      <w:r w:rsidR="00CB68DC" w:rsidRPr="00891248">
        <w:rPr>
          <w:sz w:val="28"/>
          <w:szCs w:val="28"/>
          <w:lang w:val="uk-UA"/>
        </w:rPr>
        <w:t>о</w:t>
      </w:r>
      <w:r w:rsidRPr="00891248">
        <w:rPr>
          <w:sz w:val="28"/>
          <w:szCs w:val="28"/>
          <w:lang w:val="uk-UA"/>
          <w:rPrChange w:id="4167" w:author="ASD" w:date="2016-06-09T16:59:00Z">
            <w:rPr>
              <w:sz w:val="28"/>
              <w:szCs w:val="28"/>
              <w:lang w:val="uk-UA"/>
            </w:rPr>
          </w:rPrChange>
        </w:rPr>
        <w:t xml:space="preserve"> об’єкта </w:t>
      </w:r>
      <m:oMath>
        <m:sSub>
          <m:sSubPr>
            <m:ctrlPr>
              <w:rPr>
                <w:rFonts w:ascii="Cambria Math" w:hAnsi="Cambria Math"/>
                <w:i/>
                <w:sz w:val="28"/>
                <w:szCs w:val="28"/>
                <w:lang w:val="uk-UA"/>
                <w:rPrChange w:id="4168" w:author="ASD" w:date="2016-06-09T16:59:00Z">
                  <w:rPr>
                    <w:rFonts w:ascii="Cambria Math" w:hAnsi="Cambria Math"/>
                    <w:i/>
                    <w:sz w:val="28"/>
                    <w:szCs w:val="28"/>
                    <w:lang w:val="uk-UA"/>
                  </w:rPr>
                </w:rPrChange>
              </w:rPr>
            </m:ctrlPr>
          </m:sSubPr>
          <m:e>
            <m:r>
              <w:rPr>
                <w:rFonts w:ascii="Cambria Math" w:hAnsi="Cambria Math"/>
                <w:sz w:val="28"/>
                <w:szCs w:val="28"/>
                <w:lang w:val="uk-UA"/>
                <w:rPrChange w:id="4169" w:author="ASD" w:date="2016-06-09T16:59:00Z">
                  <w:rPr>
                    <w:rFonts w:ascii="Cambria Math" w:hAnsi="Cambria Math"/>
                    <w:sz w:val="28"/>
                    <w:szCs w:val="28"/>
                    <w:lang w:val="en-US"/>
                  </w:rPr>
                </w:rPrChange>
              </w:rPr>
              <m:t>D</m:t>
            </m:r>
          </m:e>
          <m:sub>
            <m:r>
              <w:rPr>
                <w:rFonts w:ascii="Cambria Math" w:hAnsi="Cambria Math"/>
                <w:sz w:val="28"/>
                <w:szCs w:val="28"/>
                <w:lang w:val="uk-UA"/>
                <w:rPrChange w:id="4170" w:author="ASD" w:date="2016-06-09T16:59:00Z">
                  <w:rPr>
                    <w:rFonts w:ascii="Cambria Math" w:hAnsi="Cambria Math"/>
                    <w:sz w:val="28"/>
                    <w:szCs w:val="28"/>
                    <w:lang w:val="uk-UA"/>
                  </w:rPr>
                </w:rPrChange>
              </w:rPr>
              <m:t>t</m:t>
            </m:r>
          </m:sub>
        </m:sSub>
      </m:oMath>
      <w:r w:rsidRPr="00891248">
        <w:rPr>
          <w:sz w:val="28"/>
          <w:szCs w:val="28"/>
          <w:lang w:val="uk-UA"/>
          <w:rPrChange w:id="4171" w:author="ASD" w:date="2016-06-09T16:59:00Z">
            <w:rPr>
              <w:sz w:val="28"/>
              <w:szCs w:val="28"/>
              <w:lang w:val="uk-UA"/>
            </w:rPr>
          </w:rPrChange>
        </w:rPr>
        <w:t xml:space="preserve"> у кінцевому результаті </w:t>
      </w:r>
      <m:oMath>
        <m:sSub>
          <m:sSubPr>
            <m:ctrlPr>
              <w:rPr>
                <w:rFonts w:ascii="Cambria Math" w:hAnsi="Cambria Math"/>
                <w:i/>
                <w:sz w:val="28"/>
                <w:szCs w:val="28"/>
                <w:lang w:val="uk-UA"/>
                <w:rPrChange w:id="4172" w:author="ASD" w:date="2016-06-09T16:59:00Z">
                  <w:rPr>
                    <w:rFonts w:ascii="Cambria Math" w:hAnsi="Cambria Math"/>
                    <w:i/>
                    <w:sz w:val="28"/>
                    <w:szCs w:val="28"/>
                    <w:lang w:val="uk-UA"/>
                  </w:rPr>
                </w:rPrChange>
              </w:rPr>
            </m:ctrlPr>
          </m:sSubPr>
          <m:e>
            <m:r>
              <w:rPr>
                <w:rFonts w:ascii="Cambria Math" w:hAnsi="Cambria Math"/>
                <w:sz w:val="28"/>
                <w:szCs w:val="28"/>
                <w:lang w:val="uk-UA"/>
                <w:rPrChange w:id="4173" w:author="ASD" w:date="2016-06-09T16:59:00Z">
                  <w:rPr>
                    <w:rFonts w:ascii="Cambria Math" w:hAnsi="Cambria Math"/>
                    <w:sz w:val="28"/>
                    <w:szCs w:val="28"/>
                    <w:lang w:val="en-US"/>
                  </w:rPr>
                </w:rPrChange>
              </w:rPr>
              <m:t>B</m:t>
            </m:r>
          </m:e>
          <m:sub>
            <m:r>
              <w:rPr>
                <w:rFonts w:ascii="Cambria Math" w:hAnsi="Cambria Math"/>
                <w:sz w:val="28"/>
                <w:szCs w:val="28"/>
                <w:lang w:val="uk-UA"/>
                <w:rPrChange w:id="4174" w:author="ASD" w:date="2016-06-09T16:59:00Z">
                  <w:rPr>
                    <w:rFonts w:ascii="Cambria Math" w:hAnsi="Cambria Math"/>
                    <w:sz w:val="28"/>
                    <w:szCs w:val="28"/>
                    <w:lang w:val="uk-UA"/>
                  </w:rPr>
                </w:rPrChange>
              </w:rPr>
              <m:t>t</m:t>
            </m:r>
          </m:sub>
        </m:sSub>
        <m:r>
          <w:rPr>
            <w:rFonts w:ascii="Cambria Math" w:hAnsi="Cambria Math"/>
            <w:sz w:val="28"/>
            <w:szCs w:val="28"/>
            <w:lang w:val="uk-UA"/>
            <w:rPrChange w:id="4175" w:author="ASD" w:date="2016-06-09T16:59:00Z">
              <w:rPr>
                <w:rFonts w:ascii="Cambria Math" w:hAnsi="Cambria Math"/>
                <w:sz w:val="28"/>
                <w:szCs w:val="28"/>
                <w:lang w:val="uk-UA"/>
              </w:rPr>
            </w:rPrChange>
          </w:rPr>
          <m:t xml:space="preserve">. </m:t>
        </m:r>
      </m:oMath>
      <w:r w:rsidRPr="00891248">
        <w:rPr>
          <w:sz w:val="28"/>
          <w:szCs w:val="28"/>
          <w:lang w:val="uk-UA"/>
          <w:rPrChange w:id="4176" w:author="ASD" w:date="2016-06-09T16:59:00Z">
            <w:rPr>
              <w:sz w:val="28"/>
              <w:szCs w:val="28"/>
              <w:lang w:val="uk-UA"/>
            </w:rPr>
          </w:rPrChange>
        </w:rPr>
        <w:t xml:space="preserve">Рішення базується на кількості виявлень та впевненості в їх значенні </w:t>
      </w:r>
      <m:oMath>
        <m:sSubSup>
          <m:sSubSupPr>
            <m:ctrlPr>
              <w:rPr>
                <w:rFonts w:ascii="Cambria Math" w:hAnsi="Cambria Math"/>
                <w:i/>
                <w:sz w:val="28"/>
                <w:szCs w:val="28"/>
                <w:lang w:val="uk-UA"/>
                <w:rPrChange w:id="4177" w:author="ASD" w:date="2016-06-09T16:59:00Z">
                  <w:rPr>
                    <w:rFonts w:ascii="Cambria Math" w:hAnsi="Cambria Math"/>
                    <w:i/>
                    <w:sz w:val="28"/>
                    <w:szCs w:val="28"/>
                    <w:lang w:val="uk-UA"/>
                  </w:rPr>
                </w:rPrChange>
              </w:rPr>
            </m:ctrlPr>
          </m:sSubSupPr>
          <m:e>
            <m:r>
              <w:rPr>
                <w:rFonts w:ascii="Cambria Math" w:hAnsi="Cambria Math"/>
                <w:sz w:val="28"/>
                <w:szCs w:val="28"/>
                <w:lang w:val="uk-UA"/>
                <w:rPrChange w:id="4178"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Change w:id="4179" w:author="ASD" w:date="2016-06-09T16:59:00Z">
                      <w:rPr>
                        <w:rFonts w:ascii="Cambria Math" w:hAnsi="Cambria Math"/>
                        <w:i/>
                        <w:sz w:val="28"/>
                        <w:szCs w:val="28"/>
                        <w:lang w:val="uk-UA"/>
                      </w:rPr>
                    </w:rPrChange>
                  </w:rPr>
                </m:ctrlPr>
              </m:sSubPr>
              <m:e>
                <m:r>
                  <w:rPr>
                    <w:rFonts w:ascii="Cambria Math" w:hAnsi="Cambria Math"/>
                    <w:sz w:val="28"/>
                    <w:szCs w:val="28"/>
                    <w:lang w:val="uk-UA"/>
                    <w:rPrChange w:id="4180" w:author="ASD" w:date="2016-06-09T16:59:00Z">
                      <w:rPr>
                        <w:rFonts w:ascii="Cambria Math" w:hAnsi="Cambria Math"/>
                        <w:sz w:val="28"/>
                        <w:szCs w:val="28"/>
                        <w:lang w:val="uk-UA"/>
                      </w:rPr>
                    </w:rPrChange>
                  </w:rPr>
                  <m:t>D</m:t>
                </m:r>
              </m:e>
              <m:sub>
                <m:r>
                  <w:rPr>
                    <w:rFonts w:ascii="Cambria Math" w:hAnsi="Cambria Math"/>
                    <w:sz w:val="28"/>
                    <w:szCs w:val="28"/>
                    <w:lang w:val="uk-UA"/>
                    <w:rPrChange w:id="4181"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4182" w:author="ASD" w:date="2016-06-09T16:59:00Z">
                  <w:rPr>
                    <w:rFonts w:ascii="Cambria Math" w:hAnsi="Cambria Math"/>
                    <w:sz w:val="28"/>
                    <w:szCs w:val="28"/>
                    <w:lang w:val="uk-UA"/>
                  </w:rPr>
                </w:rPrChange>
              </w:rPr>
              <m:t>+</m:t>
            </m:r>
          </m:sup>
        </m:sSubSup>
      </m:oMath>
      <w:r w:rsidRPr="00891248">
        <w:rPr>
          <w:sz w:val="28"/>
          <w:szCs w:val="28"/>
          <w:lang w:val="uk-UA"/>
          <w:rPrChange w:id="4183" w:author="ASD" w:date="2016-06-09T16:59:00Z">
            <w:rPr>
              <w:sz w:val="28"/>
              <w:szCs w:val="28"/>
              <w:lang w:val="uk-UA"/>
            </w:rPr>
          </w:rPrChange>
        </w:rPr>
        <w:t xml:space="preserve"> і на довірі до результату відстеження </w:t>
      </w:r>
      <m:oMath>
        <m:sSubSup>
          <m:sSubSupPr>
            <m:ctrlPr>
              <w:rPr>
                <w:rFonts w:ascii="Cambria Math" w:hAnsi="Cambria Math"/>
                <w:i/>
                <w:sz w:val="28"/>
                <w:szCs w:val="28"/>
                <w:lang w:val="uk-UA"/>
                <w:rPrChange w:id="4184" w:author="ASD" w:date="2016-06-09T16:59:00Z">
                  <w:rPr>
                    <w:rFonts w:ascii="Cambria Math" w:hAnsi="Cambria Math"/>
                    <w:i/>
                    <w:sz w:val="28"/>
                    <w:szCs w:val="28"/>
                    <w:lang w:val="uk-UA"/>
                  </w:rPr>
                </w:rPrChange>
              </w:rPr>
            </m:ctrlPr>
          </m:sSubSupPr>
          <m:e>
            <m:r>
              <w:rPr>
                <w:rFonts w:ascii="Cambria Math" w:hAnsi="Cambria Math"/>
                <w:sz w:val="28"/>
                <w:szCs w:val="28"/>
                <w:lang w:val="uk-UA"/>
                <w:rPrChange w:id="4185"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Change w:id="4186" w:author="ASD" w:date="2016-06-09T16:59:00Z">
                      <w:rPr>
                        <w:rFonts w:ascii="Cambria Math" w:hAnsi="Cambria Math"/>
                        <w:i/>
                        <w:sz w:val="28"/>
                        <w:szCs w:val="28"/>
                        <w:lang w:val="uk-UA"/>
                      </w:rPr>
                    </w:rPrChange>
                  </w:rPr>
                </m:ctrlPr>
              </m:sSubPr>
              <m:e>
                <m:r>
                  <w:rPr>
                    <w:rFonts w:ascii="Cambria Math" w:hAnsi="Cambria Math"/>
                    <w:sz w:val="28"/>
                    <w:szCs w:val="28"/>
                    <w:lang w:val="uk-UA"/>
                    <w:rPrChange w:id="4187" w:author="ASD" w:date="2016-06-09T16:59:00Z">
                      <w:rPr>
                        <w:rFonts w:ascii="Cambria Math" w:hAnsi="Cambria Math"/>
                        <w:sz w:val="28"/>
                        <w:szCs w:val="28"/>
                        <w:lang w:val="uk-UA"/>
                      </w:rPr>
                    </w:rPrChange>
                  </w:rPr>
                  <m:t>R</m:t>
                </m:r>
              </m:e>
              <m:sub>
                <m:r>
                  <w:rPr>
                    <w:rFonts w:ascii="Cambria Math" w:hAnsi="Cambria Math"/>
                    <w:sz w:val="28"/>
                    <w:szCs w:val="28"/>
                    <w:lang w:val="uk-UA"/>
                    <w:rPrChange w:id="4188"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4189" w:author="ASD" w:date="2016-06-09T16:59:00Z">
                  <w:rPr>
                    <w:rFonts w:ascii="Cambria Math" w:hAnsi="Cambria Math"/>
                    <w:sz w:val="28"/>
                    <w:szCs w:val="28"/>
                    <w:lang w:val="uk-UA"/>
                  </w:rPr>
                </w:rPrChange>
              </w:rPr>
              <m:t>+</m:t>
            </m:r>
          </m:sup>
        </m:sSubSup>
      </m:oMath>
      <w:r w:rsidRPr="00891248">
        <w:rPr>
          <w:sz w:val="28"/>
          <w:szCs w:val="28"/>
          <w:lang w:val="uk-UA"/>
          <w:rPrChange w:id="4190" w:author="ASD" w:date="2016-06-09T16:59:00Z">
            <w:rPr>
              <w:sz w:val="28"/>
              <w:szCs w:val="28"/>
              <w:lang w:val="uk-UA"/>
            </w:rPr>
          </w:rPrChange>
        </w:rPr>
        <w:t>. Останню отримують шляхом запуску методу узгодження шаблону на результат відстеження. Якщо детектор дає рівно один результат з упевненістю вище, ніж результат від рекурсивного трекера, то відгук</w:t>
      </w:r>
      <w:r w:rsidR="00046E8E" w:rsidRPr="00891248">
        <w:rPr>
          <w:sz w:val="28"/>
          <w:szCs w:val="28"/>
          <w:lang w:val="uk-UA"/>
          <w:rPrChange w:id="4191" w:author="ASD" w:date="2016-06-09T16:59:00Z">
            <w:rPr>
              <w:sz w:val="28"/>
              <w:szCs w:val="28"/>
              <w:lang w:val="uk-UA"/>
            </w:rPr>
          </w:rPrChange>
        </w:rPr>
        <w:t xml:space="preserve"> </w:t>
      </w:r>
      <w:r w:rsidRPr="00891248">
        <w:rPr>
          <w:sz w:val="28"/>
          <w:szCs w:val="28"/>
          <w:lang w:val="uk-UA"/>
          <w:rPrChange w:id="4192" w:author="ASD" w:date="2016-06-09T16:59:00Z">
            <w:rPr>
              <w:sz w:val="28"/>
              <w:szCs w:val="28"/>
              <w:lang w:val="uk-UA"/>
            </w:rPr>
          </w:rPrChange>
        </w:rPr>
        <w:t>детектор</w:t>
      </w:r>
      <w:r w:rsidR="00046E8E" w:rsidRPr="00891248">
        <w:rPr>
          <w:sz w:val="28"/>
          <w:szCs w:val="28"/>
          <w:lang w:val="uk-UA"/>
          <w:rPrChange w:id="4193" w:author="ASD" w:date="2016-06-09T16:59:00Z">
            <w:rPr>
              <w:sz w:val="28"/>
              <w:szCs w:val="28"/>
              <w:lang w:val="uk-UA"/>
            </w:rPr>
          </w:rPrChange>
        </w:rPr>
        <w:t>а</w:t>
      </w:r>
      <w:r w:rsidRPr="00891248">
        <w:rPr>
          <w:sz w:val="28"/>
          <w:szCs w:val="28"/>
          <w:lang w:val="uk-UA"/>
          <w:rPrChange w:id="4194" w:author="ASD" w:date="2016-06-09T16:59:00Z">
            <w:rPr>
              <w:sz w:val="28"/>
              <w:szCs w:val="28"/>
              <w:lang w:val="uk-UA"/>
            </w:rPr>
          </w:rPrChange>
        </w:rPr>
        <w:t xml:space="preserve"> присвоюється кінцев</w:t>
      </w:r>
      <w:r w:rsidR="00046E8E" w:rsidRPr="00891248">
        <w:rPr>
          <w:sz w:val="28"/>
          <w:szCs w:val="28"/>
          <w:lang w:val="uk-UA"/>
          <w:rPrChange w:id="4195" w:author="ASD" w:date="2016-06-09T16:59:00Z">
            <w:rPr>
              <w:sz w:val="28"/>
              <w:szCs w:val="28"/>
              <w:lang w:val="uk-UA"/>
            </w:rPr>
          </w:rPrChange>
        </w:rPr>
        <w:t>ому</w:t>
      </w:r>
      <w:r w:rsidRPr="00891248">
        <w:rPr>
          <w:sz w:val="28"/>
          <w:szCs w:val="28"/>
          <w:lang w:val="uk-UA"/>
          <w:rPrChange w:id="4196" w:author="ASD" w:date="2016-06-09T16:59:00Z">
            <w:rPr>
              <w:sz w:val="28"/>
              <w:szCs w:val="28"/>
              <w:lang w:val="uk-UA"/>
            </w:rPr>
          </w:rPrChange>
        </w:rPr>
        <w:t xml:space="preserve"> результат</w:t>
      </w:r>
      <w:r w:rsidR="00046E8E" w:rsidRPr="00891248">
        <w:rPr>
          <w:sz w:val="28"/>
          <w:szCs w:val="28"/>
          <w:lang w:val="uk-UA"/>
          <w:rPrChange w:id="4197" w:author="ASD" w:date="2016-06-09T16:59:00Z">
            <w:rPr>
              <w:sz w:val="28"/>
              <w:szCs w:val="28"/>
              <w:lang w:val="uk-UA"/>
            </w:rPr>
          </w:rPrChange>
        </w:rPr>
        <w:t xml:space="preserve">у. </w:t>
      </w:r>
      <w:r w:rsidRPr="00891248">
        <w:rPr>
          <w:sz w:val="28"/>
          <w:szCs w:val="28"/>
          <w:lang w:val="uk-UA"/>
          <w:rPrChange w:id="4198" w:author="ASD" w:date="2016-06-09T16:59:00Z">
            <w:rPr>
              <w:sz w:val="28"/>
              <w:szCs w:val="28"/>
              <w:lang w:val="uk-UA"/>
            </w:rPr>
          </w:rPrChange>
        </w:rPr>
        <w:t xml:space="preserve">Це відповідає </w:t>
      </w:r>
      <w:r w:rsidR="00CB68DC" w:rsidRPr="00891248">
        <w:rPr>
          <w:sz w:val="28"/>
          <w:szCs w:val="28"/>
          <w:lang w:val="uk-UA"/>
          <w:rPrChange w:id="4199" w:author="ASD" w:date="2016-06-09T16:59:00Z">
            <w:rPr>
              <w:sz w:val="28"/>
              <w:szCs w:val="28"/>
              <w:lang w:val="uk-UA"/>
            </w:rPr>
          </w:rPrChange>
        </w:rPr>
        <w:t>пере ініціалізація</w:t>
      </w:r>
      <w:r w:rsidRPr="00891248">
        <w:rPr>
          <w:sz w:val="28"/>
          <w:szCs w:val="28"/>
          <w:lang w:val="uk-UA"/>
          <w:rPrChange w:id="4200" w:author="ASD" w:date="2016-06-09T16:59:00Z">
            <w:rPr>
              <w:sz w:val="28"/>
              <w:szCs w:val="28"/>
              <w:lang w:val="uk-UA"/>
            </w:rPr>
          </w:rPrChange>
        </w:rPr>
        <w:t xml:space="preserve"> рекурсивного трекера. Якщо рекурсивний трекер </w:t>
      </w:r>
      <w:r w:rsidR="00046E8E" w:rsidRPr="00891248">
        <w:rPr>
          <w:sz w:val="28"/>
          <w:szCs w:val="28"/>
          <w:lang w:val="uk-UA"/>
          <w:rPrChange w:id="4201" w:author="ASD" w:date="2016-06-09T16:59:00Z">
            <w:rPr>
              <w:sz w:val="28"/>
              <w:szCs w:val="28"/>
              <w:lang w:val="uk-UA"/>
            </w:rPr>
          </w:rPrChange>
        </w:rPr>
        <w:t>повертає</w:t>
      </w:r>
      <w:r w:rsidRPr="00891248">
        <w:rPr>
          <w:sz w:val="28"/>
          <w:szCs w:val="28"/>
          <w:lang w:val="uk-UA"/>
          <w:rPrChange w:id="4202" w:author="ASD" w:date="2016-06-09T16:59:00Z">
            <w:rPr>
              <w:sz w:val="28"/>
              <w:szCs w:val="28"/>
              <w:lang w:val="uk-UA"/>
            </w:rPr>
          </w:rPrChange>
        </w:rPr>
        <w:t xml:space="preserve"> результат і повторно не ініціалізован</w:t>
      </w:r>
      <w:r w:rsidR="00046E8E" w:rsidRPr="00891248">
        <w:rPr>
          <w:sz w:val="28"/>
          <w:szCs w:val="28"/>
          <w:lang w:val="uk-UA"/>
          <w:rPrChange w:id="4203" w:author="ASD" w:date="2016-06-09T16:59:00Z">
            <w:rPr>
              <w:sz w:val="28"/>
              <w:szCs w:val="28"/>
              <w:lang w:val="uk-UA"/>
            </w:rPr>
          </w:rPrChange>
        </w:rPr>
        <w:t>ий</w:t>
      </w:r>
      <w:r w:rsidRPr="00891248">
        <w:rPr>
          <w:sz w:val="28"/>
          <w:szCs w:val="28"/>
          <w:lang w:val="uk-UA"/>
          <w:rPrChange w:id="4204" w:author="ASD" w:date="2016-06-09T16:59:00Z">
            <w:rPr>
              <w:sz w:val="28"/>
              <w:szCs w:val="28"/>
              <w:lang w:val="uk-UA"/>
            </w:rPr>
          </w:rPrChange>
        </w:rPr>
        <w:t xml:space="preserve"> за допомогою детектора, </w:t>
      </w:r>
      <w:r w:rsidR="00046E8E" w:rsidRPr="00891248">
        <w:rPr>
          <w:sz w:val="28"/>
          <w:szCs w:val="28"/>
          <w:lang w:val="uk-UA"/>
          <w:rPrChange w:id="4205" w:author="ASD" w:date="2016-06-09T16:59:00Z">
            <w:rPr>
              <w:sz w:val="28"/>
              <w:szCs w:val="28"/>
              <w:lang w:val="uk-UA"/>
            </w:rPr>
          </w:rPrChange>
        </w:rPr>
        <w:t>оскільки</w:t>
      </w:r>
      <w:r w:rsidRPr="00891248">
        <w:rPr>
          <w:sz w:val="28"/>
          <w:szCs w:val="28"/>
          <w:lang w:val="uk-UA"/>
          <w:rPrChange w:id="4206" w:author="ASD" w:date="2016-06-09T16:59:00Z">
            <w:rPr>
              <w:sz w:val="28"/>
              <w:szCs w:val="28"/>
              <w:lang w:val="uk-UA"/>
            </w:rPr>
          </w:rPrChange>
        </w:rPr>
        <w:t xml:space="preserve"> існує більше одного виявлення або існує рівно од</w:t>
      </w:r>
      <w:r w:rsidR="00046E8E" w:rsidRPr="00891248">
        <w:rPr>
          <w:sz w:val="28"/>
          <w:szCs w:val="28"/>
          <w:lang w:val="uk-UA"/>
          <w:rPrChange w:id="4207" w:author="ASD" w:date="2016-06-09T16:59:00Z">
            <w:rPr>
              <w:sz w:val="28"/>
              <w:szCs w:val="28"/>
              <w:lang w:val="uk-UA"/>
            </w:rPr>
          </w:rPrChange>
        </w:rPr>
        <w:t>не</w:t>
      </w:r>
      <w:r w:rsidRPr="00891248">
        <w:rPr>
          <w:sz w:val="28"/>
          <w:szCs w:val="28"/>
          <w:lang w:val="uk-UA"/>
          <w:rPrChange w:id="4208" w:author="ASD" w:date="2016-06-09T16:59:00Z">
            <w:rPr>
              <w:sz w:val="28"/>
              <w:szCs w:val="28"/>
              <w:lang w:val="uk-UA"/>
            </w:rPr>
          </w:rPrChange>
        </w:rPr>
        <w:t xml:space="preserve"> виявлення, як</w:t>
      </w:r>
      <w:r w:rsidR="00046E8E" w:rsidRPr="00891248">
        <w:rPr>
          <w:sz w:val="28"/>
          <w:szCs w:val="28"/>
          <w:lang w:val="uk-UA"/>
          <w:rPrChange w:id="4209" w:author="ASD" w:date="2016-06-09T16:59:00Z">
            <w:rPr>
              <w:sz w:val="28"/>
              <w:szCs w:val="28"/>
              <w:lang w:val="uk-UA"/>
            </w:rPr>
          </w:rPrChange>
        </w:rPr>
        <w:t>е має мітку впевненості</w:t>
      </w:r>
      <w:r w:rsidRPr="00891248">
        <w:rPr>
          <w:sz w:val="28"/>
          <w:szCs w:val="28"/>
          <w:lang w:val="uk-UA"/>
          <w:rPrChange w:id="4210" w:author="ASD" w:date="2016-06-09T16:59:00Z">
            <w:rPr>
              <w:sz w:val="28"/>
              <w:szCs w:val="28"/>
              <w:lang w:val="uk-UA"/>
            </w:rPr>
          </w:rPrChange>
        </w:rPr>
        <w:t xml:space="preserve"> менш</w:t>
      </w:r>
      <w:r w:rsidR="00046E8E" w:rsidRPr="00891248">
        <w:rPr>
          <w:sz w:val="28"/>
          <w:szCs w:val="28"/>
          <w:lang w:val="uk-UA"/>
          <w:rPrChange w:id="4211" w:author="ASD" w:date="2016-06-09T16:59:00Z">
            <w:rPr>
              <w:sz w:val="28"/>
              <w:szCs w:val="28"/>
              <w:lang w:val="uk-UA"/>
            </w:rPr>
          </w:rPrChange>
        </w:rPr>
        <w:t>у</w:t>
      </w:r>
      <w:r w:rsidRPr="00891248">
        <w:rPr>
          <w:sz w:val="28"/>
          <w:szCs w:val="28"/>
          <w:lang w:val="uk-UA"/>
          <w:rPrChange w:id="4212" w:author="ASD" w:date="2016-06-09T16:59:00Z">
            <w:rPr>
              <w:sz w:val="28"/>
              <w:szCs w:val="28"/>
              <w:lang w:val="uk-UA"/>
            </w:rPr>
          </w:rPrChange>
        </w:rPr>
        <w:t xml:space="preserve"> ніж </w:t>
      </w:r>
      <w:r w:rsidR="00046E8E" w:rsidRPr="00891248">
        <w:rPr>
          <w:sz w:val="28"/>
          <w:szCs w:val="28"/>
          <w:lang w:val="uk-UA"/>
          <w:rPrChange w:id="4213" w:author="ASD" w:date="2016-06-09T16:59:00Z">
            <w:rPr>
              <w:sz w:val="28"/>
              <w:szCs w:val="28"/>
              <w:lang w:val="uk-UA"/>
            </w:rPr>
          </w:rPrChange>
        </w:rPr>
        <w:t>відстужувальний об’єкт</w:t>
      </w:r>
      <w:r w:rsidRPr="00891248">
        <w:rPr>
          <w:sz w:val="28"/>
          <w:szCs w:val="28"/>
          <w:lang w:val="uk-UA"/>
          <w:rPrChange w:id="4214" w:author="ASD" w:date="2016-06-09T16:59:00Z">
            <w:rPr>
              <w:sz w:val="28"/>
              <w:szCs w:val="28"/>
              <w:lang w:val="uk-UA"/>
            </w:rPr>
          </w:rPrChange>
        </w:rPr>
        <w:t>, результатом рекурсивної стеження призначається остаточн</w:t>
      </w:r>
      <w:r w:rsidR="00046E8E" w:rsidRPr="00891248">
        <w:rPr>
          <w:sz w:val="28"/>
          <w:szCs w:val="28"/>
          <w:lang w:val="uk-UA"/>
          <w:rPrChange w:id="4215" w:author="ASD" w:date="2016-06-09T16:59:00Z">
            <w:rPr>
              <w:sz w:val="28"/>
              <w:szCs w:val="28"/>
              <w:lang w:val="uk-UA"/>
            </w:rPr>
          </w:rPrChange>
        </w:rPr>
        <w:t xml:space="preserve">ий результат. </w:t>
      </w:r>
      <w:r w:rsidRPr="00891248">
        <w:rPr>
          <w:sz w:val="28"/>
          <w:szCs w:val="28"/>
          <w:lang w:val="uk-UA"/>
          <w:rPrChange w:id="4216" w:author="ASD" w:date="2016-06-09T16:59:00Z">
            <w:rPr>
              <w:sz w:val="28"/>
              <w:szCs w:val="28"/>
              <w:lang w:val="uk-UA"/>
            </w:rPr>
          </w:rPrChange>
        </w:rPr>
        <w:t>У всіх інших випадках кінцевий</w:t>
      </w:r>
      <w:r w:rsidR="00046E8E" w:rsidRPr="00891248">
        <w:rPr>
          <w:sz w:val="28"/>
          <w:szCs w:val="28"/>
          <w:lang w:val="uk-UA"/>
          <w:rPrChange w:id="4217" w:author="ASD" w:date="2016-06-09T16:59:00Z">
            <w:rPr>
              <w:sz w:val="28"/>
              <w:szCs w:val="28"/>
              <w:lang w:val="uk-UA"/>
            </w:rPr>
          </w:rPrChange>
        </w:rPr>
        <w:t xml:space="preserve"> результат залишається порожнім</w:t>
      </w:r>
      <w:r w:rsidRPr="00891248">
        <w:rPr>
          <w:sz w:val="28"/>
          <w:szCs w:val="28"/>
          <w:lang w:val="uk-UA"/>
          <w:rPrChange w:id="4218" w:author="ASD" w:date="2016-06-09T16:59:00Z">
            <w:rPr>
              <w:sz w:val="28"/>
              <w:szCs w:val="28"/>
              <w:lang w:val="uk-UA"/>
            </w:rPr>
          </w:rPrChange>
        </w:rPr>
        <w:t xml:space="preserve">, що свідчить про те, що об'єкт не видно в поточному кадрі. </w:t>
      </w:r>
    </w:p>
    <w:p w:rsidR="0080096F" w:rsidRPr="00891248" w:rsidRDefault="00DE3E49" w:rsidP="00891248">
      <w:pPr>
        <w:spacing w:line="360" w:lineRule="auto"/>
        <w:ind w:firstLine="630"/>
        <w:rPr>
          <w:sz w:val="28"/>
          <w:szCs w:val="28"/>
          <w:lang w:val="uk-UA"/>
          <w:rPrChange w:id="4219" w:author="ASD" w:date="2016-06-09T16:59:00Z">
            <w:rPr/>
          </w:rPrChange>
        </w:rPr>
      </w:pPr>
      <w:r w:rsidRPr="00891248">
        <w:rPr>
          <w:sz w:val="28"/>
          <w:szCs w:val="28"/>
          <w:lang w:val="uk-UA"/>
          <w:rPrChange w:id="4220" w:author="ASD" w:date="2016-06-09T16:59:00Z">
            <w:rPr>
              <w:sz w:val="28"/>
              <w:szCs w:val="28"/>
              <w:lang w:val="uk-UA"/>
            </w:rPr>
          </w:rPrChange>
        </w:rPr>
        <w:t>Ми використовуємо предикат</w:t>
      </w:r>
      <w:r w:rsidR="00046E8E" w:rsidRPr="00891248">
        <w:rPr>
          <w:sz w:val="28"/>
          <w:szCs w:val="28"/>
          <w:lang w:val="uk-UA"/>
          <w:rPrChange w:id="4221" w:author="ASD" w:date="2016-06-09T16:59:00Z">
            <w:rPr>
              <w:sz w:val="28"/>
              <w:szCs w:val="28"/>
              <w:lang w:val="uk-UA"/>
            </w:rPr>
          </w:rPrChange>
        </w:rPr>
        <w:t xml:space="preserve"> </w:t>
      </w:r>
      <m:oMath>
        <m:r>
          <w:rPr>
            <w:rFonts w:ascii="Cambria Math" w:hAnsi="Cambria Math"/>
            <w:sz w:val="28"/>
            <w:szCs w:val="28"/>
            <w:lang w:val="uk-UA"/>
            <w:rPrChange w:id="4222" w:author="ASD" w:date="2016-06-09T16:59:00Z">
              <w:rPr>
                <w:rFonts w:ascii="Cambria Math" w:hAnsi="Cambria Math"/>
                <w:sz w:val="28"/>
                <w:szCs w:val="28"/>
              </w:rPr>
            </w:rPrChange>
          </w:rPr>
          <m:t>valid(</m:t>
        </m:r>
        <m:sSub>
          <m:sSubPr>
            <m:ctrlPr>
              <w:rPr>
                <w:rFonts w:ascii="Cambria Math" w:hAnsi="Cambria Math"/>
                <w:i/>
                <w:sz w:val="28"/>
                <w:szCs w:val="28"/>
                <w:lang w:val="uk-UA"/>
              </w:rPr>
            </m:ctrlPr>
          </m:sSubPr>
          <m:e>
            <m:r>
              <w:rPr>
                <w:rFonts w:ascii="Cambria Math" w:hAnsi="Cambria Math"/>
                <w:sz w:val="28"/>
                <w:szCs w:val="28"/>
                <w:lang w:val="uk-UA"/>
                <w:rPrChange w:id="4223" w:author="ASD" w:date="2016-06-09T16:59:00Z">
                  <w:rPr>
                    <w:rFonts w:ascii="Cambria Math" w:hAnsi="Cambria Math"/>
                    <w:sz w:val="28"/>
                    <w:szCs w:val="28"/>
                    <w:lang w:val="en-US"/>
                  </w:rPr>
                </w:rPrChange>
              </w:rPr>
              <m:t>B</m:t>
            </m:r>
            <m:ctrlPr>
              <w:rPr>
                <w:rFonts w:ascii="Cambria Math" w:hAnsi="Cambria Math"/>
                <w:i/>
                <w:sz w:val="28"/>
                <w:szCs w:val="28"/>
                <w:lang w:val="uk-UA"/>
                <w:rPrChange w:id="4224" w:author="ASD" w:date="2016-06-09T16:59:00Z">
                  <w:rPr>
                    <w:rFonts w:ascii="Cambria Math" w:hAnsi="Cambria Math"/>
                    <w:i/>
                    <w:sz w:val="28"/>
                    <w:szCs w:val="28"/>
                    <w:lang w:val="uk-UA"/>
                  </w:rPr>
                </w:rPrChange>
              </w:rPr>
            </m:ctrlPr>
          </m:e>
          <m:sub>
            <m:r>
              <w:rPr>
                <w:rFonts w:ascii="Cambria Math" w:hAnsi="Cambria Math"/>
                <w:sz w:val="28"/>
                <w:szCs w:val="28"/>
                <w:lang w:val="uk-UA"/>
                <w:rPrChange w:id="4225" w:author="ASD" w:date="2016-06-09T16:59:00Z">
                  <w:rPr>
                    <w:rFonts w:ascii="Cambria Math" w:hAnsi="Cambria Math"/>
                    <w:sz w:val="28"/>
                    <w:szCs w:val="28"/>
                    <w:lang w:val="uk-UA"/>
                  </w:rPr>
                </w:rPrChange>
              </w:rPr>
              <m:t>t</m:t>
            </m:r>
            <m:ctrlPr>
              <w:rPr>
                <w:rFonts w:ascii="Cambria Math" w:hAnsi="Cambria Math"/>
                <w:i/>
                <w:sz w:val="28"/>
                <w:szCs w:val="28"/>
                <w:lang w:val="uk-UA"/>
                <w:rPrChange w:id="4226" w:author="ASD" w:date="2016-06-09T16:59:00Z">
                  <w:rPr>
                    <w:rFonts w:ascii="Cambria Math" w:hAnsi="Cambria Math"/>
                    <w:i/>
                    <w:sz w:val="28"/>
                    <w:szCs w:val="28"/>
                    <w:lang w:val="uk-UA"/>
                  </w:rPr>
                </w:rPrChange>
              </w:rPr>
            </m:ctrlPr>
          </m:sub>
        </m:sSub>
        <m:r>
          <w:rPr>
            <w:rFonts w:ascii="Cambria Math" w:hAnsi="Cambria Math"/>
            <w:sz w:val="28"/>
            <w:szCs w:val="28"/>
            <w:lang w:val="uk-UA"/>
            <w:rPrChange w:id="4227" w:author="ASD" w:date="2016-06-09T16:59:00Z">
              <w:rPr>
                <w:rFonts w:ascii="Cambria Math" w:hAnsi="Cambria Math"/>
                <w:sz w:val="28"/>
                <w:szCs w:val="28"/>
                <w:lang w:val="uk-UA"/>
              </w:rPr>
            </w:rPrChange>
          </w:rPr>
          <m:t>)</m:t>
        </m:r>
      </m:oMath>
      <w:r w:rsidRPr="00891248">
        <w:rPr>
          <w:sz w:val="28"/>
          <w:szCs w:val="28"/>
          <w:lang w:val="uk-UA"/>
          <w:rPrChange w:id="4228" w:author="ASD" w:date="2016-06-09T16:59:00Z">
            <w:rPr>
              <w:sz w:val="28"/>
              <w:szCs w:val="28"/>
              <w:lang w:val="uk-UA"/>
            </w:rPr>
          </w:rPrChange>
        </w:rPr>
        <w:t xml:space="preserve">, щоб висловити високу ступінь впевненості, що кінцевий результат </w:t>
      </w:r>
      <m:oMath>
        <m:sSub>
          <m:sSubPr>
            <m:ctrlPr>
              <w:rPr>
                <w:rFonts w:ascii="Cambria Math" w:hAnsi="Cambria Math"/>
                <w:i/>
                <w:sz w:val="28"/>
                <w:szCs w:val="28"/>
                <w:lang w:val="uk-UA"/>
                <w:rPrChange w:id="4229" w:author="ASD" w:date="2016-06-09T16:59:00Z">
                  <w:rPr>
                    <w:rFonts w:ascii="Cambria Math" w:hAnsi="Cambria Math"/>
                    <w:i/>
                    <w:sz w:val="28"/>
                    <w:szCs w:val="28"/>
                    <w:lang w:val="uk-UA"/>
                  </w:rPr>
                </w:rPrChange>
              </w:rPr>
            </m:ctrlPr>
          </m:sSubPr>
          <m:e>
            <m:r>
              <w:rPr>
                <w:rFonts w:ascii="Cambria Math" w:hAnsi="Cambria Math"/>
                <w:sz w:val="28"/>
                <w:szCs w:val="28"/>
                <w:lang w:val="uk-UA"/>
                <w:rPrChange w:id="4230" w:author="ASD" w:date="2016-06-09T16:59:00Z">
                  <w:rPr>
                    <w:rFonts w:ascii="Cambria Math" w:hAnsi="Cambria Math"/>
                    <w:sz w:val="28"/>
                    <w:szCs w:val="28"/>
                    <w:lang w:val="en-US"/>
                  </w:rPr>
                </w:rPrChange>
              </w:rPr>
              <m:t>B</m:t>
            </m:r>
          </m:e>
          <m:sub>
            <m:r>
              <w:rPr>
                <w:rFonts w:ascii="Cambria Math" w:hAnsi="Cambria Math"/>
                <w:sz w:val="28"/>
                <w:szCs w:val="28"/>
                <w:lang w:val="uk-UA"/>
                <w:rPrChange w:id="4231" w:author="ASD" w:date="2016-06-09T16:59:00Z">
                  <w:rPr>
                    <w:rFonts w:ascii="Cambria Math" w:hAnsi="Cambria Math"/>
                    <w:sz w:val="28"/>
                    <w:szCs w:val="28"/>
                    <w:lang w:val="uk-UA"/>
                  </w:rPr>
                </w:rPrChange>
              </w:rPr>
              <m:t>t</m:t>
            </m:r>
          </m:sub>
        </m:sSub>
      </m:oMath>
      <w:r w:rsidRPr="00891248">
        <w:rPr>
          <w:sz w:val="28"/>
          <w:szCs w:val="28"/>
          <w:lang w:val="uk-UA"/>
          <w:rPrChange w:id="4232" w:author="ASD" w:date="2016-06-09T16:59:00Z">
            <w:rPr>
              <w:sz w:val="28"/>
              <w:szCs w:val="28"/>
              <w:lang w:val="uk-UA"/>
            </w:rPr>
          </w:rPrChange>
        </w:rPr>
        <w:t xml:space="preserve"> є правильним. Тільки якщо кінцевий результат справедливий </w:t>
      </w:r>
      <w:r w:rsidR="00046E8E" w:rsidRPr="00891248">
        <w:rPr>
          <w:sz w:val="28"/>
          <w:szCs w:val="28"/>
          <w:lang w:val="uk-UA"/>
          <w:rPrChange w:id="4233" w:author="ASD" w:date="2016-06-09T16:59:00Z">
            <w:rPr>
              <w:sz w:val="28"/>
              <w:szCs w:val="28"/>
              <w:lang w:val="uk-UA"/>
            </w:rPr>
          </w:rPrChange>
        </w:rPr>
        <w:t xml:space="preserve">для </w:t>
      </w:r>
      <w:r w:rsidRPr="00891248">
        <w:rPr>
          <w:sz w:val="28"/>
          <w:szCs w:val="28"/>
          <w:lang w:val="uk-UA"/>
          <w:rPrChange w:id="4234" w:author="ASD" w:date="2016-06-09T16:59:00Z">
            <w:rPr>
              <w:sz w:val="28"/>
              <w:szCs w:val="28"/>
              <w:lang w:val="uk-UA"/>
            </w:rPr>
          </w:rPrChange>
        </w:rPr>
        <w:t>етап</w:t>
      </w:r>
      <w:r w:rsidR="00046E8E" w:rsidRPr="00891248">
        <w:rPr>
          <w:sz w:val="28"/>
          <w:szCs w:val="28"/>
          <w:lang w:val="uk-UA"/>
          <w:rPrChange w:id="4235" w:author="ASD" w:date="2016-06-09T16:59:00Z">
            <w:rPr>
              <w:sz w:val="28"/>
              <w:szCs w:val="28"/>
              <w:lang w:val="uk-UA"/>
            </w:rPr>
          </w:rPrChange>
        </w:rPr>
        <w:t>у</w:t>
      </w:r>
      <w:r w:rsidRPr="00891248">
        <w:rPr>
          <w:sz w:val="28"/>
          <w:szCs w:val="28"/>
          <w:lang w:val="uk-UA"/>
          <w:rPrChange w:id="4236" w:author="ASD" w:date="2016-06-09T16:59:00Z">
            <w:rPr>
              <w:sz w:val="28"/>
              <w:szCs w:val="28"/>
              <w:lang w:val="uk-UA"/>
            </w:rPr>
          </w:rPrChange>
        </w:rPr>
        <w:t xml:space="preserve"> навчання</w:t>
      </w:r>
      <w:r w:rsidR="00046E8E" w:rsidRPr="00891248">
        <w:rPr>
          <w:sz w:val="28"/>
          <w:szCs w:val="28"/>
          <w:lang w:val="uk-UA"/>
          <w:rPrChange w:id="4237" w:author="ASD" w:date="2016-06-09T16:59:00Z">
            <w:rPr>
              <w:sz w:val="28"/>
              <w:szCs w:val="28"/>
              <w:lang w:val="uk-UA"/>
            </w:rPr>
          </w:rPrChange>
        </w:rPr>
        <w:t>, який буде</w:t>
      </w:r>
      <w:r w:rsidRPr="00891248">
        <w:rPr>
          <w:sz w:val="28"/>
          <w:szCs w:val="28"/>
          <w:lang w:val="uk-UA"/>
          <w:rPrChange w:id="4238" w:author="ASD" w:date="2016-06-09T16:59:00Z">
            <w:rPr>
              <w:sz w:val="28"/>
              <w:szCs w:val="28"/>
              <w:lang w:val="uk-UA"/>
            </w:rPr>
          </w:rPrChange>
        </w:rPr>
        <w:t xml:space="preserve"> описано в наступному розділі. </w:t>
      </w:r>
      <w:r w:rsidR="00046E8E" w:rsidRPr="00891248">
        <w:rPr>
          <w:sz w:val="28"/>
          <w:szCs w:val="28"/>
          <w:lang w:val="uk-UA"/>
          <w:rPrChange w:id="4239" w:author="ASD" w:date="2016-06-09T16:59:00Z">
            <w:rPr>
              <w:sz w:val="28"/>
              <w:szCs w:val="28"/>
              <w:lang w:val="uk-UA"/>
            </w:rPr>
          </w:rPrChange>
        </w:rPr>
        <w:t>В алгоритмі</w:t>
      </w:r>
      <w:r w:rsidRPr="00891248">
        <w:rPr>
          <w:sz w:val="28"/>
          <w:szCs w:val="28"/>
          <w:lang w:val="uk-UA"/>
          <w:rPrChange w:id="4240" w:author="ASD" w:date="2016-06-09T16:59:00Z">
            <w:rPr>
              <w:sz w:val="28"/>
              <w:szCs w:val="28"/>
              <w:lang w:val="uk-UA"/>
            </w:rPr>
          </w:rPrChange>
        </w:rPr>
        <w:t xml:space="preserve"> кінцевий результат справедливий при наступних двох обставин</w:t>
      </w:r>
      <w:r w:rsidR="00046E8E" w:rsidRPr="00891248">
        <w:rPr>
          <w:sz w:val="28"/>
          <w:szCs w:val="28"/>
          <w:lang w:val="uk-UA"/>
          <w:rPrChange w:id="4241" w:author="ASD" w:date="2016-06-09T16:59:00Z">
            <w:rPr>
              <w:sz w:val="28"/>
              <w:szCs w:val="28"/>
              <w:lang w:val="uk-UA"/>
            </w:rPr>
          </w:rPrChange>
        </w:rPr>
        <w:t>ах,</w:t>
      </w:r>
      <w:r w:rsidRPr="00891248">
        <w:rPr>
          <w:sz w:val="28"/>
          <w:szCs w:val="28"/>
          <w:lang w:val="uk-UA"/>
          <w:rPrChange w:id="4242" w:author="ASD" w:date="2016-06-09T16:59:00Z">
            <w:rPr>
              <w:sz w:val="28"/>
              <w:szCs w:val="28"/>
              <w:lang w:val="uk-UA"/>
            </w:rPr>
          </w:rPrChange>
        </w:rPr>
        <w:t xml:space="preserve"> обидва з</w:t>
      </w:r>
      <w:r w:rsidR="00046E8E" w:rsidRPr="00891248">
        <w:rPr>
          <w:sz w:val="28"/>
          <w:szCs w:val="28"/>
          <w:lang w:val="uk-UA"/>
          <w:rPrChange w:id="4243" w:author="ASD" w:date="2016-06-09T16:59:00Z">
            <w:rPr>
              <w:sz w:val="28"/>
              <w:szCs w:val="28"/>
              <w:lang w:val="uk-UA"/>
            </w:rPr>
          </w:rPrChange>
        </w:rPr>
        <w:t xml:space="preserve"> яких припускають, що трекер </w:t>
      </w:r>
      <w:r w:rsidRPr="00891248">
        <w:rPr>
          <w:sz w:val="28"/>
          <w:szCs w:val="28"/>
          <w:lang w:val="uk-UA"/>
          <w:rPrChange w:id="4244" w:author="ASD" w:date="2016-06-09T16:59:00Z">
            <w:rPr>
              <w:sz w:val="28"/>
              <w:szCs w:val="28"/>
              <w:lang w:val="uk-UA"/>
            </w:rPr>
          </w:rPrChange>
        </w:rPr>
        <w:t xml:space="preserve">повторно </w:t>
      </w:r>
      <w:r w:rsidR="00046E8E" w:rsidRPr="00891248">
        <w:rPr>
          <w:sz w:val="28"/>
          <w:szCs w:val="28"/>
          <w:lang w:val="uk-UA"/>
          <w:rPrChange w:id="4245" w:author="ASD" w:date="2016-06-09T16:59:00Z">
            <w:rPr>
              <w:sz w:val="28"/>
              <w:szCs w:val="28"/>
              <w:lang w:val="uk-UA"/>
            </w:rPr>
          </w:rPrChange>
        </w:rPr>
        <w:t>не і</w:t>
      </w:r>
      <w:r w:rsidRPr="00891248">
        <w:rPr>
          <w:sz w:val="28"/>
          <w:szCs w:val="28"/>
          <w:lang w:val="uk-UA"/>
          <w:rPrChange w:id="4246" w:author="ASD" w:date="2016-06-09T16:59:00Z">
            <w:rPr>
              <w:sz w:val="28"/>
              <w:szCs w:val="28"/>
              <w:lang w:val="uk-UA"/>
            </w:rPr>
          </w:rPrChange>
        </w:rPr>
        <w:t>н</w:t>
      </w:r>
      <w:r w:rsidR="00046E8E" w:rsidRPr="00891248">
        <w:rPr>
          <w:sz w:val="28"/>
          <w:szCs w:val="28"/>
          <w:lang w:val="uk-UA"/>
          <w:rPrChange w:id="4247" w:author="ASD" w:date="2016-06-09T16:59:00Z">
            <w:rPr>
              <w:sz w:val="28"/>
              <w:szCs w:val="28"/>
              <w:lang w:val="uk-UA"/>
            </w:rPr>
          </w:rPrChange>
        </w:rPr>
        <w:t>іціалізо</w:t>
      </w:r>
      <w:r w:rsidRPr="00891248">
        <w:rPr>
          <w:sz w:val="28"/>
          <w:szCs w:val="28"/>
          <w:lang w:val="uk-UA"/>
          <w:rPrChange w:id="4248" w:author="ASD" w:date="2016-06-09T16:59:00Z">
            <w:rPr>
              <w:sz w:val="28"/>
              <w:szCs w:val="28"/>
              <w:lang w:val="uk-UA"/>
            </w:rPr>
          </w:rPrChange>
        </w:rPr>
        <w:t>ван</w:t>
      </w:r>
      <w:r w:rsidR="00046E8E" w:rsidRPr="00891248">
        <w:rPr>
          <w:sz w:val="28"/>
          <w:szCs w:val="28"/>
          <w:lang w:val="uk-UA"/>
          <w:rPrChange w:id="4249" w:author="ASD" w:date="2016-06-09T16:59:00Z">
            <w:rPr>
              <w:sz w:val="28"/>
              <w:szCs w:val="28"/>
              <w:lang w:val="uk-UA"/>
            </w:rPr>
          </w:rPrChange>
        </w:rPr>
        <w:t>ий</w:t>
      </w:r>
      <w:r w:rsidRPr="00891248">
        <w:rPr>
          <w:sz w:val="28"/>
          <w:szCs w:val="28"/>
          <w:lang w:val="uk-UA"/>
          <w:rPrChange w:id="4250" w:author="ASD" w:date="2016-06-09T16:59:00Z">
            <w:rPr>
              <w:sz w:val="28"/>
              <w:szCs w:val="28"/>
              <w:lang w:val="uk-UA"/>
            </w:rPr>
          </w:rPrChange>
        </w:rPr>
        <w:t xml:space="preserve"> за допомогою детектора. Остаточний результат справедливий, якщо рекурсивн</w:t>
      </w:r>
      <w:r w:rsidR="00046E8E" w:rsidRPr="00891248">
        <w:rPr>
          <w:sz w:val="28"/>
          <w:szCs w:val="28"/>
          <w:lang w:val="uk-UA"/>
          <w:rPrChange w:id="4251" w:author="ASD" w:date="2016-06-09T16:59:00Z">
            <w:rPr>
              <w:sz w:val="28"/>
              <w:szCs w:val="28"/>
              <w:lang w:val="uk-UA"/>
            </w:rPr>
          </w:rPrChange>
        </w:rPr>
        <w:t>ий трекер поверне</w:t>
      </w:r>
      <w:r w:rsidRPr="00891248">
        <w:rPr>
          <w:sz w:val="28"/>
          <w:szCs w:val="28"/>
          <w:lang w:val="uk-UA"/>
          <w:rPrChange w:id="4252" w:author="ASD" w:date="2016-06-09T16:59:00Z">
            <w:rPr>
              <w:sz w:val="28"/>
              <w:szCs w:val="28"/>
              <w:lang w:val="uk-UA"/>
            </w:rPr>
          </w:rPrChange>
        </w:rPr>
        <w:t xml:space="preserve"> результат зі значенням впевненості </w:t>
      </w:r>
      <w:r w:rsidR="0080096F" w:rsidRPr="00891248">
        <w:rPr>
          <w:sz w:val="28"/>
          <w:szCs w:val="28"/>
          <w:lang w:val="uk-UA"/>
          <w:rPrChange w:id="4253" w:author="ASD" w:date="2016-06-09T16:59:00Z">
            <w:rPr>
              <w:sz w:val="28"/>
              <w:szCs w:val="28"/>
              <w:lang w:val="uk-UA"/>
            </w:rPr>
          </w:rPrChange>
        </w:rPr>
        <w:t>більше</w:t>
      </w:r>
      <w:r w:rsidRPr="00891248">
        <w:rPr>
          <w:sz w:val="28"/>
          <w:szCs w:val="28"/>
          <w:lang w:val="uk-UA"/>
          <w:rPrChange w:id="4254" w:author="ASD" w:date="2016-06-09T16:59:00Z">
            <w:rPr>
              <w:sz w:val="28"/>
              <w:szCs w:val="28"/>
              <w:lang w:val="uk-UA"/>
            </w:rPr>
          </w:rPrChange>
        </w:rPr>
        <w:t xml:space="preserve"> ніж в </w:t>
      </w:r>
      <m:oMath>
        <m:sSup>
          <m:sSupPr>
            <m:ctrlPr>
              <w:rPr>
                <w:rFonts w:ascii="Cambria Math" w:hAnsi="Cambria Math"/>
                <w:i/>
                <w:sz w:val="28"/>
                <w:szCs w:val="28"/>
                <w:lang w:val="uk-UA"/>
                <w:rPrChange w:id="4255" w:author="ASD" w:date="2016-06-09T16:59:00Z">
                  <w:rPr>
                    <w:rFonts w:ascii="Cambria Math" w:hAnsi="Cambria Math"/>
                    <w:i/>
                    <w:sz w:val="28"/>
                    <w:szCs w:val="28"/>
                    <w:lang w:val="uk-UA"/>
                  </w:rPr>
                </w:rPrChange>
              </w:rPr>
            </m:ctrlPr>
          </m:sSupPr>
          <m:e>
            <m:r>
              <w:rPr>
                <w:rFonts w:ascii="Cambria Math" w:hAnsi="Cambria Math"/>
                <w:sz w:val="28"/>
                <w:szCs w:val="28"/>
                <w:lang w:val="uk-UA"/>
                <w:rPrChange w:id="4256" w:author="ASD" w:date="2016-06-09T16:59:00Z">
                  <w:rPr>
                    <w:rFonts w:ascii="Cambria Math" w:hAnsi="Cambria Math"/>
                    <w:sz w:val="28"/>
                    <w:szCs w:val="28"/>
                    <w:lang w:val="en-US"/>
                  </w:rPr>
                </w:rPrChange>
              </w:rPr>
              <m:t>θ</m:t>
            </m:r>
          </m:e>
          <m:sup>
            <m:r>
              <w:rPr>
                <w:rFonts w:ascii="Cambria Math" w:hAnsi="Cambria Math"/>
                <w:sz w:val="28"/>
                <w:szCs w:val="28"/>
                <w:lang w:val="uk-UA"/>
                <w:rPrChange w:id="4257" w:author="ASD" w:date="2016-06-09T16:59:00Z">
                  <w:rPr>
                    <w:rFonts w:ascii="Cambria Math" w:hAnsi="Cambria Math"/>
                    <w:sz w:val="28"/>
                    <w:szCs w:val="28"/>
                    <w:lang w:val="uk-UA"/>
                  </w:rPr>
                </w:rPrChange>
              </w:rPr>
              <m:t>+</m:t>
            </m:r>
          </m:sup>
        </m:sSup>
      </m:oMath>
      <w:r w:rsidRPr="00891248">
        <w:rPr>
          <w:sz w:val="28"/>
          <w:szCs w:val="28"/>
          <w:lang w:val="uk-UA"/>
          <w:rPrChange w:id="4258" w:author="ASD" w:date="2016-06-09T16:59:00Z">
            <w:rPr>
              <w:sz w:val="28"/>
              <w:szCs w:val="28"/>
              <w:lang w:val="uk-UA"/>
            </w:rPr>
          </w:rPrChange>
        </w:rPr>
        <w:t xml:space="preserve">. Кінцевий результат справедливий, якщо попередній результат був дійсним і рекурсивний трекер </w:t>
      </w:r>
      <w:r w:rsidR="0080096F" w:rsidRPr="00891248">
        <w:rPr>
          <w:sz w:val="28"/>
          <w:szCs w:val="28"/>
          <w:lang w:val="uk-UA"/>
          <w:rPrChange w:id="4259" w:author="ASD" w:date="2016-06-09T16:59:00Z">
            <w:rPr>
              <w:sz w:val="28"/>
              <w:szCs w:val="28"/>
              <w:lang w:val="uk-UA"/>
            </w:rPr>
          </w:rPrChange>
        </w:rPr>
        <w:t>повернув</w:t>
      </w:r>
      <w:r w:rsidRPr="00891248">
        <w:rPr>
          <w:sz w:val="28"/>
          <w:szCs w:val="28"/>
          <w:lang w:val="uk-UA"/>
          <w:rPrChange w:id="4260" w:author="ASD" w:date="2016-06-09T16:59:00Z">
            <w:rPr>
              <w:sz w:val="28"/>
              <w:szCs w:val="28"/>
              <w:lang w:val="uk-UA"/>
            </w:rPr>
          </w:rPrChange>
        </w:rPr>
        <w:t xml:space="preserve"> результат з упевненістю більше, ніж </w:t>
      </w:r>
      <m:oMath>
        <m:sSup>
          <m:sSupPr>
            <m:ctrlPr>
              <w:rPr>
                <w:rFonts w:ascii="Cambria Math" w:hAnsi="Cambria Math"/>
                <w:i/>
                <w:sz w:val="28"/>
                <w:szCs w:val="28"/>
                <w:lang w:val="uk-UA"/>
                <w:rPrChange w:id="4261" w:author="ASD" w:date="2016-06-09T16:59:00Z">
                  <w:rPr>
                    <w:rFonts w:ascii="Cambria Math" w:hAnsi="Cambria Math"/>
                    <w:i/>
                    <w:sz w:val="28"/>
                    <w:szCs w:val="28"/>
                    <w:lang w:val="uk-UA"/>
                  </w:rPr>
                </w:rPrChange>
              </w:rPr>
            </m:ctrlPr>
          </m:sSupPr>
          <m:e>
            <m:r>
              <w:rPr>
                <w:rFonts w:ascii="Cambria Math" w:hAnsi="Cambria Math"/>
                <w:sz w:val="28"/>
                <w:szCs w:val="28"/>
                <w:lang w:val="uk-UA"/>
                <w:rPrChange w:id="4262" w:author="ASD" w:date="2016-06-09T16:59:00Z">
                  <w:rPr>
                    <w:rFonts w:ascii="Cambria Math" w:hAnsi="Cambria Math"/>
                    <w:sz w:val="28"/>
                    <w:szCs w:val="28"/>
                    <w:lang w:val="en-US"/>
                  </w:rPr>
                </w:rPrChange>
              </w:rPr>
              <m:t>θ</m:t>
            </m:r>
          </m:e>
          <m:sup>
            <m:r>
              <w:rPr>
                <w:rFonts w:ascii="Cambria Math" w:hAnsi="Cambria Math"/>
                <w:sz w:val="28"/>
                <w:szCs w:val="28"/>
                <w:lang w:val="uk-UA"/>
                <w:rPrChange w:id="4263" w:author="ASD" w:date="2016-06-09T16:59:00Z">
                  <w:rPr>
                    <w:rFonts w:ascii="Cambria Math" w:hAnsi="Cambria Math"/>
                    <w:sz w:val="28"/>
                    <w:szCs w:val="28"/>
                    <w:lang w:val="uk-UA"/>
                  </w:rPr>
                </w:rPrChange>
              </w:rPr>
              <m:t>-</m:t>
            </m:r>
          </m:sup>
        </m:sSup>
        <m:r>
          <w:rPr>
            <w:rFonts w:ascii="Cambria Math" w:hAnsi="Cambria Math"/>
            <w:sz w:val="28"/>
            <w:szCs w:val="28"/>
            <w:lang w:val="uk-UA"/>
            <w:rPrChange w:id="4264" w:author="ASD" w:date="2016-06-09T16:59:00Z">
              <w:rPr>
                <w:rFonts w:ascii="Cambria Math" w:hAnsi="Cambria Math"/>
                <w:sz w:val="28"/>
                <w:szCs w:val="28"/>
                <w:lang w:val="uk-UA"/>
              </w:rPr>
            </w:rPrChange>
          </w:rPr>
          <m:t>.</m:t>
        </m:r>
      </m:oMath>
      <w:r w:rsidRPr="00891248">
        <w:rPr>
          <w:sz w:val="28"/>
          <w:szCs w:val="28"/>
          <w:lang w:val="uk-UA"/>
          <w:rPrChange w:id="4265" w:author="ASD" w:date="2016-06-09T16:59:00Z">
            <w:rPr>
              <w:sz w:val="28"/>
              <w:szCs w:val="28"/>
              <w:lang w:val="uk-UA"/>
            </w:rPr>
          </w:rPrChange>
        </w:rPr>
        <w:t xml:space="preserve"> У всіх інших випадках, кінцевий результат є</w:t>
      </w:r>
      <w:r w:rsidR="0080096F" w:rsidRPr="00891248">
        <w:rPr>
          <w:sz w:val="28"/>
          <w:szCs w:val="28"/>
          <w:lang w:val="uk-UA"/>
          <w:rPrChange w:id="4266" w:author="ASD" w:date="2016-06-09T16:59:00Z">
            <w:rPr>
              <w:sz w:val="28"/>
              <w:szCs w:val="28"/>
              <w:lang w:val="uk-UA"/>
            </w:rPr>
          </w:rPrChange>
        </w:rPr>
        <w:t xml:space="preserve"> не</w:t>
      </w:r>
      <w:r w:rsidRPr="00891248">
        <w:rPr>
          <w:sz w:val="28"/>
          <w:szCs w:val="28"/>
          <w:lang w:val="uk-UA"/>
          <w:rPrChange w:id="4267" w:author="ASD" w:date="2016-06-09T16:59:00Z">
            <w:rPr>
              <w:sz w:val="28"/>
              <w:szCs w:val="28"/>
              <w:lang w:val="uk-UA"/>
            </w:rPr>
          </w:rPrChange>
        </w:rPr>
        <w:t xml:space="preserve"> дійсним. Перший обмежу</w:t>
      </w:r>
      <w:r w:rsidR="0080096F" w:rsidRPr="00891248">
        <w:rPr>
          <w:sz w:val="28"/>
          <w:szCs w:val="28"/>
          <w:lang w:val="uk-UA"/>
          <w:rPrChange w:id="4268" w:author="ASD" w:date="2016-06-09T16:59:00Z">
            <w:rPr>
              <w:sz w:val="28"/>
              <w:szCs w:val="28"/>
              <w:lang w:val="uk-UA"/>
            </w:rPr>
          </w:rPrChange>
        </w:rPr>
        <w:t>вальна</w:t>
      </w:r>
      <w:r w:rsidRPr="00891248">
        <w:rPr>
          <w:sz w:val="28"/>
          <w:szCs w:val="28"/>
          <w:lang w:val="uk-UA"/>
          <w:rPrChange w:id="4269" w:author="ASD" w:date="2016-06-09T16:59:00Z">
            <w:rPr>
              <w:sz w:val="28"/>
              <w:szCs w:val="28"/>
              <w:lang w:val="uk-UA"/>
            </w:rPr>
          </w:rPrChange>
        </w:rPr>
        <w:t xml:space="preserve"> </w:t>
      </w:r>
      <w:r w:rsidR="0080096F" w:rsidRPr="00891248">
        <w:rPr>
          <w:sz w:val="28"/>
          <w:szCs w:val="28"/>
          <w:lang w:val="uk-UA"/>
          <w:rPrChange w:id="4270" w:author="ASD" w:date="2016-06-09T16:59:00Z">
            <w:rPr>
              <w:sz w:val="28"/>
              <w:szCs w:val="28"/>
              <w:lang w:val="uk-UA"/>
            </w:rPr>
          </w:rPrChange>
        </w:rPr>
        <w:t xml:space="preserve">рамка завжди справедлива. Як вже зазначалося поріг </w:t>
      </w:r>
      <m:oMath>
        <m:sSup>
          <m:sSupPr>
            <m:ctrlPr>
              <w:rPr>
                <w:rFonts w:ascii="Cambria Math" w:hAnsi="Cambria Math"/>
                <w:i/>
                <w:sz w:val="28"/>
                <w:szCs w:val="28"/>
                <w:lang w:val="uk-UA"/>
                <w:rPrChange w:id="4271" w:author="ASD" w:date="2016-06-09T16:59:00Z">
                  <w:rPr>
                    <w:rFonts w:ascii="Cambria Math" w:hAnsi="Cambria Math"/>
                    <w:i/>
                    <w:sz w:val="28"/>
                    <w:szCs w:val="28"/>
                    <w:lang w:val="uk-UA"/>
                  </w:rPr>
                </w:rPrChange>
              </w:rPr>
            </m:ctrlPr>
          </m:sSupPr>
          <m:e>
            <m:r>
              <w:rPr>
                <w:rFonts w:ascii="Cambria Math" w:hAnsi="Cambria Math"/>
                <w:sz w:val="28"/>
                <w:szCs w:val="28"/>
                <w:lang w:val="uk-UA"/>
                <w:rPrChange w:id="4272" w:author="ASD" w:date="2016-06-09T16:59:00Z">
                  <w:rPr>
                    <w:rFonts w:ascii="Cambria Math" w:hAnsi="Cambria Math"/>
                    <w:sz w:val="28"/>
                    <w:szCs w:val="28"/>
                    <w:lang w:val="en-US"/>
                  </w:rPr>
                </w:rPrChange>
              </w:rPr>
              <m:t>θ</m:t>
            </m:r>
          </m:e>
          <m:sup>
            <m:r>
              <w:rPr>
                <w:rFonts w:ascii="Cambria Math" w:hAnsi="Cambria Math"/>
                <w:sz w:val="28"/>
                <w:szCs w:val="28"/>
                <w:lang w:val="uk-UA"/>
                <w:rPrChange w:id="4273" w:author="ASD" w:date="2016-06-09T16:59:00Z">
                  <w:rPr>
                    <w:rFonts w:ascii="Cambria Math" w:hAnsi="Cambria Math"/>
                    <w:sz w:val="28"/>
                    <w:szCs w:val="28"/>
                    <w:lang w:val="uk-UA"/>
                  </w:rPr>
                </w:rPrChange>
              </w:rPr>
              <m:t xml:space="preserve">+ </m:t>
            </m:r>
          </m:sup>
        </m:sSup>
      </m:oMath>
      <w:r w:rsidRPr="00891248">
        <w:rPr>
          <w:sz w:val="28"/>
          <w:szCs w:val="28"/>
          <w:lang w:val="uk-UA"/>
          <w:rPrChange w:id="4274" w:author="ASD" w:date="2016-06-09T16:59:00Z">
            <w:rPr>
              <w:sz w:val="28"/>
              <w:szCs w:val="28"/>
              <w:lang w:val="uk-UA"/>
            </w:rPr>
          </w:rPrChange>
        </w:rPr>
        <w:t xml:space="preserve">вказує, що результат належить до позитивного класу. Поріг </w:t>
      </w:r>
      <m:oMath>
        <m:sSup>
          <m:sSupPr>
            <m:ctrlPr>
              <w:rPr>
                <w:rFonts w:ascii="Cambria Math" w:hAnsi="Cambria Math"/>
                <w:i/>
                <w:sz w:val="28"/>
                <w:szCs w:val="28"/>
                <w:lang w:val="uk-UA"/>
                <w:rPrChange w:id="4275" w:author="ASD" w:date="2016-06-09T16:59:00Z">
                  <w:rPr>
                    <w:rFonts w:ascii="Cambria Math" w:hAnsi="Cambria Math"/>
                    <w:i/>
                    <w:sz w:val="28"/>
                    <w:szCs w:val="28"/>
                    <w:lang w:val="uk-UA"/>
                  </w:rPr>
                </w:rPrChange>
              </w:rPr>
            </m:ctrlPr>
          </m:sSupPr>
          <m:e>
            <m:r>
              <w:rPr>
                <w:rFonts w:ascii="Cambria Math" w:hAnsi="Cambria Math"/>
                <w:sz w:val="28"/>
                <w:szCs w:val="28"/>
                <w:lang w:val="uk-UA"/>
                <w:rPrChange w:id="4276" w:author="ASD" w:date="2016-06-09T16:59:00Z">
                  <w:rPr>
                    <w:rFonts w:ascii="Cambria Math" w:hAnsi="Cambria Math"/>
                    <w:sz w:val="28"/>
                    <w:szCs w:val="28"/>
                    <w:lang w:val="en-US"/>
                  </w:rPr>
                </w:rPrChange>
              </w:rPr>
              <m:t>θ</m:t>
            </m:r>
          </m:e>
          <m:sup>
            <m:r>
              <w:rPr>
                <w:rFonts w:ascii="Cambria Math" w:hAnsi="Cambria Math"/>
                <w:sz w:val="28"/>
                <w:szCs w:val="28"/>
                <w:lang w:val="uk-UA"/>
                <w:rPrChange w:id="4277" w:author="ASD" w:date="2016-06-09T16:59:00Z">
                  <w:rPr>
                    <w:rFonts w:ascii="Cambria Math" w:hAnsi="Cambria Math"/>
                    <w:sz w:val="28"/>
                    <w:szCs w:val="28"/>
                    <w:lang w:val="uk-UA"/>
                  </w:rPr>
                </w:rPrChange>
              </w:rPr>
              <m:t>-</m:t>
            </m:r>
          </m:sup>
        </m:sSup>
        <m:r>
          <w:rPr>
            <w:rFonts w:ascii="Cambria Math" w:hAnsi="Cambria Math"/>
            <w:sz w:val="28"/>
            <w:szCs w:val="28"/>
            <w:lang w:val="uk-UA"/>
            <w:rPrChange w:id="4278" w:author="ASD" w:date="2016-06-09T16:59:00Z">
              <w:rPr>
                <w:rFonts w:ascii="Cambria Math" w:hAnsi="Cambria Math"/>
                <w:sz w:val="28"/>
                <w:szCs w:val="28"/>
                <w:lang w:val="uk-UA"/>
              </w:rPr>
            </w:rPrChange>
          </w:rPr>
          <m:t xml:space="preserve"> </m:t>
        </m:r>
      </m:oMath>
      <w:r w:rsidRPr="00891248">
        <w:rPr>
          <w:sz w:val="28"/>
          <w:szCs w:val="28"/>
          <w:lang w:val="uk-UA"/>
          <w:rPrChange w:id="4279" w:author="ASD" w:date="2016-06-09T16:59:00Z">
            <w:rPr>
              <w:sz w:val="28"/>
              <w:szCs w:val="28"/>
              <w:lang w:val="uk-UA"/>
            </w:rPr>
          </w:rPrChange>
        </w:rPr>
        <w:t xml:space="preserve">вказує на те, що результат належить до негативного класу і фіксується при </w:t>
      </w:r>
      <m:oMath>
        <m:sSup>
          <m:sSupPr>
            <m:ctrlPr>
              <w:rPr>
                <w:rFonts w:ascii="Cambria Math" w:hAnsi="Cambria Math"/>
                <w:i/>
                <w:sz w:val="28"/>
                <w:szCs w:val="28"/>
                <w:lang w:val="uk-UA"/>
                <w:rPrChange w:id="4280" w:author="ASD" w:date="2016-06-09T16:59:00Z">
                  <w:rPr>
                    <w:rFonts w:ascii="Cambria Math" w:hAnsi="Cambria Math"/>
                    <w:i/>
                    <w:sz w:val="28"/>
                    <w:szCs w:val="28"/>
                    <w:lang w:val="uk-UA"/>
                  </w:rPr>
                </w:rPrChange>
              </w:rPr>
            </m:ctrlPr>
          </m:sSupPr>
          <m:e>
            <m:r>
              <w:rPr>
                <w:rFonts w:ascii="Cambria Math" w:hAnsi="Cambria Math"/>
                <w:sz w:val="28"/>
                <w:szCs w:val="28"/>
                <w:lang w:val="uk-UA"/>
                <w:rPrChange w:id="4281" w:author="ASD" w:date="2016-06-09T16:59:00Z">
                  <w:rPr>
                    <w:rFonts w:ascii="Cambria Math" w:hAnsi="Cambria Math"/>
                    <w:sz w:val="28"/>
                    <w:szCs w:val="28"/>
                    <w:lang w:val="en-US"/>
                  </w:rPr>
                </w:rPrChange>
              </w:rPr>
              <m:t>θ</m:t>
            </m:r>
          </m:e>
          <m:sup>
            <m:r>
              <w:rPr>
                <w:rFonts w:ascii="Cambria Math" w:hAnsi="Cambria Math"/>
                <w:sz w:val="28"/>
                <w:szCs w:val="28"/>
                <w:lang w:val="uk-UA"/>
                <w:rPrChange w:id="4282" w:author="ASD" w:date="2016-06-09T16:59:00Z">
                  <w:rPr>
                    <w:rFonts w:ascii="Cambria Math" w:hAnsi="Cambria Math"/>
                    <w:sz w:val="28"/>
                    <w:szCs w:val="28"/>
                    <w:lang w:val="uk-UA"/>
                  </w:rPr>
                </w:rPrChange>
              </w:rPr>
              <m:t>-</m:t>
            </m:r>
          </m:sup>
        </m:sSup>
      </m:oMath>
      <w:r w:rsidR="0080096F" w:rsidRPr="00891248">
        <w:rPr>
          <w:sz w:val="28"/>
          <w:szCs w:val="28"/>
          <w:lang w:val="uk-UA"/>
          <w:rPrChange w:id="4283" w:author="ASD" w:date="2016-06-09T16:59:00Z">
            <w:rPr>
              <w:sz w:val="28"/>
              <w:szCs w:val="28"/>
              <w:lang w:val="uk-UA"/>
            </w:rPr>
          </w:rPrChange>
        </w:rPr>
        <w:t>=</w:t>
      </w:r>
      <w:r w:rsidRPr="00891248">
        <w:rPr>
          <w:sz w:val="28"/>
          <w:szCs w:val="28"/>
          <w:lang w:val="uk-UA"/>
          <w:rPrChange w:id="4284" w:author="ASD" w:date="2016-06-09T16:59:00Z">
            <w:rPr>
              <w:sz w:val="28"/>
              <w:szCs w:val="28"/>
              <w:lang w:val="uk-UA"/>
            </w:rPr>
          </w:rPrChange>
        </w:rPr>
        <w:t xml:space="preserve">0,5 для всіх наших експериментів. </w:t>
      </w:r>
    </w:p>
    <w:p w:rsidR="0032589B" w:rsidRPr="00891248" w:rsidRDefault="0032589B" w:rsidP="00891248">
      <w:pPr>
        <w:spacing w:line="360" w:lineRule="auto"/>
        <w:ind w:firstLine="630"/>
        <w:rPr>
          <w:sz w:val="28"/>
          <w:szCs w:val="28"/>
          <w:lang w:val="uk-UA"/>
        </w:rPr>
      </w:pPr>
      <w:r w:rsidRPr="00891248">
        <w:rPr>
          <w:noProof/>
          <w:sz w:val="28"/>
          <w:szCs w:val="28"/>
          <w:lang w:val="uk-UA"/>
          <w:rPrChange w:id="4285" w:author="ASD" w:date="2016-06-09T16:59:00Z">
            <w:rPr>
              <w:noProof/>
            </w:rPr>
          </w:rPrChange>
        </w:rPr>
        <w:lastRenderedPageBreak/>
        <w:drawing>
          <wp:inline distT="0" distB="0" distL="0" distR="0" wp14:anchorId="4AC98D7B" wp14:editId="31459382">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Pr="00891248" w:rsidRDefault="0032589B" w:rsidP="00891248">
      <w:pPr>
        <w:spacing w:line="360" w:lineRule="auto"/>
        <w:ind w:firstLine="630"/>
        <w:jc w:val="left"/>
        <w:rPr>
          <w:sz w:val="28"/>
          <w:szCs w:val="28"/>
          <w:lang w:val="uk-UA"/>
          <w:rPrChange w:id="4286" w:author="ASD" w:date="2016-06-09T16:59:00Z">
            <w:rPr>
              <w:sz w:val="28"/>
              <w:szCs w:val="28"/>
              <w:lang w:val="uk-UA"/>
            </w:rPr>
          </w:rPrChange>
        </w:rPr>
      </w:pPr>
      <w:r w:rsidRPr="00891248">
        <w:rPr>
          <w:sz w:val="28"/>
          <w:szCs w:val="28"/>
          <w:lang w:val="uk-UA"/>
          <w:rPrChange w:id="4287" w:author="ASD" w:date="2016-06-09T16:59:00Z">
            <w:rPr>
              <w:sz w:val="28"/>
              <w:szCs w:val="28"/>
              <w:lang w:val="uk-UA"/>
            </w:rPr>
          </w:rPrChange>
        </w:rPr>
        <w:t>Рис. 3.1</w:t>
      </w:r>
      <w:r w:rsidR="00620BBE" w:rsidRPr="00891248">
        <w:rPr>
          <w:sz w:val="28"/>
          <w:szCs w:val="28"/>
          <w:lang w:val="uk-UA"/>
          <w:rPrChange w:id="4288" w:author="ASD" w:date="2016-06-09T16:59:00Z">
            <w:rPr>
              <w:sz w:val="28"/>
              <w:szCs w:val="28"/>
              <w:lang w:val="uk-UA"/>
            </w:rPr>
          </w:rPrChange>
        </w:rPr>
        <w:t>6</w:t>
      </w:r>
      <w:r w:rsidRPr="00891248">
        <w:rPr>
          <w:sz w:val="28"/>
          <w:szCs w:val="28"/>
          <w:lang w:val="uk-UA"/>
          <w:rPrChange w:id="4289" w:author="ASD" w:date="2016-06-09T16:59:00Z">
            <w:rPr>
              <w:sz w:val="28"/>
              <w:szCs w:val="28"/>
              <w:lang w:val="uk-UA"/>
            </w:rPr>
          </w:rPrChange>
        </w:rPr>
        <w:t xml:space="preserve"> </w:t>
      </w:r>
      <w:r w:rsidR="007E04ED" w:rsidRPr="00891248">
        <w:rPr>
          <w:sz w:val="28"/>
          <w:szCs w:val="28"/>
          <w:lang w:val="uk-UA"/>
          <w:rPrChange w:id="4290" w:author="ASD" w:date="2016-06-09T16:59:00Z">
            <w:rPr>
              <w:sz w:val="28"/>
              <w:szCs w:val="28"/>
              <w:lang w:val="uk-UA"/>
            </w:rPr>
          </w:rPrChange>
        </w:rPr>
        <w:t xml:space="preserve">Алгоритм  </w:t>
      </w:r>
      <w:r w:rsidR="00CB68DC" w:rsidRPr="00891248">
        <w:rPr>
          <w:sz w:val="28"/>
          <w:szCs w:val="28"/>
          <w:lang w:val="uk-UA"/>
        </w:rPr>
        <w:t>поєднання результатів</w:t>
      </w:r>
    </w:p>
    <w:p w:rsidR="0032589B" w:rsidRPr="00891248" w:rsidRDefault="0032589B" w:rsidP="00891248">
      <w:pPr>
        <w:pStyle w:val="3"/>
        <w:numPr>
          <w:ilvl w:val="0"/>
          <w:numId w:val="54"/>
        </w:numPr>
        <w:shd w:val="clear" w:color="auto" w:fill="FFFFFF"/>
        <w:tabs>
          <w:tab w:val="left" w:pos="990"/>
          <w:tab w:val="left" w:pos="1260"/>
          <w:tab w:val="left" w:pos="1440"/>
        </w:tabs>
        <w:spacing w:before="0" w:beforeAutospacing="0" w:after="0" w:afterAutospacing="0" w:line="360" w:lineRule="auto"/>
        <w:ind w:left="1710" w:hanging="1350"/>
        <w:rPr>
          <w:szCs w:val="28"/>
          <w:lang w:val="uk-UA" w:eastAsia="ru-RU"/>
          <w:rPrChange w:id="4291" w:author="ASD" w:date="2016-06-09T16:59:00Z">
            <w:rPr>
              <w:szCs w:val="28"/>
              <w:lang w:val="uk-UA" w:eastAsia="ru-RU"/>
            </w:rPr>
          </w:rPrChange>
        </w:rPr>
      </w:pPr>
      <w:bookmarkStart w:id="4292" w:name="_Toc453262665"/>
      <w:r w:rsidRPr="00891248">
        <w:rPr>
          <w:szCs w:val="28"/>
          <w:lang w:val="uk-UA" w:eastAsia="ru-RU"/>
          <w:rPrChange w:id="4293" w:author="ASD" w:date="2016-06-09T16:59:00Z">
            <w:rPr>
              <w:szCs w:val="28"/>
              <w:lang w:val="uk-UA" w:eastAsia="ru-RU"/>
            </w:rPr>
          </w:rPrChange>
        </w:rPr>
        <w:t>P/N – Навчання</w:t>
      </w:r>
      <w:bookmarkEnd w:id="4292"/>
    </w:p>
    <w:p w:rsidR="0032589B" w:rsidRPr="00891248" w:rsidRDefault="0032589B" w:rsidP="00891248">
      <w:pPr>
        <w:spacing w:line="360" w:lineRule="auto"/>
        <w:ind w:firstLine="630"/>
        <w:rPr>
          <w:sz w:val="28"/>
          <w:szCs w:val="28"/>
          <w:lang w:val="uk-UA"/>
          <w:rPrChange w:id="4294" w:author="ASD" w:date="2016-06-09T16:59:00Z">
            <w:rPr>
              <w:sz w:val="28"/>
              <w:szCs w:val="28"/>
              <w:lang w:val="uk-UA"/>
            </w:rPr>
          </w:rPrChange>
        </w:rPr>
      </w:pPr>
      <w:r w:rsidRPr="00891248">
        <w:rPr>
          <w:sz w:val="28"/>
          <w:szCs w:val="28"/>
          <w:lang w:val="uk-UA"/>
          <w:rPrChange w:id="4295" w:author="ASD" w:date="2016-06-09T16:59:00Z">
            <w:rPr>
              <w:sz w:val="28"/>
              <w:szCs w:val="28"/>
              <w:lang w:val="uk-UA"/>
            </w:rPr>
          </w:rPrChange>
        </w:rPr>
        <w:t>Згідно Шапел</w:t>
      </w:r>
      <w:r w:rsidR="006C4393" w:rsidRPr="00891248">
        <w:rPr>
          <w:sz w:val="28"/>
          <w:szCs w:val="28"/>
          <w:lang w:val="uk-UA"/>
          <w:rPrChange w:id="4296" w:author="ASD" w:date="2016-06-09T16:59:00Z">
            <w:rPr>
              <w:sz w:val="28"/>
              <w:szCs w:val="28"/>
              <w:lang w:val="uk-UA"/>
            </w:rPr>
          </w:rPrChange>
        </w:rPr>
        <w:t>я</w:t>
      </w:r>
      <w:r w:rsidRPr="00891248">
        <w:rPr>
          <w:sz w:val="28"/>
          <w:szCs w:val="28"/>
          <w:lang w:val="uk-UA"/>
          <w:rPrChange w:id="4297" w:author="ASD" w:date="2016-06-09T16:59:00Z">
            <w:rPr>
              <w:sz w:val="28"/>
              <w:szCs w:val="28"/>
              <w:lang w:val="uk-UA"/>
            </w:rPr>
          </w:rPrChange>
        </w:rPr>
        <w:t xml:space="preserve"> [12], існують два принципово різних типи завдань </w:t>
      </w:r>
      <w:r w:rsidR="006C4393" w:rsidRPr="00891248">
        <w:rPr>
          <w:sz w:val="28"/>
          <w:szCs w:val="28"/>
          <w:lang w:val="uk-UA"/>
          <w:rPrChange w:id="4298" w:author="ASD" w:date="2016-06-09T16:59:00Z">
            <w:rPr>
              <w:sz w:val="28"/>
              <w:szCs w:val="28"/>
              <w:lang w:val="uk-UA"/>
            </w:rPr>
          </w:rPrChange>
        </w:rPr>
        <w:t xml:space="preserve">для </w:t>
      </w:r>
      <w:r w:rsidR="00CB68DC" w:rsidRPr="00891248">
        <w:rPr>
          <w:sz w:val="28"/>
          <w:szCs w:val="28"/>
          <w:lang w:val="uk-UA"/>
          <w:rPrChange w:id="4299" w:author="ASD" w:date="2016-06-09T16:59:00Z">
            <w:rPr>
              <w:sz w:val="28"/>
              <w:szCs w:val="28"/>
              <w:lang w:val="uk-UA"/>
            </w:rPr>
          </w:rPrChange>
        </w:rPr>
        <w:t>машинного</w:t>
      </w:r>
      <w:r w:rsidRPr="00891248">
        <w:rPr>
          <w:sz w:val="28"/>
          <w:szCs w:val="28"/>
          <w:lang w:val="uk-UA"/>
          <w:rPrChange w:id="4300" w:author="ASD" w:date="2016-06-09T16:59:00Z">
            <w:rPr>
              <w:sz w:val="28"/>
              <w:szCs w:val="28"/>
              <w:lang w:val="uk-UA"/>
            </w:rPr>
          </w:rPrChange>
        </w:rPr>
        <w:t xml:space="preserve"> навчання. У навчанн</w:t>
      </w:r>
      <w:r w:rsidR="006C4393" w:rsidRPr="00891248">
        <w:rPr>
          <w:sz w:val="28"/>
          <w:szCs w:val="28"/>
          <w:lang w:val="uk-UA"/>
          <w:rPrChange w:id="4301" w:author="ASD" w:date="2016-06-09T16:59:00Z">
            <w:rPr>
              <w:sz w:val="28"/>
              <w:szCs w:val="28"/>
              <w:lang w:val="uk-UA"/>
            </w:rPr>
          </w:rPrChange>
        </w:rPr>
        <w:t>і з вчителем</w:t>
      </w:r>
      <w:r w:rsidRPr="00891248">
        <w:rPr>
          <w:sz w:val="28"/>
          <w:szCs w:val="28"/>
          <w:lang w:val="uk-UA"/>
          <w:rPrChange w:id="4302" w:author="ASD" w:date="2016-06-09T16:59:00Z">
            <w:rPr>
              <w:sz w:val="28"/>
              <w:szCs w:val="28"/>
              <w:lang w:val="uk-UA"/>
            </w:rPr>
          </w:rPrChange>
        </w:rPr>
        <w:t xml:space="preserve"> навчальний набір</w:t>
      </w:r>
      <w:r w:rsidR="006C4393" w:rsidRPr="00891248">
        <w:rPr>
          <w:sz w:val="28"/>
          <w:szCs w:val="28"/>
          <w:lang w:val="uk-UA"/>
          <w:rPrChange w:id="4303" w:author="ASD" w:date="2016-06-09T16:59:00Z">
            <w:rPr>
              <w:sz w:val="28"/>
              <w:szCs w:val="28"/>
              <w:lang w:val="uk-UA"/>
            </w:rPr>
          </w:rPrChange>
        </w:rPr>
        <w:t xml:space="preserve"> створюється</w:t>
      </w:r>
      <w:r w:rsidRPr="00891248">
        <w:rPr>
          <w:sz w:val="28"/>
          <w:szCs w:val="28"/>
          <w:lang w:val="uk-UA"/>
          <w:rPrChange w:id="4304" w:author="ASD" w:date="2016-06-09T16:59:00Z">
            <w:rPr>
              <w:sz w:val="28"/>
              <w:szCs w:val="28"/>
              <w:lang w:val="uk-UA"/>
            </w:rPr>
          </w:rPrChange>
        </w:rPr>
        <w:t xml:space="preserve"> і розділ</w:t>
      </w:r>
      <w:r w:rsidR="006C4393" w:rsidRPr="00891248">
        <w:rPr>
          <w:sz w:val="28"/>
          <w:szCs w:val="28"/>
          <w:lang w:val="uk-UA"/>
          <w:rPrChange w:id="4305" w:author="ASD" w:date="2016-06-09T16:59:00Z">
            <w:rPr>
              <w:sz w:val="28"/>
              <w:szCs w:val="28"/>
              <w:lang w:val="uk-UA"/>
            </w:rPr>
          </w:rPrChange>
        </w:rPr>
        <w:t>яється</w:t>
      </w:r>
      <w:r w:rsidRPr="00891248">
        <w:rPr>
          <w:sz w:val="28"/>
          <w:szCs w:val="28"/>
          <w:lang w:val="uk-UA"/>
          <w:rPrChange w:id="4306" w:author="ASD" w:date="2016-06-09T16:59:00Z">
            <w:rPr>
              <w:sz w:val="28"/>
              <w:szCs w:val="28"/>
              <w:lang w:val="uk-UA"/>
            </w:rPr>
          </w:rPrChange>
        </w:rPr>
        <w:t xml:space="preserve"> на класи вручну, по суті є набором пар </w:t>
      </w:r>
      <w:r w:rsidR="006C4393" w:rsidRPr="00891248">
        <w:rPr>
          <w:sz w:val="28"/>
          <w:szCs w:val="28"/>
          <w:lang w:val="uk-UA"/>
          <w:rPrChange w:id="4307" w:author="ASD" w:date="2016-06-09T16:59:00Z">
            <w:rPr>
              <w:sz w:val="28"/>
              <w:szCs w:val="28"/>
              <w:lang w:val="uk-UA"/>
            </w:rPr>
          </w:rPrChange>
        </w:rPr>
        <w:t>тест, відповідь</w:t>
      </w:r>
      <w:r w:rsidRPr="00891248">
        <w:rPr>
          <w:sz w:val="28"/>
          <w:szCs w:val="28"/>
          <w:lang w:val="uk-UA"/>
          <w:rPrChange w:id="4308" w:author="ASD" w:date="2016-06-09T16:59:00Z">
            <w:rPr>
              <w:sz w:val="28"/>
              <w:szCs w:val="28"/>
              <w:lang w:val="uk-UA"/>
            </w:rPr>
          </w:rPrChange>
        </w:rPr>
        <w:t xml:space="preserve">. Навчальний набір використовується для виведення функцію </w:t>
      </w:r>
      <w:r w:rsidR="00D7486A" w:rsidRPr="00891248">
        <w:rPr>
          <w:i/>
          <w:sz w:val="28"/>
          <w:szCs w:val="28"/>
          <w:lang w:val="uk-UA"/>
          <w:rPrChange w:id="4309" w:author="ASD" w:date="2016-06-09T16:59:00Z">
            <w:rPr>
              <w:i/>
              <w:sz w:val="28"/>
              <w:szCs w:val="28"/>
              <w:lang w:val="en-US"/>
            </w:rPr>
          </w:rPrChange>
        </w:rPr>
        <w:t>f</w:t>
      </w:r>
      <w:r w:rsidRPr="00891248">
        <w:rPr>
          <w:i/>
          <w:sz w:val="28"/>
          <w:szCs w:val="28"/>
          <w:lang w:val="uk-UA"/>
        </w:rPr>
        <w:t>: X → Y</w:t>
      </w:r>
      <w:r w:rsidR="00D7486A" w:rsidRPr="00891248">
        <w:rPr>
          <w:sz w:val="28"/>
          <w:szCs w:val="28"/>
          <w:lang w:val="uk-UA"/>
          <w:rPrChange w:id="4310" w:author="ASD" w:date="2016-06-09T16:59:00Z">
            <w:rPr>
              <w:sz w:val="28"/>
              <w:szCs w:val="28"/>
              <w:lang w:val="uk-UA"/>
            </w:rPr>
          </w:rPrChange>
        </w:rPr>
        <w:t>, яка потім використовується для класифікації</w:t>
      </w:r>
      <w:r w:rsidRPr="00891248">
        <w:rPr>
          <w:sz w:val="28"/>
          <w:szCs w:val="28"/>
          <w:lang w:val="uk-UA"/>
          <w:rPrChange w:id="4311" w:author="ASD" w:date="2016-06-09T16:59:00Z">
            <w:rPr>
              <w:sz w:val="28"/>
              <w:szCs w:val="28"/>
              <w:lang w:val="uk-UA"/>
            </w:rPr>
          </w:rPrChange>
        </w:rPr>
        <w:t xml:space="preserve"> даних. </w:t>
      </w:r>
      <w:r w:rsidR="00D7486A" w:rsidRPr="00891248">
        <w:rPr>
          <w:sz w:val="28"/>
          <w:szCs w:val="28"/>
          <w:lang w:val="uk-UA"/>
          <w:rPrChange w:id="4312" w:author="ASD" w:date="2016-06-09T16:59:00Z">
            <w:rPr>
              <w:sz w:val="28"/>
              <w:szCs w:val="28"/>
              <w:lang w:val="uk-UA"/>
            </w:rPr>
          </w:rPrChange>
        </w:rPr>
        <w:t>М</w:t>
      </w:r>
      <w:r w:rsidRPr="00891248">
        <w:rPr>
          <w:sz w:val="28"/>
          <w:szCs w:val="28"/>
          <w:lang w:val="uk-UA"/>
          <w:rPrChange w:id="4313" w:author="ASD" w:date="2016-06-09T16:59:00Z">
            <w:rPr>
              <w:sz w:val="28"/>
              <w:szCs w:val="28"/>
              <w:lang w:val="uk-UA"/>
            </w:rPr>
          </w:rPrChange>
        </w:rPr>
        <w:t>етоди навчанн</w:t>
      </w:r>
      <w:r w:rsidR="00D7486A" w:rsidRPr="00891248">
        <w:rPr>
          <w:sz w:val="28"/>
          <w:szCs w:val="28"/>
          <w:lang w:val="uk-UA"/>
          <w:rPrChange w:id="4314" w:author="ASD" w:date="2016-06-09T16:59:00Z">
            <w:rPr>
              <w:sz w:val="28"/>
              <w:szCs w:val="28"/>
              <w:lang w:val="uk-UA"/>
            </w:rPr>
          </w:rPrChange>
        </w:rPr>
        <w:t xml:space="preserve">і з вчителем були успішно використані </w:t>
      </w:r>
      <w:r w:rsidRPr="00891248">
        <w:rPr>
          <w:sz w:val="28"/>
          <w:szCs w:val="28"/>
          <w:lang w:val="uk-UA"/>
          <w:rPrChange w:id="4315" w:author="ASD" w:date="2016-06-09T16:59:00Z">
            <w:rPr>
              <w:sz w:val="28"/>
              <w:szCs w:val="28"/>
              <w:lang w:val="uk-UA"/>
            </w:rPr>
          </w:rPrChange>
        </w:rPr>
        <w:t xml:space="preserve">в області виявлення </w:t>
      </w:r>
      <w:r w:rsidR="00D7486A" w:rsidRPr="00891248">
        <w:rPr>
          <w:sz w:val="28"/>
          <w:szCs w:val="28"/>
          <w:lang w:val="uk-UA"/>
          <w:rPrChange w:id="4316" w:author="ASD" w:date="2016-06-09T16:59:00Z">
            <w:rPr>
              <w:sz w:val="28"/>
              <w:szCs w:val="28"/>
              <w:lang w:val="uk-UA"/>
            </w:rPr>
          </w:rPrChange>
        </w:rPr>
        <w:t>особи [49],</w:t>
      </w:r>
      <w:r w:rsidRPr="00891248">
        <w:rPr>
          <w:sz w:val="28"/>
          <w:szCs w:val="28"/>
          <w:lang w:val="uk-UA"/>
          <w:rPrChange w:id="4317" w:author="ASD" w:date="2016-06-09T16:59:00Z">
            <w:rPr>
              <w:sz w:val="28"/>
              <w:szCs w:val="28"/>
              <w:lang w:val="uk-UA"/>
            </w:rPr>
          </w:rPrChange>
        </w:rPr>
        <w:t xml:space="preserve"> виявлення пішоходів [16]. </w:t>
      </w:r>
      <w:r w:rsidR="00D7486A" w:rsidRPr="00891248">
        <w:rPr>
          <w:sz w:val="28"/>
          <w:szCs w:val="28"/>
          <w:lang w:val="uk-UA"/>
          <w:rPrChange w:id="4318" w:author="ASD" w:date="2016-06-09T16:59:00Z">
            <w:rPr>
              <w:sz w:val="28"/>
              <w:szCs w:val="28"/>
              <w:lang w:val="uk-UA"/>
            </w:rPr>
          </w:rPrChange>
        </w:rPr>
        <w:t>Але</w:t>
      </w:r>
      <w:r w:rsidRPr="00891248">
        <w:rPr>
          <w:sz w:val="28"/>
          <w:szCs w:val="28"/>
          <w:lang w:val="uk-UA"/>
          <w:rPrChange w:id="4319" w:author="ASD" w:date="2016-06-09T16:59:00Z">
            <w:rPr>
              <w:sz w:val="28"/>
              <w:szCs w:val="28"/>
              <w:lang w:val="uk-UA"/>
            </w:rPr>
          </w:rPrChange>
        </w:rPr>
        <w:t xml:space="preserve"> </w:t>
      </w:r>
      <w:r w:rsidR="00D7486A" w:rsidRPr="00891248">
        <w:rPr>
          <w:sz w:val="28"/>
          <w:szCs w:val="28"/>
          <w:lang w:val="uk-UA"/>
          <w:rPrChange w:id="4320" w:author="ASD" w:date="2016-06-09T16:59:00Z">
            <w:rPr>
              <w:sz w:val="28"/>
              <w:szCs w:val="28"/>
              <w:lang w:val="uk-UA"/>
            </w:rPr>
          </w:rPrChange>
        </w:rPr>
        <w:t xml:space="preserve">метод навчання з вчителем </w:t>
      </w:r>
      <w:r w:rsidRPr="00891248">
        <w:rPr>
          <w:sz w:val="28"/>
          <w:szCs w:val="28"/>
          <w:lang w:val="uk-UA"/>
          <w:rPrChange w:id="4321" w:author="ASD" w:date="2016-06-09T16:59:00Z">
            <w:rPr>
              <w:sz w:val="28"/>
              <w:szCs w:val="28"/>
              <w:lang w:val="uk-UA"/>
            </w:rPr>
          </w:rPrChange>
        </w:rPr>
        <w:t>не може адаптуватися до змін у розподілі даних. Друг</w:t>
      </w:r>
      <w:r w:rsidR="00D7486A" w:rsidRPr="00891248">
        <w:rPr>
          <w:sz w:val="28"/>
          <w:szCs w:val="28"/>
          <w:lang w:val="uk-UA"/>
          <w:rPrChange w:id="4322" w:author="ASD" w:date="2016-06-09T16:59:00Z">
            <w:rPr>
              <w:sz w:val="28"/>
              <w:szCs w:val="28"/>
              <w:lang w:val="uk-UA"/>
            </w:rPr>
          </w:rPrChange>
        </w:rPr>
        <w:t>им</w:t>
      </w:r>
      <w:r w:rsidRPr="00891248">
        <w:rPr>
          <w:sz w:val="28"/>
          <w:szCs w:val="28"/>
          <w:lang w:val="uk-UA"/>
          <w:rPrChange w:id="4323" w:author="ASD" w:date="2016-06-09T16:59:00Z">
            <w:rPr>
              <w:sz w:val="28"/>
              <w:szCs w:val="28"/>
              <w:lang w:val="uk-UA"/>
            </w:rPr>
          </w:rPrChange>
        </w:rPr>
        <w:t xml:space="preserve"> завдання</w:t>
      </w:r>
      <w:r w:rsidR="00D7486A" w:rsidRPr="00891248">
        <w:rPr>
          <w:sz w:val="28"/>
          <w:szCs w:val="28"/>
          <w:lang w:val="uk-UA"/>
          <w:rPrChange w:id="4324" w:author="ASD" w:date="2016-06-09T16:59:00Z">
            <w:rPr>
              <w:sz w:val="28"/>
              <w:szCs w:val="28"/>
              <w:lang w:val="uk-UA"/>
            </w:rPr>
          </w:rPrChange>
        </w:rPr>
        <w:t>м</w:t>
      </w:r>
      <w:r w:rsidRPr="00891248">
        <w:rPr>
          <w:sz w:val="28"/>
          <w:szCs w:val="28"/>
          <w:lang w:val="uk-UA"/>
          <w:rPrChange w:id="4325" w:author="ASD" w:date="2016-06-09T16:59:00Z">
            <w:rPr>
              <w:sz w:val="28"/>
              <w:szCs w:val="28"/>
              <w:lang w:val="uk-UA"/>
            </w:rPr>
          </w:rPrChange>
        </w:rPr>
        <w:t xml:space="preserve"> в області машинного навчання є </w:t>
      </w:r>
      <w:r w:rsidR="00D7486A" w:rsidRPr="00891248">
        <w:rPr>
          <w:sz w:val="28"/>
          <w:szCs w:val="28"/>
          <w:lang w:val="uk-UA"/>
          <w:rPrChange w:id="4326" w:author="ASD" w:date="2016-06-09T16:59:00Z">
            <w:rPr>
              <w:sz w:val="28"/>
              <w:szCs w:val="28"/>
              <w:lang w:val="uk-UA"/>
            </w:rPr>
          </w:rPrChange>
        </w:rPr>
        <w:t>самостійне</w:t>
      </w:r>
      <w:r w:rsidRPr="00891248">
        <w:rPr>
          <w:sz w:val="28"/>
          <w:szCs w:val="28"/>
          <w:lang w:val="uk-UA"/>
          <w:rPrChange w:id="4327" w:author="ASD" w:date="2016-06-09T16:59:00Z">
            <w:rPr>
              <w:sz w:val="28"/>
              <w:szCs w:val="28"/>
              <w:lang w:val="uk-UA"/>
            </w:rPr>
          </w:rPrChange>
        </w:rPr>
        <w:t xml:space="preserve"> навчання. У ц</w:t>
      </w:r>
      <w:r w:rsidR="00D7486A" w:rsidRPr="00891248">
        <w:rPr>
          <w:sz w:val="28"/>
          <w:szCs w:val="28"/>
          <w:lang w:val="uk-UA"/>
          <w:rPrChange w:id="4328" w:author="ASD" w:date="2016-06-09T16:59:00Z">
            <w:rPr>
              <w:sz w:val="28"/>
              <w:szCs w:val="28"/>
              <w:lang w:val="uk-UA"/>
            </w:rPr>
          </w:rPrChange>
        </w:rPr>
        <w:t>ьому випадку</w:t>
      </w:r>
      <w:r w:rsidRPr="00891248">
        <w:rPr>
          <w:sz w:val="28"/>
          <w:szCs w:val="28"/>
          <w:lang w:val="uk-UA"/>
          <w:rPrChange w:id="4329" w:author="ASD" w:date="2016-06-09T16:59:00Z">
            <w:rPr>
              <w:sz w:val="28"/>
              <w:szCs w:val="28"/>
              <w:lang w:val="uk-UA"/>
            </w:rPr>
          </w:rPrChange>
        </w:rPr>
        <w:t xml:space="preserve"> жоден клас </w:t>
      </w:r>
      <w:r w:rsidR="00D7486A" w:rsidRPr="00891248">
        <w:rPr>
          <w:sz w:val="28"/>
          <w:szCs w:val="28"/>
          <w:lang w:val="uk-UA"/>
          <w:rPrChange w:id="4330" w:author="ASD" w:date="2016-06-09T16:59:00Z">
            <w:rPr>
              <w:sz w:val="28"/>
              <w:szCs w:val="28"/>
              <w:lang w:val="uk-UA"/>
            </w:rPr>
          </w:rPrChange>
        </w:rPr>
        <w:t xml:space="preserve">має </w:t>
      </w:r>
      <w:r w:rsidR="00CB68DC" w:rsidRPr="00891248">
        <w:rPr>
          <w:sz w:val="28"/>
          <w:szCs w:val="28"/>
          <w:lang w:val="uk-UA"/>
          <w:rPrChange w:id="4331" w:author="ASD" w:date="2016-06-09T16:59:00Z">
            <w:rPr>
              <w:sz w:val="28"/>
              <w:szCs w:val="28"/>
              <w:lang w:val="uk-UA"/>
            </w:rPr>
          </w:rPrChange>
        </w:rPr>
        <w:t>зазеленіть</w:t>
      </w:r>
      <w:r w:rsidR="00D7486A" w:rsidRPr="00891248">
        <w:rPr>
          <w:sz w:val="28"/>
          <w:szCs w:val="28"/>
          <w:lang w:val="uk-UA"/>
          <w:rPrChange w:id="4332" w:author="ASD" w:date="2016-06-09T16:59:00Z">
            <w:rPr>
              <w:sz w:val="28"/>
              <w:szCs w:val="28"/>
              <w:lang w:val="uk-UA"/>
            </w:rPr>
          </w:rPrChange>
        </w:rPr>
        <w:t xml:space="preserve"> визначеної мітки, тому завдання </w:t>
      </w:r>
      <w:r w:rsidR="00CB68DC" w:rsidRPr="00891248">
        <w:rPr>
          <w:sz w:val="28"/>
          <w:szCs w:val="28"/>
          <w:lang w:val="uk-UA"/>
          <w:rPrChange w:id="4333" w:author="ASD" w:date="2016-06-09T16:59:00Z">
            <w:rPr>
              <w:sz w:val="28"/>
              <w:szCs w:val="28"/>
              <w:lang w:val="uk-UA"/>
            </w:rPr>
          </w:rPrChange>
        </w:rPr>
        <w:t>алгоритмам</w:t>
      </w:r>
      <w:r w:rsidR="00D7486A" w:rsidRPr="00891248">
        <w:rPr>
          <w:sz w:val="28"/>
          <w:szCs w:val="28"/>
          <w:lang w:val="uk-UA"/>
          <w:rPrChange w:id="4334" w:author="ASD" w:date="2016-06-09T16:59:00Z">
            <w:rPr>
              <w:sz w:val="28"/>
              <w:szCs w:val="28"/>
              <w:lang w:val="uk-UA"/>
            </w:rPr>
          </w:rPrChange>
        </w:rPr>
        <w:t xml:space="preserve"> розбити ці данні на класи, що досягається за рахунок оцінки, кластеризації, виявлення відхил</w:t>
      </w:r>
      <w:r w:rsidR="002832E5" w:rsidRPr="00891248">
        <w:rPr>
          <w:sz w:val="28"/>
          <w:szCs w:val="28"/>
          <w:lang w:val="uk-UA"/>
          <w:rPrChange w:id="4335" w:author="ASD" w:date="2016-06-09T16:59:00Z">
            <w:rPr>
              <w:sz w:val="28"/>
              <w:szCs w:val="28"/>
              <w:lang w:val="uk-UA"/>
            </w:rPr>
          </w:rPrChange>
        </w:rPr>
        <w:t>ень</w:t>
      </w:r>
      <w:r w:rsidR="00D7486A" w:rsidRPr="00891248">
        <w:rPr>
          <w:sz w:val="28"/>
          <w:szCs w:val="28"/>
          <w:lang w:val="uk-UA"/>
          <w:rPrChange w:id="4336" w:author="ASD" w:date="2016-06-09T16:59:00Z">
            <w:rPr>
              <w:sz w:val="28"/>
              <w:szCs w:val="28"/>
              <w:lang w:val="uk-UA"/>
            </w:rPr>
          </w:rPrChange>
        </w:rPr>
        <w:t xml:space="preserve"> значень і зниження розмірності [12].</w:t>
      </w:r>
    </w:p>
    <w:p w:rsidR="00AD7187" w:rsidRPr="00891248" w:rsidRDefault="00AD7187" w:rsidP="00891248">
      <w:pPr>
        <w:spacing w:line="360" w:lineRule="auto"/>
        <w:ind w:firstLine="630"/>
        <w:rPr>
          <w:sz w:val="28"/>
          <w:szCs w:val="28"/>
          <w:lang w:val="uk-UA"/>
          <w:rPrChange w:id="4337" w:author="ASD" w:date="2016-06-09T16:59:00Z">
            <w:rPr>
              <w:sz w:val="28"/>
              <w:szCs w:val="28"/>
              <w:lang w:val="uk-UA"/>
            </w:rPr>
          </w:rPrChange>
        </w:rPr>
      </w:pPr>
      <w:r w:rsidRPr="00891248">
        <w:rPr>
          <w:sz w:val="28"/>
          <w:szCs w:val="28"/>
          <w:lang w:val="uk-UA"/>
          <w:rPrChange w:id="4338" w:author="ASD" w:date="2016-06-09T16:59:00Z">
            <w:rPr>
              <w:sz w:val="28"/>
              <w:szCs w:val="28"/>
              <w:lang w:val="uk-UA"/>
            </w:rPr>
          </w:rPrChange>
        </w:rPr>
        <w:t>Між цими двома парадигмами є напів</w:t>
      </w:r>
      <w:r w:rsidR="00CB68DC" w:rsidRPr="00891248">
        <w:rPr>
          <w:sz w:val="28"/>
          <w:szCs w:val="28"/>
          <w:lang w:val="uk-UA"/>
        </w:rPr>
        <w:t xml:space="preserve"> </w:t>
      </w:r>
      <w:r w:rsidRPr="00891248">
        <w:rPr>
          <w:sz w:val="28"/>
          <w:szCs w:val="28"/>
          <w:lang w:val="uk-UA"/>
          <w:rPrChange w:id="4339" w:author="ASD" w:date="2016-06-09T16:59:00Z">
            <w:rPr>
              <w:sz w:val="28"/>
              <w:szCs w:val="28"/>
              <w:lang w:val="uk-UA"/>
            </w:rPr>
          </w:rPrChange>
        </w:rPr>
        <w:t xml:space="preserve">самостійне навчання. У </w:t>
      </w:r>
      <w:r w:rsidR="00CB68DC" w:rsidRPr="00891248">
        <w:rPr>
          <w:sz w:val="28"/>
          <w:szCs w:val="28"/>
          <w:lang w:val="uk-UA"/>
        </w:rPr>
        <w:t>напів самостійному</w:t>
      </w:r>
      <w:r w:rsidRPr="00891248">
        <w:rPr>
          <w:sz w:val="28"/>
          <w:szCs w:val="28"/>
          <w:lang w:val="uk-UA"/>
          <w:rPrChange w:id="4340" w:author="ASD" w:date="2016-06-09T16:59:00Z">
            <w:rPr>
              <w:sz w:val="28"/>
              <w:szCs w:val="28"/>
              <w:lang w:val="uk-UA"/>
            </w:rPr>
          </w:rPrChange>
        </w:rPr>
        <w:t xml:space="preserve"> навчанні є визначені приклади, а також не марковані дані. Один тип напів</w:t>
      </w:r>
      <w:r w:rsidR="00CB68DC" w:rsidRPr="00891248">
        <w:rPr>
          <w:sz w:val="28"/>
          <w:szCs w:val="28"/>
          <w:lang w:val="uk-UA"/>
        </w:rPr>
        <w:t xml:space="preserve"> </w:t>
      </w:r>
      <w:r w:rsidRPr="00891248">
        <w:rPr>
          <w:sz w:val="28"/>
          <w:szCs w:val="28"/>
          <w:lang w:val="uk-UA"/>
          <w:rPrChange w:id="4341" w:author="ASD" w:date="2016-06-09T16:59:00Z">
            <w:rPr>
              <w:sz w:val="28"/>
              <w:szCs w:val="28"/>
              <w:lang w:val="uk-UA"/>
            </w:rPr>
          </w:rPrChange>
        </w:rPr>
        <w:t>самостійного навчання використовує інформацію присутню в навчальних даних в якості наглядової інформації [12] для того, щоб класифікуватине марковані дані і оновити класифікатор за допомогою цих класів.</w:t>
      </w:r>
    </w:p>
    <w:p w:rsidR="0032589B" w:rsidRPr="00891248" w:rsidRDefault="00FB1AF0" w:rsidP="00891248">
      <w:pPr>
        <w:spacing w:line="360" w:lineRule="auto"/>
        <w:ind w:firstLine="630"/>
        <w:jc w:val="center"/>
        <w:rPr>
          <w:sz w:val="28"/>
          <w:szCs w:val="28"/>
          <w:lang w:val="uk-UA"/>
        </w:rPr>
      </w:pPr>
      <w:r w:rsidRPr="00891248">
        <w:rPr>
          <w:noProof/>
          <w:sz w:val="28"/>
          <w:szCs w:val="28"/>
          <w:lang w:val="uk-UA"/>
          <w:rPrChange w:id="4342" w:author="ASD" w:date="2016-06-09T16:59:00Z">
            <w:rPr>
              <w:noProof/>
              <w:sz w:val="28"/>
              <w:szCs w:val="28"/>
            </w:rPr>
          </w:rPrChange>
        </w:rPr>
        <w:lastRenderedPageBreak/>
        <w:drawing>
          <wp:inline distT="0" distB="0" distL="0" distR="0" wp14:anchorId="5538A450" wp14:editId="790472D7">
            <wp:extent cx="4279931" cy="2655065"/>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825" cy="2659962"/>
                    </a:xfrm>
                    <a:prstGeom prst="rect">
                      <a:avLst/>
                    </a:prstGeom>
                    <a:noFill/>
                    <a:ln>
                      <a:noFill/>
                    </a:ln>
                  </pic:spPr>
                </pic:pic>
              </a:graphicData>
            </a:graphic>
          </wp:inline>
        </w:drawing>
      </w:r>
    </w:p>
    <w:p w:rsidR="0032589B" w:rsidRPr="00891248" w:rsidRDefault="0032589B" w:rsidP="00891248">
      <w:pPr>
        <w:spacing w:line="360" w:lineRule="auto"/>
        <w:ind w:firstLine="630"/>
        <w:jc w:val="left"/>
        <w:rPr>
          <w:sz w:val="28"/>
          <w:szCs w:val="28"/>
          <w:lang w:val="uk-UA"/>
          <w:rPrChange w:id="4343" w:author="ASD" w:date="2016-06-09T16:59:00Z">
            <w:rPr>
              <w:sz w:val="28"/>
              <w:szCs w:val="28"/>
              <w:lang w:val="uk-UA"/>
            </w:rPr>
          </w:rPrChange>
        </w:rPr>
      </w:pPr>
      <w:r w:rsidRPr="00891248">
        <w:rPr>
          <w:sz w:val="28"/>
          <w:szCs w:val="28"/>
          <w:lang w:val="uk-UA"/>
          <w:rPrChange w:id="4344" w:author="ASD" w:date="2016-06-09T16:59:00Z">
            <w:rPr>
              <w:sz w:val="28"/>
              <w:szCs w:val="28"/>
              <w:lang w:val="uk-UA"/>
            </w:rPr>
          </w:rPrChange>
        </w:rPr>
        <w:t>Рис 3.1</w:t>
      </w:r>
      <w:r w:rsidR="00620BBE" w:rsidRPr="00891248">
        <w:rPr>
          <w:sz w:val="28"/>
          <w:szCs w:val="28"/>
          <w:lang w:val="uk-UA"/>
          <w:rPrChange w:id="4345" w:author="ASD" w:date="2016-06-09T16:59:00Z">
            <w:rPr>
              <w:sz w:val="28"/>
              <w:szCs w:val="28"/>
              <w:lang w:val="uk-UA"/>
            </w:rPr>
          </w:rPrChange>
        </w:rPr>
        <w:t>7</w:t>
      </w:r>
      <w:r w:rsidRPr="00891248">
        <w:rPr>
          <w:sz w:val="28"/>
          <w:szCs w:val="28"/>
          <w:lang w:val="uk-UA"/>
          <w:rPrChange w:id="4346" w:author="ASD" w:date="2016-06-09T16:59:00Z">
            <w:rPr>
              <w:sz w:val="28"/>
              <w:szCs w:val="28"/>
              <w:lang w:val="uk-UA"/>
            </w:rPr>
          </w:rPrChange>
        </w:rPr>
        <w:t xml:space="preserve"> </w:t>
      </w:r>
      <w:r w:rsidR="00AD7187" w:rsidRPr="00891248">
        <w:rPr>
          <w:sz w:val="28"/>
          <w:szCs w:val="28"/>
          <w:lang w:val="uk-UA"/>
          <w:rPrChange w:id="4347" w:author="ASD" w:date="2016-06-09T16:59:00Z">
            <w:rPr>
              <w:sz w:val="28"/>
              <w:szCs w:val="28"/>
              <w:lang w:val="uk-UA"/>
            </w:rPr>
          </w:rPrChange>
        </w:rPr>
        <w:t>P</w:t>
      </w:r>
      <w:r w:rsidRPr="00891248">
        <w:rPr>
          <w:sz w:val="28"/>
          <w:szCs w:val="28"/>
          <w:lang w:val="uk-UA"/>
          <w:rPrChange w:id="4348" w:author="ASD" w:date="2016-06-09T16:59:00Z">
            <w:rPr>
              <w:sz w:val="28"/>
              <w:szCs w:val="28"/>
              <w:lang w:val="uk-UA"/>
            </w:rPr>
          </w:rPrChange>
        </w:rPr>
        <w:t>/</w:t>
      </w:r>
      <w:r w:rsidR="007E04ED" w:rsidRPr="00891248">
        <w:rPr>
          <w:sz w:val="28"/>
          <w:szCs w:val="28"/>
          <w:lang w:val="uk-UA"/>
          <w:rPrChange w:id="4349" w:author="ASD" w:date="2016-06-09T16:59:00Z">
            <w:rPr>
              <w:sz w:val="28"/>
              <w:szCs w:val="28"/>
              <w:lang w:val="uk-UA"/>
            </w:rPr>
          </w:rPrChange>
        </w:rPr>
        <w:t>N Обмеження. Зображення з [27]</w:t>
      </w:r>
    </w:p>
    <w:p w:rsidR="00CC0214" w:rsidRPr="00891248" w:rsidRDefault="00CC0214" w:rsidP="00891248">
      <w:pPr>
        <w:spacing w:line="360" w:lineRule="auto"/>
        <w:ind w:firstLine="630"/>
        <w:rPr>
          <w:sz w:val="28"/>
          <w:szCs w:val="28"/>
          <w:lang w:val="uk-UA"/>
          <w:rPrChange w:id="4350" w:author="ASD" w:date="2016-06-09T16:59:00Z">
            <w:rPr>
              <w:sz w:val="28"/>
              <w:szCs w:val="28"/>
              <w:lang w:val="uk-UA"/>
            </w:rPr>
          </w:rPrChange>
        </w:rPr>
      </w:pPr>
      <w:r w:rsidRPr="00891248">
        <w:rPr>
          <w:sz w:val="28"/>
          <w:szCs w:val="28"/>
          <w:lang w:val="uk-UA"/>
          <w:rPrChange w:id="4351" w:author="ASD" w:date="2016-06-09T16:59:00Z">
            <w:rPr>
              <w:sz w:val="28"/>
              <w:szCs w:val="28"/>
              <w:lang w:val="uk-UA"/>
            </w:rPr>
          </w:rPrChange>
        </w:rPr>
        <w:t>У наш</w:t>
      </w:r>
      <w:r w:rsidR="00AD7187" w:rsidRPr="00891248">
        <w:rPr>
          <w:sz w:val="28"/>
          <w:szCs w:val="28"/>
          <w:lang w:val="uk-UA"/>
          <w:rPrChange w:id="4352" w:author="ASD" w:date="2016-06-09T16:59:00Z">
            <w:rPr>
              <w:sz w:val="28"/>
              <w:szCs w:val="28"/>
              <w:lang w:val="uk-UA"/>
            </w:rPr>
          </w:rPrChange>
        </w:rPr>
        <w:t>ому</w:t>
      </w:r>
      <w:r w:rsidRPr="00891248">
        <w:rPr>
          <w:sz w:val="28"/>
          <w:szCs w:val="28"/>
          <w:lang w:val="uk-UA"/>
          <w:rPrChange w:id="4353" w:author="ASD" w:date="2016-06-09T16:59:00Z">
            <w:rPr>
              <w:sz w:val="28"/>
              <w:szCs w:val="28"/>
              <w:lang w:val="uk-UA"/>
            </w:rPr>
          </w:rPrChange>
        </w:rPr>
        <w:t xml:space="preserve"> </w:t>
      </w:r>
      <w:r w:rsidR="00AD7187" w:rsidRPr="00891248">
        <w:rPr>
          <w:sz w:val="28"/>
          <w:szCs w:val="28"/>
          <w:lang w:val="uk-UA"/>
          <w:rPrChange w:id="4354" w:author="ASD" w:date="2016-06-09T16:59:00Z">
            <w:rPr>
              <w:sz w:val="28"/>
              <w:szCs w:val="28"/>
              <w:lang w:val="uk-UA"/>
            </w:rPr>
          </w:rPrChange>
        </w:rPr>
        <w:t>алгоритмі</w:t>
      </w:r>
      <w:r w:rsidRPr="00891248">
        <w:rPr>
          <w:sz w:val="28"/>
          <w:szCs w:val="28"/>
          <w:lang w:val="uk-UA"/>
          <w:rPrChange w:id="4355" w:author="ASD" w:date="2016-06-09T16:59:00Z">
            <w:rPr>
              <w:sz w:val="28"/>
              <w:szCs w:val="28"/>
              <w:lang w:val="uk-UA"/>
            </w:rPr>
          </w:rPrChange>
        </w:rPr>
        <w:t xml:space="preserve"> відстеження є рівно один </w:t>
      </w:r>
      <w:r w:rsidR="00AD7187" w:rsidRPr="00891248">
        <w:rPr>
          <w:sz w:val="28"/>
          <w:szCs w:val="28"/>
          <w:lang w:val="uk-UA"/>
          <w:rPrChange w:id="4356" w:author="ASD" w:date="2016-06-09T16:59:00Z">
            <w:rPr>
              <w:sz w:val="28"/>
              <w:szCs w:val="28"/>
              <w:lang w:val="uk-UA"/>
            </w:rPr>
          </w:rPrChange>
        </w:rPr>
        <w:t>промаркований приклад. У</w:t>
      </w:r>
      <w:r w:rsidRPr="00891248">
        <w:rPr>
          <w:sz w:val="28"/>
          <w:szCs w:val="28"/>
          <w:lang w:val="uk-UA"/>
          <w:rPrChange w:id="4357" w:author="ASD" w:date="2016-06-09T16:59:00Z">
            <w:rPr>
              <w:sz w:val="28"/>
              <w:szCs w:val="28"/>
              <w:lang w:val="uk-UA"/>
            </w:rPr>
          </w:rPrChange>
        </w:rPr>
        <w:t xml:space="preserve"> роботі [27], напів</w:t>
      </w:r>
      <w:r w:rsidR="00CB68DC" w:rsidRPr="00891248">
        <w:rPr>
          <w:sz w:val="28"/>
          <w:szCs w:val="28"/>
          <w:lang w:val="uk-UA"/>
        </w:rPr>
        <w:t xml:space="preserve"> </w:t>
      </w:r>
      <w:r w:rsidR="00AD7187" w:rsidRPr="00891248">
        <w:rPr>
          <w:sz w:val="28"/>
          <w:szCs w:val="28"/>
          <w:lang w:val="uk-UA"/>
          <w:rPrChange w:id="4358" w:author="ASD" w:date="2016-06-09T16:59:00Z">
            <w:rPr>
              <w:sz w:val="28"/>
              <w:szCs w:val="28"/>
              <w:lang w:val="uk-UA"/>
            </w:rPr>
          </w:rPrChange>
        </w:rPr>
        <w:t>самостійний</w:t>
      </w:r>
      <w:r w:rsidRPr="00891248">
        <w:rPr>
          <w:sz w:val="28"/>
          <w:szCs w:val="28"/>
          <w:lang w:val="uk-UA"/>
          <w:rPrChange w:id="4359" w:author="ASD" w:date="2016-06-09T16:59:00Z">
            <w:rPr>
              <w:sz w:val="28"/>
              <w:szCs w:val="28"/>
              <w:lang w:val="uk-UA"/>
            </w:rPr>
          </w:rPrChange>
        </w:rPr>
        <w:t xml:space="preserve"> метод навчання називається P</w:t>
      </w:r>
      <w:r w:rsidR="00AD7187" w:rsidRPr="00891248">
        <w:rPr>
          <w:sz w:val="28"/>
          <w:szCs w:val="28"/>
          <w:lang w:val="uk-UA"/>
          <w:rPrChange w:id="4360" w:author="ASD" w:date="2016-06-09T16:59:00Z">
            <w:rPr>
              <w:sz w:val="28"/>
              <w:szCs w:val="28"/>
              <w:lang w:val="uk-UA"/>
            </w:rPr>
          </w:rPrChange>
        </w:rPr>
        <w:t>/</w:t>
      </w:r>
      <w:r w:rsidRPr="00891248">
        <w:rPr>
          <w:sz w:val="28"/>
          <w:szCs w:val="28"/>
          <w:lang w:val="uk-UA"/>
          <w:rPrChange w:id="4361" w:author="ASD" w:date="2016-06-09T16:59:00Z">
            <w:rPr>
              <w:sz w:val="28"/>
              <w:szCs w:val="28"/>
              <w:lang w:val="uk-UA"/>
            </w:rPr>
          </w:rPrChange>
        </w:rPr>
        <w:t xml:space="preserve">N-навчання. Цей метод показує, як структурні обмеження можуть отримувати дані з навчальних </w:t>
      </w:r>
      <w:r w:rsidR="00AD7187" w:rsidRPr="00891248">
        <w:rPr>
          <w:sz w:val="28"/>
          <w:szCs w:val="28"/>
          <w:lang w:val="uk-UA"/>
          <w:rPrChange w:id="4362" w:author="ASD" w:date="2016-06-09T16:59:00Z">
            <w:rPr>
              <w:sz w:val="28"/>
              <w:szCs w:val="28"/>
              <w:lang w:val="uk-UA"/>
            </w:rPr>
          </w:rPrChange>
        </w:rPr>
        <w:t>не промаркованих</w:t>
      </w:r>
      <w:r w:rsidRPr="00891248">
        <w:rPr>
          <w:sz w:val="28"/>
          <w:szCs w:val="28"/>
          <w:lang w:val="uk-UA"/>
          <w:rPrChange w:id="4363" w:author="ASD" w:date="2016-06-09T16:59:00Z">
            <w:rPr>
              <w:sz w:val="28"/>
              <w:szCs w:val="28"/>
              <w:lang w:val="uk-UA"/>
            </w:rPr>
          </w:rPrChange>
        </w:rPr>
        <w:t xml:space="preserve"> даних для бінарної класифікації.</w:t>
      </w:r>
    </w:p>
    <w:p w:rsidR="00CC0214" w:rsidRPr="00891248" w:rsidRDefault="00AD7187" w:rsidP="00891248">
      <w:pPr>
        <w:spacing w:line="360" w:lineRule="auto"/>
        <w:ind w:firstLine="630"/>
        <w:rPr>
          <w:sz w:val="28"/>
          <w:szCs w:val="28"/>
          <w:lang w:val="uk-UA"/>
          <w:rPrChange w:id="4364" w:author="ASD" w:date="2016-06-09T16:59:00Z">
            <w:rPr>
              <w:sz w:val="28"/>
              <w:szCs w:val="28"/>
              <w:lang w:val="uk-UA"/>
            </w:rPr>
          </w:rPrChange>
        </w:rPr>
      </w:pPr>
      <w:r w:rsidRPr="00891248">
        <w:rPr>
          <w:sz w:val="28"/>
          <w:szCs w:val="28"/>
          <w:lang w:val="uk-UA"/>
          <w:rPrChange w:id="4365" w:author="ASD" w:date="2016-06-09T16:59:00Z">
            <w:rPr>
              <w:sz w:val="28"/>
              <w:szCs w:val="28"/>
              <w:lang w:val="uk-UA"/>
            </w:rPr>
          </w:rPrChange>
        </w:rPr>
        <w:t>У P/N-навчанні</w:t>
      </w:r>
      <w:r w:rsidR="00CC0214" w:rsidRPr="00891248">
        <w:rPr>
          <w:sz w:val="28"/>
          <w:szCs w:val="28"/>
          <w:lang w:val="uk-UA"/>
          <w:rPrChange w:id="4366" w:author="ASD" w:date="2016-06-09T16:59:00Z">
            <w:rPr>
              <w:sz w:val="28"/>
              <w:szCs w:val="28"/>
              <w:lang w:val="uk-UA"/>
            </w:rPr>
          </w:rPrChange>
        </w:rPr>
        <w:t xml:space="preserve"> існує два типи обмежень: P-обмеження ідентифікує помилков</w:t>
      </w:r>
      <w:r w:rsidRPr="00891248">
        <w:rPr>
          <w:sz w:val="28"/>
          <w:szCs w:val="28"/>
          <w:lang w:val="uk-UA"/>
          <w:rPrChange w:id="4367" w:author="ASD" w:date="2016-06-09T16:59:00Z">
            <w:rPr>
              <w:sz w:val="28"/>
              <w:szCs w:val="28"/>
              <w:lang w:val="uk-UA"/>
            </w:rPr>
          </w:rPrChange>
        </w:rPr>
        <w:t>і</w:t>
      </w:r>
      <w:r w:rsidR="00CC0214" w:rsidRPr="00891248">
        <w:rPr>
          <w:sz w:val="28"/>
          <w:szCs w:val="28"/>
          <w:lang w:val="uk-UA"/>
          <w:rPrChange w:id="4368" w:author="ASD" w:date="2016-06-09T16:59:00Z">
            <w:rPr>
              <w:sz w:val="28"/>
              <w:szCs w:val="28"/>
              <w:lang w:val="uk-UA"/>
            </w:rPr>
          </w:rPrChange>
        </w:rPr>
        <w:t xml:space="preserve"> негативн</w:t>
      </w:r>
      <w:r w:rsidRPr="00891248">
        <w:rPr>
          <w:sz w:val="28"/>
          <w:szCs w:val="28"/>
          <w:lang w:val="uk-UA"/>
          <w:rPrChange w:id="4369" w:author="ASD" w:date="2016-06-09T16:59:00Z">
            <w:rPr>
              <w:sz w:val="28"/>
              <w:szCs w:val="28"/>
              <w:lang w:val="uk-UA"/>
            </w:rPr>
          </w:rPrChange>
        </w:rPr>
        <w:t>і</w:t>
      </w:r>
      <w:r w:rsidR="00CC0214" w:rsidRPr="00891248">
        <w:rPr>
          <w:sz w:val="28"/>
          <w:szCs w:val="28"/>
          <w:lang w:val="uk-UA"/>
          <w:rPrChange w:id="4370" w:author="ASD" w:date="2016-06-09T16:59:00Z">
            <w:rPr>
              <w:sz w:val="28"/>
              <w:szCs w:val="28"/>
              <w:lang w:val="uk-UA"/>
            </w:rPr>
          </w:rPrChange>
        </w:rPr>
        <w:t xml:space="preserve"> результат</w:t>
      </w:r>
      <w:r w:rsidRPr="00891248">
        <w:rPr>
          <w:sz w:val="28"/>
          <w:szCs w:val="28"/>
          <w:lang w:val="uk-UA"/>
          <w:rPrChange w:id="4371" w:author="ASD" w:date="2016-06-09T16:59:00Z">
            <w:rPr>
              <w:sz w:val="28"/>
              <w:szCs w:val="28"/>
              <w:lang w:val="uk-UA"/>
            </w:rPr>
          </w:rPrChange>
        </w:rPr>
        <w:t>и</w:t>
      </w:r>
      <w:r w:rsidR="00CC0214" w:rsidRPr="00891248">
        <w:rPr>
          <w:sz w:val="28"/>
          <w:szCs w:val="28"/>
          <w:lang w:val="uk-UA"/>
          <w:rPrChange w:id="4372" w:author="ASD" w:date="2016-06-09T16:59:00Z">
            <w:rPr>
              <w:sz w:val="28"/>
              <w:szCs w:val="28"/>
              <w:lang w:val="uk-UA"/>
            </w:rPr>
          </w:rPrChange>
        </w:rPr>
        <w:t xml:space="preserve"> виход</w:t>
      </w:r>
      <w:r w:rsidRPr="00891248">
        <w:rPr>
          <w:sz w:val="28"/>
          <w:szCs w:val="28"/>
          <w:lang w:val="uk-UA"/>
          <w:rPrChange w:id="4373" w:author="ASD" w:date="2016-06-09T16:59:00Z">
            <w:rPr>
              <w:sz w:val="28"/>
              <w:szCs w:val="28"/>
              <w:lang w:val="uk-UA"/>
            </w:rPr>
          </w:rPrChange>
        </w:rPr>
        <w:t>у</w:t>
      </w:r>
      <w:r w:rsidR="00CC0214" w:rsidRPr="00891248">
        <w:rPr>
          <w:sz w:val="28"/>
          <w:szCs w:val="28"/>
          <w:lang w:val="uk-UA"/>
          <w:rPrChange w:id="4374" w:author="ASD" w:date="2016-06-09T16:59:00Z">
            <w:rPr>
              <w:sz w:val="28"/>
              <w:szCs w:val="28"/>
              <w:lang w:val="uk-UA"/>
            </w:rPr>
          </w:rPrChange>
        </w:rPr>
        <w:t xml:space="preserve"> і додає їх в якості позитивних прикладів</w:t>
      </w:r>
      <w:r w:rsidRPr="00891248">
        <w:rPr>
          <w:sz w:val="28"/>
          <w:szCs w:val="28"/>
          <w:lang w:val="uk-UA"/>
          <w:rPrChange w:id="4375" w:author="ASD" w:date="2016-06-09T16:59:00Z">
            <w:rPr>
              <w:sz w:val="28"/>
              <w:szCs w:val="28"/>
              <w:lang w:val="uk-UA"/>
            </w:rPr>
          </w:rPrChange>
        </w:rPr>
        <w:t xml:space="preserve"> для</w:t>
      </w:r>
      <w:r w:rsidR="00CC0214" w:rsidRPr="00891248">
        <w:rPr>
          <w:sz w:val="28"/>
          <w:szCs w:val="28"/>
          <w:lang w:val="uk-UA"/>
          <w:rPrChange w:id="4376" w:author="ASD" w:date="2016-06-09T16:59:00Z">
            <w:rPr>
              <w:sz w:val="28"/>
              <w:szCs w:val="28"/>
              <w:lang w:val="uk-UA"/>
            </w:rPr>
          </w:rPrChange>
        </w:rPr>
        <w:t xml:space="preserve"> навчання. N-обмеження робить протилежне. </w:t>
      </w:r>
      <w:r w:rsidRPr="00891248">
        <w:rPr>
          <w:sz w:val="28"/>
          <w:szCs w:val="28"/>
          <w:lang w:val="uk-UA"/>
          <w:rPrChange w:id="4377" w:author="ASD" w:date="2016-06-09T16:59:00Z">
            <w:rPr>
              <w:sz w:val="28"/>
              <w:szCs w:val="28"/>
              <w:lang w:val="uk-UA"/>
            </w:rPr>
          </w:rPrChange>
        </w:rPr>
        <w:t>Цей процес</w:t>
      </w:r>
      <w:r w:rsidR="00CC0214" w:rsidRPr="00891248">
        <w:rPr>
          <w:sz w:val="28"/>
          <w:szCs w:val="28"/>
          <w:lang w:val="uk-UA"/>
          <w:rPrChange w:id="4378" w:author="ASD" w:date="2016-06-09T16:59:00Z">
            <w:rPr>
              <w:sz w:val="28"/>
              <w:szCs w:val="28"/>
              <w:lang w:val="uk-UA"/>
            </w:rPr>
          </w:rPrChange>
        </w:rPr>
        <w:t xml:space="preserve"> зображений на рис. </w:t>
      </w:r>
      <w:r w:rsidRPr="00891248">
        <w:rPr>
          <w:sz w:val="28"/>
          <w:szCs w:val="28"/>
          <w:lang w:val="uk-UA"/>
          <w:rPrChange w:id="4379" w:author="ASD" w:date="2016-06-09T16:59:00Z">
            <w:rPr>
              <w:sz w:val="28"/>
              <w:szCs w:val="28"/>
              <w:lang w:val="uk-UA"/>
            </w:rPr>
          </w:rPrChange>
        </w:rPr>
        <w:t>3.17</w:t>
      </w:r>
      <w:r w:rsidR="00CC0214" w:rsidRPr="00891248">
        <w:rPr>
          <w:sz w:val="28"/>
          <w:szCs w:val="28"/>
          <w:lang w:val="uk-UA"/>
          <w:rPrChange w:id="4380" w:author="ASD" w:date="2016-06-09T16:59:00Z">
            <w:rPr>
              <w:sz w:val="28"/>
              <w:szCs w:val="28"/>
              <w:lang w:val="uk-UA"/>
            </w:rPr>
          </w:rPrChange>
        </w:rPr>
        <w:t xml:space="preserve">, </w:t>
      </w:r>
      <m:oMath>
        <m:sSub>
          <m:sSubPr>
            <m:ctrlPr>
              <w:rPr>
                <w:rFonts w:ascii="Cambria Math" w:hAnsi="Cambria Math"/>
                <w:i/>
                <w:sz w:val="28"/>
                <w:szCs w:val="28"/>
                <w:lang w:val="uk-UA"/>
                <w:rPrChange w:id="4381" w:author="ASD" w:date="2016-06-09T16:59:00Z">
                  <w:rPr>
                    <w:rFonts w:ascii="Cambria Math" w:hAnsi="Cambria Math"/>
                    <w:i/>
                    <w:sz w:val="28"/>
                    <w:szCs w:val="28"/>
                    <w:lang w:val="uk-UA"/>
                  </w:rPr>
                </w:rPrChange>
              </w:rPr>
            </m:ctrlPr>
          </m:sSubPr>
          <m:e>
            <m:r>
              <w:rPr>
                <w:rFonts w:ascii="Cambria Math" w:hAnsi="Cambria Math"/>
                <w:sz w:val="28"/>
                <w:szCs w:val="28"/>
                <w:lang w:val="uk-UA"/>
                <w:rPrChange w:id="4382" w:author="ASD" w:date="2016-06-09T16:59:00Z">
                  <w:rPr>
                    <w:rFonts w:ascii="Cambria Math" w:hAnsi="Cambria Math"/>
                    <w:sz w:val="28"/>
                    <w:szCs w:val="28"/>
                    <w:lang w:val="en-US"/>
                  </w:rPr>
                </w:rPrChange>
              </w:rPr>
              <m:t>X</m:t>
            </m:r>
          </m:e>
          <m:sub>
            <m:r>
              <w:rPr>
                <w:rFonts w:ascii="Cambria Math" w:hAnsi="Cambria Math"/>
                <w:sz w:val="28"/>
                <w:szCs w:val="28"/>
                <w:lang w:val="uk-UA"/>
                <w:rPrChange w:id="4383" w:author="ASD" w:date="2016-06-09T16:59:00Z">
                  <w:rPr>
                    <w:rFonts w:ascii="Cambria Math" w:hAnsi="Cambria Math"/>
                    <w:sz w:val="28"/>
                    <w:szCs w:val="28"/>
                    <w:lang w:val="uk-UA"/>
                  </w:rPr>
                </w:rPrChange>
              </w:rPr>
              <m:t>u</m:t>
            </m:r>
          </m:sub>
        </m:sSub>
      </m:oMath>
      <w:r w:rsidRPr="00891248">
        <w:rPr>
          <w:sz w:val="28"/>
          <w:szCs w:val="28"/>
          <w:lang w:val="uk-UA"/>
          <w:rPrChange w:id="4384" w:author="ASD" w:date="2016-06-09T16:59:00Z">
            <w:rPr>
              <w:sz w:val="28"/>
              <w:szCs w:val="28"/>
              <w:lang w:val="uk-UA"/>
            </w:rPr>
          </w:rPrChange>
        </w:rPr>
        <w:t xml:space="preserve"> </w:t>
      </w:r>
      <w:r w:rsidRPr="00891248">
        <w:rPr>
          <w:sz w:val="28"/>
          <w:szCs w:val="28"/>
          <w:lang w:val="uk-UA"/>
          <w:rPrChange w:id="4385" w:author="ASD" w:date="2016-06-09T16:59:00Z">
            <w:rPr>
              <w:sz w:val="28"/>
              <w:szCs w:val="28"/>
            </w:rPr>
          </w:rPrChange>
        </w:rPr>
        <w:t xml:space="preserve">- </w:t>
      </w:r>
      <w:r w:rsidR="00CC0214" w:rsidRPr="00891248">
        <w:rPr>
          <w:sz w:val="28"/>
          <w:szCs w:val="28"/>
          <w:lang w:val="uk-UA"/>
        </w:rPr>
        <w:t xml:space="preserve">відноситься до </w:t>
      </w:r>
      <w:r w:rsidRPr="00891248">
        <w:rPr>
          <w:sz w:val="28"/>
          <w:szCs w:val="28"/>
          <w:lang w:val="uk-UA"/>
          <w:rPrChange w:id="4386" w:author="ASD" w:date="2016-06-09T16:59:00Z">
            <w:rPr>
              <w:sz w:val="28"/>
              <w:szCs w:val="28"/>
            </w:rPr>
          </w:rPrChange>
        </w:rPr>
        <w:t>не маркованих</w:t>
      </w:r>
      <w:r w:rsidRPr="00891248">
        <w:rPr>
          <w:sz w:val="28"/>
          <w:szCs w:val="28"/>
          <w:lang w:val="uk-UA"/>
        </w:rPr>
        <w:t xml:space="preserve"> </w:t>
      </w:r>
      <w:r w:rsidR="00CC0214" w:rsidRPr="00891248">
        <w:rPr>
          <w:sz w:val="28"/>
          <w:szCs w:val="28"/>
          <w:lang w:val="uk-UA"/>
          <w:rPrChange w:id="4387" w:author="ASD" w:date="2016-06-09T16:59:00Z">
            <w:rPr>
              <w:sz w:val="28"/>
              <w:szCs w:val="28"/>
              <w:lang w:val="uk-UA"/>
            </w:rPr>
          </w:rPrChange>
        </w:rPr>
        <w:t>даних. Ці дані спочатку класифік</w:t>
      </w:r>
      <w:r w:rsidRPr="00891248">
        <w:rPr>
          <w:sz w:val="28"/>
          <w:szCs w:val="28"/>
          <w:lang w:val="uk-UA"/>
          <w:rPrChange w:id="4388" w:author="ASD" w:date="2016-06-09T16:59:00Z">
            <w:rPr>
              <w:sz w:val="28"/>
              <w:szCs w:val="28"/>
              <w:lang w:val="uk-UA"/>
            </w:rPr>
          </w:rPrChange>
        </w:rPr>
        <w:t>уються</w:t>
      </w:r>
      <w:r w:rsidR="00CC0214" w:rsidRPr="00891248">
        <w:rPr>
          <w:sz w:val="28"/>
          <w:szCs w:val="28"/>
          <w:lang w:val="uk-UA"/>
          <w:rPrChange w:id="4389" w:author="ASD" w:date="2016-06-09T16:59:00Z">
            <w:rPr>
              <w:sz w:val="28"/>
              <w:szCs w:val="28"/>
              <w:lang w:val="uk-UA"/>
            </w:rPr>
          </w:rPrChange>
        </w:rPr>
        <w:t xml:space="preserve"> існуючи</w:t>
      </w:r>
      <w:r w:rsidRPr="00891248">
        <w:rPr>
          <w:sz w:val="28"/>
          <w:szCs w:val="28"/>
          <w:lang w:val="uk-UA"/>
          <w:rPrChange w:id="4390" w:author="ASD" w:date="2016-06-09T16:59:00Z">
            <w:rPr>
              <w:sz w:val="28"/>
              <w:szCs w:val="28"/>
              <w:lang w:val="uk-UA"/>
            </w:rPr>
          </w:rPrChange>
        </w:rPr>
        <w:t>м</w:t>
      </w:r>
      <w:r w:rsidR="00CC0214" w:rsidRPr="00891248">
        <w:rPr>
          <w:sz w:val="28"/>
          <w:szCs w:val="28"/>
          <w:lang w:val="uk-UA"/>
          <w:rPrChange w:id="4391" w:author="ASD" w:date="2016-06-09T16:59:00Z">
            <w:rPr>
              <w:sz w:val="28"/>
              <w:szCs w:val="28"/>
              <w:lang w:val="uk-UA"/>
            </w:rPr>
          </w:rPrChange>
        </w:rPr>
        <w:t xml:space="preserve"> класифікатор</w:t>
      </w:r>
      <w:r w:rsidRPr="00891248">
        <w:rPr>
          <w:sz w:val="28"/>
          <w:szCs w:val="28"/>
          <w:lang w:val="uk-UA"/>
          <w:rPrChange w:id="4392" w:author="ASD" w:date="2016-06-09T16:59:00Z">
            <w:rPr>
              <w:sz w:val="28"/>
              <w:szCs w:val="28"/>
              <w:lang w:val="uk-UA"/>
            </w:rPr>
          </w:rPrChange>
        </w:rPr>
        <w:t>ом</w:t>
      </w:r>
      <w:r w:rsidR="00CC0214" w:rsidRPr="00891248">
        <w:rPr>
          <w:sz w:val="28"/>
          <w:szCs w:val="28"/>
          <w:lang w:val="uk-UA"/>
          <w:rPrChange w:id="4393" w:author="ASD" w:date="2016-06-09T16:59:00Z">
            <w:rPr>
              <w:sz w:val="28"/>
              <w:szCs w:val="28"/>
              <w:lang w:val="uk-UA"/>
            </w:rPr>
          </w:rPrChange>
        </w:rPr>
        <w:t xml:space="preserve">, який присвоює </w:t>
      </w:r>
      <w:r w:rsidR="009B3A54" w:rsidRPr="00891248">
        <w:rPr>
          <w:sz w:val="28"/>
          <w:szCs w:val="28"/>
          <w:lang w:val="uk-UA"/>
          <w:rPrChange w:id="4394" w:author="ASD" w:date="2016-06-09T16:59:00Z">
            <w:rPr>
              <w:sz w:val="28"/>
              <w:szCs w:val="28"/>
              <w:lang w:val="uk-UA"/>
            </w:rPr>
          </w:rPrChange>
        </w:rPr>
        <w:t xml:space="preserve">марки </w:t>
      </w:r>
      <m:oMath>
        <m:sSub>
          <m:sSubPr>
            <m:ctrlPr>
              <w:rPr>
                <w:rFonts w:ascii="Cambria Math" w:hAnsi="Cambria Math"/>
                <w:i/>
                <w:sz w:val="28"/>
                <w:szCs w:val="28"/>
                <w:lang w:val="uk-UA"/>
                <w:rPrChange w:id="4395" w:author="ASD" w:date="2016-06-09T16:59:00Z">
                  <w:rPr>
                    <w:rFonts w:ascii="Cambria Math" w:hAnsi="Cambria Math"/>
                    <w:i/>
                    <w:sz w:val="28"/>
                    <w:szCs w:val="28"/>
                    <w:lang w:val="uk-UA"/>
                  </w:rPr>
                </w:rPrChange>
              </w:rPr>
            </m:ctrlPr>
          </m:sSubPr>
          <m:e>
            <m:r>
              <w:rPr>
                <w:rFonts w:ascii="Cambria Math" w:hAnsi="Cambria Math"/>
                <w:sz w:val="28"/>
                <w:szCs w:val="28"/>
                <w:lang w:val="uk-UA"/>
                <w:rPrChange w:id="4396" w:author="ASD" w:date="2016-06-09T16:59:00Z">
                  <w:rPr>
                    <w:rFonts w:ascii="Cambria Math" w:hAnsi="Cambria Math"/>
                    <w:sz w:val="28"/>
                    <w:szCs w:val="28"/>
                    <w:lang w:val="en-US"/>
                  </w:rPr>
                </w:rPrChange>
              </w:rPr>
              <m:t>Y</m:t>
            </m:r>
          </m:e>
          <m:sub>
            <m:r>
              <w:rPr>
                <w:rFonts w:ascii="Cambria Math" w:hAnsi="Cambria Math"/>
                <w:sz w:val="28"/>
                <w:szCs w:val="28"/>
                <w:lang w:val="uk-UA"/>
                <w:rPrChange w:id="4397" w:author="ASD" w:date="2016-06-09T16:59:00Z">
                  <w:rPr>
                    <w:rFonts w:ascii="Cambria Math" w:hAnsi="Cambria Math"/>
                    <w:sz w:val="28"/>
                    <w:szCs w:val="28"/>
                    <w:lang w:val="uk-UA"/>
                  </w:rPr>
                </w:rPrChange>
              </w:rPr>
              <m:t>u</m:t>
            </m:r>
          </m:sub>
        </m:sSub>
        <m:r>
          <w:rPr>
            <w:rFonts w:ascii="Cambria Math" w:hAnsi="Cambria Math"/>
            <w:sz w:val="28"/>
            <w:szCs w:val="28"/>
            <w:lang w:val="uk-UA"/>
            <w:rPrChange w:id="4398" w:author="ASD" w:date="2016-06-09T16:59:00Z">
              <w:rPr>
                <w:rFonts w:ascii="Cambria Math" w:hAnsi="Cambria Math"/>
                <w:sz w:val="28"/>
                <w:szCs w:val="28"/>
                <w:lang w:val="uk-UA"/>
              </w:rPr>
            </w:rPrChange>
          </w:rPr>
          <m:t xml:space="preserve"> та </m:t>
        </m:r>
        <m:sSub>
          <m:sSubPr>
            <m:ctrlPr>
              <w:rPr>
                <w:rFonts w:ascii="Cambria Math" w:hAnsi="Cambria Math"/>
                <w:i/>
                <w:sz w:val="28"/>
                <w:szCs w:val="28"/>
                <w:lang w:val="uk-UA"/>
                <w:rPrChange w:id="4399" w:author="ASD" w:date="2016-06-09T16:59:00Z">
                  <w:rPr>
                    <w:rFonts w:ascii="Cambria Math" w:hAnsi="Cambria Math"/>
                    <w:i/>
                    <w:sz w:val="28"/>
                    <w:szCs w:val="28"/>
                    <w:lang w:val="uk-UA"/>
                  </w:rPr>
                </w:rPrChange>
              </w:rPr>
            </m:ctrlPr>
          </m:sSubPr>
          <m:e>
            <m:r>
              <w:rPr>
                <w:rFonts w:ascii="Cambria Math" w:hAnsi="Cambria Math"/>
                <w:sz w:val="28"/>
                <w:szCs w:val="28"/>
                <w:lang w:val="uk-UA"/>
                <w:rPrChange w:id="4400" w:author="ASD" w:date="2016-06-09T16:59:00Z">
                  <w:rPr>
                    <w:rFonts w:ascii="Cambria Math" w:hAnsi="Cambria Math"/>
                    <w:sz w:val="28"/>
                    <w:szCs w:val="28"/>
                    <w:lang w:val="en-US"/>
                  </w:rPr>
                </w:rPrChange>
              </w:rPr>
              <m:t>X</m:t>
            </m:r>
          </m:e>
          <m:sub>
            <m:r>
              <w:rPr>
                <w:rFonts w:ascii="Cambria Math" w:hAnsi="Cambria Math"/>
                <w:sz w:val="28"/>
                <w:szCs w:val="28"/>
                <w:lang w:val="uk-UA"/>
                <w:rPrChange w:id="4401" w:author="ASD" w:date="2016-06-09T16:59:00Z">
                  <w:rPr>
                    <w:rFonts w:ascii="Cambria Math" w:hAnsi="Cambria Math"/>
                    <w:sz w:val="28"/>
                    <w:szCs w:val="28"/>
                    <w:lang w:val="uk-UA"/>
                  </w:rPr>
                </w:rPrChange>
              </w:rPr>
              <m:t>u</m:t>
            </m:r>
          </m:sub>
        </m:sSub>
      </m:oMath>
      <w:r w:rsidR="00CC0214" w:rsidRPr="00891248">
        <w:rPr>
          <w:sz w:val="28"/>
          <w:szCs w:val="28"/>
          <w:lang w:val="uk-UA"/>
          <w:rPrChange w:id="4402" w:author="ASD" w:date="2016-06-09T16:59:00Z">
            <w:rPr>
              <w:sz w:val="28"/>
              <w:szCs w:val="28"/>
              <w:lang w:val="uk-UA"/>
            </w:rPr>
          </w:rPrChange>
        </w:rPr>
        <w:t>. Потім, структурні обмеження</w:t>
      </w:r>
      <w:r w:rsidR="009B3A54" w:rsidRPr="00891248">
        <w:rPr>
          <w:sz w:val="28"/>
          <w:szCs w:val="28"/>
          <w:lang w:val="uk-UA"/>
          <w:rPrChange w:id="4403" w:author="ASD" w:date="2016-06-09T16:59:00Z">
            <w:rPr>
              <w:sz w:val="28"/>
              <w:szCs w:val="28"/>
            </w:rPr>
          </w:rPrChange>
        </w:rPr>
        <w:t xml:space="preserve"> </w:t>
      </w:r>
      <w:r w:rsidR="009B3A54" w:rsidRPr="00891248">
        <w:rPr>
          <w:sz w:val="28"/>
          <w:szCs w:val="28"/>
          <w:lang w:val="uk-UA"/>
        </w:rPr>
        <w:t>виявляють</w:t>
      </w:r>
      <w:r w:rsidR="00CC0214" w:rsidRPr="00891248">
        <w:rPr>
          <w:sz w:val="28"/>
          <w:szCs w:val="28"/>
          <w:lang w:val="uk-UA"/>
          <w:rPrChange w:id="4404" w:author="ASD" w:date="2016-06-09T16:59:00Z">
            <w:rPr>
              <w:sz w:val="28"/>
              <w:szCs w:val="28"/>
              <w:lang w:val="uk-UA"/>
            </w:rPr>
          </w:rPrChange>
        </w:rPr>
        <w:t xml:space="preserve"> приклади</w:t>
      </w:r>
      <w:r w:rsidR="009B3A54" w:rsidRPr="00891248">
        <w:rPr>
          <w:sz w:val="28"/>
          <w:szCs w:val="28"/>
          <w:lang w:val="uk-UA"/>
          <w:rPrChange w:id="4405" w:author="ASD" w:date="2016-06-09T16:59:00Z">
            <w:rPr>
              <w:sz w:val="28"/>
              <w:szCs w:val="28"/>
              <w:lang w:val="uk-UA"/>
            </w:rPr>
          </w:rPrChange>
        </w:rPr>
        <w:t>, які</w:t>
      </w:r>
      <w:r w:rsidR="00CC0214" w:rsidRPr="00891248">
        <w:rPr>
          <w:sz w:val="28"/>
          <w:szCs w:val="28"/>
          <w:lang w:val="uk-UA"/>
          <w:rPrChange w:id="4406" w:author="ASD" w:date="2016-06-09T16:59:00Z">
            <w:rPr>
              <w:sz w:val="28"/>
              <w:szCs w:val="28"/>
              <w:lang w:val="uk-UA"/>
            </w:rPr>
          </w:rPrChange>
        </w:rPr>
        <w:t xml:space="preserve"> неправильно класифікован</w:t>
      </w:r>
      <w:r w:rsidR="009B3A54" w:rsidRPr="00891248">
        <w:rPr>
          <w:sz w:val="28"/>
          <w:szCs w:val="28"/>
          <w:lang w:val="uk-UA"/>
          <w:rPrChange w:id="4407" w:author="ASD" w:date="2016-06-09T16:59:00Z">
            <w:rPr>
              <w:sz w:val="28"/>
              <w:szCs w:val="28"/>
              <w:lang w:val="uk-UA"/>
            </w:rPr>
          </w:rPrChange>
        </w:rPr>
        <w:t>і</w:t>
      </w:r>
      <w:r w:rsidR="00CC0214" w:rsidRPr="00891248">
        <w:rPr>
          <w:sz w:val="28"/>
          <w:szCs w:val="28"/>
          <w:lang w:val="uk-UA"/>
          <w:rPrChange w:id="4408" w:author="ASD" w:date="2016-06-09T16:59:00Z">
            <w:rPr>
              <w:sz w:val="28"/>
              <w:szCs w:val="28"/>
              <w:lang w:val="uk-UA"/>
            </w:rPr>
          </w:rPrChange>
        </w:rPr>
        <w:t xml:space="preserve"> </w:t>
      </w:r>
      <m:oMath>
        <m:sSub>
          <m:sSubPr>
            <m:ctrlPr>
              <w:rPr>
                <w:rFonts w:ascii="Cambria Math" w:hAnsi="Cambria Math"/>
                <w:i/>
                <w:sz w:val="28"/>
                <w:szCs w:val="28"/>
                <w:lang w:val="uk-UA"/>
                <w:rPrChange w:id="4409" w:author="ASD" w:date="2016-06-09T16:59:00Z">
                  <w:rPr>
                    <w:rFonts w:ascii="Cambria Math" w:hAnsi="Cambria Math"/>
                    <w:i/>
                    <w:sz w:val="28"/>
                    <w:szCs w:val="28"/>
                    <w:lang w:val="uk-UA"/>
                  </w:rPr>
                </w:rPrChange>
              </w:rPr>
            </m:ctrlPr>
          </m:sSubPr>
          <m:e>
            <m:r>
              <w:rPr>
                <w:rFonts w:ascii="Cambria Math" w:hAnsi="Cambria Math"/>
                <w:sz w:val="28"/>
                <w:szCs w:val="28"/>
                <w:lang w:val="uk-UA"/>
                <w:rPrChange w:id="4410" w:author="ASD" w:date="2016-06-09T16:59:00Z">
                  <w:rPr>
                    <w:rFonts w:ascii="Cambria Math" w:hAnsi="Cambria Math"/>
                    <w:sz w:val="28"/>
                    <w:szCs w:val="28"/>
                    <w:lang w:val="en-US"/>
                  </w:rPr>
                </w:rPrChange>
              </w:rPr>
              <m:t>X</m:t>
            </m:r>
          </m:e>
          <m:sub>
            <m:r>
              <w:rPr>
                <w:rFonts w:ascii="Cambria Math" w:hAnsi="Cambria Math"/>
                <w:sz w:val="28"/>
                <w:szCs w:val="28"/>
                <w:lang w:val="uk-UA"/>
                <w:rPrChange w:id="4411" w:author="ASD" w:date="2016-06-09T16:59:00Z">
                  <w:rPr>
                    <w:rFonts w:ascii="Cambria Math" w:hAnsi="Cambria Math"/>
                    <w:sz w:val="28"/>
                    <w:szCs w:val="28"/>
                    <w:lang w:val="uk-UA"/>
                  </w:rPr>
                </w:rPrChange>
              </w:rPr>
              <m:t>с</m:t>
            </m:r>
          </m:sub>
        </m:sSub>
      </m:oMath>
      <w:r w:rsidR="00CC0214" w:rsidRPr="00891248">
        <w:rPr>
          <w:sz w:val="28"/>
          <w:szCs w:val="28"/>
          <w:lang w:val="uk-UA"/>
          <w:rPrChange w:id="4412" w:author="ASD" w:date="2016-06-09T16:59:00Z">
            <w:rPr>
              <w:sz w:val="28"/>
              <w:szCs w:val="28"/>
              <w:lang w:val="uk-UA"/>
            </w:rPr>
          </w:rPrChange>
        </w:rPr>
        <w:t xml:space="preserve"> </w:t>
      </w:r>
      <w:r w:rsidR="009B3A54" w:rsidRPr="00891248">
        <w:rPr>
          <w:sz w:val="28"/>
          <w:szCs w:val="28"/>
          <w:lang w:val="uk-UA"/>
          <w:rPrChange w:id="4413" w:author="ASD" w:date="2016-06-09T16:59:00Z">
            <w:rPr>
              <w:sz w:val="28"/>
              <w:szCs w:val="28"/>
              <w:lang w:val="uk-UA"/>
            </w:rPr>
          </w:rPrChange>
        </w:rPr>
        <w:t>їм встановлюється</w:t>
      </w:r>
      <w:r w:rsidR="00CC0214" w:rsidRPr="00891248">
        <w:rPr>
          <w:sz w:val="28"/>
          <w:szCs w:val="28"/>
          <w:lang w:val="uk-UA"/>
          <w:rPrChange w:id="4414" w:author="ASD" w:date="2016-06-09T16:59:00Z">
            <w:rPr>
              <w:sz w:val="28"/>
              <w:szCs w:val="28"/>
              <w:lang w:val="uk-UA"/>
            </w:rPr>
          </w:rPrChange>
        </w:rPr>
        <w:t xml:space="preserve"> нов</w:t>
      </w:r>
      <w:r w:rsidR="009B3A54" w:rsidRPr="00891248">
        <w:rPr>
          <w:sz w:val="28"/>
          <w:szCs w:val="28"/>
          <w:lang w:val="uk-UA"/>
          <w:rPrChange w:id="4415" w:author="ASD" w:date="2016-06-09T16:59:00Z">
            <w:rPr>
              <w:sz w:val="28"/>
              <w:szCs w:val="28"/>
              <w:lang w:val="uk-UA"/>
            </w:rPr>
          </w:rPrChange>
        </w:rPr>
        <w:t>і</w:t>
      </w:r>
      <w:r w:rsidR="00CC0214" w:rsidRPr="00891248">
        <w:rPr>
          <w:sz w:val="28"/>
          <w:szCs w:val="28"/>
          <w:lang w:val="uk-UA"/>
          <w:rPrChange w:id="4416" w:author="ASD" w:date="2016-06-09T16:59:00Z">
            <w:rPr>
              <w:sz w:val="28"/>
              <w:szCs w:val="28"/>
              <w:lang w:val="uk-UA"/>
            </w:rPr>
          </w:rPrChange>
        </w:rPr>
        <w:t xml:space="preserve"> етикетки </w:t>
      </w:r>
      <m:oMath>
        <m:sSub>
          <m:sSubPr>
            <m:ctrlPr>
              <w:rPr>
                <w:rFonts w:ascii="Cambria Math" w:hAnsi="Cambria Math"/>
                <w:i/>
                <w:sz w:val="28"/>
                <w:szCs w:val="28"/>
                <w:lang w:val="uk-UA"/>
                <w:rPrChange w:id="4417" w:author="ASD" w:date="2016-06-09T16:59:00Z">
                  <w:rPr>
                    <w:rFonts w:ascii="Cambria Math" w:hAnsi="Cambria Math"/>
                    <w:i/>
                    <w:sz w:val="28"/>
                    <w:szCs w:val="28"/>
                    <w:lang w:val="uk-UA"/>
                  </w:rPr>
                </w:rPrChange>
              </w:rPr>
            </m:ctrlPr>
          </m:sSubPr>
          <m:e>
            <m:r>
              <w:rPr>
                <w:rFonts w:ascii="Cambria Math" w:hAnsi="Cambria Math"/>
                <w:sz w:val="28"/>
                <w:szCs w:val="28"/>
                <w:lang w:val="uk-UA"/>
                <w:rPrChange w:id="4418" w:author="ASD" w:date="2016-06-09T16:59:00Z">
                  <w:rPr>
                    <w:rFonts w:ascii="Cambria Math" w:hAnsi="Cambria Math"/>
                    <w:sz w:val="28"/>
                    <w:szCs w:val="28"/>
                    <w:lang w:val="uk-UA"/>
                  </w:rPr>
                </w:rPrChange>
              </w:rPr>
              <m:t>Y</m:t>
            </m:r>
          </m:e>
          <m:sub>
            <m:r>
              <w:rPr>
                <w:rFonts w:ascii="Cambria Math" w:hAnsi="Cambria Math"/>
                <w:sz w:val="28"/>
                <w:szCs w:val="28"/>
                <w:lang w:val="uk-UA"/>
                <w:rPrChange w:id="4419" w:author="ASD" w:date="2016-06-09T16:59:00Z">
                  <w:rPr>
                    <w:rFonts w:ascii="Cambria Math" w:hAnsi="Cambria Math"/>
                    <w:sz w:val="28"/>
                    <w:szCs w:val="28"/>
                    <w:lang w:val="uk-UA"/>
                  </w:rPr>
                </w:rPrChange>
              </w:rPr>
              <m:t>с</m:t>
            </m:r>
          </m:sub>
        </m:sSub>
      </m:oMath>
      <w:r w:rsidR="00CC0214" w:rsidRPr="00891248">
        <w:rPr>
          <w:sz w:val="28"/>
          <w:szCs w:val="28"/>
          <w:lang w:val="uk-UA"/>
          <w:rPrChange w:id="4420" w:author="ASD" w:date="2016-06-09T16:59:00Z">
            <w:rPr>
              <w:sz w:val="28"/>
              <w:szCs w:val="28"/>
              <w:lang w:val="uk-UA"/>
            </w:rPr>
          </w:rPrChange>
        </w:rPr>
        <w:t>. Ці приклади потім</w:t>
      </w:r>
      <w:r w:rsidRPr="00891248">
        <w:rPr>
          <w:sz w:val="28"/>
          <w:szCs w:val="28"/>
          <w:lang w:val="uk-UA"/>
          <w:rPrChange w:id="4421" w:author="ASD" w:date="2016-06-09T16:59:00Z">
            <w:rPr>
              <w:sz w:val="28"/>
              <w:szCs w:val="28"/>
            </w:rPr>
          </w:rPrChange>
        </w:rPr>
        <w:t xml:space="preserve"> </w:t>
      </w:r>
      <w:r w:rsidR="00CC0214" w:rsidRPr="00891248">
        <w:rPr>
          <w:sz w:val="28"/>
          <w:szCs w:val="28"/>
          <w:lang w:val="uk-UA"/>
        </w:rPr>
        <w:t>дод</w:t>
      </w:r>
      <w:r w:rsidR="009B3A54" w:rsidRPr="00891248">
        <w:rPr>
          <w:sz w:val="28"/>
          <w:szCs w:val="28"/>
          <w:lang w:val="uk-UA"/>
          <w:rPrChange w:id="4422" w:author="ASD" w:date="2016-06-09T16:59:00Z">
            <w:rPr>
              <w:sz w:val="28"/>
              <w:szCs w:val="28"/>
              <w:lang w:val="uk-UA"/>
            </w:rPr>
          </w:rPrChange>
        </w:rPr>
        <w:t>аються</w:t>
      </w:r>
      <w:r w:rsidR="00CC0214" w:rsidRPr="00891248">
        <w:rPr>
          <w:sz w:val="28"/>
          <w:szCs w:val="28"/>
          <w:lang w:val="uk-UA"/>
          <w:rPrChange w:id="4423" w:author="ASD" w:date="2016-06-09T16:59:00Z">
            <w:rPr>
              <w:sz w:val="28"/>
              <w:szCs w:val="28"/>
              <w:lang w:val="uk-UA"/>
            </w:rPr>
          </w:rPrChange>
        </w:rPr>
        <w:t xml:space="preserve"> до навчального набору і </w:t>
      </w:r>
      <w:r w:rsidR="009B3A54" w:rsidRPr="00891248">
        <w:rPr>
          <w:sz w:val="28"/>
          <w:szCs w:val="28"/>
          <w:lang w:val="uk-UA"/>
          <w:rPrChange w:id="4424" w:author="ASD" w:date="2016-06-09T16:59:00Z">
            <w:rPr>
              <w:sz w:val="28"/>
              <w:szCs w:val="28"/>
              <w:lang w:val="uk-UA"/>
            </w:rPr>
          </w:rPrChange>
        </w:rPr>
        <w:t xml:space="preserve">вони </w:t>
      </w:r>
      <w:r w:rsidR="00CC0214" w:rsidRPr="00891248">
        <w:rPr>
          <w:sz w:val="28"/>
          <w:szCs w:val="28"/>
          <w:lang w:val="uk-UA"/>
          <w:rPrChange w:id="4425" w:author="ASD" w:date="2016-06-09T16:59:00Z">
            <w:rPr>
              <w:sz w:val="28"/>
              <w:szCs w:val="28"/>
              <w:lang w:val="uk-UA"/>
            </w:rPr>
          </w:rPrChange>
        </w:rPr>
        <w:t>виконується</w:t>
      </w:r>
      <w:r w:rsidR="009B3A54" w:rsidRPr="00891248">
        <w:rPr>
          <w:sz w:val="28"/>
          <w:szCs w:val="28"/>
          <w:lang w:val="uk-UA"/>
          <w:rPrChange w:id="4426" w:author="ASD" w:date="2016-06-09T16:59:00Z">
            <w:rPr>
              <w:sz w:val="28"/>
              <w:szCs w:val="28"/>
              <w:lang w:val="uk-UA"/>
            </w:rPr>
          </w:rPrChange>
        </w:rPr>
        <w:t xml:space="preserve"> для</w:t>
      </w:r>
      <w:r w:rsidR="00CC0214" w:rsidRPr="00891248">
        <w:rPr>
          <w:sz w:val="28"/>
          <w:szCs w:val="28"/>
          <w:lang w:val="uk-UA"/>
          <w:rPrChange w:id="4427" w:author="ASD" w:date="2016-06-09T16:59:00Z">
            <w:rPr>
              <w:sz w:val="28"/>
              <w:szCs w:val="28"/>
              <w:lang w:val="uk-UA"/>
            </w:rPr>
          </w:rPrChange>
        </w:rPr>
        <w:t xml:space="preserve"> оновлення класифікаці</w:t>
      </w:r>
      <w:r w:rsidR="009B3A54" w:rsidRPr="00891248">
        <w:rPr>
          <w:sz w:val="28"/>
          <w:szCs w:val="28"/>
          <w:lang w:val="uk-UA"/>
          <w:rPrChange w:id="4428" w:author="ASD" w:date="2016-06-09T16:59:00Z">
            <w:rPr>
              <w:sz w:val="28"/>
              <w:szCs w:val="28"/>
              <w:lang w:val="uk-UA"/>
            </w:rPr>
          </w:rPrChange>
        </w:rPr>
        <w:t>йної</w:t>
      </w:r>
      <w:r w:rsidR="00CC0214" w:rsidRPr="00891248">
        <w:rPr>
          <w:sz w:val="28"/>
          <w:szCs w:val="28"/>
          <w:lang w:val="uk-UA"/>
          <w:rPrChange w:id="4429" w:author="ASD" w:date="2016-06-09T16:59:00Z">
            <w:rPr>
              <w:sz w:val="28"/>
              <w:szCs w:val="28"/>
              <w:lang w:val="uk-UA"/>
            </w:rPr>
          </w:rPrChange>
        </w:rPr>
        <w:t xml:space="preserve"> функція. </w:t>
      </w:r>
    </w:p>
    <w:p w:rsidR="00CC0214" w:rsidRPr="00891248" w:rsidRDefault="00CC0214" w:rsidP="00891248">
      <w:pPr>
        <w:spacing w:line="360" w:lineRule="auto"/>
        <w:ind w:firstLine="630"/>
        <w:rPr>
          <w:sz w:val="28"/>
          <w:szCs w:val="28"/>
          <w:lang w:val="uk-UA"/>
          <w:rPrChange w:id="4430" w:author="ASD" w:date="2016-06-09T16:59:00Z">
            <w:rPr>
              <w:sz w:val="28"/>
              <w:szCs w:val="28"/>
              <w:lang w:val="uk-UA"/>
            </w:rPr>
          </w:rPrChange>
        </w:rPr>
      </w:pPr>
      <w:r w:rsidRPr="00891248">
        <w:rPr>
          <w:sz w:val="28"/>
          <w:szCs w:val="28"/>
          <w:lang w:val="uk-UA"/>
          <w:rPrChange w:id="4431" w:author="ASD" w:date="2016-06-09T16:59:00Z">
            <w:rPr>
              <w:sz w:val="28"/>
              <w:szCs w:val="28"/>
              <w:lang w:val="uk-UA"/>
            </w:rPr>
          </w:rPrChange>
        </w:rPr>
        <w:t>Ми використовуємо такі обмеження для виявлення об'єктів, які пропонуються в [27]. P</w:t>
      </w:r>
      <w:r w:rsidR="009B3A54" w:rsidRPr="00891248">
        <w:rPr>
          <w:sz w:val="28"/>
          <w:szCs w:val="28"/>
          <w:lang w:val="uk-UA"/>
          <w:rPrChange w:id="4432" w:author="ASD" w:date="2016-06-09T16:59:00Z">
            <w:rPr>
              <w:sz w:val="28"/>
              <w:szCs w:val="28"/>
              <w:lang w:val="uk-UA"/>
            </w:rPr>
          </w:rPrChange>
        </w:rPr>
        <w:t>-обмеження</w:t>
      </w:r>
      <w:r w:rsidRPr="00891248">
        <w:rPr>
          <w:sz w:val="28"/>
          <w:szCs w:val="28"/>
          <w:lang w:val="uk-UA"/>
          <w:rPrChange w:id="4433" w:author="ASD" w:date="2016-06-09T16:59:00Z">
            <w:rPr>
              <w:sz w:val="28"/>
              <w:szCs w:val="28"/>
              <w:lang w:val="uk-UA"/>
            </w:rPr>
          </w:rPrChange>
        </w:rPr>
        <w:t xml:space="preserve"> вимагає, щоб всі </w:t>
      </w:r>
      <w:r w:rsidR="00CB68DC" w:rsidRPr="00891248">
        <w:rPr>
          <w:sz w:val="28"/>
          <w:szCs w:val="28"/>
          <w:lang w:val="uk-UA"/>
          <w:rPrChange w:id="4434" w:author="ASD" w:date="2016-06-09T16:59:00Z">
            <w:rPr>
              <w:sz w:val="28"/>
              <w:szCs w:val="28"/>
              <w:lang w:val="uk-UA"/>
            </w:rPr>
          </w:rPrChange>
        </w:rPr>
        <w:t>під вікна</w:t>
      </w:r>
      <w:r w:rsidRPr="00891248">
        <w:rPr>
          <w:sz w:val="28"/>
          <w:szCs w:val="28"/>
          <w:lang w:val="uk-UA"/>
          <w:rPrChange w:id="4435" w:author="ASD" w:date="2016-06-09T16:59:00Z">
            <w:rPr>
              <w:sz w:val="28"/>
              <w:szCs w:val="28"/>
              <w:lang w:val="uk-UA"/>
            </w:rPr>
          </w:rPrChange>
        </w:rPr>
        <w:t>, які сильно перекриваються з кінцевим результатом</w:t>
      </w:r>
      <w:r w:rsidR="009B3A54" w:rsidRPr="00891248">
        <w:rPr>
          <w:sz w:val="28"/>
          <w:szCs w:val="28"/>
          <w:lang w:val="uk-UA"/>
          <w:rPrChange w:id="4436" w:author="ASD" w:date="2016-06-09T16:59:00Z">
            <w:rPr>
              <w:sz w:val="28"/>
              <w:szCs w:val="28"/>
              <w:lang w:val="uk-UA"/>
            </w:rPr>
          </w:rPrChange>
        </w:rPr>
        <w:t>, мають</w:t>
      </w:r>
      <w:r w:rsidRPr="00891248">
        <w:rPr>
          <w:sz w:val="28"/>
          <w:szCs w:val="28"/>
          <w:lang w:val="uk-UA"/>
          <w:rPrChange w:id="4437" w:author="ASD" w:date="2016-06-09T16:59:00Z">
            <w:rPr>
              <w:sz w:val="28"/>
              <w:szCs w:val="28"/>
              <w:lang w:val="uk-UA"/>
            </w:rPr>
          </w:rPrChange>
        </w:rPr>
        <w:t xml:space="preserve"> бути класифік</w:t>
      </w:r>
      <w:r w:rsidR="009B3A54" w:rsidRPr="00891248">
        <w:rPr>
          <w:sz w:val="28"/>
          <w:szCs w:val="28"/>
          <w:lang w:val="uk-UA"/>
          <w:rPrChange w:id="4438" w:author="ASD" w:date="2016-06-09T16:59:00Z">
            <w:rPr>
              <w:sz w:val="28"/>
              <w:szCs w:val="28"/>
              <w:lang w:val="uk-UA"/>
            </w:rPr>
          </w:rPrChange>
        </w:rPr>
        <w:t>ованими,</w:t>
      </w:r>
      <w:r w:rsidRPr="00891248">
        <w:rPr>
          <w:sz w:val="28"/>
          <w:szCs w:val="28"/>
          <w:lang w:val="uk-UA"/>
          <w:rPrChange w:id="4439" w:author="ASD" w:date="2016-06-09T16:59:00Z">
            <w:rPr>
              <w:sz w:val="28"/>
              <w:szCs w:val="28"/>
              <w:lang w:val="uk-UA"/>
            </w:rPr>
          </w:rPrChange>
        </w:rPr>
        <w:t xml:space="preserve"> як позитивн</w:t>
      </w:r>
      <w:r w:rsidR="009B3A54" w:rsidRPr="00891248">
        <w:rPr>
          <w:sz w:val="28"/>
          <w:szCs w:val="28"/>
          <w:lang w:val="uk-UA"/>
          <w:rPrChange w:id="4440" w:author="ASD" w:date="2016-06-09T16:59:00Z">
            <w:rPr>
              <w:sz w:val="28"/>
              <w:szCs w:val="28"/>
              <w:lang w:val="uk-UA"/>
            </w:rPr>
          </w:rPrChange>
        </w:rPr>
        <w:t>і</w:t>
      </w:r>
      <w:r w:rsidRPr="00891248">
        <w:rPr>
          <w:sz w:val="28"/>
          <w:szCs w:val="28"/>
          <w:lang w:val="uk-UA"/>
          <w:rPrChange w:id="4441" w:author="ASD" w:date="2016-06-09T16:59:00Z">
            <w:rPr>
              <w:sz w:val="28"/>
              <w:szCs w:val="28"/>
              <w:lang w:val="uk-UA"/>
            </w:rPr>
          </w:rPrChange>
        </w:rPr>
        <w:t xml:space="preserve"> приклад</w:t>
      </w:r>
      <w:r w:rsidR="009B3A54" w:rsidRPr="00891248">
        <w:rPr>
          <w:sz w:val="28"/>
          <w:szCs w:val="28"/>
          <w:lang w:val="uk-UA"/>
          <w:rPrChange w:id="4442" w:author="ASD" w:date="2016-06-09T16:59:00Z">
            <w:rPr>
              <w:sz w:val="28"/>
              <w:szCs w:val="28"/>
              <w:lang w:val="uk-UA"/>
            </w:rPr>
          </w:rPrChange>
        </w:rPr>
        <w:t>и</w:t>
      </w:r>
      <w:r w:rsidRPr="00891248">
        <w:rPr>
          <w:sz w:val="28"/>
          <w:szCs w:val="28"/>
          <w:lang w:val="uk-UA"/>
          <w:rPrChange w:id="4443" w:author="ASD" w:date="2016-06-09T16:59:00Z">
            <w:rPr>
              <w:sz w:val="28"/>
              <w:szCs w:val="28"/>
              <w:lang w:val="uk-UA"/>
            </w:rPr>
          </w:rPrChange>
        </w:rPr>
        <w:t>. N-обмеження вимагає, щоб всі ділянки, які не перекриваються з дійсним кінцевим результатом повинні бути класифіковані</w:t>
      </w:r>
      <w:r w:rsidR="009B3A54" w:rsidRPr="00891248">
        <w:rPr>
          <w:sz w:val="28"/>
          <w:szCs w:val="28"/>
          <w:lang w:val="uk-UA"/>
          <w:rPrChange w:id="4444" w:author="ASD" w:date="2016-06-09T16:59:00Z">
            <w:rPr>
              <w:sz w:val="28"/>
              <w:szCs w:val="28"/>
              <w:lang w:val="uk-UA"/>
            </w:rPr>
          </w:rPrChange>
        </w:rPr>
        <w:t>,</w:t>
      </w:r>
      <w:r w:rsidRPr="00891248">
        <w:rPr>
          <w:sz w:val="28"/>
          <w:szCs w:val="28"/>
          <w:lang w:val="uk-UA"/>
          <w:rPrChange w:id="4445" w:author="ASD" w:date="2016-06-09T16:59:00Z">
            <w:rPr>
              <w:sz w:val="28"/>
              <w:szCs w:val="28"/>
              <w:lang w:val="uk-UA"/>
            </w:rPr>
          </w:rPrChange>
        </w:rPr>
        <w:t xml:space="preserve"> як негативні приклади. Ми вважаємо, що обмежу</w:t>
      </w:r>
      <w:r w:rsidR="009B3A54" w:rsidRPr="00891248">
        <w:rPr>
          <w:sz w:val="28"/>
          <w:szCs w:val="28"/>
          <w:lang w:val="uk-UA"/>
          <w:rPrChange w:id="4446" w:author="ASD" w:date="2016-06-09T16:59:00Z">
            <w:rPr>
              <w:sz w:val="28"/>
              <w:szCs w:val="28"/>
              <w:lang w:val="uk-UA"/>
            </w:rPr>
          </w:rPrChange>
        </w:rPr>
        <w:t>вальна</w:t>
      </w:r>
      <w:r w:rsidRPr="00891248">
        <w:rPr>
          <w:sz w:val="28"/>
          <w:szCs w:val="28"/>
          <w:lang w:val="uk-UA"/>
          <w:rPrChange w:id="4447" w:author="ASD" w:date="2016-06-09T16:59:00Z">
            <w:rPr>
              <w:sz w:val="28"/>
              <w:szCs w:val="28"/>
              <w:lang w:val="uk-UA"/>
            </w:rPr>
          </w:rPrChange>
        </w:rPr>
        <w:t xml:space="preserve"> </w:t>
      </w:r>
      <w:r w:rsidR="009B3A54" w:rsidRPr="00891248">
        <w:rPr>
          <w:sz w:val="28"/>
          <w:szCs w:val="28"/>
          <w:lang w:val="uk-UA"/>
          <w:rPrChange w:id="4448" w:author="ASD" w:date="2016-06-09T16:59:00Z">
            <w:rPr>
              <w:sz w:val="28"/>
              <w:szCs w:val="28"/>
              <w:lang w:val="uk-UA"/>
            </w:rPr>
          </w:rPrChange>
        </w:rPr>
        <w:t>рамка</w:t>
      </w:r>
      <w:r w:rsidRPr="00891248">
        <w:rPr>
          <w:sz w:val="28"/>
          <w:szCs w:val="28"/>
          <w:lang w:val="uk-UA"/>
          <w:rPrChange w:id="4449" w:author="ASD" w:date="2016-06-09T16:59:00Z">
            <w:rPr>
              <w:sz w:val="28"/>
              <w:szCs w:val="28"/>
              <w:lang w:val="uk-UA"/>
            </w:rPr>
          </w:rPrChange>
        </w:rPr>
        <w:t xml:space="preserve"> </w:t>
      </w:r>
      <w:r w:rsidRPr="00891248">
        <w:rPr>
          <w:i/>
          <w:sz w:val="28"/>
          <w:szCs w:val="28"/>
          <w:lang w:val="uk-UA"/>
          <w:rPrChange w:id="4450" w:author="ASD" w:date="2016-06-09T16:59:00Z">
            <w:rPr>
              <w:i/>
              <w:sz w:val="28"/>
              <w:szCs w:val="28"/>
              <w:lang w:val="uk-UA"/>
            </w:rPr>
          </w:rPrChange>
        </w:rPr>
        <w:t>B</w:t>
      </w:r>
      <w:r w:rsidRPr="00891248">
        <w:rPr>
          <w:sz w:val="28"/>
          <w:szCs w:val="28"/>
          <w:lang w:val="uk-UA"/>
          <w:rPrChange w:id="4451" w:author="ASD" w:date="2016-06-09T16:59:00Z">
            <w:rPr>
              <w:sz w:val="28"/>
              <w:szCs w:val="28"/>
              <w:lang w:val="uk-UA"/>
            </w:rPr>
          </w:rPrChange>
        </w:rPr>
        <w:t xml:space="preserve"> </w:t>
      </w:r>
      <w:r w:rsidR="009B3A54" w:rsidRPr="00891248">
        <w:rPr>
          <w:sz w:val="28"/>
          <w:szCs w:val="28"/>
          <w:lang w:val="uk-UA"/>
          <w:rPrChange w:id="4452" w:author="ASD" w:date="2016-06-09T16:59:00Z">
            <w:rPr>
              <w:sz w:val="28"/>
              <w:szCs w:val="28"/>
              <w:lang w:val="uk-UA"/>
            </w:rPr>
          </w:rPrChange>
        </w:rPr>
        <w:t>сильно</w:t>
      </w:r>
      <w:r w:rsidRPr="00891248">
        <w:rPr>
          <w:sz w:val="28"/>
          <w:szCs w:val="28"/>
          <w:lang w:val="uk-UA"/>
          <w:rPrChange w:id="4453" w:author="ASD" w:date="2016-06-09T16:59:00Z">
            <w:rPr>
              <w:sz w:val="28"/>
              <w:szCs w:val="28"/>
              <w:lang w:val="uk-UA"/>
            </w:rPr>
          </w:rPrChange>
        </w:rPr>
        <w:t xml:space="preserve"> перекривається з </w:t>
      </w:r>
      <m:oMath>
        <m:sSub>
          <m:sSubPr>
            <m:ctrlPr>
              <w:rPr>
                <w:rFonts w:ascii="Cambria Math" w:hAnsi="Cambria Math"/>
                <w:i/>
                <w:sz w:val="28"/>
                <w:szCs w:val="28"/>
                <w:lang w:val="uk-UA"/>
                <w:rPrChange w:id="4454" w:author="ASD" w:date="2016-06-09T16:59:00Z">
                  <w:rPr>
                    <w:rFonts w:ascii="Cambria Math" w:hAnsi="Cambria Math"/>
                    <w:i/>
                    <w:sz w:val="28"/>
                    <w:szCs w:val="28"/>
                    <w:lang w:val="uk-UA"/>
                  </w:rPr>
                </w:rPrChange>
              </w:rPr>
            </m:ctrlPr>
          </m:sSubPr>
          <m:e>
            <m:r>
              <w:rPr>
                <w:rFonts w:ascii="Cambria Math" w:hAnsi="Cambria Math"/>
                <w:sz w:val="28"/>
                <w:szCs w:val="28"/>
                <w:lang w:val="uk-UA"/>
                <w:rPrChange w:id="4455" w:author="ASD" w:date="2016-06-09T16:59:00Z">
                  <w:rPr>
                    <w:rFonts w:ascii="Cambria Math" w:hAnsi="Cambria Math"/>
                    <w:sz w:val="28"/>
                    <w:szCs w:val="28"/>
                    <w:lang w:val="uk-UA"/>
                  </w:rPr>
                </w:rPrChange>
              </w:rPr>
              <m:t>B</m:t>
            </m:r>
          </m:e>
          <m:sub>
            <m:r>
              <w:rPr>
                <w:rFonts w:ascii="Cambria Math" w:hAnsi="Cambria Math"/>
                <w:sz w:val="28"/>
                <w:szCs w:val="28"/>
                <w:lang w:val="uk-UA"/>
                <w:rPrChange w:id="4456" w:author="ASD" w:date="2016-06-09T16:59:00Z">
                  <w:rPr>
                    <w:rFonts w:ascii="Cambria Math" w:hAnsi="Cambria Math"/>
                    <w:sz w:val="28"/>
                    <w:szCs w:val="28"/>
                    <w:lang w:val="uk-UA"/>
                  </w:rPr>
                </w:rPrChange>
              </w:rPr>
              <m:t>t</m:t>
            </m:r>
          </m:sub>
        </m:sSub>
        <m:r>
          <w:rPr>
            <w:rFonts w:ascii="Cambria Math" w:hAnsi="Cambria Math"/>
            <w:sz w:val="28"/>
            <w:szCs w:val="28"/>
            <w:lang w:val="uk-UA"/>
            <w:rPrChange w:id="4457" w:author="ASD" w:date="2016-06-09T16:59:00Z">
              <w:rPr>
                <w:rFonts w:ascii="Cambria Math" w:hAnsi="Cambria Math"/>
                <w:sz w:val="28"/>
                <w:szCs w:val="28"/>
                <w:lang w:val="uk-UA"/>
              </w:rPr>
            </w:rPrChange>
          </w:rPr>
          <m:t xml:space="preserve">, </m:t>
        </m:r>
      </m:oMath>
      <w:r w:rsidRPr="00891248">
        <w:rPr>
          <w:sz w:val="28"/>
          <w:szCs w:val="28"/>
          <w:lang w:val="uk-UA"/>
          <w:rPrChange w:id="4458" w:author="ASD" w:date="2016-06-09T16:59:00Z">
            <w:rPr>
              <w:sz w:val="28"/>
              <w:szCs w:val="28"/>
              <w:lang w:val="uk-UA"/>
            </w:rPr>
          </w:rPrChange>
        </w:rPr>
        <w:t>якщо він перекри</w:t>
      </w:r>
      <w:r w:rsidR="009B3A54" w:rsidRPr="00891248">
        <w:rPr>
          <w:sz w:val="28"/>
          <w:szCs w:val="28"/>
          <w:lang w:val="uk-UA"/>
          <w:rPrChange w:id="4459" w:author="ASD" w:date="2016-06-09T16:59:00Z">
            <w:rPr>
              <w:sz w:val="28"/>
              <w:szCs w:val="28"/>
              <w:lang w:val="uk-UA"/>
            </w:rPr>
          </w:rPrChange>
        </w:rPr>
        <w:t>ває</w:t>
      </w:r>
      <w:r w:rsidRPr="00891248">
        <w:rPr>
          <w:sz w:val="28"/>
          <w:szCs w:val="28"/>
          <w:lang w:val="uk-UA"/>
          <w:rPrChange w:id="4460" w:author="ASD" w:date="2016-06-09T16:59:00Z">
            <w:rPr>
              <w:sz w:val="28"/>
              <w:szCs w:val="28"/>
              <w:lang w:val="uk-UA"/>
            </w:rPr>
          </w:rPrChange>
        </w:rPr>
        <w:t xml:space="preserve"> не менше </w:t>
      </w:r>
      <w:r w:rsidR="009B3A54" w:rsidRPr="00891248">
        <w:rPr>
          <w:sz w:val="28"/>
          <w:szCs w:val="28"/>
          <w:lang w:val="uk-UA"/>
          <w:rPrChange w:id="4461" w:author="ASD" w:date="2016-06-09T16:59:00Z">
            <w:rPr>
              <w:sz w:val="28"/>
              <w:szCs w:val="28"/>
              <w:lang w:val="uk-UA"/>
            </w:rPr>
          </w:rPrChange>
        </w:rPr>
        <w:t>ніж 60%, я</w:t>
      </w:r>
      <w:r w:rsidRPr="00891248">
        <w:rPr>
          <w:sz w:val="28"/>
          <w:szCs w:val="28"/>
          <w:lang w:val="uk-UA"/>
          <w:rPrChange w:id="4462" w:author="ASD" w:date="2016-06-09T16:59:00Z">
            <w:rPr>
              <w:sz w:val="28"/>
              <w:szCs w:val="28"/>
              <w:lang w:val="uk-UA"/>
            </w:rPr>
          </w:rPrChange>
        </w:rPr>
        <w:t>кщо перекриття менше, ніж 20%</w:t>
      </w:r>
      <w:r w:rsidR="009B3A54" w:rsidRPr="00891248">
        <w:rPr>
          <w:sz w:val="28"/>
          <w:szCs w:val="28"/>
          <w:lang w:val="uk-UA"/>
          <w:rPrChange w:id="4463" w:author="ASD" w:date="2016-06-09T16:59:00Z">
            <w:rPr>
              <w:sz w:val="28"/>
              <w:szCs w:val="28"/>
              <w:lang w:val="uk-UA"/>
            </w:rPr>
          </w:rPrChange>
        </w:rPr>
        <w:t xml:space="preserve">, то вважається, що </w:t>
      </w:r>
      <w:r w:rsidR="009B3A54" w:rsidRPr="00891248">
        <w:rPr>
          <w:i/>
          <w:sz w:val="28"/>
          <w:szCs w:val="28"/>
          <w:lang w:val="uk-UA"/>
          <w:rPrChange w:id="4464" w:author="ASD" w:date="2016-06-09T16:59:00Z">
            <w:rPr>
              <w:i/>
              <w:sz w:val="28"/>
              <w:szCs w:val="28"/>
              <w:lang w:val="uk-UA"/>
            </w:rPr>
          </w:rPrChange>
        </w:rPr>
        <w:t>B</w:t>
      </w:r>
      <w:r w:rsidR="009B3A54" w:rsidRPr="00891248">
        <w:rPr>
          <w:sz w:val="28"/>
          <w:szCs w:val="28"/>
          <w:lang w:val="uk-UA"/>
          <w:rPrChange w:id="4465" w:author="ASD" w:date="2016-06-09T16:59:00Z">
            <w:rPr>
              <w:sz w:val="28"/>
              <w:szCs w:val="28"/>
              <w:lang w:val="uk-UA"/>
            </w:rPr>
          </w:rPrChange>
        </w:rPr>
        <w:t xml:space="preserve"> не перекривається </w:t>
      </w:r>
      <m:oMath>
        <m:sSub>
          <m:sSubPr>
            <m:ctrlPr>
              <w:rPr>
                <w:rFonts w:ascii="Cambria Math" w:hAnsi="Cambria Math"/>
                <w:i/>
                <w:sz w:val="28"/>
                <w:szCs w:val="28"/>
                <w:lang w:val="uk-UA"/>
                <w:rPrChange w:id="4466" w:author="ASD" w:date="2016-06-09T16:59:00Z">
                  <w:rPr>
                    <w:rFonts w:ascii="Cambria Math" w:hAnsi="Cambria Math"/>
                    <w:i/>
                    <w:sz w:val="28"/>
                    <w:szCs w:val="28"/>
                    <w:lang w:val="uk-UA"/>
                  </w:rPr>
                </w:rPrChange>
              </w:rPr>
            </m:ctrlPr>
          </m:sSubPr>
          <m:e>
            <m:r>
              <w:rPr>
                <w:rFonts w:ascii="Cambria Math" w:hAnsi="Cambria Math"/>
                <w:sz w:val="28"/>
                <w:szCs w:val="28"/>
                <w:lang w:val="uk-UA"/>
                <w:rPrChange w:id="4467" w:author="ASD" w:date="2016-06-09T16:59:00Z">
                  <w:rPr>
                    <w:rFonts w:ascii="Cambria Math" w:hAnsi="Cambria Math"/>
                    <w:sz w:val="28"/>
                    <w:szCs w:val="28"/>
                    <w:lang w:val="uk-UA"/>
                  </w:rPr>
                </w:rPrChange>
              </w:rPr>
              <m:t>B</m:t>
            </m:r>
          </m:e>
          <m:sub>
            <m:r>
              <w:rPr>
                <w:rFonts w:ascii="Cambria Math" w:hAnsi="Cambria Math"/>
                <w:sz w:val="28"/>
                <w:szCs w:val="28"/>
                <w:lang w:val="uk-UA"/>
                <w:rPrChange w:id="4468" w:author="ASD" w:date="2016-06-09T16:59:00Z">
                  <w:rPr>
                    <w:rFonts w:ascii="Cambria Math" w:hAnsi="Cambria Math"/>
                    <w:sz w:val="28"/>
                    <w:szCs w:val="28"/>
                    <w:lang w:val="uk-UA"/>
                  </w:rPr>
                </w:rPrChange>
              </w:rPr>
              <m:t>t</m:t>
            </m:r>
          </m:sub>
        </m:sSub>
      </m:oMath>
      <w:r w:rsidR="009C7466" w:rsidRPr="00891248">
        <w:rPr>
          <w:sz w:val="28"/>
          <w:szCs w:val="28"/>
          <w:lang w:val="uk-UA"/>
          <w:rPrChange w:id="4469" w:author="ASD" w:date="2016-06-09T16:59:00Z">
            <w:rPr>
              <w:sz w:val="28"/>
              <w:szCs w:val="28"/>
              <w:lang w:val="uk-UA"/>
            </w:rPr>
          </w:rPrChange>
        </w:rPr>
        <w:t xml:space="preserve">. </w:t>
      </w:r>
      <w:r w:rsidRPr="00891248">
        <w:rPr>
          <w:sz w:val="28"/>
          <w:szCs w:val="28"/>
          <w:lang w:val="uk-UA"/>
          <w:rPrChange w:id="4470" w:author="ASD" w:date="2016-06-09T16:59:00Z">
            <w:rPr>
              <w:sz w:val="28"/>
              <w:szCs w:val="28"/>
              <w:lang w:val="uk-UA"/>
            </w:rPr>
          </w:rPrChange>
        </w:rPr>
        <w:t>Тепер ми опишемо заходи, які ми приймаємо для того, щоб адаптувати класифікатор і узгодження шаблон</w:t>
      </w:r>
      <w:r w:rsidR="009C7466" w:rsidRPr="00891248">
        <w:rPr>
          <w:sz w:val="28"/>
          <w:szCs w:val="28"/>
          <w:lang w:val="uk-UA"/>
          <w:rPrChange w:id="4471" w:author="ASD" w:date="2016-06-09T16:59:00Z">
            <w:rPr>
              <w:sz w:val="28"/>
              <w:szCs w:val="28"/>
              <w:lang w:val="uk-UA"/>
            </w:rPr>
          </w:rPrChange>
        </w:rPr>
        <w:t>ів до того</w:t>
      </w:r>
      <w:r w:rsidRPr="00891248">
        <w:rPr>
          <w:sz w:val="28"/>
          <w:szCs w:val="28"/>
          <w:lang w:val="uk-UA"/>
          <w:rPrChange w:id="4472" w:author="ASD" w:date="2016-06-09T16:59:00Z">
            <w:rPr>
              <w:sz w:val="28"/>
              <w:szCs w:val="28"/>
              <w:lang w:val="uk-UA"/>
            </w:rPr>
          </w:rPrChange>
        </w:rPr>
        <w:t xml:space="preserve">, щоб правильно </w:t>
      </w:r>
      <w:r w:rsidR="009C7466" w:rsidRPr="00891248">
        <w:rPr>
          <w:sz w:val="28"/>
          <w:szCs w:val="28"/>
          <w:lang w:val="uk-UA"/>
          <w:rPrChange w:id="4473" w:author="ASD" w:date="2016-06-09T16:59:00Z">
            <w:rPr>
              <w:sz w:val="28"/>
              <w:szCs w:val="28"/>
              <w:lang w:val="uk-UA"/>
            </w:rPr>
          </w:rPrChange>
        </w:rPr>
        <w:t>класифікувати</w:t>
      </w:r>
      <w:r w:rsidRPr="00891248">
        <w:rPr>
          <w:sz w:val="28"/>
          <w:szCs w:val="28"/>
          <w:lang w:val="uk-UA"/>
          <w:rPrChange w:id="4474" w:author="ASD" w:date="2016-06-09T16:59:00Z">
            <w:rPr>
              <w:sz w:val="28"/>
              <w:szCs w:val="28"/>
              <w:lang w:val="uk-UA"/>
            </w:rPr>
          </w:rPrChange>
        </w:rPr>
        <w:t xml:space="preserve"> приклади. </w:t>
      </w:r>
      <w:r w:rsidR="009C7466" w:rsidRPr="00891248">
        <w:rPr>
          <w:sz w:val="28"/>
          <w:szCs w:val="28"/>
          <w:lang w:val="uk-UA"/>
          <w:rPrChange w:id="4475" w:author="ASD" w:date="2016-06-09T16:59:00Z">
            <w:rPr>
              <w:sz w:val="28"/>
              <w:szCs w:val="28"/>
              <w:lang w:val="uk-UA"/>
            </w:rPr>
          </w:rPrChange>
        </w:rPr>
        <w:t xml:space="preserve">Нагадаємо, що </w:t>
      </w:r>
      <w:r w:rsidR="009C7466" w:rsidRPr="00891248">
        <w:rPr>
          <w:i/>
          <w:sz w:val="28"/>
          <w:szCs w:val="28"/>
          <w:lang w:val="uk-UA"/>
          <w:rPrChange w:id="4476" w:author="ASD" w:date="2016-06-09T16:59:00Z">
            <w:rPr>
              <w:i/>
              <w:sz w:val="28"/>
              <w:szCs w:val="28"/>
              <w:lang w:val="uk-UA"/>
            </w:rPr>
          </w:rPrChange>
        </w:rPr>
        <w:t>Р</w:t>
      </w:r>
      <w:r w:rsidRPr="00891248">
        <w:rPr>
          <w:i/>
          <w:sz w:val="28"/>
          <w:szCs w:val="28"/>
          <w:lang w:val="uk-UA"/>
          <w:rPrChange w:id="4477" w:author="ASD" w:date="2016-06-09T16:59:00Z">
            <w:rPr>
              <w:i/>
              <w:sz w:val="28"/>
              <w:szCs w:val="28"/>
              <w:lang w:val="uk-UA"/>
            </w:rPr>
          </w:rPrChange>
        </w:rPr>
        <w:t xml:space="preserve">(у = 1 | </w:t>
      </w:r>
      <m:oMath>
        <m:sSub>
          <m:sSubPr>
            <m:ctrlPr>
              <w:rPr>
                <w:rFonts w:ascii="Cambria Math" w:hAnsi="Cambria Math"/>
                <w:i/>
                <w:sz w:val="28"/>
                <w:szCs w:val="28"/>
                <w:lang w:val="uk-UA"/>
                <w:rPrChange w:id="4478" w:author="ASD" w:date="2016-06-09T16:59:00Z">
                  <w:rPr>
                    <w:rFonts w:ascii="Cambria Math" w:hAnsi="Cambria Math"/>
                    <w:i/>
                    <w:sz w:val="28"/>
                    <w:szCs w:val="28"/>
                    <w:lang w:val="uk-UA"/>
                  </w:rPr>
                </w:rPrChange>
              </w:rPr>
            </m:ctrlPr>
          </m:sSubPr>
          <m:e>
            <m:r>
              <w:rPr>
                <w:rFonts w:ascii="Cambria Math" w:hAnsi="Cambria Math"/>
                <w:sz w:val="28"/>
                <w:szCs w:val="28"/>
                <w:lang w:val="uk-UA"/>
                <w:rPrChange w:id="4479" w:author="ASD" w:date="2016-06-09T16:59:00Z">
                  <w:rPr>
                    <w:rFonts w:ascii="Cambria Math" w:hAnsi="Cambria Math"/>
                    <w:sz w:val="28"/>
                    <w:szCs w:val="28"/>
                    <w:lang w:val="en-US"/>
                  </w:rPr>
                </w:rPrChange>
              </w:rPr>
              <m:t>F</m:t>
            </m:r>
          </m:e>
          <m:sub>
            <m:r>
              <w:rPr>
                <w:rFonts w:ascii="Cambria Math" w:hAnsi="Cambria Math"/>
                <w:sz w:val="28"/>
                <w:szCs w:val="28"/>
                <w:lang w:val="uk-UA"/>
                <w:rPrChange w:id="4480" w:author="ASD" w:date="2016-06-09T16:59:00Z">
                  <w:rPr>
                    <w:rFonts w:ascii="Cambria Math" w:hAnsi="Cambria Math"/>
                    <w:sz w:val="28"/>
                    <w:szCs w:val="28"/>
                    <w:lang w:val="uk-UA"/>
                  </w:rPr>
                </w:rPrChange>
              </w:rPr>
              <m:t>k</m:t>
            </m:r>
          </m:sub>
        </m:sSub>
      </m:oMath>
      <w:r w:rsidRPr="00891248">
        <w:rPr>
          <w:i/>
          <w:sz w:val="28"/>
          <w:szCs w:val="28"/>
          <w:lang w:val="uk-UA"/>
          <w:rPrChange w:id="4481" w:author="ASD" w:date="2016-06-09T16:59:00Z">
            <w:rPr>
              <w:i/>
              <w:sz w:val="28"/>
              <w:szCs w:val="28"/>
              <w:lang w:val="uk-UA"/>
            </w:rPr>
          </w:rPrChange>
        </w:rPr>
        <w:t>)</w:t>
      </w:r>
      <w:r w:rsidRPr="00891248">
        <w:rPr>
          <w:sz w:val="28"/>
          <w:szCs w:val="28"/>
          <w:lang w:val="uk-UA"/>
          <w:rPrChange w:id="4482" w:author="ASD" w:date="2016-06-09T16:59:00Z">
            <w:rPr>
              <w:sz w:val="28"/>
              <w:szCs w:val="28"/>
              <w:lang w:val="uk-UA"/>
            </w:rPr>
          </w:rPrChange>
        </w:rPr>
        <w:t xml:space="preserve"> є ймовірніст</w:t>
      </w:r>
      <w:r w:rsidR="009C7466" w:rsidRPr="00891248">
        <w:rPr>
          <w:sz w:val="28"/>
          <w:szCs w:val="28"/>
          <w:lang w:val="uk-UA"/>
          <w:rPrChange w:id="4483" w:author="ASD" w:date="2016-06-09T16:59:00Z">
            <w:rPr>
              <w:sz w:val="28"/>
              <w:szCs w:val="28"/>
              <w:lang w:val="uk-UA"/>
            </w:rPr>
          </w:rPrChange>
        </w:rPr>
        <w:t>ю того</w:t>
      </w:r>
      <w:r w:rsidRPr="00891248">
        <w:rPr>
          <w:sz w:val="28"/>
          <w:szCs w:val="28"/>
          <w:lang w:val="uk-UA"/>
          <w:rPrChange w:id="4484" w:author="ASD" w:date="2016-06-09T16:59:00Z">
            <w:rPr>
              <w:sz w:val="28"/>
              <w:szCs w:val="28"/>
              <w:lang w:val="uk-UA"/>
            </w:rPr>
          </w:rPrChange>
        </w:rPr>
        <w:t xml:space="preserve"> чи є позитивн</w:t>
      </w:r>
      <w:r w:rsidR="009C7466" w:rsidRPr="00891248">
        <w:rPr>
          <w:sz w:val="28"/>
          <w:szCs w:val="28"/>
          <w:lang w:val="uk-UA"/>
          <w:rPrChange w:id="4485" w:author="ASD" w:date="2016-06-09T16:59:00Z">
            <w:rPr>
              <w:sz w:val="28"/>
              <w:szCs w:val="28"/>
              <w:lang w:val="uk-UA"/>
            </w:rPr>
          </w:rPrChange>
        </w:rPr>
        <w:t>і</w:t>
      </w:r>
      <w:r w:rsidRPr="00891248">
        <w:rPr>
          <w:sz w:val="28"/>
          <w:szCs w:val="28"/>
          <w:lang w:val="uk-UA"/>
          <w:rPrChange w:id="4486" w:author="ASD" w:date="2016-06-09T16:59:00Z">
            <w:rPr>
              <w:sz w:val="28"/>
              <w:szCs w:val="28"/>
              <w:lang w:val="uk-UA"/>
            </w:rPr>
          </w:rPrChange>
        </w:rPr>
        <w:t xml:space="preserve"> </w:t>
      </w:r>
      <w:r w:rsidR="00CB68DC" w:rsidRPr="00891248">
        <w:rPr>
          <w:sz w:val="28"/>
          <w:szCs w:val="28"/>
          <w:lang w:val="uk-UA"/>
          <w:rPrChange w:id="4487" w:author="ASD" w:date="2016-06-09T16:59:00Z">
            <w:rPr>
              <w:sz w:val="28"/>
              <w:szCs w:val="28"/>
              <w:lang w:val="uk-UA"/>
            </w:rPr>
          </w:rPrChange>
        </w:rPr>
        <w:t>під вікна</w:t>
      </w:r>
      <w:r w:rsidRPr="00891248">
        <w:rPr>
          <w:sz w:val="28"/>
          <w:szCs w:val="28"/>
          <w:lang w:val="uk-UA"/>
          <w:rPrChange w:id="4488" w:author="ASD" w:date="2016-06-09T16:59:00Z">
            <w:rPr>
              <w:sz w:val="28"/>
              <w:szCs w:val="28"/>
              <w:lang w:val="uk-UA"/>
            </w:rPr>
          </w:rPrChange>
        </w:rPr>
        <w:t xml:space="preserve">, враховуючи особливості </w:t>
      </w:r>
      <m:oMath>
        <m:sSub>
          <m:sSubPr>
            <m:ctrlPr>
              <w:rPr>
                <w:rFonts w:ascii="Cambria Math" w:hAnsi="Cambria Math"/>
                <w:i/>
                <w:sz w:val="28"/>
                <w:szCs w:val="28"/>
                <w:lang w:val="uk-UA"/>
                <w:rPrChange w:id="4489" w:author="ASD" w:date="2016-06-09T16:59:00Z">
                  <w:rPr>
                    <w:rFonts w:ascii="Cambria Math" w:hAnsi="Cambria Math"/>
                    <w:i/>
                    <w:sz w:val="28"/>
                    <w:szCs w:val="28"/>
                    <w:lang w:val="uk-UA"/>
                  </w:rPr>
                </w:rPrChange>
              </w:rPr>
            </m:ctrlPr>
          </m:sSubPr>
          <m:e>
            <m:r>
              <w:rPr>
                <w:rFonts w:ascii="Cambria Math" w:hAnsi="Cambria Math"/>
                <w:sz w:val="28"/>
                <w:szCs w:val="28"/>
                <w:lang w:val="uk-UA"/>
                <w:rPrChange w:id="4490" w:author="ASD" w:date="2016-06-09T16:59:00Z">
                  <w:rPr>
                    <w:rFonts w:ascii="Cambria Math" w:hAnsi="Cambria Math"/>
                    <w:sz w:val="28"/>
                    <w:szCs w:val="28"/>
                    <w:lang w:val="en-US"/>
                  </w:rPr>
                </w:rPrChange>
              </w:rPr>
              <m:t>F</m:t>
            </m:r>
          </m:e>
          <m:sub>
            <m:r>
              <w:rPr>
                <w:rFonts w:ascii="Cambria Math" w:hAnsi="Cambria Math"/>
                <w:sz w:val="28"/>
                <w:szCs w:val="28"/>
                <w:lang w:val="uk-UA"/>
                <w:rPrChange w:id="4491" w:author="ASD" w:date="2016-06-09T16:59:00Z">
                  <w:rPr>
                    <w:rFonts w:ascii="Cambria Math" w:hAnsi="Cambria Math"/>
                    <w:sz w:val="28"/>
                    <w:szCs w:val="28"/>
                    <w:lang w:val="uk-UA"/>
                  </w:rPr>
                </w:rPrChange>
              </w:rPr>
              <m:t>k</m:t>
            </m:r>
          </m:sub>
        </m:sSub>
      </m:oMath>
      <w:r w:rsidRPr="00891248">
        <w:rPr>
          <w:sz w:val="28"/>
          <w:szCs w:val="28"/>
          <w:lang w:val="uk-UA"/>
          <w:rPrChange w:id="4492" w:author="ASD" w:date="2016-06-09T16:59:00Z">
            <w:rPr>
              <w:sz w:val="28"/>
              <w:szCs w:val="28"/>
              <w:lang w:val="uk-UA"/>
            </w:rPr>
          </w:rPrChange>
        </w:rPr>
        <w:t xml:space="preserve">. </w:t>
      </w:r>
    </w:p>
    <w:p w:rsidR="00CC0214" w:rsidRPr="00891248" w:rsidRDefault="00CC0214" w:rsidP="00891248">
      <w:pPr>
        <w:spacing w:line="360" w:lineRule="auto"/>
        <w:ind w:firstLine="630"/>
        <w:jc w:val="right"/>
        <w:rPr>
          <w:sz w:val="28"/>
          <w:szCs w:val="28"/>
          <w:lang w:val="uk-UA"/>
          <w:rPrChange w:id="4493" w:author="ASD" w:date="2016-06-09T16:59:00Z">
            <w:rPr>
              <w:sz w:val="28"/>
              <w:szCs w:val="28"/>
              <w:lang w:val="uk-UA"/>
            </w:rPr>
          </w:rPrChange>
        </w:rPr>
      </w:pPr>
      <m:oMath>
        <m:r>
          <w:rPr>
            <w:rFonts w:ascii="Cambria Math" w:hAnsi="Cambria Math"/>
            <w:sz w:val="28"/>
            <w:szCs w:val="28"/>
            <w:lang w:val="uk-UA"/>
            <w:rPrChange w:id="4494" w:author="ASD" w:date="2016-06-09T16:59:00Z">
              <w:rPr>
                <w:rFonts w:ascii="Cambria Math" w:hAnsi="Cambria Math"/>
                <w:sz w:val="28"/>
                <w:szCs w:val="28"/>
                <w:lang w:val="uk-UA"/>
              </w:rPr>
            </w:rPrChange>
          </w:rPr>
          <m:t>P</m:t>
        </m:r>
        <m:d>
          <m:dPr>
            <m:ctrlPr>
              <w:rPr>
                <w:rFonts w:ascii="Cambria Math" w:hAnsi="Cambria Math"/>
                <w:i/>
                <w:sz w:val="28"/>
                <w:szCs w:val="28"/>
                <w:lang w:val="uk-UA"/>
                <w:rPrChange w:id="4495" w:author="ASD" w:date="2016-06-09T16:59:00Z">
                  <w:rPr>
                    <w:rFonts w:ascii="Cambria Math" w:hAnsi="Cambria Math"/>
                    <w:i/>
                    <w:sz w:val="28"/>
                    <w:szCs w:val="28"/>
                    <w:lang w:val="uk-UA"/>
                  </w:rPr>
                </w:rPrChange>
              </w:rPr>
            </m:ctrlPr>
          </m:dPr>
          <m:e>
            <m:r>
              <w:rPr>
                <w:rFonts w:ascii="Cambria Math" w:hAnsi="Cambria Math"/>
                <w:sz w:val="28"/>
                <w:szCs w:val="28"/>
                <w:lang w:val="uk-UA"/>
                <w:rPrChange w:id="4496" w:author="ASD" w:date="2016-06-09T16:59:00Z">
                  <w:rPr>
                    <w:rFonts w:ascii="Cambria Math" w:hAnsi="Cambria Math"/>
                    <w:sz w:val="28"/>
                    <w:szCs w:val="28"/>
                    <w:lang w:val="uk-UA"/>
                  </w:rPr>
                </w:rPrChange>
              </w:rPr>
              <m:t>y=1</m:t>
            </m:r>
          </m:e>
          <m:e>
            <m:sSub>
              <m:sSubPr>
                <m:ctrlPr>
                  <w:rPr>
                    <w:rFonts w:ascii="Cambria Math" w:hAnsi="Cambria Math"/>
                    <w:i/>
                    <w:sz w:val="28"/>
                    <w:szCs w:val="28"/>
                    <w:lang w:val="uk-UA"/>
                    <w:rPrChange w:id="4497" w:author="ASD" w:date="2016-06-09T16:59:00Z">
                      <w:rPr>
                        <w:rFonts w:ascii="Cambria Math" w:hAnsi="Cambria Math"/>
                        <w:i/>
                        <w:sz w:val="28"/>
                        <w:szCs w:val="28"/>
                        <w:lang w:val="uk-UA"/>
                      </w:rPr>
                    </w:rPrChange>
                  </w:rPr>
                </m:ctrlPr>
              </m:sSubPr>
              <m:e>
                <m:r>
                  <w:rPr>
                    <w:rFonts w:ascii="Cambria Math" w:hAnsi="Cambria Math"/>
                    <w:sz w:val="28"/>
                    <w:szCs w:val="28"/>
                    <w:lang w:val="uk-UA"/>
                    <w:rPrChange w:id="4498" w:author="ASD" w:date="2016-06-09T16:59:00Z">
                      <w:rPr>
                        <w:rFonts w:ascii="Cambria Math" w:hAnsi="Cambria Math"/>
                        <w:sz w:val="28"/>
                        <w:szCs w:val="28"/>
                        <w:lang w:val="uk-UA"/>
                      </w:rPr>
                    </w:rPrChange>
                  </w:rPr>
                  <m:t>F</m:t>
                </m:r>
              </m:e>
              <m:sub>
                <m:r>
                  <w:rPr>
                    <w:rFonts w:ascii="Cambria Math" w:hAnsi="Cambria Math"/>
                    <w:sz w:val="28"/>
                    <w:szCs w:val="28"/>
                    <w:lang w:val="uk-UA"/>
                    <w:rPrChange w:id="4499" w:author="ASD" w:date="2016-06-09T16:59:00Z">
                      <w:rPr>
                        <w:rFonts w:ascii="Cambria Math" w:hAnsi="Cambria Math"/>
                        <w:sz w:val="28"/>
                        <w:szCs w:val="28"/>
                        <w:lang w:val="uk-UA"/>
                      </w:rPr>
                    </w:rPrChange>
                  </w:rPr>
                  <m:t>k</m:t>
                </m:r>
              </m:sub>
            </m:sSub>
          </m:e>
        </m:d>
        <m:r>
          <w:rPr>
            <w:rFonts w:ascii="Cambria Math" w:hAnsi="Cambria Math"/>
            <w:sz w:val="28"/>
            <w:szCs w:val="28"/>
            <w:lang w:val="uk-UA"/>
            <w:rPrChange w:id="4500" w:author="ASD" w:date="2016-06-09T16:59:00Z">
              <w:rPr>
                <w:rFonts w:ascii="Cambria Math" w:hAnsi="Cambria Math"/>
                <w:sz w:val="28"/>
                <w:szCs w:val="28"/>
                <w:lang w:val="uk-UA"/>
              </w:rPr>
            </w:rPrChange>
          </w:rPr>
          <m:t>=</m:t>
        </m:r>
        <m:d>
          <m:dPr>
            <m:begChr m:val="{"/>
            <m:endChr m:val=""/>
            <m:ctrlPr>
              <w:rPr>
                <w:rFonts w:ascii="Cambria Math" w:hAnsi="Cambria Math"/>
                <w:i/>
                <w:sz w:val="28"/>
                <w:szCs w:val="28"/>
                <w:lang w:val="uk-UA"/>
                <w:rPrChange w:id="4501" w:author="ASD" w:date="2016-06-09T16:59:00Z">
                  <w:rPr>
                    <w:rFonts w:ascii="Cambria Math" w:hAnsi="Cambria Math"/>
                    <w:i/>
                    <w:sz w:val="28"/>
                    <w:szCs w:val="28"/>
                    <w:lang w:val="uk-UA"/>
                  </w:rPr>
                </w:rPrChange>
              </w:rPr>
            </m:ctrlPr>
          </m:dPr>
          <m:e>
            <m:eqArr>
              <m:eqArrPr>
                <m:ctrlPr>
                  <w:rPr>
                    <w:rFonts w:ascii="Cambria Math" w:hAnsi="Cambria Math"/>
                    <w:i/>
                    <w:sz w:val="28"/>
                    <w:szCs w:val="28"/>
                    <w:lang w:val="uk-UA"/>
                    <w:rPrChange w:id="4502" w:author="ASD" w:date="2016-06-09T16:59:00Z">
                      <w:rPr>
                        <w:rFonts w:ascii="Cambria Math" w:hAnsi="Cambria Math"/>
                        <w:i/>
                        <w:sz w:val="28"/>
                        <w:szCs w:val="28"/>
                        <w:lang w:val="uk-UA"/>
                      </w:rPr>
                    </w:rPrChange>
                  </w:rPr>
                </m:ctrlPr>
              </m:eqArrPr>
              <m:e>
                <m:f>
                  <m:fPr>
                    <m:ctrlPr>
                      <w:rPr>
                        <w:rFonts w:ascii="Cambria Math" w:hAnsi="Cambria Math"/>
                        <w:i/>
                        <w:sz w:val="28"/>
                        <w:szCs w:val="28"/>
                        <w:lang w:val="uk-UA"/>
                        <w:rPrChange w:id="4503" w:author="ASD" w:date="2016-06-09T16:59:00Z">
                          <w:rPr>
                            <w:rFonts w:ascii="Cambria Math" w:hAnsi="Cambria Math"/>
                            <w:i/>
                            <w:sz w:val="28"/>
                            <w:szCs w:val="28"/>
                            <w:lang w:val="uk-UA"/>
                          </w:rPr>
                        </w:rPrChange>
                      </w:rPr>
                    </m:ctrlPr>
                  </m:fPr>
                  <m:num>
                    <m:r>
                      <w:rPr>
                        <w:rFonts w:ascii="Cambria Math" w:hAnsi="Cambria Math"/>
                        <w:sz w:val="28"/>
                        <w:szCs w:val="28"/>
                        <w:lang w:val="uk-UA"/>
                        <w:rPrChange w:id="4504" w:author="ASD" w:date="2016-06-09T16:59:00Z">
                          <w:rPr>
                            <w:rFonts w:ascii="Cambria Math" w:hAnsi="Cambria Math"/>
                            <w:sz w:val="28"/>
                            <w:szCs w:val="28"/>
                            <w:lang w:val="uk-UA"/>
                          </w:rPr>
                        </w:rPrChange>
                      </w:rPr>
                      <m:t>P</m:t>
                    </m:r>
                    <m:sSub>
                      <m:sSubPr>
                        <m:ctrlPr>
                          <w:rPr>
                            <w:rFonts w:ascii="Cambria Math" w:hAnsi="Cambria Math"/>
                            <w:i/>
                            <w:sz w:val="28"/>
                            <w:szCs w:val="28"/>
                            <w:lang w:val="uk-UA"/>
                            <w:rPrChange w:id="4505" w:author="ASD" w:date="2016-06-09T16:59:00Z">
                              <w:rPr>
                                <w:rFonts w:ascii="Cambria Math" w:hAnsi="Cambria Math"/>
                                <w:i/>
                                <w:sz w:val="28"/>
                                <w:szCs w:val="28"/>
                                <w:lang w:val="uk-UA"/>
                              </w:rPr>
                            </w:rPrChange>
                          </w:rPr>
                        </m:ctrlPr>
                      </m:sSubPr>
                      <m:e>
                        <m:r>
                          <w:rPr>
                            <w:rFonts w:ascii="Cambria Math" w:hAnsi="Cambria Math"/>
                            <w:sz w:val="28"/>
                            <w:szCs w:val="28"/>
                            <w:lang w:val="uk-UA"/>
                            <w:rPrChange w:id="4506" w:author="ASD" w:date="2016-06-09T16:59:00Z">
                              <w:rPr>
                                <w:rFonts w:ascii="Cambria Math" w:hAnsi="Cambria Math"/>
                                <w:sz w:val="28"/>
                                <w:szCs w:val="28"/>
                                <w:lang w:val="uk-UA"/>
                              </w:rPr>
                            </w:rPrChange>
                          </w:rPr>
                          <m:t>F</m:t>
                        </m:r>
                      </m:e>
                      <m:sub>
                        <m:r>
                          <w:rPr>
                            <w:rFonts w:ascii="Cambria Math" w:hAnsi="Cambria Math"/>
                            <w:sz w:val="28"/>
                            <w:szCs w:val="28"/>
                            <w:lang w:val="uk-UA"/>
                            <w:rPrChange w:id="4507" w:author="ASD" w:date="2016-06-09T16:59:00Z">
                              <w:rPr>
                                <w:rFonts w:ascii="Cambria Math" w:hAnsi="Cambria Math"/>
                                <w:sz w:val="28"/>
                                <w:szCs w:val="28"/>
                                <w:lang w:val="uk-UA"/>
                              </w:rPr>
                            </w:rPrChange>
                          </w:rPr>
                          <m:t>k</m:t>
                        </m:r>
                      </m:sub>
                    </m:sSub>
                  </m:num>
                  <m:den>
                    <m:r>
                      <w:rPr>
                        <w:rFonts w:ascii="Cambria Math" w:hAnsi="Cambria Math"/>
                        <w:sz w:val="28"/>
                        <w:szCs w:val="28"/>
                        <w:lang w:val="uk-UA"/>
                        <w:rPrChange w:id="4508" w:author="ASD" w:date="2016-06-09T16:59:00Z">
                          <w:rPr>
                            <w:rFonts w:ascii="Cambria Math" w:hAnsi="Cambria Math"/>
                            <w:sz w:val="28"/>
                            <w:szCs w:val="28"/>
                            <w:lang w:val="uk-UA"/>
                          </w:rPr>
                        </w:rPrChange>
                      </w:rPr>
                      <m:t>P</m:t>
                    </m:r>
                    <m:sSub>
                      <m:sSubPr>
                        <m:ctrlPr>
                          <w:rPr>
                            <w:rFonts w:ascii="Cambria Math" w:hAnsi="Cambria Math"/>
                            <w:i/>
                            <w:sz w:val="28"/>
                            <w:szCs w:val="28"/>
                            <w:lang w:val="uk-UA"/>
                            <w:rPrChange w:id="4509" w:author="ASD" w:date="2016-06-09T16:59:00Z">
                              <w:rPr>
                                <w:rFonts w:ascii="Cambria Math" w:hAnsi="Cambria Math"/>
                                <w:i/>
                                <w:sz w:val="28"/>
                                <w:szCs w:val="28"/>
                                <w:lang w:val="uk-UA"/>
                              </w:rPr>
                            </w:rPrChange>
                          </w:rPr>
                        </m:ctrlPr>
                      </m:sSubPr>
                      <m:e>
                        <m:r>
                          <w:rPr>
                            <w:rFonts w:ascii="Cambria Math" w:hAnsi="Cambria Math"/>
                            <w:sz w:val="28"/>
                            <w:szCs w:val="28"/>
                            <w:lang w:val="uk-UA"/>
                            <w:rPrChange w:id="4510" w:author="ASD" w:date="2016-06-09T16:59:00Z">
                              <w:rPr>
                                <w:rFonts w:ascii="Cambria Math" w:hAnsi="Cambria Math"/>
                                <w:sz w:val="28"/>
                                <w:szCs w:val="28"/>
                                <w:lang w:val="uk-UA"/>
                              </w:rPr>
                            </w:rPrChange>
                          </w:rPr>
                          <m:t>F</m:t>
                        </m:r>
                      </m:e>
                      <m:sub>
                        <m:r>
                          <w:rPr>
                            <w:rFonts w:ascii="Cambria Math" w:hAnsi="Cambria Math"/>
                            <w:sz w:val="28"/>
                            <w:szCs w:val="28"/>
                            <w:lang w:val="uk-UA"/>
                            <w:rPrChange w:id="4511" w:author="ASD" w:date="2016-06-09T16:59:00Z">
                              <w:rPr>
                                <w:rFonts w:ascii="Cambria Math" w:hAnsi="Cambria Math"/>
                                <w:sz w:val="28"/>
                                <w:szCs w:val="28"/>
                                <w:lang w:val="uk-UA"/>
                              </w:rPr>
                            </w:rPrChange>
                          </w:rPr>
                          <m:t>k</m:t>
                        </m:r>
                      </m:sub>
                    </m:sSub>
                    <m:r>
                      <w:rPr>
                        <w:rFonts w:ascii="Cambria Math" w:hAnsi="Cambria Math"/>
                        <w:sz w:val="28"/>
                        <w:szCs w:val="28"/>
                        <w:lang w:val="uk-UA"/>
                        <w:rPrChange w:id="4512" w:author="ASD" w:date="2016-06-09T16:59:00Z">
                          <w:rPr>
                            <w:rFonts w:ascii="Cambria Math" w:hAnsi="Cambria Math"/>
                            <w:sz w:val="28"/>
                            <w:szCs w:val="28"/>
                            <w:lang w:val="uk-UA"/>
                          </w:rPr>
                        </w:rPrChange>
                      </w:rPr>
                      <m:t>+n</m:t>
                    </m:r>
                    <m:sSub>
                      <m:sSubPr>
                        <m:ctrlPr>
                          <w:rPr>
                            <w:rFonts w:ascii="Cambria Math" w:hAnsi="Cambria Math"/>
                            <w:i/>
                            <w:sz w:val="28"/>
                            <w:szCs w:val="28"/>
                            <w:lang w:val="uk-UA"/>
                            <w:rPrChange w:id="4513" w:author="ASD" w:date="2016-06-09T16:59:00Z">
                              <w:rPr>
                                <w:rFonts w:ascii="Cambria Math" w:hAnsi="Cambria Math"/>
                                <w:i/>
                                <w:sz w:val="28"/>
                                <w:szCs w:val="28"/>
                                <w:lang w:val="uk-UA"/>
                              </w:rPr>
                            </w:rPrChange>
                          </w:rPr>
                        </m:ctrlPr>
                      </m:sSubPr>
                      <m:e>
                        <m:r>
                          <w:rPr>
                            <w:rFonts w:ascii="Cambria Math" w:hAnsi="Cambria Math"/>
                            <w:sz w:val="28"/>
                            <w:szCs w:val="28"/>
                            <w:lang w:val="uk-UA"/>
                            <w:rPrChange w:id="4514" w:author="ASD" w:date="2016-06-09T16:59:00Z">
                              <w:rPr>
                                <w:rFonts w:ascii="Cambria Math" w:hAnsi="Cambria Math"/>
                                <w:sz w:val="28"/>
                                <w:szCs w:val="28"/>
                                <w:lang w:val="uk-UA"/>
                              </w:rPr>
                            </w:rPrChange>
                          </w:rPr>
                          <m:t>F</m:t>
                        </m:r>
                      </m:e>
                      <m:sub>
                        <m:r>
                          <w:rPr>
                            <w:rFonts w:ascii="Cambria Math" w:hAnsi="Cambria Math"/>
                            <w:sz w:val="28"/>
                            <w:szCs w:val="28"/>
                            <w:lang w:val="uk-UA"/>
                            <w:rPrChange w:id="4515" w:author="ASD" w:date="2016-06-09T16:59:00Z">
                              <w:rPr>
                                <w:rFonts w:ascii="Cambria Math" w:hAnsi="Cambria Math"/>
                                <w:sz w:val="28"/>
                                <w:szCs w:val="28"/>
                                <w:lang w:val="uk-UA"/>
                              </w:rPr>
                            </w:rPrChange>
                          </w:rPr>
                          <m:t>k</m:t>
                        </m:r>
                      </m:sub>
                    </m:sSub>
                  </m:den>
                </m:f>
                <m:r>
                  <w:rPr>
                    <w:rFonts w:ascii="Cambria Math" w:hAnsi="Cambria Math"/>
                    <w:sz w:val="28"/>
                    <w:szCs w:val="28"/>
                    <w:lang w:val="uk-UA"/>
                    <w:rPrChange w:id="4516" w:author="ASD" w:date="2016-06-09T16:59:00Z">
                      <w:rPr>
                        <w:rFonts w:ascii="Cambria Math" w:hAnsi="Cambria Math"/>
                        <w:sz w:val="28"/>
                        <w:szCs w:val="28"/>
                        <w:lang w:val="uk-UA"/>
                      </w:rPr>
                    </w:rPrChange>
                  </w:rPr>
                  <m:t>, Якщо P</m:t>
                </m:r>
                <m:sSub>
                  <m:sSubPr>
                    <m:ctrlPr>
                      <w:rPr>
                        <w:rFonts w:ascii="Cambria Math" w:hAnsi="Cambria Math"/>
                        <w:i/>
                        <w:sz w:val="28"/>
                        <w:szCs w:val="28"/>
                        <w:lang w:val="uk-UA"/>
                        <w:rPrChange w:id="4517" w:author="ASD" w:date="2016-06-09T16:59:00Z">
                          <w:rPr>
                            <w:rFonts w:ascii="Cambria Math" w:hAnsi="Cambria Math"/>
                            <w:i/>
                            <w:sz w:val="28"/>
                            <w:szCs w:val="28"/>
                            <w:lang w:val="uk-UA"/>
                          </w:rPr>
                        </w:rPrChange>
                      </w:rPr>
                    </m:ctrlPr>
                  </m:sSubPr>
                  <m:e>
                    <m:r>
                      <w:rPr>
                        <w:rFonts w:ascii="Cambria Math" w:hAnsi="Cambria Math"/>
                        <w:sz w:val="28"/>
                        <w:szCs w:val="28"/>
                        <w:lang w:val="uk-UA"/>
                        <w:rPrChange w:id="4518" w:author="ASD" w:date="2016-06-09T16:59:00Z">
                          <w:rPr>
                            <w:rFonts w:ascii="Cambria Math" w:hAnsi="Cambria Math"/>
                            <w:sz w:val="28"/>
                            <w:szCs w:val="28"/>
                            <w:lang w:val="uk-UA"/>
                          </w:rPr>
                        </w:rPrChange>
                      </w:rPr>
                      <m:t>F</m:t>
                    </m:r>
                  </m:e>
                  <m:sub>
                    <m:r>
                      <w:rPr>
                        <w:rFonts w:ascii="Cambria Math" w:hAnsi="Cambria Math"/>
                        <w:sz w:val="28"/>
                        <w:szCs w:val="28"/>
                        <w:lang w:val="uk-UA"/>
                        <w:rPrChange w:id="4519" w:author="ASD" w:date="2016-06-09T16:59:00Z">
                          <w:rPr>
                            <w:rFonts w:ascii="Cambria Math" w:hAnsi="Cambria Math"/>
                            <w:sz w:val="28"/>
                            <w:szCs w:val="28"/>
                            <w:lang w:val="uk-UA"/>
                          </w:rPr>
                        </w:rPrChange>
                      </w:rPr>
                      <m:t>k</m:t>
                    </m:r>
                  </m:sub>
                </m:sSub>
                <m:r>
                  <w:rPr>
                    <w:rFonts w:ascii="Cambria Math" w:hAnsi="Cambria Math"/>
                    <w:sz w:val="28"/>
                    <w:szCs w:val="28"/>
                    <w:lang w:val="uk-UA"/>
                    <w:rPrChange w:id="4520" w:author="ASD" w:date="2016-06-09T16:59:00Z">
                      <w:rPr>
                        <w:rFonts w:ascii="Cambria Math" w:hAnsi="Cambria Math"/>
                        <w:sz w:val="28"/>
                        <w:szCs w:val="28"/>
                        <w:lang w:val="uk-UA"/>
                      </w:rPr>
                    </w:rPrChange>
                  </w:rPr>
                  <m:t>+n</m:t>
                </m:r>
                <m:sSub>
                  <m:sSubPr>
                    <m:ctrlPr>
                      <w:rPr>
                        <w:rFonts w:ascii="Cambria Math" w:hAnsi="Cambria Math"/>
                        <w:i/>
                        <w:sz w:val="28"/>
                        <w:szCs w:val="28"/>
                        <w:lang w:val="uk-UA"/>
                        <w:rPrChange w:id="4521" w:author="ASD" w:date="2016-06-09T16:59:00Z">
                          <w:rPr>
                            <w:rFonts w:ascii="Cambria Math" w:hAnsi="Cambria Math"/>
                            <w:i/>
                            <w:sz w:val="28"/>
                            <w:szCs w:val="28"/>
                            <w:lang w:val="uk-UA"/>
                          </w:rPr>
                        </w:rPrChange>
                      </w:rPr>
                    </m:ctrlPr>
                  </m:sSubPr>
                  <m:e>
                    <m:r>
                      <w:rPr>
                        <w:rFonts w:ascii="Cambria Math" w:hAnsi="Cambria Math"/>
                        <w:sz w:val="28"/>
                        <w:szCs w:val="28"/>
                        <w:lang w:val="uk-UA"/>
                        <w:rPrChange w:id="4522" w:author="ASD" w:date="2016-06-09T16:59:00Z">
                          <w:rPr>
                            <w:rFonts w:ascii="Cambria Math" w:hAnsi="Cambria Math"/>
                            <w:sz w:val="28"/>
                            <w:szCs w:val="28"/>
                            <w:lang w:val="uk-UA"/>
                          </w:rPr>
                        </w:rPrChange>
                      </w:rPr>
                      <m:t>F</m:t>
                    </m:r>
                  </m:e>
                  <m:sub>
                    <m:r>
                      <w:rPr>
                        <w:rFonts w:ascii="Cambria Math" w:hAnsi="Cambria Math"/>
                        <w:sz w:val="28"/>
                        <w:szCs w:val="28"/>
                        <w:lang w:val="uk-UA"/>
                        <w:rPrChange w:id="4523" w:author="ASD" w:date="2016-06-09T16:59:00Z">
                          <w:rPr>
                            <w:rFonts w:ascii="Cambria Math" w:hAnsi="Cambria Math"/>
                            <w:sz w:val="28"/>
                            <w:szCs w:val="28"/>
                            <w:lang w:val="uk-UA"/>
                          </w:rPr>
                        </w:rPrChange>
                      </w:rPr>
                      <m:t>k</m:t>
                    </m:r>
                  </m:sub>
                </m:sSub>
                <m:r>
                  <w:rPr>
                    <w:rFonts w:ascii="Cambria Math" w:hAnsi="Cambria Math"/>
                    <w:sz w:val="28"/>
                    <w:szCs w:val="28"/>
                    <w:lang w:val="uk-UA"/>
                    <w:rPrChange w:id="4524" w:author="ASD" w:date="2016-06-09T16:59:00Z">
                      <w:rPr>
                        <w:rFonts w:ascii="Cambria Math" w:hAnsi="Cambria Math"/>
                        <w:sz w:val="28"/>
                        <w:szCs w:val="28"/>
                        <w:lang w:val="uk-UA"/>
                      </w:rPr>
                    </w:rPrChange>
                  </w:rPr>
                  <m:t>&gt;0</m:t>
                </m:r>
              </m:e>
              <m:e>
                <m:r>
                  <w:rPr>
                    <w:rFonts w:ascii="Cambria Math" w:hAnsi="Cambria Math"/>
                    <w:sz w:val="28"/>
                    <w:szCs w:val="28"/>
                    <w:lang w:val="uk-UA"/>
                    <w:rPrChange w:id="4525" w:author="ASD" w:date="2016-06-09T16:59:00Z">
                      <w:rPr>
                        <w:rFonts w:ascii="Cambria Math" w:hAnsi="Cambria Math"/>
                        <w:sz w:val="28"/>
                        <w:szCs w:val="28"/>
                        <w:lang w:val="uk-UA"/>
                      </w:rPr>
                    </w:rPrChange>
                  </w:rPr>
                  <m:t>0,     Якщо P</m:t>
                </m:r>
                <m:sSub>
                  <m:sSubPr>
                    <m:ctrlPr>
                      <w:rPr>
                        <w:rFonts w:ascii="Cambria Math" w:hAnsi="Cambria Math"/>
                        <w:i/>
                        <w:sz w:val="28"/>
                        <w:szCs w:val="28"/>
                        <w:lang w:val="uk-UA"/>
                        <w:rPrChange w:id="4526" w:author="ASD" w:date="2016-06-09T16:59:00Z">
                          <w:rPr>
                            <w:rFonts w:ascii="Cambria Math" w:hAnsi="Cambria Math"/>
                            <w:i/>
                            <w:sz w:val="28"/>
                            <w:szCs w:val="28"/>
                            <w:lang w:val="uk-UA"/>
                          </w:rPr>
                        </w:rPrChange>
                      </w:rPr>
                    </m:ctrlPr>
                  </m:sSubPr>
                  <m:e>
                    <m:r>
                      <w:rPr>
                        <w:rFonts w:ascii="Cambria Math" w:hAnsi="Cambria Math"/>
                        <w:sz w:val="28"/>
                        <w:szCs w:val="28"/>
                        <w:lang w:val="uk-UA"/>
                        <w:rPrChange w:id="4527" w:author="ASD" w:date="2016-06-09T16:59:00Z">
                          <w:rPr>
                            <w:rFonts w:ascii="Cambria Math" w:hAnsi="Cambria Math"/>
                            <w:sz w:val="28"/>
                            <w:szCs w:val="28"/>
                            <w:lang w:val="uk-UA"/>
                          </w:rPr>
                        </w:rPrChange>
                      </w:rPr>
                      <m:t>F</m:t>
                    </m:r>
                  </m:e>
                  <m:sub>
                    <m:r>
                      <w:rPr>
                        <w:rFonts w:ascii="Cambria Math" w:hAnsi="Cambria Math"/>
                        <w:sz w:val="28"/>
                        <w:szCs w:val="28"/>
                        <w:lang w:val="uk-UA"/>
                        <w:rPrChange w:id="4528" w:author="ASD" w:date="2016-06-09T16:59:00Z">
                          <w:rPr>
                            <w:rFonts w:ascii="Cambria Math" w:hAnsi="Cambria Math"/>
                            <w:sz w:val="28"/>
                            <w:szCs w:val="28"/>
                            <w:lang w:val="uk-UA"/>
                          </w:rPr>
                        </w:rPrChange>
                      </w:rPr>
                      <m:t>k</m:t>
                    </m:r>
                  </m:sub>
                </m:sSub>
                <m:r>
                  <w:rPr>
                    <w:rFonts w:ascii="Cambria Math" w:hAnsi="Cambria Math"/>
                    <w:sz w:val="28"/>
                    <w:szCs w:val="28"/>
                    <w:lang w:val="uk-UA"/>
                    <w:rPrChange w:id="4529" w:author="ASD" w:date="2016-06-09T16:59:00Z">
                      <w:rPr>
                        <w:rFonts w:ascii="Cambria Math" w:hAnsi="Cambria Math"/>
                        <w:sz w:val="28"/>
                        <w:szCs w:val="28"/>
                        <w:lang w:val="uk-UA"/>
                      </w:rPr>
                    </w:rPrChange>
                  </w:rPr>
                  <m:t>+n</m:t>
                </m:r>
                <m:sSub>
                  <m:sSubPr>
                    <m:ctrlPr>
                      <w:rPr>
                        <w:rFonts w:ascii="Cambria Math" w:hAnsi="Cambria Math"/>
                        <w:i/>
                        <w:sz w:val="28"/>
                        <w:szCs w:val="28"/>
                        <w:lang w:val="uk-UA"/>
                        <w:rPrChange w:id="4530" w:author="ASD" w:date="2016-06-09T16:59:00Z">
                          <w:rPr>
                            <w:rFonts w:ascii="Cambria Math" w:hAnsi="Cambria Math"/>
                            <w:i/>
                            <w:sz w:val="28"/>
                            <w:szCs w:val="28"/>
                            <w:lang w:val="uk-UA"/>
                          </w:rPr>
                        </w:rPrChange>
                      </w:rPr>
                    </m:ctrlPr>
                  </m:sSubPr>
                  <m:e>
                    <m:r>
                      <w:rPr>
                        <w:rFonts w:ascii="Cambria Math" w:hAnsi="Cambria Math"/>
                        <w:sz w:val="28"/>
                        <w:szCs w:val="28"/>
                        <w:lang w:val="uk-UA"/>
                        <w:rPrChange w:id="4531" w:author="ASD" w:date="2016-06-09T16:59:00Z">
                          <w:rPr>
                            <w:rFonts w:ascii="Cambria Math" w:hAnsi="Cambria Math"/>
                            <w:sz w:val="28"/>
                            <w:szCs w:val="28"/>
                            <w:lang w:val="uk-UA"/>
                          </w:rPr>
                        </w:rPrChange>
                      </w:rPr>
                      <m:t>F</m:t>
                    </m:r>
                  </m:e>
                  <m:sub>
                    <m:r>
                      <w:rPr>
                        <w:rFonts w:ascii="Cambria Math" w:hAnsi="Cambria Math"/>
                        <w:sz w:val="28"/>
                        <w:szCs w:val="28"/>
                        <w:lang w:val="uk-UA"/>
                        <w:rPrChange w:id="4532" w:author="ASD" w:date="2016-06-09T16:59:00Z">
                          <w:rPr>
                            <w:rFonts w:ascii="Cambria Math" w:hAnsi="Cambria Math"/>
                            <w:sz w:val="28"/>
                            <w:szCs w:val="28"/>
                            <w:lang w:val="uk-UA"/>
                          </w:rPr>
                        </w:rPrChange>
                      </w:rPr>
                      <m:t>k</m:t>
                    </m:r>
                  </m:sub>
                </m:sSub>
                <m:r>
                  <w:rPr>
                    <w:rFonts w:ascii="Cambria Math" w:hAnsi="Cambria Math"/>
                    <w:sz w:val="28"/>
                    <w:szCs w:val="28"/>
                    <w:lang w:val="uk-UA"/>
                    <w:rPrChange w:id="4533" w:author="ASD" w:date="2016-06-09T16:59:00Z">
                      <w:rPr>
                        <w:rFonts w:ascii="Cambria Math" w:hAnsi="Cambria Math"/>
                        <w:sz w:val="28"/>
                        <w:szCs w:val="28"/>
                        <w:lang w:val="uk-UA"/>
                      </w:rPr>
                    </w:rPrChange>
                  </w:rPr>
                  <m:t xml:space="preserve">=0 </m:t>
                </m:r>
              </m:e>
            </m:eqArr>
          </m:e>
        </m:d>
      </m:oMath>
      <w:r w:rsidR="009C7466" w:rsidRPr="00891248">
        <w:rPr>
          <w:sz w:val="28"/>
          <w:szCs w:val="28"/>
          <w:lang w:val="uk-UA"/>
          <w:rPrChange w:id="4534" w:author="ASD" w:date="2016-06-09T16:59:00Z">
            <w:rPr>
              <w:sz w:val="28"/>
              <w:szCs w:val="28"/>
              <w:lang w:val="uk-UA"/>
            </w:rPr>
          </w:rPrChange>
        </w:rPr>
        <w:t>,</w:t>
      </w:r>
      <w:r w:rsidRPr="00891248">
        <w:rPr>
          <w:sz w:val="28"/>
          <w:szCs w:val="28"/>
          <w:lang w:val="uk-UA"/>
          <w:rPrChange w:id="4535" w:author="ASD" w:date="2016-06-09T16:59:00Z">
            <w:rPr>
              <w:sz w:val="28"/>
              <w:szCs w:val="28"/>
              <w:lang w:val="uk-UA"/>
            </w:rPr>
          </w:rPrChange>
        </w:rPr>
        <w:t xml:space="preserve">                      (3.</w:t>
      </w:r>
      <w:r w:rsidR="00B15EE4" w:rsidRPr="00891248">
        <w:rPr>
          <w:sz w:val="28"/>
          <w:szCs w:val="28"/>
          <w:lang w:val="uk-UA"/>
          <w:rPrChange w:id="4536" w:author="ASD" w:date="2016-06-09T16:59:00Z">
            <w:rPr>
              <w:sz w:val="28"/>
              <w:szCs w:val="28"/>
              <w:lang w:val="uk-UA"/>
            </w:rPr>
          </w:rPrChange>
        </w:rPr>
        <w:t>30</w:t>
      </w:r>
      <w:r w:rsidRPr="00891248">
        <w:rPr>
          <w:sz w:val="28"/>
          <w:szCs w:val="28"/>
          <w:lang w:val="uk-UA"/>
          <w:rPrChange w:id="4537" w:author="ASD" w:date="2016-06-09T16:59:00Z">
            <w:rPr>
              <w:sz w:val="28"/>
              <w:szCs w:val="28"/>
              <w:lang w:val="uk-UA"/>
            </w:rPr>
          </w:rPrChange>
        </w:rPr>
        <w:t>)</w:t>
      </w:r>
    </w:p>
    <w:p w:rsidR="009C7466" w:rsidRPr="00891248" w:rsidRDefault="009C7466" w:rsidP="00891248">
      <w:pPr>
        <w:spacing w:line="360" w:lineRule="auto"/>
        <w:ind w:firstLine="1530"/>
        <w:jc w:val="left"/>
        <w:rPr>
          <w:sz w:val="28"/>
          <w:szCs w:val="28"/>
          <w:lang w:val="uk-UA"/>
        </w:rPr>
      </w:pPr>
      <w:r w:rsidRPr="00891248">
        <w:rPr>
          <w:sz w:val="28"/>
          <w:szCs w:val="28"/>
          <w:lang w:val="uk-UA"/>
          <w:rPrChange w:id="4538" w:author="ASD" w:date="2016-06-09T16:59:00Z">
            <w:rPr>
              <w:sz w:val="28"/>
              <w:szCs w:val="28"/>
              <w:lang w:val="uk-UA"/>
            </w:rPr>
          </w:rPrChange>
        </w:rPr>
        <w:t>де</w:t>
      </w:r>
      <w:r w:rsidRPr="00891248">
        <w:rPr>
          <w:sz w:val="28"/>
          <w:szCs w:val="28"/>
          <w:lang w:val="uk-UA"/>
          <w:rPrChange w:id="4539" w:author="ASD" w:date="2016-06-09T16:59:00Z">
            <w:rPr>
              <w:sz w:val="28"/>
              <w:szCs w:val="28"/>
              <w:lang w:val="uk-UA"/>
            </w:rPr>
          </w:rPrChange>
        </w:rPr>
        <w:tab/>
      </w:r>
      <m:oMath>
        <m:sSub>
          <m:sSubPr>
            <m:ctrlPr>
              <w:rPr>
                <w:rFonts w:ascii="Cambria Math" w:hAnsi="Cambria Math"/>
                <w:i/>
                <w:sz w:val="28"/>
                <w:szCs w:val="28"/>
                <w:lang w:val="uk-UA"/>
                <w:rPrChange w:id="4540" w:author="ASD" w:date="2016-06-09T16:59:00Z">
                  <w:rPr>
                    <w:rFonts w:ascii="Cambria Math" w:hAnsi="Cambria Math"/>
                    <w:i/>
                    <w:sz w:val="28"/>
                    <w:szCs w:val="28"/>
                    <w:lang w:val="uk-UA"/>
                  </w:rPr>
                </w:rPrChange>
              </w:rPr>
            </m:ctrlPr>
          </m:sSubPr>
          <m:e>
            <m:r>
              <w:rPr>
                <w:rFonts w:ascii="Cambria Math" w:hAnsi="Cambria Math"/>
                <w:sz w:val="28"/>
                <w:szCs w:val="28"/>
                <w:lang w:val="uk-UA"/>
                <w:rPrChange w:id="4541"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Change w:id="4542" w:author="ASD" w:date="2016-06-09T16:59:00Z">
                      <w:rPr>
                        <w:rFonts w:ascii="Cambria Math" w:hAnsi="Cambria Math"/>
                        <w:i/>
                        <w:sz w:val="28"/>
                        <w:szCs w:val="28"/>
                        <w:lang w:val="uk-UA"/>
                      </w:rPr>
                    </w:rPrChange>
                  </w:rPr>
                </m:ctrlPr>
              </m:sSubPr>
              <m:e>
                <m:r>
                  <w:rPr>
                    <w:rFonts w:ascii="Cambria Math" w:hAnsi="Cambria Math"/>
                    <w:sz w:val="28"/>
                    <w:szCs w:val="28"/>
                    <w:lang w:val="uk-UA"/>
                    <w:rPrChange w:id="4543" w:author="ASD" w:date="2016-06-09T16:59:00Z">
                      <w:rPr>
                        <w:rFonts w:ascii="Cambria Math" w:hAnsi="Cambria Math"/>
                        <w:sz w:val="28"/>
                        <w:szCs w:val="28"/>
                        <w:lang w:val="en-US"/>
                      </w:rPr>
                    </w:rPrChange>
                  </w:rPr>
                  <m:t>F</m:t>
                </m:r>
              </m:e>
              <m:sub>
                <m:r>
                  <w:rPr>
                    <w:rFonts w:ascii="Cambria Math" w:hAnsi="Cambria Math"/>
                    <w:sz w:val="28"/>
                    <w:szCs w:val="28"/>
                    <w:lang w:val="uk-UA"/>
                    <w:rPrChange w:id="4544" w:author="ASD" w:date="2016-06-09T16:59:00Z">
                      <w:rPr>
                        <w:rFonts w:ascii="Cambria Math" w:hAnsi="Cambria Math"/>
                        <w:sz w:val="28"/>
                        <w:szCs w:val="28"/>
                        <w:lang w:val="uk-UA"/>
                      </w:rPr>
                    </w:rPrChange>
                  </w:rPr>
                  <m:t>k</m:t>
                </m:r>
              </m:sub>
            </m:sSub>
          </m:sub>
        </m:sSub>
      </m:oMath>
      <w:r w:rsidRPr="00891248">
        <w:rPr>
          <w:sz w:val="28"/>
          <w:szCs w:val="28"/>
          <w:lang w:val="uk-UA"/>
          <w:rPrChange w:id="4545" w:author="ASD" w:date="2016-06-09T16:59:00Z">
            <w:rPr>
              <w:sz w:val="28"/>
              <w:szCs w:val="28"/>
            </w:rPr>
          </w:rPrChange>
        </w:rPr>
        <w:t xml:space="preserve"> – </w:t>
      </w:r>
      <w:r w:rsidRPr="00891248">
        <w:rPr>
          <w:sz w:val="28"/>
          <w:szCs w:val="28"/>
          <w:lang w:val="uk-UA"/>
        </w:rPr>
        <w:t>кількість застосування Р-обмеження;</w:t>
      </w:r>
    </w:p>
    <w:p w:rsidR="009C7466" w:rsidRPr="00891248" w:rsidRDefault="009C7466" w:rsidP="00891248">
      <w:pPr>
        <w:spacing w:line="360" w:lineRule="auto"/>
        <w:ind w:firstLine="1530"/>
        <w:jc w:val="left"/>
        <w:rPr>
          <w:i/>
          <w:sz w:val="28"/>
          <w:szCs w:val="28"/>
          <w:lang w:val="uk-UA"/>
          <w:rPrChange w:id="4546" w:author="ASD" w:date="2016-06-09T16:59:00Z">
            <w:rPr>
              <w:i/>
              <w:sz w:val="28"/>
              <w:szCs w:val="28"/>
            </w:rPr>
          </w:rPrChange>
        </w:rPr>
      </w:pPr>
      <w:r w:rsidRPr="00891248">
        <w:rPr>
          <w:sz w:val="28"/>
          <w:szCs w:val="28"/>
          <w:lang w:val="uk-UA"/>
          <w:rPrChange w:id="4547" w:author="ASD" w:date="2016-06-09T16:59:00Z">
            <w:rPr>
              <w:sz w:val="28"/>
              <w:szCs w:val="28"/>
              <w:lang w:val="uk-UA"/>
            </w:rPr>
          </w:rPrChange>
        </w:rPr>
        <w:tab/>
      </w:r>
      <m:oMath>
        <m:sSub>
          <m:sSubPr>
            <m:ctrlPr>
              <w:rPr>
                <w:rFonts w:ascii="Cambria Math" w:hAnsi="Cambria Math"/>
                <w:i/>
                <w:sz w:val="28"/>
                <w:szCs w:val="28"/>
                <w:lang w:val="uk-UA"/>
                <w:rPrChange w:id="4548" w:author="ASD" w:date="2016-06-09T16:59:00Z">
                  <w:rPr>
                    <w:rFonts w:ascii="Cambria Math" w:hAnsi="Cambria Math"/>
                    <w:i/>
                    <w:sz w:val="28"/>
                    <w:szCs w:val="28"/>
                    <w:lang w:val="uk-UA"/>
                  </w:rPr>
                </w:rPrChange>
              </w:rPr>
            </m:ctrlPr>
          </m:sSubPr>
          <m:e>
            <m:r>
              <w:rPr>
                <w:rFonts w:ascii="Cambria Math" w:hAnsi="Cambria Math"/>
                <w:sz w:val="28"/>
                <w:szCs w:val="28"/>
                <w:lang w:val="uk-UA"/>
                <w:rPrChange w:id="4549"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Change w:id="4550" w:author="ASD" w:date="2016-06-09T16:59:00Z">
                      <w:rPr>
                        <w:rFonts w:ascii="Cambria Math" w:hAnsi="Cambria Math"/>
                        <w:i/>
                        <w:sz w:val="28"/>
                        <w:szCs w:val="28"/>
                        <w:lang w:val="uk-UA"/>
                      </w:rPr>
                    </w:rPrChange>
                  </w:rPr>
                </m:ctrlPr>
              </m:sSubPr>
              <m:e>
                <m:r>
                  <w:rPr>
                    <w:rFonts w:ascii="Cambria Math" w:hAnsi="Cambria Math"/>
                    <w:sz w:val="28"/>
                    <w:szCs w:val="28"/>
                    <w:lang w:val="uk-UA"/>
                    <w:rPrChange w:id="4551" w:author="ASD" w:date="2016-06-09T16:59:00Z">
                      <w:rPr>
                        <w:rFonts w:ascii="Cambria Math" w:hAnsi="Cambria Math"/>
                        <w:sz w:val="28"/>
                        <w:szCs w:val="28"/>
                        <w:lang w:val="en-US"/>
                      </w:rPr>
                    </w:rPrChange>
                  </w:rPr>
                  <m:t>F</m:t>
                </m:r>
              </m:e>
              <m:sub>
                <m:r>
                  <w:rPr>
                    <w:rFonts w:ascii="Cambria Math" w:hAnsi="Cambria Math"/>
                    <w:sz w:val="28"/>
                    <w:szCs w:val="28"/>
                    <w:lang w:val="uk-UA"/>
                    <w:rPrChange w:id="4552" w:author="ASD" w:date="2016-06-09T16:59:00Z">
                      <w:rPr>
                        <w:rFonts w:ascii="Cambria Math" w:hAnsi="Cambria Math"/>
                        <w:sz w:val="28"/>
                        <w:szCs w:val="28"/>
                        <w:lang w:val="uk-UA"/>
                      </w:rPr>
                    </w:rPrChange>
                  </w:rPr>
                  <m:t>k</m:t>
                </m:r>
              </m:sub>
            </m:sSub>
          </m:sub>
        </m:sSub>
      </m:oMath>
      <w:r w:rsidRPr="00891248">
        <w:rPr>
          <w:sz w:val="28"/>
          <w:szCs w:val="28"/>
          <w:lang w:val="uk-UA"/>
          <w:rPrChange w:id="4553" w:author="ASD" w:date="2016-06-09T16:59:00Z">
            <w:rPr>
              <w:sz w:val="28"/>
              <w:szCs w:val="28"/>
              <w:lang w:val="uk-UA"/>
            </w:rPr>
          </w:rPrChange>
        </w:rPr>
        <w:t xml:space="preserve"> - кількість застосування </w:t>
      </w:r>
      <w:r w:rsidRPr="00891248">
        <w:rPr>
          <w:sz w:val="28"/>
          <w:szCs w:val="28"/>
          <w:lang w:val="uk-UA"/>
          <w:rPrChange w:id="4554" w:author="ASD" w:date="2016-06-09T16:59:00Z">
            <w:rPr>
              <w:sz w:val="28"/>
              <w:szCs w:val="28"/>
              <w:lang w:val="en-US"/>
            </w:rPr>
          </w:rPrChange>
        </w:rPr>
        <w:t>N</w:t>
      </w:r>
      <w:r w:rsidRPr="00891248">
        <w:rPr>
          <w:sz w:val="28"/>
          <w:szCs w:val="28"/>
          <w:lang w:val="uk-UA"/>
        </w:rPr>
        <w:t>-обмеження.</w:t>
      </w:r>
    </w:p>
    <w:p w:rsidR="00EF4AAF" w:rsidRPr="00891248" w:rsidRDefault="00CC0214" w:rsidP="00891248">
      <w:pPr>
        <w:spacing w:line="360" w:lineRule="auto"/>
        <w:ind w:firstLine="630"/>
        <w:rPr>
          <w:sz w:val="28"/>
          <w:szCs w:val="28"/>
          <w:lang w:val="uk-UA"/>
          <w:rPrChange w:id="4555" w:author="ASD" w:date="2016-06-09T16:59:00Z">
            <w:rPr>
              <w:sz w:val="28"/>
              <w:szCs w:val="28"/>
              <w:lang w:val="uk-UA"/>
            </w:rPr>
          </w:rPrChange>
        </w:rPr>
      </w:pPr>
      <w:r w:rsidRPr="00891248">
        <w:rPr>
          <w:sz w:val="28"/>
          <w:szCs w:val="28"/>
          <w:lang w:val="uk-UA"/>
        </w:rPr>
        <w:t xml:space="preserve">У </w:t>
      </w:r>
      <w:r w:rsidR="009C7466" w:rsidRPr="00891248">
        <w:rPr>
          <w:sz w:val="28"/>
          <w:szCs w:val="28"/>
          <w:lang w:val="uk-UA"/>
          <w:rPrChange w:id="4556" w:author="ASD" w:date="2016-06-09T16:59:00Z">
            <w:rPr>
              <w:sz w:val="28"/>
              <w:szCs w:val="28"/>
              <w:lang w:val="uk-UA"/>
            </w:rPr>
          </w:rPrChange>
        </w:rPr>
        <w:t>алгоритмі</w:t>
      </w:r>
      <w:r w:rsidRPr="00891248">
        <w:rPr>
          <w:sz w:val="28"/>
          <w:szCs w:val="28"/>
          <w:lang w:val="uk-UA"/>
          <w:rPrChange w:id="4557" w:author="ASD" w:date="2016-06-09T16:59:00Z">
            <w:rPr>
              <w:sz w:val="28"/>
              <w:szCs w:val="28"/>
              <w:lang w:val="uk-UA"/>
            </w:rPr>
          </w:rPrChange>
        </w:rPr>
        <w:t xml:space="preserve"> ми перевір</w:t>
      </w:r>
      <w:r w:rsidR="009C7466" w:rsidRPr="00891248">
        <w:rPr>
          <w:sz w:val="28"/>
          <w:szCs w:val="28"/>
          <w:lang w:val="uk-UA"/>
          <w:rPrChange w:id="4558" w:author="ASD" w:date="2016-06-09T16:59:00Z">
            <w:rPr>
              <w:sz w:val="28"/>
              <w:szCs w:val="28"/>
              <w:lang w:val="uk-UA"/>
            </w:rPr>
          </w:rPrChange>
        </w:rPr>
        <w:t>яємо</w:t>
      </w:r>
      <w:r w:rsidRPr="00891248">
        <w:rPr>
          <w:sz w:val="28"/>
          <w:szCs w:val="28"/>
          <w:lang w:val="uk-UA"/>
          <w:rPrChange w:id="4559" w:author="ASD" w:date="2016-06-09T16:59:00Z">
            <w:rPr>
              <w:sz w:val="28"/>
              <w:szCs w:val="28"/>
              <w:lang w:val="uk-UA"/>
            </w:rPr>
          </w:rPrChange>
        </w:rPr>
        <w:t xml:space="preserve"> чи є </w:t>
      </w:r>
      <w:r w:rsidR="009C7466" w:rsidRPr="00891248">
        <w:rPr>
          <w:sz w:val="28"/>
          <w:szCs w:val="28"/>
          <w:lang w:val="uk-UA"/>
          <w:rPrChange w:id="4560" w:author="ASD" w:date="2016-06-09T16:59:00Z">
            <w:rPr>
              <w:sz w:val="28"/>
              <w:szCs w:val="28"/>
              <w:lang w:val="uk-UA"/>
            </w:rPr>
          </w:rPrChange>
        </w:rPr>
        <w:t>р</w:t>
      </w:r>
      <w:r w:rsidRPr="00891248">
        <w:rPr>
          <w:sz w:val="28"/>
          <w:szCs w:val="28"/>
          <w:lang w:val="uk-UA"/>
          <w:rPrChange w:id="4561" w:author="ASD" w:date="2016-06-09T16:59:00Z">
            <w:rPr>
              <w:sz w:val="28"/>
              <w:szCs w:val="28"/>
              <w:lang w:val="uk-UA"/>
            </w:rPr>
          </w:rPrChange>
        </w:rPr>
        <w:t xml:space="preserve">амка розміру </w:t>
      </w:r>
      <w:r w:rsidR="00CB68DC" w:rsidRPr="00891248">
        <w:rPr>
          <w:sz w:val="28"/>
          <w:szCs w:val="28"/>
          <w:lang w:val="uk-UA"/>
          <w:rPrChange w:id="4562" w:author="ASD" w:date="2016-06-09T16:59:00Z">
            <w:rPr>
              <w:sz w:val="28"/>
              <w:szCs w:val="28"/>
              <w:lang w:val="uk-UA"/>
            </w:rPr>
          </w:rPrChange>
        </w:rPr>
        <w:t>перекривається</w:t>
      </w:r>
      <w:r w:rsidRPr="00891248">
        <w:rPr>
          <w:sz w:val="28"/>
          <w:szCs w:val="28"/>
          <w:lang w:val="uk-UA"/>
          <w:rPrChange w:id="4563" w:author="ASD" w:date="2016-06-09T16:59:00Z">
            <w:rPr>
              <w:sz w:val="28"/>
              <w:szCs w:val="28"/>
              <w:lang w:val="uk-UA"/>
            </w:rPr>
          </w:rPrChange>
        </w:rPr>
        <w:t xml:space="preserve"> з кінцевим результатом. Ми </w:t>
      </w:r>
      <w:r w:rsidR="009C7466" w:rsidRPr="00891248">
        <w:rPr>
          <w:sz w:val="28"/>
          <w:szCs w:val="28"/>
          <w:lang w:val="uk-UA"/>
          <w:rPrChange w:id="4564" w:author="ASD" w:date="2016-06-09T16:59:00Z">
            <w:rPr>
              <w:sz w:val="28"/>
              <w:szCs w:val="28"/>
              <w:lang w:val="uk-UA"/>
            </w:rPr>
          </w:rPrChange>
        </w:rPr>
        <w:t>збільшуємо</w:t>
      </w:r>
      <w:r w:rsidRPr="00891248">
        <w:rPr>
          <w:sz w:val="28"/>
          <w:szCs w:val="28"/>
          <w:lang w:val="uk-UA"/>
          <w:rPrChange w:id="4565" w:author="ASD" w:date="2016-06-09T16:59:00Z">
            <w:rPr>
              <w:sz w:val="28"/>
              <w:szCs w:val="28"/>
              <w:lang w:val="uk-UA"/>
            </w:rPr>
          </w:rPrChange>
        </w:rPr>
        <w:t xml:space="preserve"> </w:t>
      </w:r>
      <m:oMath>
        <m:sSub>
          <m:sSubPr>
            <m:ctrlPr>
              <w:rPr>
                <w:rFonts w:ascii="Cambria Math" w:hAnsi="Cambria Math"/>
                <w:i/>
                <w:sz w:val="28"/>
                <w:szCs w:val="28"/>
                <w:lang w:val="uk-UA"/>
                <w:rPrChange w:id="4566" w:author="ASD" w:date="2016-06-09T16:59:00Z">
                  <w:rPr>
                    <w:rFonts w:ascii="Cambria Math" w:hAnsi="Cambria Math"/>
                    <w:i/>
                    <w:sz w:val="28"/>
                    <w:szCs w:val="28"/>
                    <w:lang w:val="uk-UA"/>
                  </w:rPr>
                </w:rPrChange>
              </w:rPr>
            </m:ctrlPr>
          </m:sSubPr>
          <m:e>
            <m:r>
              <w:rPr>
                <w:rFonts w:ascii="Cambria Math" w:hAnsi="Cambria Math"/>
                <w:sz w:val="28"/>
                <w:szCs w:val="28"/>
                <w:lang w:val="uk-UA"/>
                <w:rPrChange w:id="4567"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Change w:id="4568" w:author="ASD" w:date="2016-06-09T16:59:00Z">
                      <w:rPr>
                        <w:rFonts w:ascii="Cambria Math" w:hAnsi="Cambria Math"/>
                        <w:i/>
                        <w:sz w:val="28"/>
                        <w:szCs w:val="28"/>
                        <w:lang w:val="uk-UA"/>
                      </w:rPr>
                    </w:rPrChange>
                  </w:rPr>
                </m:ctrlPr>
              </m:sSubPr>
              <m:e>
                <m:r>
                  <w:rPr>
                    <w:rFonts w:ascii="Cambria Math" w:hAnsi="Cambria Math"/>
                    <w:sz w:val="28"/>
                    <w:szCs w:val="28"/>
                    <w:lang w:val="uk-UA"/>
                    <w:rPrChange w:id="4569" w:author="ASD" w:date="2016-06-09T16:59:00Z">
                      <w:rPr>
                        <w:rFonts w:ascii="Cambria Math" w:hAnsi="Cambria Math"/>
                        <w:sz w:val="28"/>
                        <w:szCs w:val="28"/>
                        <w:lang w:val="en-US"/>
                      </w:rPr>
                    </w:rPrChange>
                  </w:rPr>
                  <m:t>F</m:t>
                </m:r>
              </m:e>
              <m:sub>
                <m:r>
                  <w:rPr>
                    <w:rFonts w:ascii="Cambria Math" w:hAnsi="Cambria Math"/>
                    <w:sz w:val="28"/>
                    <w:szCs w:val="28"/>
                    <w:lang w:val="uk-UA"/>
                    <w:rPrChange w:id="4570" w:author="ASD" w:date="2016-06-09T16:59:00Z">
                      <w:rPr>
                        <w:rFonts w:ascii="Cambria Math" w:hAnsi="Cambria Math"/>
                        <w:sz w:val="28"/>
                        <w:szCs w:val="28"/>
                        <w:lang w:val="uk-UA"/>
                      </w:rPr>
                    </w:rPrChange>
                  </w:rPr>
                  <m:t>k</m:t>
                </m:r>
              </m:sub>
            </m:sSub>
          </m:sub>
        </m:sSub>
      </m:oMath>
      <w:r w:rsidR="009C7466" w:rsidRPr="00891248">
        <w:rPr>
          <w:sz w:val="28"/>
          <w:szCs w:val="28"/>
          <w:lang w:val="uk-UA"/>
          <w:rPrChange w:id="4571" w:author="ASD" w:date="2016-06-09T16:59:00Z">
            <w:rPr>
              <w:sz w:val="28"/>
              <w:szCs w:val="28"/>
            </w:rPr>
          </w:rPrChange>
        </w:rPr>
        <w:t xml:space="preserve"> </w:t>
      </w:r>
      <w:r w:rsidR="009C7466" w:rsidRPr="00891248">
        <w:rPr>
          <w:sz w:val="28"/>
          <w:szCs w:val="28"/>
          <w:lang w:val="uk-UA"/>
        </w:rPr>
        <w:t xml:space="preserve"> на 1</w:t>
      </w:r>
      <w:r w:rsidRPr="00891248">
        <w:rPr>
          <w:sz w:val="28"/>
          <w:szCs w:val="28"/>
          <w:lang w:val="uk-UA"/>
          <w:rPrChange w:id="4572" w:author="ASD" w:date="2016-06-09T16:59:00Z">
            <w:rPr>
              <w:sz w:val="28"/>
              <w:szCs w:val="28"/>
              <w:lang w:val="uk-UA"/>
            </w:rPr>
          </w:rPrChange>
        </w:rPr>
        <w:t xml:space="preserve"> для кожного папороті, якщо перекриття менше, ніж 0,6 і ансамбль класифікатор да</w:t>
      </w:r>
      <w:r w:rsidR="009C7466" w:rsidRPr="00891248">
        <w:rPr>
          <w:sz w:val="28"/>
          <w:szCs w:val="28"/>
          <w:lang w:val="uk-UA"/>
          <w:rPrChange w:id="4573" w:author="ASD" w:date="2016-06-09T16:59:00Z">
            <w:rPr>
              <w:sz w:val="28"/>
              <w:szCs w:val="28"/>
              <w:lang w:val="uk-UA"/>
            </w:rPr>
          </w:rPrChange>
        </w:rPr>
        <w:t>в</w:t>
      </w:r>
      <w:r w:rsidRPr="00891248">
        <w:rPr>
          <w:sz w:val="28"/>
          <w:szCs w:val="28"/>
          <w:lang w:val="uk-UA"/>
          <w:rPrChange w:id="4574" w:author="ASD" w:date="2016-06-09T16:59:00Z">
            <w:rPr>
              <w:sz w:val="28"/>
              <w:szCs w:val="28"/>
              <w:lang w:val="uk-UA"/>
            </w:rPr>
          </w:rPrChange>
        </w:rPr>
        <w:t xml:space="preserve"> </w:t>
      </w:r>
      <w:r w:rsidR="009C7466" w:rsidRPr="00891248">
        <w:rPr>
          <w:sz w:val="28"/>
          <w:szCs w:val="28"/>
          <w:lang w:val="uk-UA"/>
          <w:rPrChange w:id="4575" w:author="ASD" w:date="2016-06-09T16:59:00Z">
            <w:rPr>
              <w:sz w:val="28"/>
              <w:szCs w:val="28"/>
              <w:lang w:val="uk-UA"/>
            </w:rPr>
          </w:rPrChange>
        </w:rPr>
        <w:t xml:space="preserve">результат нижче 0,5. </w:t>
      </w:r>
      <w:r w:rsidR="00CB68DC" w:rsidRPr="00891248">
        <w:rPr>
          <w:sz w:val="28"/>
          <w:szCs w:val="28"/>
          <w:lang w:val="uk-UA"/>
          <w:rPrChange w:id="4576" w:author="ASD" w:date="2016-06-09T16:59:00Z">
            <w:rPr>
              <w:sz w:val="28"/>
              <w:szCs w:val="28"/>
              <w:lang w:val="uk-UA"/>
            </w:rPr>
          </w:rPrChange>
        </w:rPr>
        <w:t>Алгоритм</w:t>
      </w:r>
      <w:r w:rsidRPr="00891248">
        <w:rPr>
          <w:sz w:val="28"/>
          <w:szCs w:val="28"/>
          <w:lang w:val="uk-UA"/>
          <w:rPrChange w:id="4577" w:author="ASD" w:date="2016-06-09T16:59:00Z">
            <w:rPr>
              <w:sz w:val="28"/>
              <w:szCs w:val="28"/>
              <w:lang w:val="uk-UA"/>
            </w:rPr>
          </w:rPrChange>
        </w:rPr>
        <w:t xml:space="preserve"> збільшує</w:t>
      </w:r>
      <w:r w:rsidR="000D500C" w:rsidRPr="00891248">
        <w:rPr>
          <w:sz w:val="28"/>
          <w:szCs w:val="28"/>
          <w:lang w:val="uk-UA"/>
          <w:rPrChange w:id="4578" w:author="ASD" w:date="2016-06-09T16:59:00Z">
            <w:rPr>
              <w:sz w:val="28"/>
              <w:szCs w:val="28"/>
              <w:lang w:val="uk-UA"/>
            </w:rPr>
          </w:rPrChange>
        </w:rPr>
        <w:t xml:space="preserve"> на 1 </w:t>
      </w:r>
      <m:oMath>
        <m:sSub>
          <m:sSubPr>
            <m:ctrlPr>
              <w:rPr>
                <w:rFonts w:ascii="Cambria Math" w:hAnsi="Cambria Math"/>
                <w:i/>
                <w:sz w:val="28"/>
                <w:szCs w:val="28"/>
                <w:lang w:val="uk-UA"/>
                <w:rPrChange w:id="4579" w:author="ASD" w:date="2016-06-09T16:59:00Z">
                  <w:rPr>
                    <w:rFonts w:ascii="Cambria Math" w:hAnsi="Cambria Math"/>
                    <w:i/>
                    <w:sz w:val="28"/>
                    <w:szCs w:val="28"/>
                    <w:lang w:val="uk-UA"/>
                  </w:rPr>
                </w:rPrChange>
              </w:rPr>
            </m:ctrlPr>
          </m:sSubPr>
          <m:e>
            <m:r>
              <w:rPr>
                <w:rFonts w:ascii="Cambria Math" w:hAnsi="Cambria Math"/>
                <w:sz w:val="28"/>
                <w:szCs w:val="28"/>
                <w:lang w:val="uk-UA"/>
                <w:rPrChange w:id="4580"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Change w:id="4581" w:author="ASD" w:date="2016-06-09T16:59:00Z">
                      <w:rPr>
                        <w:rFonts w:ascii="Cambria Math" w:hAnsi="Cambria Math"/>
                        <w:i/>
                        <w:sz w:val="28"/>
                        <w:szCs w:val="28"/>
                        <w:lang w:val="uk-UA"/>
                      </w:rPr>
                    </w:rPrChange>
                  </w:rPr>
                </m:ctrlPr>
              </m:sSubPr>
              <m:e>
                <m:r>
                  <w:rPr>
                    <w:rFonts w:ascii="Cambria Math" w:hAnsi="Cambria Math"/>
                    <w:sz w:val="28"/>
                    <w:szCs w:val="28"/>
                    <w:lang w:val="uk-UA"/>
                    <w:rPrChange w:id="4582" w:author="ASD" w:date="2016-06-09T16:59:00Z">
                      <w:rPr>
                        <w:rFonts w:ascii="Cambria Math" w:hAnsi="Cambria Math"/>
                        <w:sz w:val="28"/>
                        <w:szCs w:val="28"/>
                        <w:lang w:val="en-US"/>
                      </w:rPr>
                    </w:rPrChange>
                  </w:rPr>
                  <m:t>F</m:t>
                </m:r>
              </m:e>
              <m:sub>
                <m:r>
                  <w:rPr>
                    <w:rFonts w:ascii="Cambria Math" w:hAnsi="Cambria Math"/>
                    <w:sz w:val="28"/>
                    <w:szCs w:val="28"/>
                    <w:lang w:val="uk-UA"/>
                    <w:rPrChange w:id="4583" w:author="ASD" w:date="2016-06-09T16:59:00Z">
                      <w:rPr>
                        <w:rFonts w:ascii="Cambria Math" w:hAnsi="Cambria Math"/>
                        <w:sz w:val="28"/>
                        <w:szCs w:val="28"/>
                        <w:lang w:val="uk-UA"/>
                      </w:rPr>
                    </w:rPrChange>
                  </w:rPr>
                  <m:t>k</m:t>
                </m:r>
              </m:sub>
            </m:sSub>
          </m:sub>
        </m:sSub>
      </m:oMath>
      <w:r w:rsidR="000D500C" w:rsidRPr="00891248">
        <w:rPr>
          <w:sz w:val="28"/>
          <w:szCs w:val="28"/>
          <w:lang w:val="uk-UA"/>
          <w:rPrChange w:id="4584" w:author="ASD" w:date="2016-06-09T16:59:00Z">
            <w:rPr>
              <w:sz w:val="28"/>
              <w:szCs w:val="28"/>
              <w:lang w:val="uk-UA"/>
            </w:rPr>
          </w:rPrChange>
        </w:rPr>
        <w:t xml:space="preserve"> на неправильній</w:t>
      </w:r>
      <w:r w:rsidRPr="00891248">
        <w:rPr>
          <w:sz w:val="28"/>
          <w:szCs w:val="28"/>
          <w:lang w:val="uk-UA"/>
          <w:rPrChange w:id="4585" w:author="ASD" w:date="2016-06-09T16:59:00Z">
            <w:rPr>
              <w:sz w:val="28"/>
              <w:szCs w:val="28"/>
              <w:lang w:val="uk-UA"/>
            </w:rPr>
          </w:rPrChange>
        </w:rPr>
        <w:t xml:space="preserve"> класифік</w:t>
      </w:r>
      <w:r w:rsidR="000D500C" w:rsidRPr="00891248">
        <w:rPr>
          <w:sz w:val="28"/>
          <w:szCs w:val="28"/>
          <w:lang w:val="uk-UA"/>
          <w:rPrChange w:id="4586" w:author="ASD" w:date="2016-06-09T16:59:00Z">
            <w:rPr>
              <w:sz w:val="28"/>
              <w:szCs w:val="28"/>
              <w:lang w:val="uk-UA"/>
            </w:rPr>
          </w:rPrChange>
        </w:rPr>
        <w:t>ації</w:t>
      </w:r>
      <w:r w:rsidRPr="00891248">
        <w:rPr>
          <w:sz w:val="28"/>
          <w:szCs w:val="28"/>
          <w:lang w:val="uk-UA"/>
          <w:rPrChange w:id="4587" w:author="ASD" w:date="2016-06-09T16:59:00Z">
            <w:rPr>
              <w:sz w:val="28"/>
              <w:szCs w:val="28"/>
              <w:lang w:val="uk-UA"/>
            </w:rPr>
          </w:rPrChange>
        </w:rPr>
        <w:t xml:space="preserve"> негатив</w:t>
      </w:r>
      <w:r w:rsidR="000D500C" w:rsidRPr="00891248">
        <w:rPr>
          <w:sz w:val="28"/>
          <w:szCs w:val="28"/>
          <w:lang w:val="uk-UA"/>
          <w:rPrChange w:id="4588" w:author="ASD" w:date="2016-06-09T16:59:00Z">
            <w:rPr>
              <w:sz w:val="28"/>
              <w:szCs w:val="28"/>
              <w:lang w:val="uk-UA"/>
            </w:rPr>
          </w:rPrChange>
        </w:rPr>
        <w:t>ного</w:t>
      </w:r>
      <w:r w:rsidRPr="00891248">
        <w:rPr>
          <w:sz w:val="28"/>
          <w:szCs w:val="28"/>
          <w:lang w:val="uk-UA"/>
          <w:rPrChange w:id="4589" w:author="ASD" w:date="2016-06-09T16:59:00Z">
            <w:rPr>
              <w:sz w:val="28"/>
              <w:szCs w:val="28"/>
              <w:lang w:val="uk-UA"/>
            </w:rPr>
          </w:rPrChange>
        </w:rPr>
        <w:t xml:space="preserve"> </w:t>
      </w:r>
      <w:r w:rsidR="00CB68DC" w:rsidRPr="00891248">
        <w:rPr>
          <w:sz w:val="28"/>
          <w:szCs w:val="28"/>
          <w:lang w:val="uk-UA"/>
          <w:rPrChange w:id="4590" w:author="ASD" w:date="2016-06-09T16:59:00Z">
            <w:rPr>
              <w:sz w:val="28"/>
              <w:szCs w:val="28"/>
              <w:lang w:val="uk-UA"/>
            </w:rPr>
          </w:rPrChange>
        </w:rPr>
        <w:t>під вікна</w:t>
      </w:r>
      <w:r w:rsidRPr="00891248">
        <w:rPr>
          <w:sz w:val="28"/>
          <w:szCs w:val="28"/>
          <w:lang w:val="uk-UA"/>
          <w:rPrChange w:id="4591" w:author="ASD" w:date="2016-06-09T16:59:00Z">
            <w:rPr>
              <w:sz w:val="28"/>
              <w:szCs w:val="28"/>
              <w:lang w:val="uk-UA"/>
            </w:rPr>
          </w:rPrChange>
        </w:rPr>
        <w:t>. При оновленні класифікатор</w:t>
      </w:r>
      <w:r w:rsidR="000D500C" w:rsidRPr="00891248">
        <w:rPr>
          <w:sz w:val="28"/>
          <w:szCs w:val="28"/>
          <w:lang w:val="uk-UA"/>
          <w:rPrChange w:id="4592" w:author="ASD" w:date="2016-06-09T16:59:00Z">
            <w:rPr>
              <w:sz w:val="28"/>
              <w:szCs w:val="28"/>
              <w:lang w:val="uk-UA"/>
            </w:rPr>
          </w:rPrChange>
        </w:rPr>
        <w:t>а</w:t>
      </w:r>
      <w:r w:rsidRPr="00891248">
        <w:rPr>
          <w:sz w:val="28"/>
          <w:szCs w:val="28"/>
          <w:lang w:val="uk-UA"/>
          <w:rPrChange w:id="4593" w:author="ASD" w:date="2016-06-09T16:59:00Z">
            <w:rPr>
              <w:sz w:val="28"/>
              <w:szCs w:val="28"/>
              <w:lang w:val="uk-UA"/>
            </w:rPr>
          </w:rPrChange>
        </w:rPr>
        <w:t xml:space="preserve"> обчислювальн</w:t>
      </w:r>
      <w:r w:rsidR="000D500C" w:rsidRPr="00891248">
        <w:rPr>
          <w:sz w:val="28"/>
          <w:szCs w:val="28"/>
          <w:lang w:val="uk-UA"/>
          <w:rPrChange w:id="4594" w:author="ASD" w:date="2016-06-09T16:59:00Z">
            <w:rPr>
              <w:sz w:val="28"/>
              <w:szCs w:val="28"/>
              <w:lang w:val="uk-UA"/>
            </w:rPr>
          </w:rPrChange>
        </w:rPr>
        <w:t>і</w:t>
      </w:r>
      <w:r w:rsidRPr="00891248">
        <w:rPr>
          <w:sz w:val="28"/>
          <w:szCs w:val="28"/>
          <w:lang w:val="uk-UA"/>
          <w:rPrChange w:id="4595" w:author="ASD" w:date="2016-06-09T16:59:00Z">
            <w:rPr>
              <w:sz w:val="28"/>
              <w:szCs w:val="28"/>
              <w:lang w:val="uk-UA"/>
            </w:rPr>
          </w:rPrChange>
        </w:rPr>
        <w:t xml:space="preserve"> витрати не збільшується. Це</w:t>
      </w:r>
      <w:r w:rsidR="000D500C" w:rsidRPr="00891248">
        <w:rPr>
          <w:sz w:val="28"/>
          <w:szCs w:val="28"/>
          <w:lang w:val="uk-UA"/>
          <w:rPrChange w:id="4596" w:author="ASD" w:date="2016-06-09T16:59:00Z">
            <w:rPr>
              <w:sz w:val="28"/>
              <w:szCs w:val="28"/>
              <w:lang w:val="uk-UA"/>
            </w:rPr>
          </w:rPrChange>
        </w:rPr>
        <w:t xml:space="preserve"> відрізняє</w:t>
      </w:r>
      <w:r w:rsidRPr="00891248">
        <w:rPr>
          <w:sz w:val="28"/>
          <w:szCs w:val="28"/>
          <w:lang w:val="uk-UA"/>
          <w:rPrChange w:id="4597" w:author="ASD" w:date="2016-06-09T16:59:00Z">
            <w:rPr>
              <w:sz w:val="28"/>
              <w:szCs w:val="28"/>
              <w:lang w:val="uk-UA"/>
            </w:rPr>
          </w:rPrChange>
        </w:rPr>
        <w:t xml:space="preserve"> методу узгодження шаблону, </w:t>
      </w:r>
      <w:r w:rsidR="00CB68DC" w:rsidRPr="00891248">
        <w:rPr>
          <w:sz w:val="28"/>
          <w:szCs w:val="28"/>
          <w:lang w:val="uk-UA"/>
          <w:rPrChange w:id="4598" w:author="ASD" w:date="2016-06-09T16:59:00Z">
            <w:rPr>
              <w:sz w:val="28"/>
              <w:szCs w:val="28"/>
              <w:lang w:val="uk-UA"/>
            </w:rPr>
          </w:rPrChange>
        </w:rPr>
        <w:t>оскільки</w:t>
      </w:r>
      <w:r w:rsidRPr="00891248">
        <w:rPr>
          <w:sz w:val="28"/>
          <w:szCs w:val="28"/>
          <w:lang w:val="uk-UA"/>
          <w:rPrChange w:id="4599" w:author="ASD" w:date="2016-06-09T16:59:00Z">
            <w:rPr>
              <w:sz w:val="28"/>
              <w:szCs w:val="28"/>
              <w:lang w:val="uk-UA"/>
            </w:rPr>
          </w:rPrChange>
        </w:rPr>
        <w:t xml:space="preserve"> кожен додатков</w:t>
      </w:r>
      <w:r w:rsidR="000D500C" w:rsidRPr="00891248">
        <w:rPr>
          <w:sz w:val="28"/>
          <w:szCs w:val="28"/>
          <w:lang w:val="uk-UA"/>
          <w:rPrChange w:id="4600" w:author="ASD" w:date="2016-06-09T16:59:00Z">
            <w:rPr>
              <w:sz w:val="28"/>
              <w:szCs w:val="28"/>
              <w:lang w:val="uk-UA"/>
            </w:rPr>
          </w:rPrChange>
        </w:rPr>
        <w:t>е</w:t>
      </w:r>
      <w:r w:rsidRPr="00891248">
        <w:rPr>
          <w:sz w:val="28"/>
          <w:szCs w:val="28"/>
          <w:lang w:val="uk-UA"/>
          <w:rPrChange w:id="4601" w:author="ASD" w:date="2016-06-09T16:59:00Z">
            <w:rPr>
              <w:sz w:val="28"/>
              <w:szCs w:val="28"/>
              <w:lang w:val="uk-UA"/>
            </w:rPr>
          </w:rPrChange>
        </w:rPr>
        <w:t xml:space="preserve"> </w:t>
      </w:r>
      <w:r w:rsidR="00CB68DC" w:rsidRPr="00891248">
        <w:rPr>
          <w:sz w:val="28"/>
          <w:szCs w:val="28"/>
          <w:lang w:val="uk-UA"/>
          <w:rPrChange w:id="4602" w:author="ASD" w:date="2016-06-09T16:59:00Z">
            <w:rPr>
              <w:sz w:val="28"/>
              <w:szCs w:val="28"/>
              <w:lang w:val="uk-UA"/>
            </w:rPr>
          </w:rPrChange>
        </w:rPr>
        <w:t>під вікно</w:t>
      </w:r>
      <w:r w:rsidRPr="00891248">
        <w:rPr>
          <w:sz w:val="28"/>
          <w:szCs w:val="28"/>
          <w:lang w:val="uk-UA"/>
          <w:rPrChange w:id="4603" w:author="ASD" w:date="2016-06-09T16:59:00Z">
            <w:rPr>
              <w:sz w:val="28"/>
              <w:szCs w:val="28"/>
              <w:lang w:val="uk-UA"/>
            </w:rPr>
          </w:rPrChange>
        </w:rPr>
        <w:t xml:space="preserve"> в безлічі позитивн</w:t>
      </w:r>
      <w:r w:rsidR="000D500C" w:rsidRPr="00891248">
        <w:rPr>
          <w:sz w:val="28"/>
          <w:szCs w:val="28"/>
          <w:lang w:val="uk-UA"/>
          <w:rPrChange w:id="4604" w:author="ASD" w:date="2016-06-09T16:59:00Z">
            <w:rPr>
              <w:sz w:val="28"/>
              <w:szCs w:val="28"/>
              <w:lang w:val="uk-UA"/>
            </w:rPr>
          </w:rPrChange>
        </w:rPr>
        <w:t>их</w:t>
      </w:r>
      <w:r w:rsidRPr="00891248">
        <w:rPr>
          <w:sz w:val="28"/>
          <w:szCs w:val="28"/>
          <w:lang w:val="uk-UA"/>
          <w:rPrChange w:id="4605" w:author="ASD" w:date="2016-06-09T16:59:00Z">
            <w:rPr>
              <w:sz w:val="28"/>
              <w:szCs w:val="28"/>
              <w:lang w:val="uk-UA"/>
            </w:rPr>
          </w:rPrChange>
        </w:rPr>
        <w:t xml:space="preserve"> або негативн</w:t>
      </w:r>
      <w:r w:rsidR="000D500C" w:rsidRPr="00891248">
        <w:rPr>
          <w:sz w:val="28"/>
          <w:szCs w:val="28"/>
          <w:lang w:val="uk-UA"/>
          <w:rPrChange w:id="4606" w:author="ASD" w:date="2016-06-09T16:59:00Z">
            <w:rPr>
              <w:sz w:val="28"/>
              <w:szCs w:val="28"/>
              <w:lang w:val="uk-UA"/>
            </w:rPr>
          </w:rPrChange>
        </w:rPr>
        <w:t>их</w:t>
      </w:r>
      <w:r w:rsidRPr="00891248">
        <w:rPr>
          <w:sz w:val="28"/>
          <w:szCs w:val="28"/>
          <w:lang w:val="uk-UA"/>
          <w:rPrChange w:id="4607" w:author="ASD" w:date="2016-06-09T16:59:00Z">
            <w:rPr>
              <w:sz w:val="28"/>
              <w:szCs w:val="28"/>
              <w:lang w:val="uk-UA"/>
            </w:rPr>
          </w:rPrChange>
        </w:rPr>
        <w:t xml:space="preserve"> шаблон</w:t>
      </w:r>
      <w:r w:rsidR="000D500C" w:rsidRPr="00891248">
        <w:rPr>
          <w:sz w:val="28"/>
          <w:szCs w:val="28"/>
          <w:lang w:val="uk-UA"/>
          <w:rPrChange w:id="4608" w:author="ASD" w:date="2016-06-09T16:59:00Z">
            <w:rPr>
              <w:sz w:val="28"/>
              <w:szCs w:val="28"/>
              <w:lang w:val="uk-UA"/>
            </w:rPr>
          </w:rPrChange>
        </w:rPr>
        <w:t>ах</w:t>
      </w:r>
      <w:r w:rsidRPr="00891248">
        <w:rPr>
          <w:sz w:val="28"/>
          <w:szCs w:val="28"/>
          <w:lang w:val="uk-UA"/>
          <w:rPrChange w:id="4609" w:author="ASD" w:date="2016-06-09T16:59:00Z">
            <w:rPr>
              <w:sz w:val="28"/>
              <w:szCs w:val="28"/>
              <w:lang w:val="uk-UA"/>
            </w:rPr>
          </w:rPrChange>
        </w:rPr>
        <w:t xml:space="preserve"> збільшує кількість порівнянь, які повинні бути зроблені для того, щоб класифікувати новий </w:t>
      </w:r>
      <w:r w:rsidR="00CB68DC" w:rsidRPr="00891248">
        <w:rPr>
          <w:sz w:val="28"/>
          <w:szCs w:val="28"/>
          <w:lang w:val="uk-UA"/>
        </w:rPr>
        <w:t>клас</w:t>
      </w:r>
      <w:r w:rsidRPr="00891248">
        <w:rPr>
          <w:sz w:val="28"/>
          <w:szCs w:val="28"/>
          <w:lang w:val="uk-UA"/>
          <w:rPrChange w:id="4610" w:author="ASD" w:date="2016-06-09T16:59:00Z">
            <w:rPr>
              <w:sz w:val="28"/>
              <w:szCs w:val="28"/>
              <w:lang w:val="uk-UA"/>
            </w:rPr>
          </w:rPrChange>
        </w:rPr>
        <w:t>. Для того щоб змінити мітку неправильно класифікован</w:t>
      </w:r>
      <w:r w:rsidR="000D500C" w:rsidRPr="00891248">
        <w:rPr>
          <w:sz w:val="28"/>
          <w:szCs w:val="28"/>
          <w:lang w:val="uk-UA"/>
          <w:rPrChange w:id="4611" w:author="ASD" w:date="2016-06-09T16:59:00Z">
            <w:rPr>
              <w:sz w:val="28"/>
              <w:szCs w:val="28"/>
              <w:lang w:val="uk-UA"/>
            </w:rPr>
          </w:rPrChange>
        </w:rPr>
        <w:t>ого</w:t>
      </w:r>
      <w:r w:rsidRPr="00891248">
        <w:rPr>
          <w:sz w:val="28"/>
          <w:szCs w:val="28"/>
          <w:lang w:val="uk-UA"/>
          <w:rPrChange w:id="4612" w:author="ASD" w:date="2016-06-09T16:59:00Z">
            <w:rPr>
              <w:sz w:val="28"/>
              <w:szCs w:val="28"/>
              <w:lang w:val="uk-UA"/>
            </w:rPr>
          </w:rPrChange>
        </w:rPr>
        <w:t xml:space="preserve"> позитивно</w:t>
      </w:r>
      <w:r w:rsidR="000D500C" w:rsidRPr="00891248">
        <w:rPr>
          <w:sz w:val="28"/>
          <w:szCs w:val="28"/>
          <w:lang w:val="uk-UA"/>
          <w:rPrChange w:id="4613" w:author="ASD" w:date="2016-06-09T16:59:00Z">
            <w:rPr>
              <w:sz w:val="28"/>
              <w:szCs w:val="28"/>
              <w:lang w:val="uk-UA"/>
            </w:rPr>
          </w:rPrChange>
        </w:rPr>
        <w:t>го</w:t>
      </w:r>
      <w:r w:rsidRPr="00891248">
        <w:rPr>
          <w:sz w:val="28"/>
          <w:szCs w:val="28"/>
          <w:lang w:val="uk-UA"/>
          <w:rPrChange w:id="4614" w:author="ASD" w:date="2016-06-09T16:59:00Z">
            <w:rPr>
              <w:sz w:val="28"/>
              <w:szCs w:val="28"/>
              <w:lang w:val="uk-UA"/>
            </w:rPr>
          </w:rPrChange>
        </w:rPr>
        <w:t xml:space="preserve"> </w:t>
      </w:r>
      <w:r w:rsidR="00CB68DC" w:rsidRPr="00891248">
        <w:rPr>
          <w:sz w:val="28"/>
          <w:szCs w:val="28"/>
          <w:lang w:val="uk-UA"/>
          <w:rPrChange w:id="4615" w:author="ASD" w:date="2016-06-09T16:59:00Z">
            <w:rPr>
              <w:sz w:val="28"/>
              <w:szCs w:val="28"/>
              <w:lang w:val="uk-UA"/>
            </w:rPr>
          </w:rPrChange>
        </w:rPr>
        <w:t>під вікна</w:t>
      </w:r>
      <w:r w:rsidR="000D500C" w:rsidRPr="00891248">
        <w:rPr>
          <w:sz w:val="28"/>
          <w:szCs w:val="28"/>
          <w:lang w:val="uk-UA"/>
          <w:rPrChange w:id="4616" w:author="ASD" w:date="2016-06-09T16:59:00Z">
            <w:rPr>
              <w:sz w:val="28"/>
              <w:szCs w:val="28"/>
              <w:lang w:val="uk-UA"/>
            </w:rPr>
          </w:rPrChange>
        </w:rPr>
        <w:t xml:space="preserve"> використовується</w:t>
      </w:r>
      <w:r w:rsidRPr="00891248">
        <w:rPr>
          <w:sz w:val="28"/>
          <w:szCs w:val="28"/>
          <w:lang w:val="uk-UA"/>
          <w:rPrChange w:id="4617" w:author="ASD" w:date="2016-06-09T16:59:00Z">
            <w:rPr>
              <w:sz w:val="28"/>
              <w:szCs w:val="28"/>
              <w:lang w:val="uk-UA"/>
            </w:rPr>
          </w:rPrChange>
        </w:rPr>
        <w:t xml:space="preserve"> шаблон зістав</w:t>
      </w:r>
      <w:r w:rsidR="000D500C" w:rsidRPr="00891248">
        <w:rPr>
          <w:sz w:val="28"/>
          <w:szCs w:val="28"/>
          <w:lang w:val="uk-UA"/>
          <w:rPrChange w:id="4618" w:author="ASD" w:date="2016-06-09T16:59:00Z">
            <w:rPr>
              <w:sz w:val="28"/>
              <w:szCs w:val="28"/>
              <w:lang w:val="uk-UA"/>
            </w:rPr>
          </w:rPrChange>
        </w:rPr>
        <w:t>лення</w:t>
      </w:r>
      <w:r w:rsidRPr="00891248">
        <w:rPr>
          <w:sz w:val="28"/>
          <w:szCs w:val="28"/>
          <w:lang w:val="uk-UA"/>
          <w:rPrChange w:id="4619" w:author="ASD" w:date="2016-06-09T16:59:00Z">
            <w:rPr>
              <w:sz w:val="28"/>
              <w:szCs w:val="28"/>
              <w:lang w:val="uk-UA"/>
            </w:rPr>
          </w:rPrChange>
        </w:rPr>
        <w:t xml:space="preserve"> метод</w:t>
      </w:r>
      <w:r w:rsidR="000D500C" w:rsidRPr="00891248">
        <w:rPr>
          <w:sz w:val="28"/>
          <w:szCs w:val="28"/>
          <w:lang w:val="uk-UA"/>
          <w:rPrChange w:id="4620" w:author="ASD" w:date="2016-06-09T16:59:00Z">
            <w:rPr>
              <w:sz w:val="28"/>
              <w:szCs w:val="28"/>
              <w:lang w:val="uk-UA"/>
            </w:rPr>
          </w:rPrChange>
        </w:rPr>
        <w:t>у</w:t>
      </w:r>
      <w:r w:rsidRPr="00891248">
        <w:rPr>
          <w:sz w:val="28"/>
          <w:szCs w:val="28"/>
          <w:lang w:val="uk-UA"/>
          <w:rPrChange w:id="4621" w:author="ASD" w:date="2016-06-09T16:59:00Z">
            <w:rPr>
              <w:sz w:val="28"/>
              <w:szCs w:val="28"/>
              <w:lang w:val="uk-UA"/>
            </w:rPr>
          </w:rPrChange>
        </w:rPr>
        <w:t xml:space="preserve">, ми </w:t>
      </w:r>
      <w:r w:rsidR="00CB68DC" w:rsidRPr="00891248">
        <w:rPr>
          <w:sz w:val="28"/>
          <w:szCs w:val="28"/>
          <w:lang w:val="uk-UA"/>
          <w:rPrChange w:id="4622" w:author="ASD" w:date="2016-06-09T16:59:00Z">
            <w:rPr>
              <w:sz w:val="28"/>
              <w:szCs w:val="28"/>
              <w:lang w:val="uk-UA"/>
            </w:rPr>
          </w:rPrChange>
        </w:rPr>
        <w:t>додаємо</w:t>
      </w:r>
      <w:r w:rsidRPr="00891248">
        <w:rPr>
          <w:sz w:val="28"/>
          <w:szCs w:val="28"/>
          <w:lang w:val="uk-UA"/>
          <w:rPrChange w:id="4623" w:author="ASD" w:date="2016-06-09T16:59:00Z">
            <w:rPr>
              <w:sz w:val="28"/>
              <w:szCs w:val="28"/>
              <w:lang w:val="uk-UA"/>
            </w:rPr>
          </w:rPrChange>
        </w:rPr>
        <w:t xml:space="preserve"> його до б</w:t>
      </w:r>
      <w:r w:rsidR="000D500C" w:rsidRPr="00891248">
        <w:rPr>
          <w:sz w:val="28"/>
          <w:szCs w:val="28"/>
          <w:lang w:val="uk-UA"/>
          <w:rPrChange w:id="4624" w:author="ASD" w:date="2016-06-09T16:59:00Z">
            <w:rPr>
              <w:sz w:val="28"/>
              <w:szCs w:val="28"/>
              <w:lang w:val="uk-UA"/>
            </w:rPr>
          </w:rPrChange>
        </w:rPr>
        <w:t xml:space="preserve">езлічі позитивних шаблонів. Це </w:t>
      </w:r>
      <w:r w:rsidR="00CB68DC" w:rsidRPr="00891248">
        <w:rPr>
          <w:sz w:val="28"/>
          <w:szCs w:val="28"/>
          <w:lang w:val="uk-UA"/>
          <w:rPrChange w:id="4625" w:author="ASD" w:date="2016-06-09T16:59:00Z">
            <w:rPr>
              <w:sz w:val="28"/>
              <w:szCs w:val="28"/>
              <w:lang w:val="uk-UA"/>
            </w:rPr>
          </w:rPrChange>
        </w:rPr>
        <w:t>під вікно</w:t>
      </w:r>
      <w:r w:rsidRPr="00891248">
        <w:rPr>
          <w:sz w:val="28"/>
          <w:szCs w:val="28"/>
          <w:lang w:val="uk-UA"/>
          <w:rPrChange w:id="4626" w:author="ASD" w:date="2016-06-09T16:59:00Z">
            <w:rPr>
              <w:sz w:val="28"/>
              <w:szCs w:val="28"/>
              <w:lang w:val="uk-UA"/>
            </w:rPr>
          </w:rPrChange>
        </w:rPr>
        <w:t xml:space="preserve"> потім має відстань </w:t>
      </w:r>
      <m:oMath>
        <m:sSup>
          <m:sSupPr>
            <m:ctrlPr>
              <w:rPr>
                <w:rFonts w:ascii="Cambria Math" w:hAnsi="Cambria Math"/>
                <w:i/>
                <w:sz w:val="28"/>
                <w:szCs w:val="28"/>
                <w:lang w:val="uk-UA"/>
                <w:rPrChange w:id="4627" w:author="ASD" w:date="2016-06-09T16:59:00Z">
                  <w:rPr>
                    <w:rFonts w:ascii="Cambria Math" w:hAnsi="Cambria Math"/>
                    <w:i/>
                    <w:sz w:val="28"/>
                    <w:szCs w:val="28"/>
                    <w:lang w:val="uk-UA"/>
                  </w:rPr>
                </w:rPrChange>
              </w:rPr>
            </m:ctrlPr>
          </m:sSupPr>
          <m:e>
            <m:r>
              <w:rPr>
                <w:rFonts w:ascii="Cambria Math" w:hAnsi="Cambria Math"/>
                <w:sz w:val="28"/>
                <w:szCs w:val="28"/>
                <w:lang w:val="uk-UA"/>
                <w:rPrChange w:id="4628" w:author="ASD" w:date="2016-06-09T16:59:00Z">
                  <w:rPr>
                    <w:rFonts w:ascii="Cambria Math" w:hAnsi="Cambria Math"/>
                    <w:sz w:val="28"/>
                    <w:szCs w:val="28"/>
                    <w:lang w:val="en-US"/>
                  </w:rPr>
                </w:rPrChange>
              </w:rPr>
              <m:t>d</m:t>
            </m:r>
          </m:e>
          <m:sup>
            <m:r>
              <w:rPr>
                <w:rFonts w:ascii="Cambria Math" w:hAnsi="Cambria Math"/>
                <w:sz w:val="28"/>
                <w:szCs w:val="28"/>
                <w:lang w:val="uk-UA"/>
                <w:rPrChange w:id="4629" w:author="ASD" w:date="2016-06-09T16:59:00Z">
                  <w:rPr>
                    <w:rFonts w:ascii="Cambria Math" w:hAnsi="Cambria Math"/>
                    <w:sz w:val="28"/>
                    <w:szCs w:val="28"/>
                    <w:lang w:val="uk-UA"/>
                  </w:rPr>
                </w:rPrChange>
              </w:rPr>
              <m:t>+</m:t>
            </m:r>
          </m:sup>
        </m:sSup>
      </m:oMath>
      <w:r w:rsidR="000D500C" w:rsidRPr="00891248">
        <w:rPr>
          <w:sz w:val="28"/>
          <w:szCs w:val="28"/>
          <w:lang w:val="uk-UA"/>
          <w:rPrChange w:id="4630" w:author="ASD" w:date="2016-06-09T16:59:00Z">
            <w:rPr>
              <w:sz w:val="28"/>
              <w:szCs w:val="28"/>
              <w:lang w:val="uk-UA"/>
            </w:rPr>
          </w:rPrChange>
        </w:rPr>
        <w:t xml:space="preserve"> =</w:t>
      </w:r>
      <w:r w:rsidRPr="00891248">
        <w:rPr>
          <w:sz w:val="28"/>
          <w:szCs w:val="28"/>
          <w:lang w:val="uk-UA"/>
          <w:rPrChange w:id="4631" w:author="ASD" w:date="2016-06-09T16:59:00Z">
            <w:rPr>
              <w:sz w:val="28"/>
              <w:szCs w:val="28"/>
              <w:lang w:val="uk-UA"/>
            </w:rPr>
          </w:rPrChange>
        </w:rPr>
        <w:t>0, що означає, що її довір</w:t>
      </w:r>
      <w:r w:rsidR="000D500C" w:rsidRPr="00891248">
        <w:rPr>
          <w:sz w:val="28"/>
          <w:szCs w:val="28"/>
          <w:lang w:val="uk-UA"/>
          <w:rPrChange w:id="4632" w:author="ASD" w:date="2016-06-09T16:59:00Z">
            <w:rPr>
              <w:sz w:val="28"/>
              <w:szCs w:val="28"/>
              <w:lang w:val="uk-UA"/>
            </w:rPr>
          </w:rPrChange>
        </w:rPr>
        <w:t>а дорівнює</w:t>
      </w:r>
      <w:r w:rsidRPr="00891248">
        <w:rPr>
          <w:sz w:val="28"/>
          <w:szCs w:val="28"/>
          <w:lang w:val="uk-UA"/>
          <w:rPrChange w:id="4633" w:author="ASD" w:date="2016-06-09T16:59:00Z">
            <w:rPr>
              <w:sz w:val="28"/>
              <w:szCs w:val="28"/>
              <w:lang w:val="uk-UA"/>
            </w:rPr>
          </w:rPrChange>
        </w:rPr>
        <w:t xml:space="preserve"> 1. Зверніть увагу, що етап навчання виконується тільки тоді, коли кінцевий результат справедливий, що вже має на увазі, що </w:t>
      </w:r>
      <m:oMath>
        <m:sSubSup>
          <m:sSubSupPr>
            <m:ctrlPr>
              <w:rPr>
                <w:rFonts w:ascii="Cambria Math" w:hAnsi="Cambria Math"/>
                <w:i/>
                <w:sz w:val="28"/>
                <w:szCs w:val="28"/>
                <w:lang w:val="uk-UA"/>
                <w:rPrChange w:id="4634" w:author="ASD" w:date="2016-06-09T16:59:00Z">
                  <w:rPr>
                    <w:rFonts w:ascii="Cambria Math" w:hAnsi="Cambria Math"/>
                    <w:i/>
                    <w:sz w:val="28"/>
                    <w:szCs w:val="28"/>
                    <w:lang w:val="uk-UA"/>
                  </w:rPr>
                </w:rPrChange>
              </w:rPr>
            </m:ctrlPr>
          </m:sSubSupPr>
          <m:e>
            <m:r>
              <w:rPr>
                <w:rFonts w:ascii="Cambria Math" w:hAnsi="Cambria Math"/>
                <w:sz w:val="28"/>
                <w:szCs w:val="28"/>
                <w:lang w:val="uk-UA"/>
                <w:rPrChange w:id="4635"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Change w:id="4636" w:author="ASD" w:date="2016-06-09T16:59:00Z">
                      <w:rPr>
                        <w:rFonts w:ascii="Cambria Math" w:hAnsi="Cambria Math"/>
                        <w:i/>
                        <w:sz w:val="28"/>
                        <w:szCs w:val="28"/>
                        <w:lang w:val="uk-UA"/>
                      </w:rPr>
                    </w:rPrChange>
                  </w:rPr>
                </m:ctrlPr>
              </m:sSubPr>
              <m:e>
                <m:r>
                  <w:rPr>
                    <w:rFonts w:ascii="Cambria Math" w:hAnsi="Cambria Math"/>
                    <w:sz w:val="28"/>
                    <w:szCs w:val="28"/>
                    <w:lang w:val="uk-UA"/>
                    <w:rPrChange w:id="4637" w:author="ASD" w:date="2016-06-09T16:59:00Z">
                      <w:rPr>
                        <w:rFonts w:ascii="Cambria Math" w:hAnsi="Cambria Math"/>
                        <w:sz w:val="28"/>
                        <w:szCs w:val="28"/>
                        <w:lang w:val="en-US"/>
                      </w:rPr>
                    </w:rPrChange>
                  </w:rPr>
                  <m:t>B</m:t>
                </m:r>
              </m:e>
              <m:sub>
                <m:r>
                  <w:rPr>
                    <w:rFonts w:ascii="Cambria Math" w:hAnsi="Cambria Math"/>
                    <w:sz w:val="28"/>
                    <w:szCs w:val="28"/>
                    <w:lang w:val="uk-UA"/>
                    <w:rPrChange w:id="4638" w:author="ASD" w:date="2016-06-09T16:59:00Z">
                      <w:rPr>
                        <w:rFonts w:ascii="Cambria Math" w:hAnsi="Cambria Math"/>
                        <w:sz w:val="28"/>
                        <w:szCs w:val="28"/>
                        <w:lang w:val="uk-UA"/>
                      </w:rPr>
                    </w:rPrChange>
                  </w:rPr>
                  <m:t>t</m:t>
                </m:r>
              </m:sub>
            </m:sSub>
          </m:sub>
          <m:sup>
            <m:r>
              <w:rPr>
                <w:rFonts w:ascii="Cambria Math" w:hAnsi="Cambria Math"/>
                <w:sz w:val="28"/>
                <w:szCs w:val="28"/>
                <w:lang w:val="uk-UA"/>
                <w:rPrChange w:id="4639" w:author="ASD" w:date="2016-06-09T16:59:00Z">
                  <w:rPr>
                    <w:rFonts w:ascii="Cambria Math" w:hAnsi="Cambria Math"/>
                    <w:sz w:val="28"/>
                    <w:szCs w:val="28"/>
                    <w:lang w:val="uk-UA"/>
                  </w:rPr>
                </w:rPrChange>
              </w:rPr>
              <m:t>+</m:t>
            </m:r>
          </m:sup>
        </m:sSubSup>
      </m:oMath>
      <w:r w:rsidRPr="00891248">
        <w:rPr>
          <w:sz w:val="28"/>
          <w:szCs w:val="28"/>
          <w:lang w:val="uk-UA"/>
          <w:rPrChange w:id="4640" w:author="ASD" w:date="2016-06-09T16:59:00Z">
            <w:rPr>
              <w:sz w:val="28"/>
              <w:szCs w:val="28"/>
              <w:lang w:val="uk-UA"/>
            </w:rPr>
          </w:rPrChange>
        </w:rPr>
        <w:t xml:space="preserve"> більше, ніж </w:t>
      </w:r>
      <m:oMath>
        <m:sSup>
          <m:sSupPr>
            <m:ctrlPr>
              <w:rPr>
                <w:rFonts w:ascii="Cambria Math" w:hAnsi="Cambria Math"/>
                <w:i/>
                <w:sz w:val="28"/>
                <w:szCs w:val="28"/>
                <w:lang w:val="uk-UA"/>
                <w:rPrChange w:id="4641" w:author="ASD" w:date="2016-06-09T16:59:00Z">
                  <w:rPr>
                    <w:rFonts w:ascii="Cambria Math" w:hAnsi="Cambria Math"/>
                    <w:i/>
                    <w:sz w:val="28"/>
                    <w:szCs w:val="28"/>
                    <w:lang w:val="uk-UA"/>
                  </w:rPr>
                </w:rPrChange>
              </w:rPr>
            </m:ctrlPr>
          </m:sSupPr>
          <m:e>
            <m:r>
              <w:rPr>
                <w:rFonts w:ascii="Cambria Math" w:hAnsi="Cambria Math"/>
                <w:sz w:val="28"/>
                <w:szCs w:val="28"/>
                <w:lang w:val="uk-UA"/>
                <w:rPrChange w:id="4642" w:author="ASD" w:date="2016-06-09T16:59:00Z">
                  <w:rPr>
                    <w:rFonts w:ascii="Cambria Math" w:hAnsi="Cambria Math"/>
                    <w:sz w:val="28"/>
                    <w:szCs w:val="28"/>
                    <w:lang w:val="en-US"/>
                  </w:rPr>
                </w:rPrChange>
              </w:rPr>
              <m:t>θ</m:t>
            </m:r>
          </m:e>
          <m:sup>
            <m:r>
              <w:rPr>
                <w:rFonts w:ascii="Cambria Math" w:hAnsi="Cambria Math"/>
                <w:sz w:val="28"/>
                <w:szCs w:val="28"/>
                <w:lang w:val="uk-UA"/>
                <w:rPrChange w:id="4643" w:author="ASD" w:date="2016-06-09T16:59:00Z">
                  <w:rPr>
                    <w:rFonts w:ascii="Cambria Math" w:hAnsi="Cambria Math"/>
                    <w:sz w:val="28"/>
                    <w:szCs w:val="28"/>
                    <w:lang w:val="uk-UA"/>
                  </w:rPr>
                </w:rPrChange>
              </w:rPr>
              <m:t>-</m:t>
            </m:r>
          </m:sup>
        </m:sSup>
      </m:oMath>
      <w:r w:rsidRPr="00891248">
        <w:rPr>
          <w:sz w:val="28"/>
          <w:szCs w:val="28"/>
          <w:lang w:val="uk-UA"/>
          <w:rPrChange w:id="4644" w:author="ASD" w:date="2016-06-09T16:59:00Z">
            <w:rPr>
              <w:sz w:val="28"/>
              <w:szCs w:val="28"/>
              <w:lang w:val="uk-UA"/>
            </w:rPr>
          </w:rPrChange>
        </w:rPr>
        <w:t>. Що стосується N-обмеження для методу узгодження шаблону, ми дода</w:t>
      </w:r>
      <w:r w:rsidR="000D500C" w:rsidRPr="00891248">
        <w:rPr>
          <w:sz w:val="28"/>
          <w:szCs w:val="28"/>
          <w:lang w:val="uk-UA"/>
          <w:rPrChange w:id="4645" w:author="ASD" w:date="2016-06-09T16:59:00Z">
            <w:rPr>
              <w:sz w:val="28"/>
              <w:szCs w:val="28"/>
              <w:lang w:val="uk-UA"/>
            </w:rPr>
          </w:rPrChange>
        </w:rPr>
        <w:t>є</w:t>
      </w:r>
      <w:r w:rsidRPr="00891248">
        <w:rPr>
          <w:sz w:val="28"/>
          <w:szCs w:val="28"/>
          <w:lang w:val="uk-UA"/>
          <w:rPrChange w:id="4646" w:author="ASD" w:date="2016-06-09T16:59:00Z">
            <w:rPr>
              <w:sz w:val="28"/>
              <w:szCs w:val="28"/>
              <w:lang w:val="uk-UA"/>
            </w:rPr>
          </w:rPrChange>
        </w:rPr>
        <w:t xml:space="preserve">мо негативні </w:t>
      </w:r>
      <w:r w:rsidR="00CB68DC" w:rsidRPr="00891248">
        <w:rPr>
          <w:sz w:val="28"/>
          <w:szCs w:val="28"/>
          <w:lang w:val="uk-UA"/>
          <w:rPrChange w:id="4647" w:author="ASD" w:date="2016-06-09T16:59:00Z">
            <w:rPr>
              <w:sz w:val="28"/>
              <w:szCs w:val="28"/>
              <w:lang w:val="uk-UA"/>
            </w:rPr>
          </w:rPrChange>
        </w:rPr>
        <w:t>під вікна</w:t>
      </w:r>
      <w:r w:rsidRPr="00891248">
        <w:rPr>
          <w:sz w:val="28"/>
          <w:szCs w:val="28"/>
          <w:lang w:val="uk-UA"/>
          <w:rPrChange w:id="4648" w:author="ASD" w:date="2016-06-09T16:59:00Z">
            <w:rPr>
              <w:sz w:val="28"/>
              <w:szCs w:val="28"/>
              <w:lang w:val="uk-UA"/>
            </w:rPr>
          </w:rPrChange>
        </w:rPr>
        <w:t xml:space="preserve"> до методу узгодження шаблон</w:t>
      </w:r>
      <w:r w:rsidR="000D500C" w:rsidRPr="00891248">
        <w:rPr>
          <w:sz w:val="28"/>
          <w:szCs w:val="28"/>
          <w:lang w:val="uk-UA"/>
          <w:rPrChange w:id="4649" w:author="ASD" w:date="2016-06-09T16:59:00Z">
            <w:rPr>
              <w:sz w:val="28"/>
              <w:szCs w:val="28"/>
              <w:lang w:val="uk-UA"/>
            </w:rPr>
          </w:rPrChange>
        </w:rPr>
        <w:t>ів,</w:t>
      </w:r>
      <w:r w:rsidRPr="00891248">
        <w:rPr>
          <w:sz w:val="28"/>
          <w:szCs w:val="28"/>
          <w:lang w:val="uk-UA"/>
          <w:rPrChange w:id="4650" w:author="ASD" w:date="2016-06-09T16:59:00Z">
            <w:rPr>
              <w:sz w:val="28"/>
              <w:szCs w:val="28"/>
              <w:lang w:val="uk-UA"/>
            </w:rPr>
          </w:rPrChange>
        </w:rPr>
        <w:t xml:space="preserve"> якщо вони були неправильно</w:t>
      </w:r>
      <w:r w:rsidR="000D500C" w:rsidRPr="00891248">
        <w:rPr>
          <w:sz w:val="28"/>
          <w:szCs w:val="28"/>
          <w:lang w:val="uk-UA"/>
          <w:rPrChange w:id="4651" w:author="ASD" w:date="2016-06-09T16:59:00Z">
            <w:rPr>
              <w:sz w:val="28"/>
              <w:szCs w:val="28"/>
              <w:lang w:val="uk-UA"/>
            </w:rPr>
          </w:rPrChange>
        </w:rPr>
        <w:t xml:space="preserve"> класифіковані за класифікатором</w:t>
      </w:r>
      <w:r w:rsidRPr="00891248">
        <w:rPr>
          <w:sz w:val="28"/>
          <w:szCs w:val="28"/>
          <w:lang w:val="uk-UA"/>
          <w:rPrChange w:id="4652" w:author="ASD" w:date="2016-06-09T16:59:00Z">
            <w:rPr>
              <w:sz w:val="28"/>
              <w:szCs w:val="28"/>
              <w:lang w:val="uk-UA"/>
            </w:rPr>
          </w:rPrChange>
        </w:rPr>
        <w:t>, а також є неправильно класифіковани</w:t>
      </w:r>
      <w:r w:rsidR="000D500C" w:rsidRPr="00891248">
        <w:rPr>
          <w:sz w:val="28"/>
          <w:szCs w:val="28"/>
          <w:lang w:val="uk-UA"/>
          <w:rPrChange w:id="4653" w:author="ASD" w:date="2016-06-09T16:59:00Z">
            <w:rPr>
              <w:sz w:val="28"/>
              <w:szCs w:val="28"/>
              <w:lang w:val="uk-UA"/>
            </w:rPr>
          </w:rPrChange>
        </w:rPr>
        <w:t>м</w:t>
      </w:r>
      <w:r w:rsidRPr="00891248">
        <w:rPr>
          <w:sz w:val="28"/>
          <w:szCs w:val="28"/>
          <w:lang w:val="uk-UA"/>
          <w:rPrChange w:id="4654" w:author="ASD" w:date="2016-06-09T16:59:00Z">
            <w:rPr>
              <w:sz w:val="28"/>
              <w:szCs w:val="28"/>
              <w:lang w:val="uk-UA"/>
            </w:rPr>
          </w:rPrChange>
        </w:rPr>
        <w:t xml:space="preserve"> за шаблоном </w:t>
      </w:r>
      <w:r w:rsidR="000D500C" w:rsidRPr="00891248">
        <w:rPr>
          <w:sz w:val="28"/>
          <w:szCs w:val="28"/>
          <w:lang w:val="uk-UA"/>
          <w:rPrChange w:id="4655" w:author="ASD" w:date="2016-06-09T16:59:00Z">
            <w:rPr>
              <w:sz w:val="28"/>
              <w:szCs w:val="28"/>
              <w:lang w:val="uk-UA"/>
            </w:rPr>
          </w:rPrChange>
        </w:rPr>
        <w:t>м</w:t>
      </w:r>
      <w:r w:rsidRPr="00891248">
        <w:rPr>
          <w:sz w:val="28"/>
          <w:szCs w:val="28"/>
          <w:lang w:val="uk-UA"/>
          <w:rPrChange w:id="4656" w:author="ASD" w:date="2016-06-09T16:59:00Z">
            <w:rPr>
              <w:sz w:val="28"/>
              <w:szCs w:val="28"/>
              <w:lang w:val="uk-UA"/>
            </w:rPr>
          </w:rPrChange>
        </w:rPr>
        <w:t>етод</w:t>
      </w:r>
      <w:r w:rsidR="000D500C" w:rsidRPr="00891248">
        <w:rPr>
          <w:sz w:val="28"/>
          <w:szCs w:val="28"/>
          <w:lang w:val="uk-UA"/>
          <w:rPrChange w:id="4657" w:author="ASD" w:date="2016-06-09T16:59:00Z">
            <w:rPr>
              <w:sz w:val="28"/>
              <w:szCs w:val="28"/>
              <w:lang w:val="uk-UA"/>
            </w:rPr>
          </w:rPrChange>
        </w:rPr>
        <w:t>ом</w:t>
      </w:r>
      <w:r w:rsidRPr="00891248">
        <w:rPr>
          <w:sz w:val="28"/>
          <w:szCs w:val="28"/>
          <w:lang w:val="uk-UA"/>
          <w:rPrChange w:id="4658" w:author="ASD" w:date="2016-06-09T16:59:00Z">
            <w:rPr>
              <w:sz w:val="28"/>
              <w:szCs w:val="28"/>
              <w:lang w:val="uk-UA"/>
            </w:rPr>
          </w:rPrChange>
        </w:rPr>
        <w:t xml:space="preserve"> узгодження. </w:t>
      </w:r>
    </w:p>
    <w:p w:rsidR="00EF4AAF" w:rsidRPr="00891248" w:rsidRDefault="00EF4AAF" w:rsidP="00891248">
      <w:pPr>
        <w:spacing w:line="360" w:lineRule="auto"/>
        <w:jc w:val="left"/>
        <w:rPr>
          <w:sz w:val="28"/>
          <w:szCs w:val="28"/>
          <w:lang w:val="uk-UA"/>
          <w:rPrChange w:id="4659" w:author="ASD" w:date="2016-06-09T16:59:00Z">
            <w:rPr>
              <w:sz w:val="28"/>
              <w:szCs w:val="28"/>
              <w:lang w:val="uk-UA"/>
            </w:rPr>
          </w:rPrChange>
        </w:rPr>
      </w:pPr>
      <w:r w:rsidRPr="00891248">
        <w:rPr>
          <w:sz w:val="28"/>
          <w:szCs w:val="28"/>
          <w:lang w:val="uk-UA"/>
          <w:rPrChange w:id="4660" w:author="ASD" w:date="2016-06-09T16:59:00Z">
            <w:rPr>
              <w:sz w:val="28"/>
              <w:szCs w:val="28"/>
              <w:lang w:val="uk-UA"/>
            </w:rPr>
          </w:rPrChange>
        </w:rPr>
        <w:br w:type="page"/>
      </w:r>
    </w:p>
    <w:p w:rsidR="008A5B2F" w:rsidRPr="00891248" w:rsidRDefault="008A5B2F" w:rsidP="00891248">
      <w:pPr>
        <w:pStyle w:val="2"/>
        <w:tabs>
          <w:tab w:val="left" w:pos="990"/>
        </w:tabs>
        <w:spacing w:before="0" w:after="0" w:line="360" w:lineRule="auto"/>
        <w:ind w:left="1170" w:hanging="810"/>
        <w:rPr>
          <w:rFonts w:eastAsiaTheme="majorEastAsia"/>
          <w:lang w:val="uk-UA"/>
          <w:rPrChange w:id="4661" w:author="ASD" w:date="2016-06-09T16:59:00Z">
            <w:rPr>
              <w:rFonts w:eastAsiaTheme="majorEastAsia"/>
              <w:lang w:val="uk-UA"/>
            </w:rPr>
          </w:rPrChange>
        </w:rPr>
      </w:pPr>
      <w:bookmarkStart w:id="4662" w:name="_Toc453262666"/>
      <w:r w:rsidRPr="00891248">
        <w:rPr>
          <w:rFonts w:eastAsiaTheme="majorEastAsia"/>
          <w:lang w:val="uk-UA"/>
          <w:rPrChange w:id="4663" w:author="ASD" w:date="2016-06-09T16:59:00Z">
            <w:rPr>
              <w:rFonts w:eastAsiaTheme="majorEastAsia"/>
              <w:lang w:val="uk-UA"/>
            </w:rPr>
          </w:rPrChange>
        </w:rPr>
        <w:lastRenderedPageBreak/>
        <w:t>Висновок до розділу</w:t>
      </w:r>
      <w:bookmarkEnd w:id="4662"/>
    </w:p>
    <w:p w:rsidR="00E10CB2" w:rsidRPr="00891248" w:rsidRDefault="00A77E25" w:rsidP="00891248">
      <w:pPr>
        <w:spacing w:line="360" w:lineRule="auto"/>
        <w:ind w:firstLine="630"/>
        <w:rPr>
          <w:sz w:val="28"/>
          <w:szCs w:val="28"/>
          <w:lang w:val="uk-UA"/>
          <w:rPrChange w:id="4664" w:author="ASD" w:date="2016-06-09T16:59:00Z">
            <w:rPr>
              <w:sz w:val="28"/>
              <w:szCs w:val="28"/>
              <w:lang w:val="uk-UA"/>
            </w:rPr>
          </w:rPrChange>
        </w:rPr>
      </w:pPr>
      <w:r w:rsidRPr="00891248">
        <w:rPr>
          <w:sz w:val="28"/>
          <w:szCs w:val="28"/>
          <w:lang w:val="uk-UA"/>
          <w:rPrChange w:id="4665" w:author="ASD" w:date="2016-06-09T16:59:00Z">
            <w:rPr>
              <w:sz w:val="28"/>
              <w:szCs w:val="28"/>
              <w:lang w:val="uk-UA"/>
            </w:rPr>
          </w:rPrChange>
        </w:rPr>
        <w:t xml:space="preserve">У цій роботі ми представили реалізацію нового підходу до надійного відстеження об'єкта, заснованого на </w:t>
      </w:r>
      <w:r w:rsidR="00B122AA" w:rsidRPr="00891248">
        <w:rPr>
          <w:sz w:val="28"/>
          <w:szCs w:val="28"/>
          <w:lang w:val="uk-UA"/>
          <w:rPrChange w:id="4666" w:author="ASD" w:date="2016-06-09T16:59:00Z">
            <w:rPr>
              <w:sz w:val="28"/>
              <w:szCs w:val="28"/>
              <w:lang w:val="uk-UA"/>
            </w:rPr>
          </w:rPrChange>
        </w:rPr>
        <w:t>алгоритмі</w:t>
      </w:r>
      <w:r w:rsidRPr="00891248">
        <w:rPr>
          <w:sz w:val="28"/>
          <w:szCs w:val="28"/>
          <w:lang w:val="uk-UA"/>
          <w:rPrChange w:id="4667" w:author="ASD" w:date="2016-06-09T16:59:00Z">
            <w:rPr>
              <w:sz w:val="28"/>
              <w:szCs w:val="28"/>
              <w:lang w:val="uk-UA"/>
            </w:rPr>
          </w:rPrChange>
        </w:rPr>
        <w:t xml:space="preserve"> </w:t>
      </w:r>
      <w:r w:rsidR="00B122AA" w:rsidRPr="00891248">
        <w:rPr>
          <w:sz w:val="28"/>
          <w:szCs w:val="28"/>
          <w:lang w:val="uk-UA"/>
          <w:rPrChange w:id="4668" w:author="ASD" w:date="2016-06-09T16:59:00Z">
            <w:rPr>
              <w:sz w:val="28"/>
              <w:szCs w:val="28"/>
              <w:lang w:val="uk-UA"/>
            </w:rPr>
          </w:rPrChange>
        </w:rPr>
        <w:t>Відстеження-Навчання-Розпізнавання</w:t>
      </w:r>
      <w:r w:rsidRPr="00891248">
        <w:rPr>
          <w:sz w:val="28"/>
          <w:szCs w:val="28"/>
          <w:lang w:val="uk-UA"/>
          <w:rPrChange w:id="4669" w:author="ASD" w:date="2016-06-09T16:59:00Z">
            <w:rPr>
              <w:sz w:val="28"/>
              <w:szCs w:val="28"/>
              <w:lang w:val="uk-UA"/>
            </w:rPr>
          </w:rPrChange>
        </w:rPr>
        <w:t xml:space="preserve">. Ми зробили наступні </w:t>
      </w:r>
      <w:r w:rsidR="00CB68DC" w:rsidRPr="00891248">
        <w:rPr>
          <w:sz w:val="28"/>
          <w:szCs w:val="28"/>
          <w:lang w:val="uk-UA"/>
        </w:rPr>
        <w:t>м</w:t>
      </w:r>
      <w:r w:rsidR="00B122AA" w:rsidRPr="00891248">
        <w:rPr>
          <w:sz w:val="28"/>
          <w:szCs w:val="28"/>
          <w:lang w:val="uk-UA"/>
          <w:rPrChange w:id="4670" w:author="ASD" w:date="2016-06-09T16:59:00Z">
            <w:rPr>
              <w:sz w:val="28"/>
              <w:szCs w:val="28"/>
              <w:lang w:val="uk-UA"/>
            </w:rPr>
          </w:rPrChange>
        </w:rPr>
        <w:t>одифікації</w:t>
      </w:r>
      <w:r w:rsidRPr="00891248">
        <w:rPr>
          <w:sz w:val="28"/>
          <w:szCs w:val="28"/>
          <w:lang w:val="uk-UA"/>
          <w:rPrChange w:id="4671" w:author="ASD" w:date="2016-06-09T16:59:00Z">
            <w:rPr>
              <w:sz w:val="28"/>
              <w:szCs w:val="28"/>
              <w:lang w:val="uk-UA"/>
            </w:rPr>
          </w:rPrChange>
        </w:rPr>
        <w:t xml:space="preserve">: Ми відтворили результати </w:t>
      </w:r>
      <w:r w:rsidR="00B122AA" w:rsidRPr="00891248">
        <w:rPr>
          <w:sz w:val="28"/>
          <w:szCs w:val="28"/>
          <w:lang w:val="uk-UA"/>
          <w:rPrChange w:id="4672" w:author="ASD" w:date="2016-06-09T16:59:00Z">
            <w:rPr>
              <w:sz w:val="28"/>
              <w:szCs w:val="28"/>
              <w:lang w:val="uk-UA"/>
            </w:rPr>
          </w:rPrChange>
        </w:rPr>
        <w:t>Калал</w:t>
      </w:r>
      <w:r w:rsidRPr="00891248">
        <w:rPr>
          <w:sz w:val="28"/>
          <w:szCs w:val="28"/>
          <w:lang w:val="uk-UA"/>
          <w:rPrChange w:id="4673" w:author="ASD" w:date="2016-06-09T16:59:00Z">
            <w:rPr>
              <w:sz w:val="28"/>
              <w:szCs w:val="28"/>
              <w:lang w:val="uk-UA"/>
            </w:rPr>
          </w:rPrChange>
        </w:rPr>
        <w:t xml:space="preserve"> і </w:t>
      </w:r>
      <w:r w:rsidR="00B122AA" w:rsidRPr="00891248">
        <w:rPr>
          <w:sz w:val="28"/>
          <w:szCs w:val="28"/>
          <w:lang w:val="uk-UA"/>
          <w:rPrChange w:id="4674" w:author="ASD" w:date="2016-06-09T16:59:00Z">
            <w:rPr>
              <w:sz w:val="28"/>
              <w:szCs w:val="28"/>
              <w:lang w:val="uk-UA"/>
            </w:rPr>
          </w:rPrChange>
        </w:rPr>
        <w:t>довели</w:t>
      </w:r>
      <w:r w:rsidRPr="00891248">
        <w:rPr>
          <w:sz w:val="28"/>
          <w:szCs w:val="28"/>
          <w:lang w:val="uk-UA"/>
          <w:rPrChange w:id="4675" w:author="ASD" w:date="2016-06-09T16:59:00Z">
            <w:rPr>
              <w:sz w:val="28"/>
              <w:szCs w:val="28"/>
              <w:lang w:val="uk-UA"/>
            </w:rPr>
          </w:rPrChange>
        </w:rPr>
        <w:t>, що використання функцій, заснованих на парно</w:t>
      </w:r>
      <w:r w:rsidR="00B122AA" w:rsidRPr="00891248">
        <w:rPr>
          <w:sz w:val="28"/>
          <w:szCs w:val="28"/>
          <w:lang w:val="uk-UA"/>
          <w:rPrChange w:id="4676" w:author="ASD" w:date="2016-06-09T16:59:00Z">
            <w:rPr>
              <w:sz w:val="28"/>
              <w:szCs w:val="28"/>
              <w:lang w:val="uk-UA"/>
            </w:rPr>
          </w:rPrChange>
        </w:rPr>
        <w:t>му</w:t>
      </w:r>
      <w:r w:rsidRPr="00891248">
        <w:rPr>
          <w:sz w:val="28"/>
          <w:szCs w:val="28"/>
          <w:lang w:val="uk-UA"/>
          <w:rPrChange w:id="4677" w:author="ASD" w:date="2016-06-09T16:59:00Z">
            <w:rPr>
              <w:sz w:val="28"/>
              <w:szCs w:val="28"/>
              <w:lang w:val="uk-UA"/>
            </w:rPr>
          </w:rPrChange>
        </w:rPr>
        <w:t xml:space="preserve"> порівнянн</w:t>
      </w:r>
      <w:r w:rsidR="00B122AA" w:rsidRPr="00891248">
        <w:rPr>
          <w:sz w:val="28"/>
          <w:szCs w:val="28"/>
          <w:lang w:val="uk-UA"/>
          <w:rPrChange w:id="4678" w:author="ASD" w:date="2016-06-09T16:59:00Z">
            <w:rPr>
              <w:sz w:val="28"/>
              <w:szCs w:val="28"/>
              <w:lang w:val="uk-UA"/>
            </w:rPr>
          </w:rPrChange>
        </w:rPr>
        <w:t>і</w:t>
      </w:r>
      <w:r w:rsidRPr="00891248">
        <w:rPr>
          <w:sz w:val="28"/>
          <w:szCs w:val="28"/>
          <w:lang w:val="uk-UA"/>
          <w:rPrChange w:id="4679" w:author="ASD" w:date="2016-06-09T16:59:00Z">
            <w:rPr>
              <w:sz w:val="28"/>
              <w:szCs w:val="28"/>
              <w:lang w:val="uk-UA"/>
            </w:rPr>
          </w:rPrChange>
        </w:rPr>
        <w:t xml:space="preserve"> пікселів і двох додаткових стадій в каскаді призводять до скорочення часу обчислень і не погіршують результат</w:t>
      </w:r>
      <w:r w:rsidR="00B122AA" w:rsidRPr="00891248">
        <w:rPr>
          <w:sz w:val="28"/>
          <w:szCs w:val="28"/>
          <w:lang w:val="uk-UA"/>
          <w:rPrChange w:id="4680" w:author="ASD" w:date="2016-06-09T16:59:00Z">
            <w:rPr>
              <w:sz w:val="28"/>
              <w:szCs w:val="28"/>
              <w:lang w:val="uk-UA"/>
            </w:rPr>
          </w:rPrChange>
        </w:rPr>
        <w:t>у</w:t>
      </w:r>
      <w:r w:rsidRPr="00891248">
        <w:rPr>
          <w:sz w:val="28"/>
          <w:szCs w:val="28"/>
          <w:lang w:val="uk-UA"/>
          <w:rPrChange w:id="4681" w:author="ASD" w:date="2016-06-09T16:59:00Z">
            <w:rPr>
              <w:sz w:val="28"/>
              <w:szCs w:val="28"/>
              <w:lang w:val="uk-UA"/>
            </w:rPr>
          </w:rPrChange>
        </w:rPr>
        <w:t>. У нашій реалізації, ми зменшуємо ч</w:t>
      </w:r>
      <w:r w:rsidR="00B122AA" w:rsidRPr="00891248">
        <w:rPr>
          <w:sz w:val="28"/>
          <w:szCs w:val="28"/>
          <w:lang w:val="uk-UA"/>
          <w:rPrChange w:id="4682" w:author="ASD" w:date="2016-06-09T16:59:00Z">
            <w:rPr>
              <w:sz w:val="28"/>
              <w:szCs w:val="28"/>
              <w:lang w:val="uk-UA"/>
            </w:rPr>
          </w:rPrChange>
        </w:rPr>
        <w:t>ас обчислення в три рази</w:t>
      </w:r>
      <w:r w:rsidRPr="00891248">
        <w:rPr>
          <w:sz w:val="28"/>
          <w:szCs w:val="28"/>
          <w:lang w:val="uk-UA"/>
          <w:rPrChange w:id="4683" w:author="ASD" w:date="2016-06-09T16:59:00Z">
            <w:rPr>
              <w:sz w:val="28"/>
              <w:szCs w:val="28"/>
              <w:lang w:val="uk-UA"/>
            </w:rPr>
          </w:rPrChange>
        </w:rPr>
        <w:t>. Ми показали, що застосування емпірично</w:t>
      </w:r>
      <w:r w:rsidR="00B122AA" w:rsidRPr="00891248">
        <w:rPr>
          <w:sz w:val="28"/>
          <w:szCs w:val="28"/>
          <w:lang w:val="uk-UA"/>
          <w:rPrChange w:id="4684" w:author="ASD" w:date="2016-06-09T16:59:00Z">
            <w:rPr>
              <w:sz w:val="28"/>
              <w:szCs w:val="28"/>
              <w:lang w:val="uk-UA"/>
            </w:rPr>
          </w:rPrChange>
        </w:rPr>
        <w:t xml:space="preserve">го </w:t>
      </w:r>
      <w:r w:rsidR="00CB68DC" w:rsidRPr="00891248">
        <w:rPr>
          <w:sz w:val="28"/>
          <w:szCs w:val="28"/>
          <w:lang w:val="uk-UA"/>
          <w:rPrChange w:id="4685" w:author="ASD" w:date="2016-06-09T16:59:00Z">
            <w:rPr>
              <w:sz w:val="28"/>
              <w:szCs w:val="28"/>
              <w:lang w:val="uk-UA"/>
            </w:rPr>
          </w:rPrChange>
        </w:rPr>
        <w:t>підходу</w:t>
      </w:r>
      <w:r w:rsidRPr="00891248">
        <w:rPr>
          <w:sz w:val="28"/>
          <w:szCs w:val="28"/>
          <w:lang w:val="uk-UA"/>
          <w:rPrChange w:id="4686" w:author="ASD" w:date="2016-06-09T16:59:00Z">
            <w:rPr>
              <w:sz w:val="28"/>
              <w:szCs w:val="28"/>
              <w:lang w:val="uk-UA"/>
            </w:rPr>
          </w:rPrChange>
        </w:rPr>
        <w:t xml:space="preserve"> до сценаріїв кількох камер можлива доти, поки умови освітлення і орієнтації камер залишаються аналогічними. </w:t>
      </w:r>
    </w:p>
    <w:p w:rsidR="00E10CB2" w:rsidRPr="00891248" w:rsidRDefault="00A77E25" w:rsidP="00891248">
      <w:pPr>
        <w:spacing w:line="360" w:lineRule="auto"/>
        <w:ind w:firstLine="630"/>
        <w:rPr>
          <w:sz w:val="28"/>
          <w:szCs w:val="28"/>
          <w:lang w:val="uk-UA"/>
          <w:rPrChange w:id="4687" w:author="ASD" w:date="2016-06-09T16:59:00Z">
            <w:rPr>
              <w:sz w:val="28"/>
              <w:szCs w:val="28"/>
              <w:lang w:val="uk-UA"/>
            </w:rPr>
          </w:rPrChange>
        </w:rPr>
      </w:pPr>
      <w:r w:rsidRPr="00891248">
        <w:rPr>
          <w:sz w:val="28"/>
          <w:szCs w:val="28"/>
          <w:lang w:val="uk-UA"/>
          <w:rPrChange w:id="4688" w:author="ASD" w:date="2016-06-09T16:59:00Z">
            <w:rPr>
              <w:sz w:val="28"/>
              <w:szCs w:val="28"/>
              <w:lang w:val="uk-UA"/>
            </w:rPr>
          </w:rPrChange>
        </w:rPr>
        <w:t xml:space="preserve"> Очевидно, що наш підхід багато в чому залежить від якості результатів, що пост</w:t>
      </w:r>
      <w:r w:rsidR="00E10CB2" w:rsidRPr="00891248">
        <w:rPr>
          <w:sz w:val="28"/>
          <w:szCs w:val="28"/>
          <w:lang w:val="uk-UA"/>
          <w:rPrChange w:id="4689" w:author="ASD" w:date="2016-06-09T16:59:00Z">
            <w:rPr>
              <w:sz w:val="28"/>
              <w:szCs w:val="28"/>
              <w:lang w:val="uk-UA"/>
            </w:rPr>
          </w:rPrChange>
        </w:rPr>
        <w:t>ачаються</w:t>
      </w:r>
      <w:r w:rsidR="00CB68DC" w:rsidRPr="00891248">
        <w:rPr>
          <w:sz w:val="28"/>
          <w:szCs w:val="28"/>
          <w:lang w:val="uk-UA"/>
        </w:rPr>
        <w:t xml:space="preserve"> рекурсивн</w:t>
      </w:r>
      <w:r w:rsidR="00E10CB2" w:rsidRPr="00891248">
        <w:rPr>
          <w:sz w:val="28"/>
          <w:szCs w:val="28"/>
          <w:lang w:val="uk-UA"/>
          <w:rPrChange w:id="4690" w:author="ASD" w:date="2016-06-09T16:59:00Z">
            <w:rPr>
              <w:sz w:val="28"/>
              <w:szCs w:val="28"/>
              <w:lang w:val="uk-UA"/>
            </w:rPr>
          </w:rPrChange>
        </w:rPr>
        <w:t xml:space="preserve">им </w:t>
      </w:r>
      <w:r w:rsidR="00CB68DC" w:rsidRPr="00891248">
        <w:rPr>
          <w:sz w:val="28"/>
          <w:szCs w:val="28"/>
          <w:lang w:val="uk-UA"/>
        </w:rPr>
        <w:t>т</w:t>
      </w:r>
      <w:r w:rsidRPr="00891248">
        <w:rPr>
          <w:sz w:val="28"/>
          <w:szCs w:val="28"/>
          <w:lang w:val="uk-UA"/>
          <w:rPrChange w:id="4691" w:author="ASD" w:date="2016-06-09T16:59:00Z">
            <w:rPr>
              <w:sz w:val="28"/>
              <w:szCs w:val="28"/>
              <w:lang w:val="uk-UA"/>
            </w:rPr>
          </w:rPrChange>
        </w:rPr>
        <w:t>рекер</w:t>
      </w:r>
      <w:r w:rsidR="00E10CB2" w:rsidRPr="00891248">
        <w:rPr>
          <w:sz w:val="28"/>
          <w:szCs w:val="28"/>
          <w:lang w:val="uk-UA"/>
          <w:rPrChange w:id="4692" w:author="ASD" w:date="2016-06-09T16:59:00Z">
            <w:rPr>
              <w:sz w:val="28"/>
              <w:szCs w:val="28"/>
              <w:lang w:val="uk-UA"/>
            </w:rPr>
          </w:rPrChange>
        </w:rPr>
        <w:t>ом. У</w:t>
      </w:r>
      <w:r w:rsidRPr="00891248">
        <w:rPr>
          <w:sz w:val="28"/>
          <w:szCs w:val="28"/>
          <w:lang w:val="uk-UA"/>
          <w:rPrChange w:id="4693" w:author="ASD" w:date="2016-06-09T16:59:00Z">
            <w:rPr>
              <w:sz w:val="28"/>
              <w:szCs w:val="28"/>
              <w:lang w:val="uk-UA"/>
            </w:rPr>
          </w:rPrChange>
        </w:rPr>
        <w:t xml:space="preserve"> принципі, якість результатів може бути поліпшена двома способами. По-перше</w:t>
      </w:r>
      <w:r w:rsidR="00E10CB2" w:rsidRPr="00891248">
        <w:rPr>
          <w:sz w:val="28"/>
          <w:szCs w:val="28"/>
          <w:lang w:val="uk-UA"/>
          <w:rPrChange w:id="4694" w:author="ASD" w:date="2016-06-09T16:59:00Z">
            <w:rPr>
              <w:sz w:val="28"/>
              <w:szCs w:val="28"/>
              <w:lang w:val="uk-UA"/>
            </w:rPr>
          </w:rPrChange>
        </w:rPr>
        <w:t xml:space="preserve"> це – проміжки часу під час, яких</w:t>
      </w:r>
      <w:r w:rsidRPr="00891248">
        <w:rPr>
          <w:sz w:val="28"/>
          <w:szCs w:val="28"/>
          <w:lang w:val="uk-UA"/>
          <w:rPrChange w:id="4695" w:author="ASD" w:date="2016-06-09T16:59:00Z">
            <w:rPr>
              <w:sz w:val="28"/>
              <w:szCs w:val="28"/>
              <w:lang w:val="uk-UA"/>
            </w:rPr>
          </w:rPrChange>
        </w:rPr>
        <w:t xml:space="preserve"> трекер стежить за об'єктом </w:t>
      </w:r>
      <w:r w:rsidR="00E10CB2" w:rsidRPr="00891248">
        <w:rPr>
          <w:sz w:val="28"/>
          <w:szCs w:val="28"/>
          <w:lang w:val="uk-UA"/>
          <w:rPrChange w:id="4696" w:author="ASD" w:date="2016-06-09T16:59:00Z">
            <w:rPr>
              <w:sz w:val="28"/>
              <w:szCs w:val="28"/>
              <w:lang w:val="uk-UA"/>
            </w:rPr>
          </w:rPrChange>
        </w:rPr>
        <w:t>цікавості</w:t>
      </w:r>
      <w:r w:rsidRPr="00891248">
        <w:rPr>
          <w:sz w:val="28"/>
          <w:szCs w:val="28"/>
          <w:lang w:val="uk-UA"/>
          <w:rPrChange w:id="4697" w:author="ASD" w:date="2016-06-09T16:59:00Z">
            <w:rPr>
              <w:sz w:val="28"/>
              <w:szCs w:val="28"/>
              <w:lang w:val="uk-UA"/>
            </w:rPr>
          </w:rPrChange>
        </w:rPr>
        <w:t xml:space="preserve"> </w:t>
      </w:r>
      <w:r w:rsidR="00E10CB2" w:rsidRPr="00891248">
        <w:rPr>
          <w:sz w:val="28"/>
          <w:szCs w:val="28"/>
          <w:lang w:val="uk-UA"/>
          <w:rPrChange w:id="4698" w:author="ASD" w:date="2016-06-09T16:59:00Z">
            <w:rPr>
              <w:sz w:val="28"/>
              <w:szCs w:val="28"/>
              <w:lang w:val="uk-UA"/>
            </w:rPr>
          </w:rPrChange>
        </w:rPr>
        <w:t>може бути збільшена</w:t>
      </w:r>
      <w:r w:rsidRPr="00891248">
        <w:rPr>
          <w:sz w:val="28"/>
          <w:szCs w:val="28"/>
          <w:lang w:val="uk-UA"/>
          <w:rPrChange w:id="4699" w:author="ASD" w:date="2016-06-09T16:59:00Z">
            <w:rPr>
              <w:sz w:val="28"/>
              <w:szCs w:val="28"/>
              <w:lang w:val="uk-UA"/>
            </w:rPr>
          </w:rPrChange>
        </w:rPr>
        <w:t xml:space="preserve">. По-друге, автоматичне виявлення відмов стеження може бути поліпшена, що </w:t>
      </w:r>
      <w:r w:rsidR="00E10CB2" w:rsidRPr="00891248">
        <w:rPr>
          <w:sz w:val="28"/>
          <w:szCs w:val="28"/>
          <w:lang w:val="uk-UA"/>
          <w:rPrChange w:id="4700" w:author="ASD" w:date="2016-06-09T16:59:00Z">
            <w:rPr>
              <w:sz w:val="28"/>
              <w:szCs w:val="28"/>
              <w:lang w:val="uk-UA"/>
            </w:rPr>
          </w:rPrChange>
        </w:rPr>
        <w:t>збільшить ефективність</w:t>
      </w:r>
      <w:r w:rsidRPr="00891248">
        <w:rPr>
          <w:sz w:val="28"/>
          <w:szCs w:val="28"/>
          <w:lang w:val="uk-UA"/>
          <w:rPrChange w:id="4701" w:author="ASD" w:date="2016-06-09T16:59:00Z">
            <w:rPr>
              <w:sz w:val="28"/>
              <w:szCs w:val="28"/>
              <w:lang w:val="uk-UA"/>
            </w:rPr>
          </w:rPrChange>
        </w:rPr>
        <w:t xml:space="preserve"> </w:t>
      </w:r>
      <w:r w:rsidR="00E10CB2" w:rsidRPr="00891248">
        <w:rPr>
          <w:sz w:val="28"/>
          <w:szCs w:val="28"/>
          <w:lang w:val="uk-UA"/>
          <w:rPrChange w:id="4702" w:author="ASD" w:date="2016-06-09T16:59:00Z">
            <w:rPr>
              <w:sz w:val="28"/>
              <w:szCs w:val="28"/>
              <w:lang w:val="uk-UA"/>
            </w:rPr>
          </w:rPrChange>
        </w:rPr>
        <w:t>роботи</w:t>
      </w:r>
      <w:r w:rsidRPr="00891248">
        <w:rPr>
          <w:sz w:val="28"/>
          <w:szCs w:val="28"/>
          <w:lang w:val="uk-UA"/>
          <w:rPrChange w:id="4703" w:author="ASD" w:date="2016-06-09T16:59:00Z">
            <w:rPr>
              <w:sz w:val="28"/>
              <w:szCs w:val="28"/>
              <w:lang w:val="uk-UA"/>
            </w:rPr>
          </w:rPrChange>
        </w:rPr>
        <w:t xml:space="preserve"> детектор</w:t>
      </w:r>
      <w:r w:rsidR="00E10CB2" w:rsidRPr="00891248">
        <w:rPr>
          <w:sz w:val="28"/>
          <w:szCs w:val="28"/>
          <w:lang w:val="uk-UA"/>
          <w:rPrChange w:id="4704" w:author="ASD" w:date="2016-06-09T16:59:00Z">
            <w:rPr>
              <w:sz w:val="28"/>
              <w:szCs w:val="28"/>
              <w:lang w:val="uk-UA"/>
            </w:rPr>
          </w:rPrChange>
        </w:rPr>
        <w:t>а з</w:t>
      </w:r>
      <w:r w:rsidRPr="00891248">
        <w:rPr>
          <w:sz w:val="28"/>
          <w:szCs w:val="28"/>
          <w:lang w:val="uk-UA"/>
          <w:rPrChange w:id="4705" w:author="ASD" w:date="2016-06-09T16:59:00Z">
            <w:rPr>
              <w:sz w:val="28"/>
              <w:szCs w:val="28"/>
              <w:lang w:val="uk-UA"/>
            </w:rPr>
          </w:rPrChange>
        </w:rPr>
        <w:t xml:space="preserve"> </w:t>
      </w:r>
      <w:r w:rsidR="00CB68DC" w:rsidRPr="00891248">
        <w:rPr>
          <w:sz w:val="28"/>
          <w:szCs w:val="28"/>
          <w:lang w:val="uk-UA"/>
          <w:rPrChange w:id="4706" w:author="ASD" w:date="2016-06-09T16:59:00Z">
            <w:rPr>
              <w:sz w:val="28"/>
              <w:szCs w:val="28"/>
              <w:lang w:val="uk-UA"/>
            </w:rPr>
          </w:rPrChange>
        </w:rPr>
        <w:t>дрейфуючими</w:t>
      </w:r>
      <w:r w:rsidR="00E10CB2" w:rsidRPr="00891248">
        <w:rPr>
          <w:sz w:val="28"/>
          <w:szCs w:val="28"/>
          <w:lang w:val="uk-UA"/>
          <w:rPrChange w:id="4707" w:author="ASD" w:date="2016-06-09T16:59:00Z">
            <w:rPr>
              <w:sz w:val="28"/>
              <w:szCs w:val="28"/>
              <w:lang w:val="uk-UA"/>
            </w:rPr>
          </w:rPrChange>
        </w:rPr>
        <w:t xml:space="preserve"> об'єктами</w:t>
      </w:r>
      <w:r w:rsidRPr="00891248">
        <w:rPr>
          <w:sz w:val="28"/>
          <w:szCs w:val="28"/>
          <w:lang w:val="uk-UA"/>
          <w:rPrChange w:id="4708" w:author="ASD" w:date="2016-06-09T16:59:00Z">
            <w:rPr>
              <w:sz w:val="28"/>
              <w:szCs w:val="28"/>
              <w:lang w:val="uk-UA"/>
            </w:rPr>
          </w:rPrChange>
        </w:rPr>
        <w:t xml:space="preserve">. </w:t>
      </w:r>
    </w:p>
    <w:p w:rsidR="00CF49A5" w:rsidRPr="00891248" w:rsidRDefault="00A77E25" w:rsidP="00891248">
      <w:pPr>
        <w:spacing w:line="360" w:lineRule="auto"/>
        <w:ind w:firstLine="630"/>
        <w:rPr>
          <w:sz w:val="28"/>
          <w:szCs w:val="28"/>
          <w:lang w:val="uk-UA"/>
          <w:rPrChange w:id="4709" w:author="ASD" w:date="2016-06-09T16:59:00Z">
            <w:rPr>
              <w:sz w:val="28"/>
              <w:szCs w:val="28"/>
              <w:lang w:val="uk-UA"/>
            </w:rPr>
          </w:rPrChange>
        </w:rPr>
      </w:pPr>
      <w:r w:rsidRPr="00891248">
        <w:rPr>
          <w:sz w:val="28"/>
          <w:szCs w:val="28"/>
          <w:lang w:val="uk-UA"/>
          <w:rPrChange w:id="4710" w:author="ASD" w:date="2016-06-09T16:59:00Z">
            <w:rPr>
              <w:sz w:val="28"/>
              <w:szCs w:val="28"/>
              <w:lang w:val="uk-UA"/>
            </w:rPr>
          </w:rPrChange>
        </w:rPr>
        <w:t>Одна з проблем, яка була виявлена ​​в ході експериментів є те, що детектор об'єкт</w:t>
      </w:r>
      <w:r w:rsidR="00E10CB2" w:rsidRPr="00891248">
        <w:rPr>
          <w:sz w:val="28"/>
          <w:szCs w:val="28"/>
          <w:lang w:val="uk-UA"/>
          <w:rPrChange w:id="4711" w:author="ASD" w:date="2016-06-09T16:59:00Z">
            <w:rPr>
              <w:sz w:val="28"/>
              <w:szCs w:val="28"/>
              <w:lang w:val="uk-UA"/>
            </w:rPr>
          </w:rPrChange>
        </w:rPr>
        <w:t>а</w:t>
      </w:r>
      <w:r w:rsidRPr="00891248">
        <w:rPr>
          <w:sz w:val="28"/>
          <w:szCs w:val="28"/>
          <w:lang w:val="uk-UA"/>
          <w:rPrChange w:id="4712" w:author="ASD" w:date="2016-06-09T16:59:00Z">
            <w:rPr>
              <w:sz w:val="28"/>
              <w:szCs w:val="28"/>
              <w:lang w:val="uk-UA"/>
            </w:rPr>
          </w:rPrChange>
        </w:rPr>
        <w:t xml:space="preserve"> не може </w:t>
      </w:r>
      <w:r w:rsidR="00E10CB2" w:rsidRPr="00891248">
        <w:rPr>
          <w:sz w:val="28"/>
          <w:szCs w:val="28"/>
          <w:lang w:val="uk-UA"/>
          <w:rPrChange w:id="4713" w:author="ASD" w:date="2016-06-09T16:59:00Z">
            <w:rPr>
              <w:sz w:val="28"/>
              <w:szCs w:val="28"/>
              <w:lang w:val="uk-UA"/>
            </w:rPr>
          </w:rPrChange>
        </w:rPr>
        <w:t xml:space="preserve">розрізнити </w:t>
      </w:r>
      <w:r w:rsidRPr="00891248">
        <w:rPr>
          <w:sz w:val="28"/>
          <w:szCs w:val="28"/>
          <w:lang w:val="uk-UA"/>
          <w:rPrChange w:id="4714" w:author="ASD" w:date="2016-06-09T16:59:00Z">
            <w:rPr>
              <w:sz w:val="28"/>
              <w:szCs w:val="28"/>
              <w:lang w:val="uk-UA"/>
            </w:rPr>
          </w:rPrChange>
        </w:rPr>
        <w:t>об'єкт</w:t>
      </w:r>
      <w:r w:rsidR="00E10CB2" w:rsidRPr="00891248">
        <w:rPr>
          <w:sz w:val="28"/>
          <w:szCs w:val="28"/>
          <w:lang w:val="uk-UA"/>
          <w:rPrChange w:id="4715" w:author="ASD" w:date="2016-06-09T16:59:00Z">
            <w:rPr>
              <w:sz w:val="28"/>
              <w:szCs w:val="28"/>
              <w:lang w:val="uk-UA"/>
            </w:rPr>
          </w:rPrChange>
        </w:rPr>
        <w:t>и</w:t>
      </w:r>
      <w:r w:rsidRPr="00891248">
        <w:rPr>
          <w:sz w:val="28"/>
          <w:szCs w:val="28"/>
          <w:lang w:val="uk-UA"/>
          <w:rPrChange w:id="4716" w:author="ASD" w:date="2016-06-09T16:59:00Z">
            <w:rPr>
              <w:sz w:val="28"/>
              <w:szCs w:val="28"/>
              <w:lang w:val="uk-UA"/>
            </w:rPr>
          </w:rPrChange>
        </w:rPr>
        <w:t xml:space="preserve">, які </w:t>
      </w:r>
      <w:r w:rsidR="00E10CB2" w:rsidRPr="00891248">
        <w:rPr>
          <w:sz w:val="28"/>
          <w:szCs w:val="28"/>
          <w:lang w:val="uk-UA"/>
          <w:rPrChange w:id="4717" w:author="ASD" w:date="2016-06-09T16:59:00Z">
            <w:rPr>
              <w:sz w:val="28"/>
              <w:szCs w:val="28"/>
              <w:lang w:val="uk-UA"/>
            </w:rPr>
          </w:rPrChange>
        </w:rPr>
        <w:t>мають</w:t>
      </w:r>
      <w:r w:rsidRPr="00891248">
        <w:rPr>
          <w:sz w:val="28"/>
          <w:szCs w:val="28"/>
          <w:lang w:val="uk-UA"/>
          <w:rPrChange w:id="4718" w:author="ASD" w:date="2016-06-09T16:59:00Z">
            <w:rPr>
              <w:sz w:val="28"/>
              <w:szCs w:val="28"/>
              <w:lang w:val="uk-UA"/>
            </w:rPr>
          </w:rPrChange>
        </w:rPr>
        <w:t xml:space="preserve"> схож</w:t>
      </w:r>
      <w:r w:rsidR="00E10CB2" w:rsidRPr="00891248">
        <w:rPr>
          <w:sz w:val="28"/>
          <w:szCs w:val="28"/>
          <w:lang w:val="uk-UA"/>
          <w:rPrChange w:id="4719" w:author="ASD" w:date="2016-06-09T16:59:00Z">
            <w:rPr>
              <w:sz w:val="28"/>
              <w:szCs w:val="28"/>
              <w:lang w:val="uk-UA"/>
            </w:rPr>
          </w:rPrChange>
        </w:rPr>
        <w:t>ий зовнішній</w:t>
      </w:r>
      <w:r w:rsidRPr="00891248">
        <w:rPr>
          <w:sz w:val="28"/>
          <w:szCs w:val="28"/>
          <w:lang w:val="uk-UA"/>
          <w:rPrChange w:id="4720" w:author="ASD" w:date="2016-06-09T16:59:00Z">
            <w:rPr>
              <w:sz w:val="28"/>
              <w:szCs w:val="28"/>
              <w:lang w:val="uk-UA"/>
            </w:rPr>
          </w:rPrChange>
        </w:rPr>
        <w:t xml:space="preserve"> вигляд. Ця проблема частково викликана тим, що порівняння шаблонів</w:t>
      </w:r>
      <w:r w:rsidR="00E10CB2" w:rsidRPr="00891248">
        <w:rPr>
          <w:sz w:val="28"/>
          <w:szCs w:val="28"/>
          <w:lang w:val="uk-UA"/>
          <w:rPrChange w:id="4721" w:author="ASD" w:date="2016-06-09T16:59:00Z">
            <w:rPr>
              <w:sz w:val="28"/>
              <w:szCs w:val="28"/>
              <w:lang w:val="uk-UA"/>
            </w:rPr>
          </w:rPrChange>
        </w:rPr>
        <w:t xml:space="preserve"> проводиться</w:t>
      </w:r>
      <w:r w:rsidRPr="00891248">
        <w:rPr>
          <w:sz w:val="28"/>
          <w:szCs w:val="28"/>
          <w:lang w:val="uk-UA"/>
          <w:rPrChange w:id="4722" w:author="ASD" w:date="2016-06-09T16:59:00Z">
            <w:rPr>
              <w:sz w:val="28"/>
              <w:szCs w:val="28"/>
              <w:lang w:val="uk-UA"/>
            </w:rPr>
          </w:rPrChange>
        </w:rPr>
        <w:t xml:space="preserve"> для зображень зменшеного розміру. Одним із шляхів вирішення цієї проблеми могло б стати збільшення </w:t>
      </w:r>
      <w:r w:rsidR="00E10CB2" w:rsidRPr="00891248">
        <w:rPr>
          <w:sz w:val="28"/>
          <w:szCs w:val="28"/>
          <w:lang w:val="uk-UA"/>
          <w:rPrChange w:id="4723" w:author="ASD" w:date="2016-06-09T16:59:00Z">
            <w:rPr>
              <w:sz w:val="28"/>
              <w:szCs w:val="28"/>
              <w:lang w:val="uk-UA"/>
            </w:rPr>
          </w:rPrChange>
        </w:rPr>
        <w:t>розміру</w:t>
      </w:r>
      <w:r w:rsidRPr="00891248">
        <w:rPr>
          <w:sz w:val="28"/>
          <w:szCs w:val="28"/>
          <w:lang w:val="uk-UA"/>
          <w:rPrChange w:id="4724" w:author="ASD" w:date="2016-06-09T16:59:00Z">
            <w:rPr>
              <w:sz w:val="28"/>
              <w:szCs w:val="28"/>
              <w:lang w:val="uk-UA"/>
            </w:rPr>
          </w:rPrChange>
        </w:rPr>
        <w:t xml:space="preserve"> зображення шаблону, але це </w:t>
      </w:r>
      <w:r w:rsidR="00CB68DC" w:rsidRPr="00891248">
        <w:rPr>
          <w:sz w:val="28"/>
          <w:szCs w:val="28"/>
          <w:lang w:val="uk-UA"/>
          <w:rPrChange w:id="4725" w:author="ASD" w:date="2016-06-09T16:59:00Z">
            <w:rPr>
              <w:sz w:val="28"/>
              <w:szCs w:val="28"/>
              <w:lang w:val="uk-UA"/>
            </w:rPr>
          </w:rPrChange>
        </w:rPr>
        <w:t>призведе</w:t>
      </w:r>
      <w:r w:rsidR="00E10CB2" w:rsidRPr="00891248">
        <w:rPr>
          <w:sz w:val="28"/>
          <w:szCs w:val="28"/>
          <w:lang w:val="uk-UA"/>
          <w:rPrChange w:id="4726" w:author="ASD" w:date="2016-06-09T16:59:00Z">
            <w:rPr>
              <w:sz w:val="28"/>
              <w:szCs w:val="28"/>
              <w:lang w:val="uk-UA"/>
            </w:rPr>
          </w:rPrChange>
        </w:rPr>
        <w:t xml:space="preserve"> до</w:t>
      </w:r>
      <w:r w:rsidRPr="00891248">
        <w:rPr>
          <w:sz w:val="28"/>
          <w:szCs w:val="28"/>
          <w:lang w:val="uk-UA"/>
          <w:rPrChange w:id="4727" w:author="ASD" w:date="2016-06-09T16:59:00Z">
            <w:rPr>
              <w:sz w:val="28"/>
              <w:szCs w:val="28"/>
              <w:lang w:val="uk-UA"/>
            </w:rPr>
          </w:rPrChange>
        </w:rPr>
        <w:t xml:space="preserve"> прокляття розмірності. </w:t>
      </w:r>
    </w:p>
    <w:p w:rsidR="00CF49A5" w:rsidRPr="00891248" w:rsidRDefault="00A77E25" w:rsidP="00891248">
      <w:pPr>
        <w:spacing w:line="360" w:lineRule="auto"/>
        <w:ind w:firstLine="630"/>
        <w:rPr>
          <w:sz w:val="28"/>
          <w:szCs w:val="28"/>
          <w:lang w:val="uk-UA"/>
          <w:rPrChange w:id="4728" w:author="ASD" w:date="2016-06-09T16:59:00Z">
            <w:rPr>
              <w:sz w:val="28"/>
              <w:szCs w:val="28"/>
              <w:lang w:val="uk-UA"/>
            </w:rPr>
          </w:rPrChange>
        </w:rPr>
      </w:pPr>
      <w:r w:rsidRPr="00891248">
        <w:rPr>
          <w:sz w:val="28"/>
          <w:szCs w:val="28"/>
          <w:lang w:val="uk-UA"/>
          <w:rPrChange w:id="4729" w:author="ASD" w:date="2016-06-09T16:59:00Z">
            <w:rPr>
              <w:sz w:val="28"/>
              <w:szCs w:val="28"/>
              <w:lang w:val="uk-UA"/>
            </w:rPr>
          </w:rPrChange>
        </w:rPr>
        <w:t>Використання обмежують рамки</w:t>
      </w:r>
      <w:r w:rsidR="00CF49A5" w:rsidRPr="00891248">
        <w:rPr>
          <w:sz w:val="28"/>
          <w:szCs w:val="28"/>
          <w:lang w:val="uk-UA"/>
          <w:rPrChange w:id="4730" w:author="ASD" w:date="2016-06-09T16:59:00Z">
            <w:rPr>
              <w:sz w:val="28"/>
              <w:szCs w:val="28"/>
              <w:lang w:val="uk-UA"/>
            </w:rPr>
          </w:rPrChange>
        </w:rPr>
        <w:t xml:space="preserve"> – це </w:t>
      </w:r>
      <w:r w:rsidRPr="00891248">
        <w:rPr>
          <w:sz w:val="28"/>
          <w:szCs w:val="28"/>
          <w:lang w:val="uk-UA"/>
          <w:rPrChange w:id="4731" w:author="ASD" w:date="2016-06-09T16:59:00Z">
            <w:rPr>
              <w:sz w:val="28"/>
              <w:szCs w:val="28"/>
              <w:lang w:val="uk-UA"/>
            </w:rPr>
          </w:rPrChange>
        </w:rPr>
        <w:t xml:space="preserve">зручно для реалізації, </w:t>
      </w:r>
      <w:r w:rsidR="00CF49A5" w:rsidRPr="00891248">
        <w:rPr>
          <w:sz w:val="28"/>
          <w:szCs w:val="28"/>
          <w:lang w:val="uk-UA"/>
          <w:rPrChange w:id="4732" w:author="ASD" w:date="2016-06-09T16:59:00Z">
            <w:rPr>
              <w:sz w:val="28"/>
              <w:szCs w:val="28"/>
              <w:lang w:val="uk-UA"/>
            </w:rPr>
          </w:rPrChange>
        </w:rPr>
        <w:t xml:space="preserve">але </w:t>
      </w:r>
      <w:r w:rsidRPr="00891248">
        <w:rPr>
          <w:sz w:val="28"/>
          <w:szCs w:val="28"/>
          <w:lang w:val="uk-UA"/>
          <w:rPrChange w:id="4733" w:author="ASD" w:date="2016-06-09T16:59:00Z">
            <w:rPr>
              <w:sz w:val="28"/>
              <w:szCs w:val="28"/>
              <w:lang w:val="uk-UA"/>
            </w:rPr>
          </w:rPrChange>
        </w:rPr>
        <w:t>має свої недоліки. Так як обмежувальні рамки завжди покривають прямокутну область навколо об'єкта, вони частково можуть містити фон. Ми призначаємо клас мітки на рівні обмежувальної ра</w:t>
      </w:r>
      <w:r w:rsidR="00CF49A5" w:rsidRPr="00891248">
        <w:rPr>
          <w:sz w:val="28"/>
          <w:szCs w:val="28"/>
          <w:lang w:val="uk-UA"/>
          <w:rPrChange w:id="4734" w:author="ASD" w:date="2016-06-09T16:59:00Z">
            <w:rPr>
              <w:sz w:val="28"/>
              <w:szCs w:val="28"/>
              <w:lang w:val="uk-UA"/>
            </w:rPr>
          </w:rPrChange>
        </w:rPr>
        <w:t>мки, що викликає появу фону, що буде</w:t>
      </w:r>
      <w:r w:rsidRPr="00891248">
        <w:rPr>
          <w:sz w:val="28"/>
          <w:szCs w:val="28"/>
          <w:lang w:val="uk-UA"/>
          <w:rPrChange w:id="4735" w:author="ASD" w:date="2016-06-09T16:59:00Z">
            <w:rPr>
              <w:sz w:val="28"/>
              <w:szCs w:val="28"/>
              <w:lang w:val="uk-UA"/>
            </w:rPr>
          </w:rPrChange>
        </w:rPr>
        <w:t xml:space="preserve"> розглядатися</w:t>
      </w:r>
      <w:r w:rsidR="00CF49A5" w:rsidRPr="00891248">
        <w:rPr>
          <w:sz w:val="28"/>
          <w:szCs w:val="28"/>
          <w:lang w:val="uk-UA"/>
          <w:rPrChange w:id="4736" w:author="ASD" w:date="2016-06-09T16:59:00Z">
            <w:rPr>
              <w:sz w:val="28"/>
              <w:szCs w:val="28"/>
              <w:lang w:val="uk-UA"/>
            </w:rPr>
          </w:rPrChange>
        </w:rPr>
        <w:t>,</w:t>
      </w:r>
      <w:r w:rsidRPr="00891248">
        <w:rPr>
          <w:sz w:val="28"/>
          <w:szCs w:val="28"/>
          <w:lang w:val="uk-UA"/>
          <w:rPrChange w:id="4737" w:author="ASD" w:date="2016-06-09T16:59:00Z">
            <w:rPr>
              <w:sz w:val="28"/>
              <w:szCs w:val="28"/>
              <w:lang w:val="uk-UA"/>
            </w:rPr>
          </w:rPrChange>
        </w:rPr>
        <w:t xml:space="preserve"> як частина об'єкта, що цікавить. Це приз</w:t>
      </w:r>
      <w:r w:rsidR="00CF49A5" w:rsidRPr="00891248">
        <w:rPr>
          <w:sz w:val="28"/>
          <w:szCs w:val="28"/>
          <w:lang w:val="uk-UA"/>
          <w:rPrChange w:id="4738" w:author="ASD" w:date="2016-06-09T16:59:00Z">
            <w:rPr>
              <w:sz w:val="28"/>
              <w:szCs w:val="28"/>
              <w:lang w:val="uk-UA"/>
            </w:rPr>
          </w:rPrChange>
        </w:rPr>
        <w:t xml:space="preserve">водить до проблеми, що </w:t>
      </w:r>
      <w:r w:rsidR="00CB68DC" w:rsidRPr="00891248">
        <w:rPr>
          <w:sz w:val="28"/>
          <w:szCs w:val="28"/>
          <w:lang w:val="uk-UA"/>
          <w:rPrChange w:id="4739" w:author="ASD" w:date="2016-06-09T16:59:00Z">
            <w:rPr>
              <w:sz w:val="28"/>
              <w:szCs w:val="28"/>
              <w:lang w:val="uk-UA"/>
            </w:rPr>
          </w:rPrChange>
        </w:rPr>
        <w:t>об’єкт</w:t>
      </w:r>
      <w:r w:rsidR="00CF49A5" w:rsidRPr="00891248">
        <w:rPr>
          <w:sz w:val="28"/>
          <w:szCs w:val="28"/>
          <w:lang w:val="uk-UA"/>
          <w:rPrChange w:id="4740" w:author="ASD" w:date="2016-06-09T16:59:00Z">
            <w:rPr>
              <w:sz w:val="28"/>
              <w:szCs w:val="28"/>
              <w:lang w:val="uk-UA"/>
            </w:rPr>
          </w:rPrChange>
        </w:rPr>
        <w:t xml:space="preserve"> цікавості </w:t>
      </w:r>
      <w:r w:rsidRPr="00891248">
        <w:rPr>
          <w:sz w:val="28"/>
          <w:szCs w:val="28"/>
          <w:lang w:val="uk-UA"/>
          <w:rPrChange w:id="4741" w:author="ASD" w:date="2016-06-09T16:59:00Z">
            <w:rPr>
              <w:sz w:val="28"/>
              <w:szCs w:val="28"/>
              <w:lang w:val="uk-UA"/>
            </w:rPr>
          </w:rPrChange>
        </w:rPr>
        <w:t xml:space="preserve">не розпізнається, коли він з'являється на іншому тлі. Для того, щоб </w:t>
      </w:r>
      <w:r w:rsidRPr="00891248">
        <w:rPr>
          <w:sz w:val="28"/>
          <w:szCs w:val="28"/>
          <w:lang w:val="uk-UA"/>
          <w:rPrChange w:id="4742" w:author="ASD" w:date="2016-06-09T16:59:00Z">
            <w:rPr>
              <w:sz w:val="28"/>
              <w:szCs w:val="28"/>
              <w:lang w:val="uk-UA"/>
            </w:rPr>
          </w:rPrChange>
        </w:rPr>
        <w:lastRenderedPageBreak/>
        <w:t>відокремити об'єкт, що цікавить від фону в обмежувальної рамки для навчання, можна використовув</w:t>
      </w:r>
      <w:r w:rsidR="00CF49A5" w:rsidRPr="00891248">
        <w:rPr>
          <w:sz w:val="28"/>
          <w:szCs w:val="28"/>
          <w:lang w:val="uk-UA"/>
          <w:rPrChange w:id="4743" w:author="ASD" w:date="2016-06-09T16:59:00Z">
            <w:rPr>
              <w:sz w:val="28"/>
              <w:szCs w:val="28"/>
              <w:lang w:val="uk-UA"/>
            </w:rPr>
          </w:rPrChange>
        </w:rPr>
        <w:t xml:space="preserve">ати методи сегментації, такі методи </w:t>
      </w:r>
      <w:r w:rsidRPr="00891248">
        <w:rPr>
          <w:sz w:val="28"/>
          <w:szCs w:val="28"/>
          <w:lang w:val="uk-UA"/>
          <w:rPrChange w:id="4744" w:author="ASD" w:date="2016-06-09T16:59:00Z">
            <w:rPr>
              <w:sz w:val="28"/>
              <w:szCs w:val="28"/>
              <w:lang w:val="uk-UA"/>
            </w:rPr>
          </w:rPrChange>
        </w:rPr>
        <w:t>наведен</w:t>
      </w:r>
      <w:r w:rsidR="00CF49A5" w:rsidRPr="00891248">
        <w:rPr>
          <w:sz w:val="28"/>
          <w:szCs w:val="28"/>
          <w:lang w:val="uk-UA"/>
          <w:rPrChange w:id="4745" w:author="ASD" w:date="2016-06-09T16:59:00Z">
            <w:rPr>
              <w:sz w:val="28"/>
              <w:szCs w:val="28"/>
              <w:lang w:val="uk-UA"/>
            </w:rPr>
          </w:rPrChange>
        </w:rPr>
        <w:t>і</w:t>
      </w:r>
      <w:r w:rsidRPr="00891248">
        <w:rPr>
          <w:sz w:val="28"/>
          <w:szCs w:val="28"/>
          <w:lang w:val="uk-UA"/>
          <w:rPrChange w:id="4746" w:author="ASD" w:date="2016-06-09T16:59:00Z">
            <w:rPr>
              <w:sz w:val="28"/>
              <w:szCs w:val="28"/>
              <w:lang w:val="uk-UA"/>
            </w:rPr>
          </w:rPrChange>
        </w:rPr>
        <w:t xml:space="preserve"> в роботі [19]. </w:t>
      </w:r>
    </w:p>
    <w:p w:rsidR="00CF49A5" w:rsidRPr="00891248" w:rsidRDefault="00CF49A5" w:rsidP="00891248">
      <w:pPr>
        <w:spacing w:line="360" w:lineRule="auto"/>
        <w:ind w:firstLine="630"/>
        <w:rPr>
          <w:sz w:val="28"/>
          <w:szCs w:val="28"/>
          <w:lang w:val="uk-UA"/>
          <w:rPrChange w:id="4747" w:author="ASD" w:date="2016-06-09T16:59:00Z">
            <w:rPr>
              <w:sz w:val="28"/>
              <w:szCs w:val="28"/>
              <w:lang w:val="uk-UA"/>
            </w:rPr>
          </w:rPrChange>
        </w:rPr>
      </w:pPr>
      <w:r w:rsidRPr="00891248">
        <w:rPr>
          <w:sz w:val="28"/>
          <w:szCs w:val="28"/>
          <w:lang w:val="uk-UA"/>
          <w:rPrChange w:id="4748" w:author="ASD" w:date="2016-06-09T16:59:00Z">
            <w:rPr>
              <w:sz w:val="28"/>
              <w:szCs w:val="28"/>
              <w:lang w:val="uk-UA"/>
            </w:rPr>
          </w:rPrChange>
        </w:rPr>
        <w:t>У</w:t>
      </w:r>
      <w:r w:rsidR="00A77E25" w:rsidRPr="00891248">
        <w:rPr>
          <w:sz w:val="28"/>
          <w:szCs w:val="28"/>
          <w:lang w:val="uk-UA"/>
          <w:rPrChange w:id="4749" w:author="ASD" w:date="2016-06-09T16:59:00Z">
            <w:rPr>
              <w:sz w:val="28"/>
              <w:szCs w:val="28"/>
              <w:lang w:val="uk-UA"/>
            </w:rPr>
          </w:rPrChange>
        </w:rPr>
        <w:t xml:space="preserve"> даний час наш підхід дає інформацію про місцезнаходження об'єкта </w:t>
      </w:r>
      <w:r w:rsidRPr="00891248">
        <w:rPr>
          <w:sz w:val="28"/>
          <w:szCs w:val="28"/>
          <w:lang w:val="uk-UA"/>
          <w:rPrChange w:id="4750" w:author="ASD" w:date="2016-06-09T16:59:00Z">
            <w:rPr>
              <w:sz w:val="28"/>
              <w:szCs w:val="28"/>
              <w:lang w:val="uk-UA"/>
            </w:rPr>
          </w:rPrChange>
        </w:rPr>
        <w:t>цікавості</w:t>
      </w:r>
      <w:r w:rsidR="00A77E25" w:rsidRPr="00891248">
        <w:rPr>
          <w:sz w:val="28"/>
          <w:szCs w:val="28"/>
          <w:lang w:val="uk-UA"/>
          <w:rPrChange w:id="4751" w:author="ASD" w:date="2016-06-09T16:59:00Z">
            <w:rPr>
              <w:sz w:val="28"/>
              <w:szCs w:val="28"/>
              <w:lang w:val="uk-UA"/>
            </w:rPr>
          </w:rPrChange>
        </w:rPr>
        <w:t xml:space="preserve">, але не про його орієнтації. Інформація про орієнтацію об'єктів може бути відновлена ​​за допомогою використовуючи </w:t>
      </w:r>
      <w:r w:rsidR="00CB68DC" w:rsidRPr="00891248">
        <w:rPr>
          <w:sz w:val="28"/>
          <w:szCs w:val="28"/>
          <w:lang w:val="uk-UA"/>
          <w:rPrChange w:id="4752" w:author="ASD" w:date="2016-06-09T16:59:00Z">
            <w:rPr>
              <w:sz w:val="28"/>
              <w:szCs w:val="28"/>
              <w:lang w:val="uk-UA"/>
            </w:rPr>
          </w:rPrChange>
        </w:rPr>
        <w:t>афінської</w:t>
      </w:r>
      <w:r w:rsidR="00A77E25" w:rsidRPr="00891248">
        <w:rPr>
          <w:sz w:val="28"/>
          <w:szCs w:val="28"/>
          <w:lang w:val="uk-UA"/>
          <w:rPrChange w:id="4753" w:author="ASD" w:date="2016-06-09T16:59:00Z">
            <w:rPr>
              <w:sz w:val="28"/>
              <w:szCs w:val="28"/>
              <w:lang w:val="uk-UA"/>
            </w:rPr>
          </w:rPrChange>
        </w:rPr>
        <w:t xml:space="preserve"> модел</w:t>
      </w:r>
      <w:r w:rsidRPr="00891248">
        <w:rPr>
          <w:sz w:val="28"/>
          <w:szCs w:val="28"/>
          <w:lang w:val="uk-UA"/>
          <w:rPrChange w:id="4754" w:author="ASD" w:date="2016-06-09T16:59:00Z">
            <w:rPr>
              <w:sz w:val="28"/>
              <w:szCs w:val="28"/>
              <w:lang w:val="uk-UA"/>
            </w:rPr>
          </w:rPrChange>
        </w:rPr>
        <w:t>і</w:t>
      </w:r>
      <w:r w:rsidR="00A77E25" w:rsidRPr="00891248">
        <w:rPr>
          <w:sz w:val="28"/>
          <w:szCs w:val="28"/>
          <w:lang w:val="uk-UA"/>
          <w:rPrChange w:id="4755" w:author="ASD" w:date="2016-06-09T16:59:00Z">
            <w:rPr>
              <w:sz w:val="28"/>
              <w:szCs w:val="28"/>
              <w:lang w:val="uk-UA"/>
            </w:rPr>
          </w:rPrChange>
        </w:rPr>
        <w:t xml:space="preserve"> перетворення для трекера </w:t>
      </w:r>
      <w:r w:rsidRPr="00891248">
        <w:rPr>
          <w:sz w:val="28"/>
          <w:szCs w:val="28"/>
          <w:lang w:val="uk-UA"/>
          <w:rPrChange w:id="4756" w:author="ASD" w:date="2016-06-09T16:59:00Z">
            <w:rPr>
              <w:sz w:val="28"/>
              <w:szCs w:val="28"/>
              <w:lang w:val="uk-UA"/>
            </w:rPr>
          </w:rPrChange>
        </w:rPr>
        <w:t>Лукаса-Канаде</w:t>
      </w:r>
      <w:r w:rsidR="00A77E25" w:rsidRPr="00891248">
        <w:rPr>
          <w:sz w:val="28"/>
          <w:szCs w:val="28"/>
          <w:lang w:val="uk-UA"/>
          <w:rPrChange w:id="4757" w:author="ASD" w:date="2016-06-09T16:59:00Z">
            <w:rPr>
              <w:sz w:val="28"/>
              <w:szCs w:val="28"/>
              <w:lang w:val="uk-UA"/>
            </w:rPr>
          </w:rPrChange>
        </w:rPr>
        <w:t xml:space="preserve">. </w:t>
      </w:r>
    </w:p>
    <w:p w:rsidR="00A77E25" w:rsidRPr="00891248" w:rsidRDefault="00A77E25" w:rsidP="00891248">
      <w:pPr>
        <w:spacing w:line="360" w:lineRule="auto"/>
        <w:ind w:firstLine="630"/>
        <w:rPr>
          <w:sz w:val="28"/>
          <w:szCs w:val="28"/>
          <w:lang w:val="uk-UA"/>
          <w:rPrChange w:id="4758" w:author="ASD" w:date="2016-06-09T16:59:00Z">
            <w:rPr>
              <w:sz w:val="28"/>
              <w:szCs w:val="28"/>
              <w:lang w:val="uk-UA"/>
            </w:rPr>
          </w:rPrChange>
        </w:rPr>
      </w:pPr>
      <w:r w:rsidRPr="00891248">
        <w:rPr>
          <w:sz w:val="28"/>
          <w:szCs w:val="28"/>
          <w:lang w:val="uk-UA"/>
          <w:rPrChange w:id="4759" w:author="ASD" w:date="2016-06-09T16:59:00Z">
            <w:rPr>
              <w:sz w:val="28"/>
              <w:szCs w:val="28"/>
              <w:lang w:val="uk-UA"/>
            </w:rPr>
          </w:rPrChange>
        </w:rPr>
        <w:t>Серйозн</w:t>
      </w:r>
      <w:r w:rsidR="00CF49A5" w:rsidRPr="00891248">
        <w:rPr>
          <w:sz w:val="28"/>
          <w:szCs w:val="28"/>
          <w:lang w:val="uk-UA"/>
          <w:rPrChange w:id="4760" w:author="ASD" w:date="2016-06-09T16:59:00Z">
            <w:rPr>
              <w:sz w:val="28"/>
              <w:szCs w:val="28"/>
              <w:lang w:val="uk-UA"/>
            </w:rPr>
          </w:rPrChange>
        </w:rPr>
        <w:t>а</w:t>
      </w:r>
      <w:r w:rsidRPr="00891248">
        <w:rPr>
          <w:sz w:val="28"/>
          <w:szCs w:val="28"/>
          <w:lang w:val="uk-UA"/>
          <w:rPrChange w:id="4761" w:author="ASD" w:date="2016-06-09T16:59:00Z">
            <w:rPr>
              <w:sz w:val="28"/>
              <w:szCs w:val="28"/>
              <w:lang w:val="uk-UA"/>
            </w:rPr>
          </w:rPrChange>
        </w:rPr>
        <w:t xml:space="preserve"> невирішена проблема полягає в тому, що детектор не може розпізнати зміни зовнішнього вигляду, які відбуваються в той час як трекер не активний. </w:t>
      </w:r>
      <w:r w:rsidR="00CF49A5" w:rsidRPr="00891248">
        <w:rPr>
          <w:sz w:val="28"/>
          <w:szCs w:val="28"/>
          <w:lang w:val="uk-UA"/>
          <w:rPrChange w:id="4762" w:author="ASD" w:date="2016-06-09T16:59:00Z">
            <w:rPr>
              <w:sz w:val="28"/>
              <w:szCs w:val="28"/>
              <w:lang w:val="uk-UA"/>
            </w:rPr>
          </w:rPrChange>
        </w:rPr>
        <w:t>У</w:t>
      </w:r>
      <w:r w:rsidRPr="00891248">
        <w:rPr>
          <w:sz w:val="28"/>
          <w:szCs w:val="28"/>
          <w:lang w:val="uk-UA"/>
          <w:rPrChange w:id="4763" w:author="ASD" w:date="2016-06-09T16:59:00Z">
            <w:rPr>
              <w:sz w:val="28"/>
              <w:szCs w:val="28"/>
              <w:lang w:val="uk-UA"/>
            </w:rPr>
          </w:rPrChange>
        </w:rPr>
        <w:t xml:space="preserve"> роботі [38], зображення викривлення застосовується до прикладів навчання для д</w:t>
      </w:r>
      <w:r w:rsidR="00CF49A5" w:rsidRPr="00891248">
        <w:rPr>
          <w:sz w:val="28"/>
          <w:szCs w:val="28"/>
          <w:lang w:val="uk-UA"/>
          <w:rPrChange w:id="4764" w:author="ASD" w:date="2016-06-09T16:59:00Z">
            <w:rPr>
              <w:sz w:val="28"/>
              <w:szCs w:val="28"/>
              <w:lang w:val="uk-UA"/>
            </w:rPr>
          </w:rPrChange>
        </w:rPr>
        <w:t>осягнення інваріантності до афі</w:t>
      </w:r>
      <w:r w:rsidRPr="00891248">
        <w:rPr>
          <w:sz w:val="28"/>
          <w:szCs w:val="28"/>
          <w:lang w:val="uk-UA"/>
          <w:rPrChange w:id="4765" w:author="ASD" w:date="2016-06-09T16:59:00Z">
            <w:rPr>
              <w:sz w:val="28"/>
              <w:szCs w:val="28"/>
              <w:lang w:val="uk-UA"/>
            </w:rPr>
          </w:rPrChange>
        </w:rPr>
        <w:t>н</w:t>
      </w:r>
      <w:r w:rsidR="00CF49A5" w:rsidRPr="00891248">
        <w:rPr>
          <w:sz w:val="28"/>
          <w:szCs w:val="28"/>
          <w:lang w:val="uk-UA"/>
          <w:rPrChange w:id="4766" w:author="ASD" w:date="2016-06-09T16:59:00Z">
            <w:rPr>
              <w:sz w:val="28"/>
              <w:szCs w:val="28"/>
              <w:lang w:val="uk-UA"/>
            </w:rPr>
          </w:rPrChange>
        </w:rPr>
        <w:t xml:space="preserve">ського перетворення. Однак аффінське </w:t>
      </w:r>
      <w:r w:rsidRPr="00891248">
        <w:rPr>
          <w:sz w:val="28"/>
          <w:szCs w:val="28"/>
          <w:lang w:val="uk-UA"/>
          <w:rPrChange w:id="4767" w:author="ASD" w:date="2016-06-09T16:59:00Z">
            <w:rPr>
              <w:sz w:val="28"/>
              <w:szCs w:val="28"/>
              <w:lang w:val="uk-UA"/>
            </w:rPr>
          </w:rPrChange>
        </w:rPr>
        <w:t>перетворення не охоплюють зміни локального освітлення або точки зору. Ці зміни часто відбуваються в сценаріях з декількома камерами і викликані різними умовами освітлення і точок зору</w:t>
      </w:r>
      <w:r w:rsidR="00DC0E4A" w:rsidRPr="00891248">
        <w:rPr>
          <w:sz w:val="28"/>
          <w:szCs w:val="28"/>
          <w:lang w:val="uk-UA"/>
          <w:rPrChange w:id="4768" w:author="ASD" w:date="2016-06-09T16:59:00Z">
            <w:rPr>
              <w:sz w:val="28"/>
              <w:szCs w:val="28"/>
              <w:lang w:val="uk-UA"/>
            </w:rPr>
          </w:rPrChange>
        </w:rPr>
        <w:t xml:space="preserve"> камер</w:t>
      </w:r>
      <w:r w:rsidRPr="00891248">
        <w:rPr>
          <w:sz w:val="28"/>
          <w:szCs w:val="28"/>
          <w:lang w:val="uk-UA"/>
          <w:rPrChange w:id="4769" w:author="ASD" w:date="2016-06-09T16:59:00Z">
            <w:rPr>
              <w:sz w:val="28"/>
              <w:szCs w:val="28"/>
              <w:lang w:val="uk-UA"/>
            </w:rPr>
          </w:rPrChange>
        </w:rPr>
        <w:t>.</w:t>
      </w:r>
    </w:p>
    <w:p w:rsidR="00A77E25" w:rsidRPr="00891248" w:rsidRDefault="00A77E25" w:rsidP="00891248">
      <w:pPr>
        <w:spacing w:line="360" w:lineRule="auto"/>
        <w:ind w:firstLine="630"/>
        <w:rPr>
          <w:sz w:val="28"/>
          <w:szCs w:val="28"/>
          <w:lang w:val="uk-UA"/>
          <w:rPrChange w:id="4770" w:author="ASD" w:date="2016-06-09T16:59:00Z">
            <w:rPr>
              <w:sz w:val="28"/>
              <w:szCs w:val="28"/>
              <w:lang w:val="uk-UA"/>
            </w:rPr>
          </w:rPrChange>
        </w:rPr>
      </w:pPr>
      <w:r w:rsidRPr="00891248">
        <w:rPr>
          <w:sz w:val="28"/>
          <w:szCs w:val="28"/>
          <w:lang w:val="uk-UA"/>
          <w:rPrChange w:id="4771" w:author="ASD" w:date="2016-06-09T16:59:00Z">
            <w:rPr>
              <w:sz w:val="28"/>
              <w:szCs w:val="28"/>
              <w:lang w:val="uk-UA"/>
            </w:rPr>
          </w:rPrChange>
        </w:rPr>
        <w:br w:type="page"/>
      </w:r>
    </w:p>
    <w:p w:rsidR="008A5B2F" w:rsidRPr="00891248" w:rsidRDefault="005538D1" w:rsidP="00891248">
      <w:pPr>
        <w:pStyle w:val="1"/>
        <w:spacing w:before="0" w:after="0" w:line="360" w:lineRule="auto"/>
        <w:rPr>
          <w:rFonts w:eastAsiaTheme="majorEastAsia"/>
          <w:szCs w:val="28"/>
          <w:lang w:val="uk-UA"/>
          <w:rPrChange w:id="4772" w:author="ASD" w:date="2016-06-09T16:59:00Z">
            <w:rPr>
              <w:rFonts w:eastAsiaTheme="majorEastAsia"/>
              <w:lang w:val="uk-UA"/>
            </w:rPr>
          </w:rPrChange>
        </w:rPr>
      </w:pPr>
      <w:bookmarkStart w:id="4773" w:name="_Toc453262667"/>
      <w:r w:rsidRPr="00891248">
        <w:rPr>
          <w:rFonts w:eastAsiaTheme="majorEastAsia"/>
          <w:szCs w:val="28"/>
          <w:lang w:val="uk-UA"/>
          <w:rPrChange w:id="4774" w:author="ASD" w:date="2016-06-09T16:59:00Z">
            <w:rPr>
              <w:rFonts w:eastAsiaTheme="majorEastAsia"/>
              <w:lang w:val="uk-UA"/>
            </w:rPr>
          </w:rPrChange>
        </w:rPr>
        <w:lastRenderedPageBreak/>
        <w:t xml:space="preserve">РОЗДІЛ 4                                                                                                          </w:t>
      </w:r>
      <w:r w:rsidR="008A5B2F" w:rsidRPr="00891248">
        <w:rPr>
          <w:rFonts w:eastAsiaTheme="majorEastAsia"/>
          <w:szCs w:val="28"/>
          <w:lang w:val="uk-UA"/>
          <w:rPrChange w:id="4775" w:author="ASD" w:date="2016-06-09T16:59:00Z">
            <w:rPr>
              <w:rFonts w:eastAsiaTheme="majorEastAsia"/>
              <w:lang w:val="uk-UA"/>
            </w:rPr>
          </w:rPrChange>
        </w:rPr>
        <w:t xml:space="preserve"> ЕКСПЛООТАЦІЯ ПРИСТРОЮ</w:t>
      </w:r>
      <w:bookmarkEnd w:id="4773"/>
    </w:p>
    <w:p w:rsidR="00EC5251" w:rsidRPr="00891248" w:rsidRDefault="003F71F3" w:rsidP="00891248">
      <w:pPr>
        <w:spacing w:line="360" w:lineRule="auto"/>
        <w:ind w:firstLine="630"/>
        <w:rPr>
          <w:rFonts w:eastAsiaTheme="majorEastAsia"/>
          <w:sz w:val="28"/>
          <w:szCs w:val="28"/>
          <w:lang w:val="uk-UA"/>
          <w:rPrChange w:id="4776" w:author="ASD" w:date="2016-06-09T16:59:00Z">
            <w:rPr>
              <w:rFonts w:eastAsiaTheme="majorEastAsia"/>
              <w:sz w:val="28"/>
              <w:szCs w:val="28"/>
              <w:lang w:val="uk-UA"/>
            </w:rPr>
          </w:rPrChange>
        </w:rPr>
      </w:pPr>
      <w:r w:rsidRPr="00891248">
        <w:rPr>
          <w:rFonts w:eastAsiaTheme="majorEastAsia"/>
          <w:sz w:val="28"/>
          <w:szCs w:val="28"/>
          <w:lang w:val="uk-UA"/>
          <w:rPrChange w:id="4777" w:author="ASD" w:date="2016-06-09T16:59:00Z">
            <w:rPr>
              <w:rFonts w:eastAsiaTheme="majorEastAsia"/>
              <w:sz w:val="28"/>
              <w:szCs w:val="28"/>
              <w:lang w:val="uk-UA"/>
            </w:rPr>
          </w:rPrChange>
        </w:rPr>
        <w:t xml:space="preserve">У цьому розділі буде продемонстрована робота із пристроєм. Буде продемонстровано його можливості та порядок роботи з ним. Також буде розглянуто удосконалення та робота приладу в зв’язці із </w:t>
      </w:r>
      <w:r w:rsidR="00CB68DC" w:rsidRPr="00891248">
        <w:rPr>
          <w:rFonts w:eastAsiaTheme="majorEastAsia"/>
          <w:sz w:val="28"/>
          <w:szCs w:val="28"/>
          <w:lang w:val="uk-UA"/>
          <w:rPrChange w:id="4778" w:author="ASD" w:date="2016-06-09T16:59:00Z">
            <w:rPr>
              <w:rFonts w:eastAsiaTheme="majorEastAsia"/>
              <w:sz w:val="28"/>
              <w:szCs w:val="28"/>
              <w:lang w:val="uk-UA"/>
            </w:rPr>
          </w:rPrChange>
        </w:rPr>
        <w:t>передаючою</w:t>
      </w:r>
      <w:r w:rsidRPr="00891248">
        <w:rPr>
          <w:rFonts w:eastAsiaTheme="majorEastAsia"/>
          <w:sz w:val="28"/>
          <w:szCs w:val="28"/>
          <w:lang w:val="uk-UA"/>
          <w:rPrChange w:id="4779" w:author="ASD" w:date="2016-06-09T16:59:00Z">
            <w:rPr>
              <w:rFonts w:eastAsiaTheme="majorEastAsia"/>
              <w:sz w:val="28"/>
              <w:szCs w:val="28"/>
              <w:lang w:val="uk-UA"/>
            </w:rPr>
          </w:rPrChange>
        </w:rPr>
        <w:t xml:space="preserve"> звуку через людський череп.</w:t>
      </w:r>
    </w:p>
    <w:p w:rsidR="006C4D7C" w:rsidRPr="00891248" w:rsidRDefault="006C4D7C" w:rsidP="00891248">
      <w:pPr>
        <w:spacing w:line="360" w:lineRule="auto"/>
        <w:ind w:firstLine="630"/>
        <w:rPr>
          <w:rFonts w:eastAsiaTheme="majorEastAsia"/>
          <w:sz w:val="28"/>
          <w:szCs w:val="28"/>
          <w:lang w:val="uk-UA"/>
          <w:rPrChange w:id="4780" w:author="ASD" w:date="2016-06-09T16:59:00Z">
            <w:rPr>
              <w:rFonts w:eastAsiaTheme="majorEastAsia"/>
              <w:sz w:val="28"/>
              <w:szCs w:val="28"/>
              <w:lang w:val="uk-UA"/>
            </w:rPr>
          </w:rPrChange>
        </w:rPr>
      </w:pPr>
      <w:r w:rsidRPr="00891248">
        <w:rPr>
          <w:rFonts w:eastAsiaTheme="majorEastAsia"/>
          <w:sz w:val="28"/>
          <w:szCs w:val="28"/>
          <w:lang w:val="uk-UA"/>
          <w:rPrChange w:id="4781" w:author="ASD" w:date="2016-06-09T16:59:00Z">
            <w:rPr>
              <w:rFonts w:eastAsiaTheme="majorEastAsia"/>
              <w:sz w:val="28"/>
              <w:szCs w:val="28"/>
              <w:lang w:val="uk-UA"/>
            </w:rPr>
          </w:rPrChange>
        </w:rPr>
        <w:t>Сам прилад складається із двох частин. Перша частина – це фізичний подовжувач. Друга частина – це програмне забезпечення.</w:t>
      </w:r>
    </w:p>
    <w:p w:rsidR="006C4D7C" w:rsidRPr="00891248" w:rsidRDefault="006C4D7C" w:rsidP="00891248">
      <w:pPr>
        <w:spacing w:line="360" w:lineRule="auto"/>
        <w:ind w:firstLine="630"/>
        <w:rPr>
          <w:rFonts w:eastAsiaTheme="majorEastAsia"/>
          <w:sz w:val="28"/>
          <w:szCs w:val="28"/>
          <w:lang w:val="uk-UA"/>
          <w:rPrChange w:id="4782" w:author="ASD" w:date="2016-06-09T16:59:00Z">
            <w:rPr>
              <w:rFonts w:eastAsiaTheme="majorEastAsia"/>
              <w:sz w:val="28"/>
              <w:szCs w:val="28"/>
            </w:rPr>
          </w:rPrChange>
        </w:rPr>
      </w:pPr>
      <w:r w:rsidRPr="00891248">
        <w:rPr>
          <w:rFonts w:eastAsiaTheme="majorEastAsia"/>
          <w:sz w:val="28"/>
          <w:szCs w:val="28"/>
          <w:lang w:val="uk-UA"/>
          <w:rPrChange w:id="4783" w:author="ASD" w:date="2016-06-09T16:59:00Z">
            <w:rPr>
              <w:rFonts w:eastAsiaTheme="majorEastAsia"/>
              <w:sz w:val="28"/>
              <w:szCs w:val="28"/>
              <w:lang w:val="uk-UA"/>
            </w:rPr>
          </w:rPrChange>
        </w:rPr>
        <w:t>Також було модифіковано систему живлення смартфона шляхом підключення додаткової батареї на 4000</w:t>
      </w:r>
      <w:r w:rsidRPr="00891248">
        <w:rPr>
          <w:rFonts w:eastAsiaTheme="majorEastAsia"/>
          <w:sz w:val="28"/>
          <w:szCs w:val="28"/>
          <w:lang w:val="uk-UA"/>
          <w:rPrChange w:id="4784" w:author="ASD" w:date="2016-06-09T16:59:00Z">
            <w:rPr>
              <w:rFonts w:eastAsiaTheme="majorEastAsia"/>
              <w:sz w:val="28"/>
              <w:szCs w:val="28"/>
              <w:lang w:val="en-US"/>
            </w:rPr>
          </w:rPrChange>
        </w:rPr>
        <w:t>mAh</w:t>
      </w:r>
      <w:r w:rsidRPr="00891248">
        <w:rPr>
          <w:rFonts w:eastAsiaTheme="majorEastAsia"/>
          <w:sz w:val="28"/>
          <w:szCs w:val="28"/>
          <w:lang w:val="uk-UA"/>
        </w:rPr>
        <w:t xml:space="preserve"> до каналу живлення </w:t>
      </w:r>
      <w:r w:rsidR="00CB68DC" w:rsidRPr="00891248">
        <w:rPr>
          <w:rFonts w:eastAsiaTheme="majorEastAsia"/>
          <w:sz w:val="28"/>
          <w:szCs w:val="28"/>
          <w:lang w:val="uk-UA"/>
        </w:rPr>
        <w:t>п</w:t>
      </w:r>
      <w:r w:rsidR="00CB68DC" w:rsidRPr="00891248">
        <w:rPr>
          <w:rFonts w:eastAsiaTheme="majorEastAsia"/>
          <w:sz w:val="28"/>
          <w:szCs w:val="28"/>
          <w:lang w:val="uk-UA"/>
          <w:rPrChange w:id="4785" w:author="ASD" w:date="2016-06-09T16:59:00Z">
            <w:rPr>
              <w:rFonts w:eastAsiaTheme="majorEastAsia"/>
              <w:sz w:val="28"/>
              <w:szCs w:val="28"/>
              <w:lang w:val="uk-UA"/>
            </w:rPr>
          </w:rPrChange>
        </w:rPr>
        <w:t>риладу</w:t>
      </w:r>
      <w:r w:rsidRPr="00891248">
        <w:rPr>
          <w:rFonts w:eastAsiaTheme="majorEastAsia"/>
          <w:sz w:val="28"/>
          <w:szCs w:val="28"/>
          <w:lang w:val="uk-UA"/>
          <w:rPrChange w:id="4786" w:author="ASD" w:date="2016-06-09T16:59:00Z">
            <w:rPr>
              <w:rFonts w:eastAsiaTheme="majorEastAsia"/>
              <w:sz w:val="28"/>
              <w:szCs w:val="28"/>
              <w:lang w:val="uk-UA"/>
            </w:rPr>
          </w:rPrChange>
        </w:rPr>
        <w:t>, що дало можливість збільшити час роботи в 2.27 рази</w:t>
      </w:r>
      <w:r w:rsidRPr="00891248">
        <w:rPr>
          <w:rFonts w:eastAsiaTheme="majorEastAsia"/>
          <w:sz w:val="28"/>
          <w:szCs w:val="28"/>
          <w:lang w:val="uk-UA"/>
          <w:rPrChange w:id="4787" w:author="ASD" w:date="2016-06-09T16:59:00Z">
            <w:rPr>
              <w:rFonts w:eastAsiaTheme="majorEastAsia"/>
              <w:sz w:val="28"/>
              <w:szCs w:val="28"/>
            </w:rPr>
          </w:rPrChange>
        </w:rPr>
        <w:t>.</w:t>
      </w:r>
    </w:p>
    <w:p w:rsidR="006C4D7C" w:rsidRPr="00891248" w:rsidRDefault="006C4D7C" w:rsidP="00891248">
      <w:pPr>
        <w:spacing w:line="360" w:lineRule="auto"/>
        <w:ind w:firstLine="630"/>
        <w:rPr>
          <w:rFonts w:eastAsiaTheme="majorEastAsia"/>
          <w:sz w:val="28"/>
          <w:szCs w:val="28"/>
          <w:lang w:val="uk-UA"/>
          <w:rPrChange w:id="4788" w:author="ASD" w:date="2016-06-09T16:59:00Z">
            <w:rPr>
              <w:rFonts w:eastAsiaTheme="majorEastAsia"/>
              <w:sz w:val="28"/>
              <w:szCs w:val="28"/>
              <w:lang w:val="uk-UA"/>
            </w:rPr>
          </w:rPrChange>
        </w:rPr>
      </w:pPr>
      <w:r w:rsidRPr="00891248">
        <w:rPr>
          <w:rFonts w:eastAsiaTheme="majorEastAsia"/>
          <w:sz w:val="28"/>
          <w:szCs w:val="28"/>
          <w:lang w:val="uk-UA"/>
        </w:rPr>
        <w:t>Вс</w:t>
      </w:r>
      <w:r w:rsidRPr="00891248">
        <w:rPr>
          <w:rFonts w:eastAsiaTheme="majorEastAsia"/>
          <w:sz w:val="28"/>
          <w:szCs w:val="28"/>
          <w:lang w:val="uk-UA"/>
          <w:rPrChange w:id="4789" w:author="ASD" w:date="2016-06-09T16:59:00Z">
            <w:rPr>
              <w:rFonts w:eastAsiaTheme="majorEastAsia"/>
              <w:sz w:val="28"/>
              <w:szCs w:val="28"/>
              <w:lang w:val="uk-UA"/>
            </w:rPr>
          </w:rPrChange>
        </w:rPr>
        <w:t xml:space="preserve">тановлена батарея оснащена контролером, який запобігаю перезаряджанню смартфона та </w:t>
      </w:r>
      <w:r w:rsidR="00CB68DC" w:rsidRPr="00891248">
        <w:rPr>
          <w:rFonts w:eastAsiaTheme="majorEastAsia"/>
          <w:sz w:val="28"/>
          <w:szCs w:val="28"/>
          <w:lang w:val="uk-UA"/>
          <w:rPrChange w:id="4790" w:author="ASD" w:date="2016-06-09T16:59:00Z">
            <w:rPr>
              <w:rFonts w:eastAsiaTheme="majorEastAsia"/>
              <w:sz w:val="28"/>
              <w:szCs w:val="28"/>
              <w:lang w:val="uk-UA"/>
            </w:rPr>
          </w:rPrChange>
        </w:rPr>
        <w:t>зниженню</w:t>
      </w:r>
      <w:r w:rsidRPr="00891248">
        <w:rPr>
          <w:rFonts w:eastAsiaTheme="majorEastAsia"/>
          <w:sz w:val="28"/>
          <w:szCs w:val="28"/>
          <w:lang w:val="uk-UA"/>
          <w:rPrChange w:id="4791" w:author="ASD" w:date="2016-06-09T16:59:00Z">
            <w:rPr>
              <w:rFonts w:eastAsiaTheme="majorEastAsia"/>
              <w:sz w:val="28"/>
              <w:szCs w:val="28"/>
              <w:lang w:val="uk-UA"/>
            </w:rPr>
          </w:rPrChange>
        </w:rPr>
        <w:t xml:space="preserve"> заряду до критичної відмітки. На рис. 4.1 демонструється весь прилад.</w:t>
      </w:r>
    </w:p>
    <w:p w:rsidR="006C4D7C" w:rsidRPr="00891248" w:rsidRDefault="006C4D7C" w:rsidP="00891248">
      <w:pPr>
        <w:spacing w:line="360" w:lineRule="auto"/>
        <w:ind w:firstLine="630"/>
        <w:jc w:val="center"/>
        <w:rPr>
          <w:rFonts w:eastAsiaTheme="majorEastAsia"/>
          <w:sz w:val="28"/>
          <w:szCs w:val="28"/>
          <w:lang w:val="uk-UA"/>
        </w:rPr>
      </w:pPr>
      <w:r w:rsidRPr="00891248">
        <w:rPr>
          <w:noProof/>
          <w:sz w:val="28"/>
          <w:szCs w:val="28"/>
          <w:lang w:val="uk-UA"/>
          <w:rPrChange w:id="4792" w:author="ASD" w:date="2016-06-09T16:59:00Z">
            <w:rPr>
              <w:noProof/>
            </w:rPr>
          </w:rPrChange>
        </w:rPr>
        <w:drawing>
          <wp:inline distT="0" distB="0" distL="0" distR="0" wp14:anchorId="3AB6A3E2" wp14:editId="0BB9DFA9">
            <wp:extent cx="4991100" cy="3220345"/>
            <wp:effectExtent l="0" t="0" r="0" b="0"/>
            <wp:docPr id="2" name="Рисунок 2" descr="http://cs630524.vk.me/v630524437/321d5/pqjbxdrZm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cs630524.vk.me/v630524437/321d5/pqjbxdrZmco.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4" t="6415" r="6024" b="14256"/>
                    <a:stretch/>
                  </pic:blipFill>
                  <pic:spPr bwMode="auto">
                    <a:xfrm>
                      <a:off x="0" y="0"/>
                      <a:ext cx="4994135" cy="3222303"/>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6C4D7C" w:rsidP="00891248">
      <w:pPr>
        <w:spacing w:line="360" w:lineRule="auto"/>
        <w:ind w:firstLine="630"/>
        <w:jc w:val="left"/>
        <w:rPr>
          <w:rFonts w:eastAsiaTheme="majorEastAsia"/>
          <w:sz w:val="28"/>
          <w:szCs w:val="28"/>
          <w:lang w:val="uk-UA"/>
          <w:rPrChange w:id="4793" w:author="ASD" w:date="2016-06-09T16:59:00Z">
            <w:rPr>
              <w:rFonts w:eastAsiaTheme="majorEastAsia"/>
              <w:sz w:val="28"/>
              <w:szCs w:val="28"/>
              <w:lang w:val="uk-UA"/>
            </w:rPr>
          </w:rPrChange>
        </w:rPr>
      </w:pPr>
      <w:r w:rsidRPr="00891248">
        <w:rPr>
          <w:rFonts w:eastAsiaTheme="majorEastAsia"/>
          <w:sz w:val="28"/>
          <w:szCs w:val="28"/>
          <w:lang w:val="uk-UA"/>
          <w:rPrChange w:id="4794" w:author="ASD" w:date="2016-06-09T16:59:00Z">
            <w:rPr>
              <w:rFonts w:eastAsiaTheme="majorEastAsia"/>
              <w:sz w:val="28"/>
              <w:szCs w:val="28"/>
              <w:lang w:val="uk-UA"/>
            </w:rPr>
          </w:rPrChange>
        </w:rPr>
        <w:t>Рис. 4.1 Перша частина приладу</w:t>
      </w:r>
    </w:p>
    <w:p w:rsidR="000D3B37" w:rsidRPr="00891248" w:rsidRDefault="000D3B37" w:rsidP="00891248">
      <w:pPr>
        <w:pStyle w:val="2"/>
        <w:numPr>
          <w:ilvl w:val="0"/>
          <w:numId w:val="24"/>
        </w:numPr>
        <w:tabs>
          <w:tab w:val="left" w:pos="990"/>
        </w:tabs>
        <w:spacing w:before="0" w:after="0" w:line="360" w:lineRule="auto"/>
        <w:ind w:left="1170" w:hanging="810"/>
        <w:rPr>
          <w:rFonts w:eastAsiaTheme="majorEastAsia"/>
          <w:lang w:val="uk-UA"/>
          <w:rPrChange w:id="4795" w:author="ASD" w:date="2016-06-09T16:59:00Z">
            <w:rPr>
              <w:rFonts w:eastAsiaTheme="majorEastAsia"/>
              <w:lang w:val="uk-UA"/>
            </w:rPr>
          </w:rPrChange>
        </w:rPr>
      </w:pPr>
      <w:bookmarkStart w:id="4796" w:name="_Toc453262668"/>
      <w:r w:rsidRPr="00891248">
        <w:rPr>
          <w:rFonts w:eastAsiaTheme="majorEastAsia"/>
          <w:lang w:val="uk-UA"/>
          <w:rPrChange w:id="4797" w:author="ASD" w:date="2016-06-09T16:59:00Z">
            <w:rPr>
              <w:rFonts w:eastAsiaTheme="majorEastAsia"/>
              <w:lang w:val="uk-UA"/>
            </w:rPr>
          </w:rPrChange>
        </w:rPr>
        <w:lastRenderedPageBreak/>
        <w:t>Демонстрація роботи</w:t>
      </w:r>
      <w:bookmarkEnd w:id="4796"/>
    </w:p>
    <w:p w:rsidR="00E95600" w:rsidRPr="00891248" w:rsidRDefault="0090240E" w:rsidP="00891248">
      <w:pPr>
        <w:spacing w:line="360" w:lineRule="auto"/>
        <w:ind w:firstLine="630"/>
        <w:rPr>
          <w:rFonts w:eastAsiaTheme="majorEastAsia"/>
          <w:sz w:val="28"/>
          <w:szCs w:val="28"/>
          <w:lang w:val="uk-UA"/>
          <w:rPrChange w:id="4798" w:author="ASD" w:date="2016-06-09T16:59:00Z">
            <w:rPr>
              <w:rFonts w:eastAsiaTheme="majorEastAsia"/>
              <w:sz w:val="28"/>
              <w:szCs w:val="28"/>
              <w:lang w:val="uk-UA"/>
            </w:rPr>
          </w:rPrChange>
        </w:rPr>
      </w:pPr>
      <w:r w:rsidRPr="00891248">
        <w:rPr>
          <w:rFonts w:eastAsiaTheme="majorEastAsia"/>
          <w:sz w:val="28"/>
          <w:szCs w:val="28"/>
          <w:lang w:val="uk-UA"/>
          <w:rPrChange w:id="4799" w:author="ASD" w:date="2016-06-09T16:59:00Z">
            <w:rPr>
              <w:rFonts w:eastAsiaTheme="majorEastAsia"/>
              <w:sz w:val="28"/>
              <w:szCs w:val="28"/>
              <w:lang w:val="uk-UA"/>
            </w:rPr>
          </w:rPrChange>
        </w:rPr>
        <w:t>У цьому розділі буде продемонстровано</w:t>
      </w:r>
      <w:r w:rsidR="006C4D7C" w:rsidRPr="00891248">
        <w:rPr>
          <w:rFonts w:eastAsiaTheme="majorEastAsia"/>
          <w:sz w:val="28"/>
          <w:szCs w:val="28"/>
          <w:lang w:val="uk-UA"/>
          <w:rPrChange w:id="4800" w:author="ASD" w:date="2016-06-09T16:59:00Z">
            <w:rPr>
              <w:rFonts w:eastAsiaTheme="majorEastAsia"/>
              <w:sz w:val="28"/>
              <w:szCs w:val="28"/>
              <w:lang w:val="uk-UA"/>
            </w:rPr>
          </w:rPrChange>
        </w:rPr>
        <w:t xml:space="preserve"> роботу приладу та програмного забезпечення.</w:t>
      </w:r>
      <w:r w:rsidR="00F021E8" w:rsidRPr="00891248">
        <w:rPr>
          <w:rFonts w:eastAsiaTheme="majorEastAsia"/>
          <w:sz w:val="28"/>
          <w:szCs w:val="28"/>
          <w:lang w:val="uk-UA"/>
          <w:rPrChange w:id="4801" w:author="ASD" w:date="2016-06-09T16:59:00Z">
            <w:rPr>
              <w:rFonts w:eastAsiaTheme="majorEastAsia"/>
              <w:sz w:val="28"/>
              <w:szCs w:val="28"/>
              <w:lang w:val="uk-UA"/>
            </w:rPr>
          </w:rPrChange>
        </w:rPr>
        <w:t xml:space="preserve"> Для роботи пристрою необхідно підключити подовжувач та батарею (</w:t>
      </w:r>
      <w:r w:rsidR="00CB68DC" w:rsidRPr="00891248">
        <w:rPr>
          <w:rFonts w:eastAsiaTheme="majorEastAsia"/>
          <w:sz w:val="28"/>
          <w:szCs w:val="28"/>
          <w:lang w:val="uk-UA"/>
        </w:rPr>
        <w:t>Опціонально</w:t>
      </w:r>
      <w:r w:rsidR="00F021E8" w:rsidRPr="00891248">
        <w:rPr>
          <w:rFonts w:eastAsiaTheme="majorEastAsia"/>
          <w:sz w:val="28"/>
          <w:szCs w:val="28"/>
          <w:lang w:val="uk-UA"/>
          <w:rPrChange w:id="4802" w:author="ASD" w:date="2016-06-09T16:59:00Z">
            <w:rPr>
              <w:rFonts w:eastAsiaTheme="majorEastAsia"/>
              <w:sz w:val="28"/>
              <w:szCs w:val="28"/>
              <w:lang w:val="uk-UA"/>
            </w:rPr>
          </w:rPrChange>
        </w:rPr>
        <w:t>). При запуску програми відкриється вікно стеження рис. 4.2.</w:t>
      </w:r>
    </w:p>
    <w:p w:rsidR="00F021E8" w:rsidRPr="00891248" w:rsidRDefault="00F021E8" w:rsidP="00891248">
      <w:pPr>
        <w:spacing w:line="360" w:lineRule="auto"/>
        <w:ind w:firstLine="630"/>
        <w:jc w:val="center"/>
        <w:rPr>
          <w:rFonts w:eastAsiaTheme="majorEastAsia"/>
          <w:sz w:val="28"/>
          <w:szCs w:val="28"/>
          <w:lang w:val="uk-UA"/>
        </w:rPr>
      </w:pPr>
      <w:r w:rsidRPr="00891248">
        <w:rPr>
          <w:noProof/>
          <w:sz w:val="28"/>
          <w:szCs w:val="28"/>
          <w:lang w:val="uk-UA"/>
          <w:rPrChange w:id="4803" w:author="ASD" w:date="2016-06-09T16:59:00Z">
            <w:rPr>
              <w:noProof/>
            </w:rPr>
          </w:rPrChange>
        </w:rPr>
        <w:drawing>
          <wp:inline distT="0" distB="0" distL="0" distR="0" wp14:anchorId="74C5FF9A" wp14:editId="6AEBB366">
            <wp:extent cx="4219575" cy="3590925"/>
            <wp:effectExtent l="0" t="0" r="9525" b="9525"/>
            <wp:docPr id="84" name="Рисунок 84" descr="http://cs630524.vk.me/v630524437/321c1/49lAUM5yl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cs630524.vk.me/v630524437/321c1/49lAUM5ylZ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066" t="11547" r="17890" b="7840"/>
                    <a:stretch/>
                  </pic:blipFill>
                  <pic:spPr bwMode="auto">
                    <a:xfrm>
                      <a:off x="0" y="0"/>
                      <a:ext cx="4219876" cy="3591181"/>
                    </a:xfrm>
                    <a:prstGeom prst="rect">
                      <a:avLst/>
                    </a:prstGeom>
                    <a:noFill/>
                    <a:ln>
                      <a:noFill/>
                    </a:ln>
                    <a:extLst>
                      <a:ext uri="{53640926-AAD7-44D8-BBD7-CCE9431645EC}">
                        <a14:shadowObscured xmlns:a14="http://schemas.microsoft.com/office/drawing/2010/main"/>
                      </a:ext>
                    </a:extLst>
                  </pic:spPr>
                </pic:pic>
              </a:graphicData>
            </a:graphic>
          </wp:inline>
        </w:drawing>
      </w:r>
    </w:p>
    <w:p w:rsidR="00F021E8" w:rsidRPr="00891248" w:rsidRDefault="00F021E8" w:rsidP="00891248">
      <w:pPr>
        <w:spacing w:line="360" w:lineRule="auto"/>
        <w:ind w:firstLine="630"/>
        <w:jc w:val="left"/>
        <w:rPr>
          <w:rFonts w:eastAsiaTheme="majorEastAsia"/>
          <w:sz w:val="28"/>
          <w:szCs w:val="28"/>
          <w:lang w:val="uk-UA"/>
          <w:rPrChange w:id="4804" w:author="ASD" w:date="2016-06-09T16:59:00Z">
            <w:rPr>
              <w:rFonts w:eastAsiaTheme="majorEastAsia"/>
              <w:sz w:val="28"/>
              <w:szCs w:val="28"/>
              <w:lang w:val="uk-UA"/>
            </w:rPr>
          </w:rPrChange>
        </w:rPr>
      </w:pPr>
      <w:r w:rsidRPr="00891248">
        <w:rPr>
          <w:rFonts w:eastAsiaTheme="majorEastAsia"/>
          <w:sz w:val="28"/>
          <w:szCs w:val="28"/>
          <w:lang w:val="uk-UA"/>
          <w:rPrChange w:id="4805" w:author="ASD" w:date="2016-06-09T16:59:00Z">
            <w:rPr>
              <w:rFonts w:eastAsiaTheme="majorEastAsia"/>
              <w:sz w:val="28"/>
              <w:szCs w:val="28"/>
              <w:lang w:val="uk-UA"/>
            </w:rPr>
          </w:rPrChange>
        </w:rPr>
        <w:t>Рис. 4.2 Запуск програми</w:t>
      </w:r>
    </w:p>
    <w:p w:rsidR="00F021E8" w:rsidRPr="00891248" w:rsidRDefault="00F021E8" w:rsidP="00891248">
      <w:pPr>
        <w:spacing w:line="360" w:lineRule="auto"/>
        <w:ind w:firstLine="630"/>
        <w:jc w:val="left"/>
        <w:rPr>
          <w:rFonts w:eastAsiaTheme="majorEastAsia"/>
          <w:sz w:val="28"/>
          <w:szCs w:val="28"/>
          <w:lang w:val="uk-UA"/>
          <w:rPrChange w:id="4806" w:author="ASD" w:date="2016-06-09T16:59:00Z">
            <w:rPr>
              <w:rFonts w:eastAsiaTheme="majorEastAsia"/>
              <w:sz w:val="28"/>
              <w:szCs w:val="28"/>
              <w:lang w:val="uk-UA"/>
            </w:rPr>
          </w:rPrChange>
        </w:rPr>
      </w:pPr>
      <w:r w:rsidRPr="00891248">
        <w:rPr>
          <w:rFonts w:eastAsiaTheme="majorEastAsia"/>
          <w:sz w:val="28"/>
          <w:szCs w:val="28"/>
          <w:lang w:val="uk-UA"/>
          <w:rPrChange w:id="4807" w:author="ASD" w:date="2016-06-09T16:59:00Z">
            <w:rPr>
              <w:rFonts w:eastAsiaTheme="majorEastAsia"/>
              <w:sz w:val="28"/>
              <w:szCs w:val="28"/>
              <w:lang w:val="uk-UA"/>
            </w:rPr>
          </w:rPrChange>
        </w:rPr>
        <w:t xml:space="preserve">У якості об’єкта цікавості я обрав карту. Для </w:t>
      </w:r>
      <w:r w:rsidR="00CB68DC" w:rsidRPr="00891248">
        <w:rPr>
          <w:rFonts w:eastAsiaTheme="majorEastAsia"/>
          <w:sz w:val="28"/>
          <w:szCs w:val="28"/>
          <w:lang w:val="uk-UA"/>
          <w:rPrChange w:id="4808" w:author="ASD" w:date="2016-06-09T16:59:00Z">
            <w:rPr>
              <w:rFonts w:eastAsiaTheme="majorEastAsia"/>
              <w:sz w:val="28"/>
              <w:szCs w:val="28"/>
              <w:lang w:val="uk-UA"/>
            </w:rPr>
          </w:rPrChange>
        </w:rPr>
        <w:t>встановлення</w:t>
      </w:r>
      <w:r w:rsidRPr="00891248">
        <w:rPr>
          <w:rFonts w:eastAsiaTheme="majorEastAsia"/>
          <w:sz w:val="28"/>
          <w:szCs w:val="28"/>
          <w:lang w:val="uk-UA"/>
          <w:rPrChange w:id="4809" w:author="ASD" w:date="2016-06-09T16:59:00Z">
            <w:rPr>
              <w:rFonts w:eastAsiaTheme="majorEastAsia"/>
              <w:sz w:val="28"/>
              <w:szCs w:val="28"/>
              <w:lang w:val="uk-UA"/>
            </w:rPr>
          </w:rPrChange>
        </w:rPr>
        <w:t xml:space="preserve"> карти програмі, як об’єкта цікавості. Я виділяю її зеленою рамкою і тисну кнопку “Відстежити”. Після чого запускається алгоритм </w:t>
      </w:r>
      <w:r w:rsidR="00CF4A7C" w:rsidRPr="00891248">
        <w:rPr>
          <w:rFonts w:eastAsiaTheme="majorEastAsia"/>
          <w:sz w:val="28"/>
          <w:szCs w:val="28"/>
          <w:lang w:val="uk-UA"/>
          <w:rPrChange w:id="4810" w:author="ASD" w:date="2016-06-09T16:59:00Z">
            <w:rPr>
              <w:rFonts w:eastAsiaTheme="majorEastAsia"/>
              <w:sz w:val="28"/>
              <w:szCs w:val="28"/>
              <w:lang w:val="uk-UA"/>
            </w:rPr>
          </w:rPrChange>
        </w:rPr>
        <w:t>відстеження рис. 4.3.</w:t>
      </w:r>
    </w:p>
    <w:p w:rsidR="00CF4A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uk-UA"/>
          <w:rPrChange w:id="4811" w:author="ASD" w:date="2016-06-09T16:59:00Z">
            <w:rPr>
              <w:noProof/>
            </w:rPr>
          </w:rPrChange>
        </w:rPr>
        <w:lastRenderedPageBreak/>
        <w:drawing>
          <wp:inline distT="0" distB="0" distL="0" distR="0" wp14:anchorId="6F4E4504" wp14:editId="28BA9920">
            <wp:extent cx="3263650" cy="4983596"/>
            <wp:effectExtent l="0" t="2857" r="0" b="0"/>
            <wp:docPr id="101" name="Рисунок 101" descr="http://cs630524.vk.me/v630524437/3218f/MynX0jIP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cs630524.vk.me/v630524437/3218f/MynX0jIPOt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21500" t="1393" r="14534" b="25350"/>
                    <a:stretch/>
                  </pic:blipFill>
                  <pic:spPr bwMode="auto">
                    <a:xfrm rot="5400000">
                      <a:off x="0" y="0"/>
                      <a:ext cx="3266408" cy="4987808"/>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891248">
      <w:pPr>
        <w:spacing w:line="360" w:lineRule="auto"/>
        <w:ind w:firstLine="630"/>
        <w:jc w:val="left"/>
        <w:rPr>
          <w:rFonts w:eastAsiaTheme="majorEastAsia"/>
          <w:sz w:val="28"/>
          <w:szCs w:val="28"/>
          <w:lang w:val="uk-UA"/>
          <w:rPrChange w:id="4812" w:author="ASD" w:date="2016-06-09T16:59:00Z">
            <w:rPr>
              <w:rFonts w:eastAsiaTheme="majorEastAsia"/>
              <w:sz w:val="28"/>
              <w:szCs w:val="28"/>
              <w:lang w:val="uk-UA"/>
            </w:rPr>
          </w:rPrChange>
        </w:rPr>
      </w:pPr>
      <w:r w:rsidRPr="00891248">
        <w:rPr>
          <w:rFonts w:eastAsiaTheme="majorEastAsia"/>
          <w:sz w:val="28"/>
          <w:szCs w:val="28"/>
          <w:lang w:val="uk-UA"/>
          <w:rPrChange w:id="4813" w:author="ASD" w:date="2016-06-09T16:59:00Z">
            <w:rPr>
              <w:rFonts w:eastAsiaTheme="majorEastAsia"/>
              <w:sz w:val="28"/>
              <w:szCs w:val="28"/>
              <w:lang w:val="uk-UA"/>
            </w:rPr>
          </w:rPrChange>
        </w:rPr>
        <w:t>Рис. 4.3 Робота алгоритму</w:t>
      </w:r>
    </w:p>
    <w:p w:rsidR="00CF4A7C" w:rsidRPr="00891248" w:rsidRDefault="00CF4A7C" w:rsidP="00891248">
      <w:pPr>
        <w:spacing w:line="360" w:lineRule="auto"/>
        <w:ind w:firstLine="630"/>
        <w:jc w:val="left"/>
        <w:rPr>
          <w:rFonts w:eastAsiaTheme="majorEastAsia"/>
          <w:sz w:val="28"/>
          <w:szCs w:val="28"/>
          <w:lang w:val="uk-UA"/>
          <w:rPrChange w:id="4814" w:author="ASD" w:date="2016-06-09T16:59:00Z">
            <w:rPr>
              <w:rFonts w:eastAsiaTheme="majorEastAsia"/>
              <w:sz w:val="28"/>
              <w:szCs w:val="28"/>
              <w:lang w:val="uk-UA"/>
            </w:rPr>
          </w:rPrChange>
        </w:rPr>
      </w:pPr>
      <w:r w:rsidRPr="00891248">
        <w:rPr>
          <w:rFonts w:eastAsiaTheme="majorEastAsia"/>
          <w:sz w:val="28"/>
          <w:szCs w:val="28"/>
          <w:lang w:val="uk-UA"/>
          <w:rPrChange w:id="4815" w:author="ASD" w:date="2016-06-09T16:59:00Z">
            <w:rPr>
              <w:rFonts w:eastAsiaTheme="majorEastAsia"/>
              <w:sz w:val="28"/>
              <w:szCs w:val="28"/>
              <w:lang w:val="uk-UA"/>
            </w:rPr>
          </w:rPrChange>
        </w:rPr>
        <w:t xml:space="preserve">У 3 розділі було описано проблему розпізнання схожих об’єктів. На рис. 4.4 демонструється успішне розпізнавання та слідкування </w:t>
      </w:r>
      <w:r w:rsidR="00CB68DC" w:rsidRPr="00891248">
        <w:rPr>
          <w:rFonts w:eastAsiaTheme="majorEastAsia"/>
          <w:sz w:val="28"/>
          <w:szCs w:val="28"/>
          <w:lang w:val="uk-UA"/>
          <w:rPrChange w:id="4816" w:author="ASD" w:date="2016-06-09T16:59:00Z">
            <w:rPr>
              <w:rFonts w:eastAsiaTheme="majorEastAsia"/>
              <w:sz w:val="28"/>
              <w:szCs w:val="28"/>
              <w:lang w:val="uk-UA"/>
            </w:rPr>
          </w:rPrChange>
        </w:rPr>
        <w:t>об’єкта</w:t>
      </w:r>
      <w:r w:rsidRPr="00891248">
        <w:rPr>
          <w:rFonts w:eastAsiaTheme="majorEastAsia"/>
          <w:sz w:val="28"/>
          <w:szCs w:val="28"/>
          <w:lang w:val="uk-UA"/>
          <w:rPrChange w:id="4817" w:author="ASD" w:date="2016-06-09T16:59:00Z">
            <w:rPr>
              <w:rFonts w:eastAsiaTheme="majorEastAsia"/>
              <w:sz w:val="28"/>
              <w:szCs w:val="28"/>
              <w:lang w:val="uk-UA"/>
            </w:rPr>
          </w:rPrChange>
        </w:rPr>
        <w:t xml:space="preserve"> цікавості після процесу навчання алгоритму.</w:t>
      </w:r>
    </w:p>
    <w:p w:rsidR="002C28BA" w:rsidRPr="00891248" w:rsidRDefault="002C28BA" w:rsidP="00891248">
      <w:pPr>
        <w:spacing w:line="360" w:lineRule="auto"/>
        <w:ind w:firstLine="630"/>
        <w:jc w:val="left"/>
        <w:rPr>
          <w:rFonts w:eastAsiaTheme="majorEastAsia"/>
          <w:sz w:val="28"/>
          <w:szCs w:val="28"/>
          <w:lang w:val="uk-UA"/>
          <w:rPrChange w:id="4818" w:author="ASD" w:date="2016-06-09T16:59:00Z">
            <w:rPr>
              <w:rFonts w:eastAsiaTheme="majorEastAsia"/>
              <w:sz w:val="28"/>
              <w:szCs w:val="28"/>
              <w:lang w:val="uk-UA"/>
            </w:rPr>
          </w:rPrChange>
        </w:rPr>
      </w:pPr>
    </w:p>
    <w:p w:rsidR="002C28BA" w:rsidRPr="00891248" w:rsidRDefault="002C28BA" w:rsidP="00891248">
      <w:pPr>
        <w:spacing w:line="360" w:lineRule="auto"/>
        <w:ind w:firstLine="630"/>
        <w:jc w:val="left"/>
        <w:rPr>
          <w:rFonts w:eastAsiaTheme="majorEastAsia"/>
          <w:sz w:val="28"/>
          <w:szCs w:val="28"/>
          <w:lang w:val="uk-UA"/>
          <w:rPrChange w:id="4819" w:author="ASD" w:date="2016-06-09T16:59:00Z">
            <w:rPr>
              <w:rFonts w:eastAsiaTheme="majorEastAsia"/>
              <w:sz w:val="28"/>
              <w:szCs w:val="28"/>
              <w:lang w:val="uk-UA"/>
            </w:rPr>
          </w:rPrChange>
        </w:rPr>
      </w:pPr>
    </w:p>
    <w:p w:rsidR="002C28BA" w:rsidRPr="00891248" w:rsidRDefault="002C28BA" w:rsidP="00891248">
      <w:pPr>
        <w:spacing w:line="360" w:lineRule="auto"/>
        <w:ind w:firstLine="630"/>
        <w:jc w:val="left"/>
        <w:rPr>
          <w:rFonts w:eastAsiaTheme="majorEastAsia"/>
          <w:sz w:val="28"/>
          <w:szCs w:val="28"/>
          <w:lang w:val="uk-UA"/>
          <w:rPrChange w:id="4820" w:author="ASD" w:date="2016-06-09T16:59:00Z">
            <w:rPr>
              <w:rFonts w:eastAsiaTheme="majorEastAsia"/>
              <w:sz w:val="28"/>
              <w:szCs w:val="28"/>
              <w:lang w:val="uk-UA"/>
            </w:rPr>
          </w:rPrChange>
        </w:rPr>
      </w:pPr>
    </w:p>
    <w:p w:rsidR="002C28BA" w:rsidRPr="00891248" w:rsidRDefault="002C28BA" w:rsidP="00891248">
      <w:pPr>
        <w:spacing w:line="360" w:lineRule="auto"/>
        <w:ind w:firstLine="630"/>
        <w:jc w:val="left"/>
        <w:rPr>
          <w:rFonts w:eastAsiaTheme="majorEastAsia"/>
          <w:sz w:val="28"/>
          <w:szCs w:val="28"/>
          <w:lang w:val="uk-UA"/>
          <w:rPrChange w:id="4821" w:author="ASD" w:date="2016-06-09T16:59:00Z">
            <w:rPr>
              <w:rFonts w:eastAsiaTheme="majorEastAsia"/>
              <w:sz w:val="28"/>
              <w:szCs w:val="28"/>
              <w:lang w:val="uk-UA"/>
            </w:rPr>
          </w:rPrChange>
        </w:rPr>
      </w:pPr>
    </w:p>
    <w:p w:rsidR="002C28BA" w:rsidRPr="00891248" w:rsidRDefault="002C28BA" w:rsidP="00891248">
      <w:pPr>
        <w:spacing w:line="360" w:lineRule="auto"/>
        <w:ind w:firstLine="630"/>
        <w:jc w:val="left"/>
        <w:rPr>
          <w:rFonts w:eastAsiaTheme="majorEastAsia"/>
          <w:sz w:val="28"/>
          <w:szCs w:val="28"/>
          <w:lang w:val="uk-UA"/>
          <w:rPrChange w:id="4822" w:author="ASD" w:date="2016-06-09T16:59:00Z">
            <w:rPr>
              <w:rFonts w:eastAsiaTheme="majorEastAsia"/>
              <w:sz w:val="28"/>
              <w:szCs w:val="28"/>
              <w:lang w:val="uk-UA"/>
            </w:rPr>
          </w:rPrChange>
        </w:rPr>
      </w:pPr>
    </w:p>
    <w:p w:rsidR="00CF4A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uk-UA"/>
          <w:rPrChange w:id="4823" w:author="ASD" w:date="2016-06-09T16:59:00Z">
            <w:rPr>
              <w:noProof/>
            </w:rPr>
          </w:rPrChange>
        </w:rPr>
        <w:lastRenderedPageBreak/>
        <w:drawing>
          <wp:inline distT="0" distB="0" distL="0" distR="0" wp14:anchorId="19911F0B" wp14:editId="6F60A83C">
            <wp:extent cx="3104845" cy="5085176"/>
            <wp:effectExtent l="318" t="0" r="952" b="953"/>
            <wp:docPr id="104" name="Рисунок 104" descr="http://cs630524.vk.me/v630524437/3217b/w4K79FRIa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cs630524.vk.me/v630524437/3217b/w4K79FRIaOk.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65" t="1194" r="17716" b="16115"/>
                    <a:stretch/>
                  </pic:blipFill>
                  <pic:spPr bwMode="auto">
                    <a:xfrm rot="5400000">
                      <a:off x="0" y="0"/>
                      <a:ext cx="3106901" cy="5088544"/>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CF4A7C" w:rsidP="00891248">
      <w:pPr>
        <w:spacing w:line="360" w:lineRule="auto"/>
        <w:ind w:firstLine="630"/>
        <w:jc w:val="center"/>
        <w:rPr>
          <w:rFonts w:eastAsiaTheme="majorEastAsia"/>
          <w:sz w:val="28"/>
          <w:szCs w:val="28"/>
          <w:lang w:val="uk-UA"/>
        </w:rPr>
      </w:pPr>
      <w:r w:rsidRPr="00891248">
        <w:rPr>
          <w:noProof/>
          <w:sz w:val="28"/>
          <w:szCs w:val="28"/>
          <w:lang w:val="uk-UA"/>
          <w:rPrChange w:id="4824" w:author="ASD" w:date="2016-06-09T16:59:00Z">
            <w:rPr>
              <w:noProof/>
            </w:rPr>
          </w:rPrChange>
        </w:rPr>
        <w:drawing>
          <wp:inline distT="0" distB="0" distL="0" distR="0" wp14:anchorId="6A22EB53" wp14:editId="58AAADC9">
            <wp:extent cx="3098165" cy="5068371"/>
            <wp:effectExtent l="5715" t="0" r="0" b="0"/>
            <wp:docPr id="105" name="Рисунок 105" descr="http://cs630524.vk.me/v630524437/32185/-IbDY5yAy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cs630524.vk.me/v630524437/32185/-IbDY5yAyZA.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0352" t="11927" r="26207" b="12534"/>
                    <a:stretch/>
                  </pic:blipFill>
                  <pic:spPr bwMode="auto">
                    <a:xfrm rot="5400000">
                      <a:off x="0" y="0"/>
                      <a:ext cx="3102767" cy="5075900"/>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891248">
      <w:pPr>
        <w:spacing w:line="360" w:lineRule="auto"/>
        <w:ind w:firstLine="630"/>
        <w:jc w:val="left"/>
        <w:rPr>
          <w:rFonts w:eastAsiaTheme="majorEastAsia"/>
          <w:sz w:val="28"/>
          <w:szCs w:val="28"/>
          <w:lang w:val="uk-UA"/>
          <w:rPrChange w:id="4825" w:author="ASD" w:date="2016-06-09T16:59:00Z">
            <w:rPr>
              <w:rFonts w:eastAsiaTheme="majorEastAsia"/>
              <w:sz w:val="28"/>
              <w:szCs w:val="28"/>
              <w:lang w:val="uk-UA"/>
            </w:rPr>
          </w:rPrChange>
        </w:rPr>
      </w:pPr>
      <w:r w:rsidRPr="00891248">
        <w:rPr>
          <w:rFonts w:eastAsiaTheme="majorEastAsia"/>
          <w:sz w:val="28"/>
          <w:szCs w:val="28"/>
          <w:lang w:val="uk-UA"/>
          <w:rPrChange w:id="4826" w:author="ASD" w:date="2016-06-09T16:59:00Z">
            <w:rPr>
              <w:rFonts w:eastAsiaTheme="majorEastAsia"/>
              <w:sz w:val="28"/>
              <w:szCs w:val="28"/>
              <w:lang w:val="uk-UA"/>
            </w:rPr>
          </w:rPrChange>
        </w:rPr>
        <w:t>Рис 4.4 Успішне розпізнання об’єкта цікавості</w:t>
      </w:r>
    </w:p>
    <w:p w:rsidR="006B1984" w:rsidRPr="00891248" w:rsidRDefault="006B1984" w:rsidP="00891248">
      <w:pPr>
        <w:spacing w:line="360" w:lineRule="auto"/>
        <w:jc w:val="left"/>
        <w:rPr>
          <w:rFonts w:eastAsiaTheme="majorEastAsia"/>
          <w:sz w:val="28"/>
          <w:szCs w:val="28"/>
          <w:lang w:val="uk-UA"/>
          <w:rPrChange w:id="4827" w:author="ASD" w:date="2016-06-09T16:59:00Z">
            <w:rPr>
              <w:rFonts w:eastAsiaTheme="majorEastAsia"/>
              <w:sz w:val="28"/>
              <w:szCs w:val="28"/>
              <w:lang w:val="uk-UA"/>
            </w:rPr>
          </w:rPrChange>
        </w:rPr>
      </w:pPr>
      <w:r w:rsidRPr="00891248">
        <w:rPr>
          <w:rFonts w:eastAsiaTheme="majorEastAsia"/>
          <w:sz w:val="28"/>
          <w:szCs w:val="28"/>
          <w:lang w:val="uk-UA"/>
          <w:rPrChange w:id="4828" w:author="ASD" w:date="2016-06-09T16:59:00Z">
            <w:rPr>
              <w:rFonts w:eastAsiaTheme="majorEastAsia"/>
              <w:sz w:val="28"/>
              <w:szCs w:val="28"/>
              <w:lang w:val="uk-UA"/>
            </w:rPr>
          </w:rPrChange>
        </w:rPr>
        <w:br w:type="page"/>
      </w:r>
    </w:p>
    <w:p w:rsidR="000D3B37" w:rsidRPr="00891248" w:rsidRDefault="006B1984" w:rsidP="00891248">
      <w:pPr>
        <w:pStyle w:val="2"/>
        <w:tabs>
          <w:tab w:val="left" w:pos="990"/>
        </w:tabs>
        <w:spacing w:before="0" w:after="0" w:line="360" w:lineRule="auto"/>
        <w:ind w:left="1170" w:hanging="810"/>
        <w:rPr>
          <w:rFonts w:eastAsiaTheme="majorEastAsia"/>
          <w:lang w:val="uk-UA"/>
          <w:rPrChange w:id="4829" w:author="ASD" w:date="2016-06-09T16:59:00Z">
            <w:rPr>
              <w:rFonts w:eastAsiaTheme="majorEastAsia"/>
              <w:lang w:val="uk-UA"/>
            </w:rPr>
          </w:rPrChange>
        </w:rPr>
      </w:pPr>
      <w:bookmarkStart w:id="4830" w:name="_Toc453262669"/>
      <w:r w:rsidRPr="00891248">
        <w:rPr>
          <w:rFonts w:eastAsiaTheme="majorEastAsia"/>
          <w:lang w:val="uk-UA"/>
          <w:rPrChange w:id="4831" w:author="ASD" w:date="2016-06-09T16:59:00Z">
            <w:rPr>
              <w:rFonts w:eastAsiaTheme="majorEastAsia"/>
              <w:lang w:val="uk-UA"/>
            </w:rPr>
          </w:rPrChange>
        </w:rPr>
        <w:lastRenderedPageBreak/>
        <w:t>Висновок до розділу</w:t>
      </w:r>
      <w:bookmarkEnd w:id="4830"/>
    </w:p>
    <w:p w:rsidR="0028707B" w:rsidRPr="00891248" w:rsidRDefault="006B1984" w:rsidP="00891248">
      <w:pPr>
        <w:spacing w:line="360" w:lineRule="auto"/>
        <w:ind w:firstLine="630"/>
        <w:rPr>
          <w:rFonts w:eastAsiaTheme="majorEastAsia"/>
          <w:sz w:val="28"/>
          <w:szCs w:val="28"/>
          <w:lang w:val="uk-UA"/>
          <w:rPrChange w:id="4832" w:author="ASD" w:date="2016-06-09T16:59:00Z">
            <w:rPr>
              <w:rFonts w:eastAsiaTheme="majorEastAsia"/>
              <w:sz w:val="28"/>
              <w:szCs w:val="28"/>
              <w:lang w:val="uk-UA"/>
            </w:rPr>
          </w:rPrChange>
        </w:rPr>
      </w:pPr>
      <w:r w:rsidRPr="00891248">
        <w:rPr>
          <w:rFonts w:eastAsiaTheme="majorEastAsia"/>
          <w:sz w:val="28"/>
          <w:szCs w:val="28"/>
          <w:lang w:val="uk-UA"/>
          <w:rPrChange w:id="4833" w:author="ASD" w:date="2016-06-09T16:59:00Z">
            <w:rPr>
              <w:rFonts w:eastAsiaTheme="majorEastAsia"/>
              <w:sz w:val="28"/>
              <w:szCs w:val="28"/>
              <w:lang w:val="uk-UA"/>
            </w:rPr>
          </w:rPrChange>
        </w:rPr>
        <w:t>Робота приладу дає можливість відстежити та розпізнати у важкодоступному середовище об’єкт цікавості. Також можливі удосконалення п</w:t>
      </w:r>
      <w:r w:rsidR="0028707B" w:rsidRPr="00891248">
        <w:rPr>
          <w:rFonts w:eastAsiaTheme="majorEastAsia"/>
          <w:sz w:val="28"/>
          <w:szCs w:val="28"/>
          <w:lang w:val="uk-UA"/>
          <w:rPrChange w:id="4834" w:author="ASD" w:date="2016-06-09T16:59:00Z">
            <w:rPr>
              <w:rFonts w:eastAsiaTheme="majorEastAsia"/>
              <w:sz w:val="28"/>
              <w:szCs w:val="28"/>
              <w:lang w:val="uk-UA"/>
            </w:rPr>
          </w:rPrChange>
        </w:rPr>
        <w:t>рилад</w:t>
      </w:r>
      <w:r w:rsidRPr="00891248">
        <w:rPr>
          <w:rFonts w:eastAsiaTheme="majorEastAsia"/>
          <w:sz w:val="28"/>
          <w:szCs w:val="28"/>
          <w:lang w:val="uk-UA"/>
          <w:rPrChange w:id="4835" w:author="ASD" w:date="2016-06-09T16:59:00Z">
            <w:rPr>
              <w:rFonts w:eastAsiaTheme="majorEastAsia"/>
              <w:sz w:val="28"/>
              <w:szCs w:val="28"/>
              <w:lang w:val="uk-UA"/>
            </w:rPr>
          </w:rPrChange>
        </w:rPr>
        <w:t>у.</w:t>
      </w:r>
      <w:r w:rsidR="0028707B" w:rsidRPr="00891248">
        <w:rPr>
          <w:rFonts w:eastAsiaTheme="majorEastAsia"/>
          <w:sz w:val="28"/>
          <w:szCs w:val="28"/>
          <w:lang w:val="uk-UA"/>
          <w:rPrChange w:id="4836" w:author="ASD" w:date="2016-06-09T16:59:00Z">
            <w:rPr>
              <w:rFonts w:eastAsiaTheme="majorEastAsia"/>
              <w:sz w:val="28"/>
              <w:szCs w:val="28"/>
              <w:lang w:val="uk-UA"/>
            </w:rPr>
          </w:rPrChange>
        </w:rPr>
        <w:t xml:space="preserve"> </w:t>
      </w:r>
      <w:r w:rsidRPr="00891248">
        <w:rPr>
          <w:rFonts w:eastAsiaTheme="majorEastAsia"/>
          <w:sz w:val="28"/>
          <w:szCs w:val="28"/>
          <w:lang w:val="uk-UA"/>
          <w:rPrChange w:id="4837" w:author="ASD" w:date="2016-06-09T16:59:00Z">
            <w:rPr>
              <w:rFonts w:eastAsiaTheme="majorEastAsia"/>
              <w:sz w:val="28"/>
              <w:szCs w:val="28"/>
              <w:lang w:val="uk-UA"/>
            </w:rPr>
          </w:rPrChange>
        </w:rPr>
        <w:t>М</w:t>
      </w:r>
      <w:r w:rsidR="0028707B" w:rsidRPr="00891248">
        <w:rPr>
          <w:rFonts w:eastAsiaTheme="majorEastAsia"/>
          <w:sz w:val="28"/>
          <w:szCs w:val="28"/>
          <w:lang w:val="uk-UA"/>
          <w:rPrChange w:id="4838" w:author="ASD" w:date="2016-06-09T16:59:00Z">
            <w:rPr>
              <w:rFonts w:eastAsiaTheme="majorEastAsia"/>
              <w:sz w:val="28"/>
              <w:szCs w:val="28"/>
              <w:lang w:val="uk-UA"/>
            </w:rPr>
          </w:rPrChange>
        </w:rPr>
        <w:t xml:space="preserve">ожна адаптувати </w:t>
      </w:r>
      <w:r w:rsidRPr="00891248">
        <w:rPr>
          <w:rFonts w:eastAsiaTheme="majorEastAsia"/>
          <w:sz w:val="28"/>
          <w:szCs w:val="28"/>
          <w:lang w:val="uk-UA"/>
          <w:rPrChange w:id="4839" w:author="ASD" w:date="2016-06-09T16:59:00Z">
            <w:rPr>
              <w:rFonts w:eastAsiaTheme="majorEastAsia"/>
              <w:sz w:val="28"/>
              <w:szCs w:val="28"/>
              <w:lang w:val="uk-UA"/>
            </w:rPr>
          </w:rPrChange>
        </w:rPr>
        <w:t xml:space="preserve">пристрій </w:t>
      </w:r>
      <w:r w:rsidR="0028707B" w:rsidRPr="00891248">
        <w:rPr>
          <w:rFonts w:eastAsiaTheme="majorEastAsia"/>
          <w:sz w:val="28"/>
          <w:szCs w:val="28"/>
          <w:lang w:val="uk-UA"/>
          <w:rPrChange w:id="4840" w:author="ASD" w:date="2016-06-09T16:59:00Z">
            <w:rPr>
              <w:rFonts w:eastAsiaTheme="majorEastAsia"/>
              <w:sz w:val="28"/>
              <w:szCs w:val="28"/>
              <w:lang w:val="uk-UA"/>
            </w:rPr>
          </w:rPrChange>
        </w:rPr>
        <w:t xml:space="preserve">для людей, які позбавлені можливості чути або говорити. Особливість розробленого методу полягає у його здібності до самонавчання, що робить можливим удосконалити алгоритм для розпізнавання жестів і автоматичного </w:t>
      </w:r>
      <w:r w:rsidR="00CB68DC" w:rsidRPr="00891248">
        <w:rPr>
          <w:rFonts w:eastAsiaTheme="majorEastAsia"/>
          <w:sz w:val="28"/>
          <w:szCs w:val="28"/>
          <w:lang w:val="uk-UA"/>
          <w:rPrChange w:id="4841" w:author="ASD" w:date="2016-06-09T16:59:00Z">
            <w:rPr>
              <w:rFonts w:eastAsiaTheme="majorEastAsia"/>
              <w:sz w:val="28"/>
              <w:szCs w:val="28"/>
              <w:lang w:val="uk-UA"/>
            </w:rPr>
          </w:rPrChange>
        </w:rPr>
        <w:t>підлатування</w:t>
      </w:r>
      <w:r w:rsidR="0028707B" w:rsidRPr="00891248">
        <w:rPr>
          <w:rFonts w:eastAsiaTheme="majorEastAsia"/>
          <w:sz w:val="28"/>
          <w:szCs w:val="28"/>
          <w:lang w:val="uk-UA"/>
          <w:rPrChange w:id="4842" w:author="ASD" w:date="2016-06-09T16:59:00Z">
            <w:rPr>
              <w:rFonts w:eastAsiaTheme="majorEastAsia"/>
              <w:sz w:val="28"/>
              <w:szCs w:val="28"/>
              <w:lang w:val="uk-UA"/>
            </w:rPr>
          </w:rPrChange>
        </w:rPr>
        <w:t xml:space="preserve"> під жести людини, що призведе до підвищення розпізнання.</w:t>
      </w:r>
    </w:p>
    <w:p w:rsidR="0028707B" w:rsidRPr="00891248" w:rsidRDefault="0028707B" w:rsidP="00891248">
      <w:pPr>
        <w:spacing w:line="360" w:lineRule="auto"/>
        <w:ind w:firstLine="630"/>
        <w:rPr>
          <w:rFonts w:eastAsiaTheme="majorEastAsia"/>
          <w:sz w:val="28"/>
          <w:szCs w:val="28"/>
          <w:lang w:val="uk-UA"/>
          <w:rPrChange w:id="4843" w:author="ASD" w:date="2016-06-09T16:59:00Z">
            <w:rPr>
              <w:rFonts w:eastAsiaTheme="majorEastAsia"/>
              <w:sz w:val="28"/>
              <w:szCs w:val="28"/>
              <w:lang w:val="uk-UA"/>
            </w:rPr>
          </w:rPrChange>
        </w:rPr>
      </w:pPr>
      <w:r w:rsidRPr="00891248">
        <w:rPr>
          <w:rFonts w:eastAsiaTheme="majorEastAsia"/>
          <w:sz w:val="28"/>
          <w:szCs w:val="28"/>
          <w:lang w:val="uk-UA"/>
          <w:rPrChange w:id="4844" w:author="ASD" w:date="2016-06-09T16:59:00Z">
            <w:rPr>
              <w:rFonts w:eastAsiaTheme="majorEastAsia"/>
              <w:sz w:val="28"/>
              <w:szCs w:val="28"/>
              <w:lang w:val="uk-UA"/>
            </w:rPr>
          </w:rPrChange>
        </w:rPr>
        <w:t xml:space="preserve">Мається на увазі використати прилад для перетворення мови жестів в голосовий сигнал, щоб людина яка не розуміє мову жестів змогла зрозуміти людину, яка спілкується мовою </w:t>
      </w:r>
      <w:r w:rsidR="00CB68DC" w:rsidRPr="00891248">
        <w:rPr>
          <w:rFonts w:eastAsiaTheme="majorEastAsia"/>
          <w:sz w:val="28"/>
          <w:szCs w:val="28"/>
          <w:lang w:val="uk-UA"/>
          <w:rPrChange w:id="4845" w:author="ASD" w:date="2016-06-09T16:59:00Z">
            <w:rPr>
              <w:rFonts w:eastAsiaTheme="majorEastAsia"/>
              <w:sz w:val="28"/>
              <w:szCs w:val="28"/>
              <w:lang w:val="uk-UA"/>
            </w:rPr>
          </w:rPrChange>
        </w:rPr>
        <w:t>жестів</w:t>
      </w:r>
      <w:r w:rsidRPr="00891248">
        <w:rPr>
          <w:rFonts w:eastAsiaTheme="majorEastAsia"/>
          <w:sz w:val="28"/>
          <w:szCs w:val="28"/>
          <w:lang w:val="uk-UA"/>
          <w:rPrChange w:id="4846" w:author="ASD" w:date="2016-06-09T16:59:00Z">
            <w:rPr>
              <w:rFonts w:eastAsiaTheme="majorEastAsia"/>
              <w:sz w:val="28"/>
              <w:szCs w:val="28"/>
              <w:lang w:val="uk-UA"/>
            </w:rPr>
          </w:rPrChange>
        </w:rPr>
        <w:t>.</w:t>
      </w:r>
    </w:p>
    <w:p w:rsidR="0028707B" w:rsidRPr="00891248" w:rsidRDefault="0028707B" w:rsidP="00891248">
      <w:pPr>
        <w:spacing w:line="360" w:lineRule="auto"/>
        <w:ind w:firstLine="630"/>
        <w:rPr>
          <w:rFonts w:eastAsiaTheme="majorEastAsia"/>
          <w:sz w:val="28"/>
          <w:szCs w:val="28"/>
          <w:lang w:val="uk-UA"/>
          <w:rPrChange w:id="4847" w:author="ASD" w:date="2016-06-09T16:59:00Z">
            <w:rPr>
              <w:rFonts w:eastAsiaTheme="majorEastAsia"/>
              <w:sz w:val="28"/>
              <w:szCs w:val="28"/>
              <w:lang w:val="uk-UA"/>
            </w:rPr>
          </w:rPrChange>
        </w:rPr>
      </w:pPr>
      <w:r w:rsidRPr="00891248">
        <w:rPr>
          <w:rFonts w:eastAsiaTheme="majorEastAsia"/>
          <w:sz w:val="28"/>
          <w:szCs w:val="28"/>
          <w:lang w:val="uk-UA"/>
          <w:rPrChange w:id="4848" w:author="ASD" w:date="2016-06-09T16:59:00Z">
            <w:rPr>
              <w:rFonts w:eastAsiaTheme="majorEastAsia"/>
              <w:sz w:val="28"/>
              <w:szCs w:val="28"/>
              <w:lang w:val="uk-UA"/>
            </w:rPr>
          </w:rPrChange>
        </w:rPr>
        <w:t xml:space="preserve">Також було згадано про технологію передачі звука через череп – це дасть можливість чути певній категорії людей із вадами слуху. </w:t>
      </w:r>
      <w:r w:rsidR="00CB68DC" w:rsidRPr="00891248">
        <w:rPr>
          <w:rFonts w:eastAsiaTheme="majorEastAsia"/>
          <w:sz w:val="28"/>
          <w:szCs w:val="28"/>
          <w:lang w:val="uk-UA"/>
          <w:rPrChange w:id="4849" w:author="ASD" w:date="2016-06-09T16:59:00Z">
            <w:rPr>
              <w:rFonts w:eastAsiaTheme="majorEastAsia"/>
              <w:sz w:val="28"/>
              <w:szCs w:val="28"/>
              <w:lang w:val="uk-UA"/>
            </w:rPr>
          </w:rPrChange>
        </w:rPr>
        <w:t>Цим</w:t>
      </w:r>
      <w:r w:rsidRPr="00891248">
        <w:rPr>
          <w:rFonts w:eastAsiaTheme="majorEastAsia"/>
          <w:sz w:val="28"/>
          <w:szCs w:val="28"/>
          <w:lang w:val="uk-UA"/>
          <w:rPrChange w:id="4850" w:author="ASD" w:date="2016-06-09T16:59:00Z">
            <w:rPr>
              <w:rFonts w:eastAsiaTheme="majorEastAsia"/>
              <w:sz w:val="28"/>
              <w:szCs w:val="28"/>
              <w:lang w:val="uk-UA"/>
            </w:rPr>
          </w:rPrChange>
        </w:rPr>
        <w:t xml:space="preserve"> метод був випробуваний та довів своє право на існування. У поєднані з модифікацією </w:t>
      </w:r>
      <w:r w:rsidR="00CB68DC" w:rsidRPr="00891248">
        <w:rPr>
          <w:rFonts w:eastAsiaTheme="majorEastAsia"/>
          <w:sz w:val="28"/>
          <w:szCs w:val="28"/>
          <w:lang w:val="uk-UA"/>
          <w:rPrChange w:id="4851" w:author="ASD" w:date="2016-06-09T16:59:00Z">
            <w:rPr>
              <w:rFonts w:eastAsiaTheme="majorEastAsia"/>
              <w:sz w:val="28"/>
              <w:szCs w:val="28"/>
              <w:lang w:val="uk-UA"/>
            </w:rPr>
          </w:rPrChange>
        </w:rPr>
        <w:t>пристрою</w:t>
      </w:r>
      <w:r w:rsidRPr="00891248">
        <w:rPr>
          <w:rFonts w:eastAsiaTheme="majorEastAsia"/>
          <w:sz w:val="28"/>
          <w:szCs w:val="28"/>
          <w:lang w:val="uk-UA"/>
          <w:rPrChange w:id="4852" w:author="ASD" w:date="2016-06-09T16:59:00Z">
            <w:rPr>
              <w:rFonts w:eastAsiaTheme="majorEastAsia"/>
              <w:sz w:val="28"/>
              <w:szCs w:val="28"/>
              <w:lang w:val="uk-UA"/>
            </w:rPr>
          </w:rPrChange>
        </w:rPr>
        <w:t xml:space="preserve">, яка була описане вище, можна потужний і дешевий </w:t>
      </w:r>
      <w:r w:rsidR="00CB68DC" w:rsidRPr="00891248">
        <w:rPr>
          <w:rFonts w:eastAsiaTheme="majorEastAsia"/>
          <w:sz w:val="28"/>
          <w:szCs w:val="28"/>
          <w:lang w:val="uk-UA"/>
          <w:rPrChange w:id="4853" w:author="ASD" w:date="2016-06-09T16:59:00Z">
            <w:rPr>
              <w:rFonts w:eastAsiaTheme="majorEastAsia"/>
              <w:sz w:val="28"/>
              <w:szCs w:val="28"/>
              <w:lang w:val="uk-UA"/>
            </w:rPr>
          </w:rPrChange>
        </w:rPr>
        <w:t>слуховий</w:t>
      </w:r>
      <w:r w:rsidRPr="00891248">
        <w:rPr>
          <w:rFonts w:eastAsiaTheme="majorEastAsia"/>
          <w:sz w:val="28"/>
          <w:szCs w:val="28"/>
          <w:lang w:val="uk-UA"/>
          <w:rPrChange w:id="4854" w:author="ASD" w:date="2016-06-09T16:59:00Z">
            <w:rPr>
              <w:rFonts w:eastAsiaTheme="majorEastAsia"/>
              <w:sz w:val="28"/>
              <w:szCs w:val="28"/>
              <w:lang w:val="uk-UA"/>
            </w:rPr>
          </w:rPrChange>
        </w:rPr>
        <w:t xml:space="preserve"> апарат, який дасть можливість </w:t>
      </w:r>
      <w:r w:rsidR="00CB68DC" w:rsidRPr="00891248">
        <w:rPr>
          <w:rFonts w:eastAsiaTheme="majorEastAsia"/>
          <w:sz w:val="28"/>
          <w:szCs w:val="28"/>
          <w:lang w:val="uk-UA"/>
          <w:rPrChange w:id="4855" w:author="ASD" w:date="2016-06-09T16:59:00Z">
            <w:rPr>
              <w:rFonts w:eastAsiaTheme="majorEastAsia"/>
              <w:sz w:val="28"/>
              <w:szCs w:val="28"/>
              <w:lang w:val="uk-UA"/>
            </w:rPr>
          </w:rPrChange>
        </w:rPr>
        <w:t>зворотного</w:t>
      </w:r>
      <w:r w:rsidRPr="00891248">
        <w:rPr>
          <w:rFonts w:eastAsiaTheme="majorEastAsia"/>
          <w:sz w:val="28"/>
          <w:szCs w:val="28"/>
          <w:lang w:val="uk-UA"/>
          <w:rPrChange w:id="4856" w:author="ASD" w:date="2016-06-09T16:59:00Z">
            <w:rPr>
              <w:rFonts w:eastAsiaTheme="majorEastAsia"/>
              <w:sz w:val="28"/>
              <w:szCs w:val="28"/>
              <w:lang w:val="uk-UA"/>
            </w:rPr>
          </w:rPrChange>
        </w:rPr>
        <w:t xml:space="preserve"> зв’язку, що не надає жоден пристрій на сьогодні.</w:t>
      </w:r>
    </w:p>
    <w:p w:rsidR="00257079" w:rsidRPr="00891248" w:rsidRDefault="0028707B" w:rsidP="00891248">
      <w:pPr>
        <w:spacing w:line="360" w:lineRule="auto"/>
        <w:rPr>
          <w:rFonts w:eastAsiaTheme="majorEastAsia"/>
          <w:sz w:val="28"/>
          <w:szCs w:val="28"/>
          <w:lang w:val="uk-UA"/>
          <w:rPrChange w:id="4857" w:author="ASD" w:date="2016-06-09T16:59:00Z">
            <w:rPr>
              <w:rFonts w:eastAsiaTheme="majorEastAsia"/>
              <w:lang w:val="uk-UA"/>
            </w:rPr>
          </w:rPrChange>
        </w:rPr>
      </w:pPr>
      <w:r w:rsidRPr="00891248">
        <w:rPr>
          <w:rFonts w:eastAsiaTheme="majorEastAsia"/>
          <w:sz w:val="28"/>
          <w:szCs w:val="28"/>
          <w:lang w:val="uk-UA"/>
          <w:rPrChange w:id="4858" w:author="ASD" w:date="2016-06-09T16:59:00Z">
            <w:rPr>
              <w:rFonts w:eastAsiaTheme="majorEastAsia"/>
              <w:lang w:val="uk-UA"/>
            </w:rPr>
          </w:rPrChange>
        </w:rPr>
        <w:br w:type="page"/>
      </w:r>
    </w:p>
    <w:p w:rsidR="008A5B2F" w:rsidRPr="00891248" w:rsidRDefault="008A5B2F" w:rsidP="00891248">
      <w:pPr>
        <w:pStyle w:val="1"/>
        <w:spacing w:before="0" w:after="0" w:line="360" w:lineRule="auto"/>
        <w:rPr>
          <w:rFonts w:eastAsiaTheme="majorEastAsia"/>
          <w:szCs w:val="28"/>
          <w:lang w:val="uk-UA"/>
          <w:rPrChange w:id="4859" w:author="ASD" w:date="2016-06-09T16:59:00Z">
            <w:rPr>
              <w:rFonts w:eastAsiaTheme="majorEastAsia"/>
              <w:lang w:val="uk-UA"/>
            </w:rPr>
          </w:rPrChange>
        </w:rPr>
      </w:pPr>
      <w:bookmarkStart w:id="4860" w:name="_Toc453262670"/>
      <w:r w:rsidRPr="00891248">
        <w:rPr>
          <w:rFonts w:eastAsiaTheme="majorEastAsia"/>
          <w:szCs w:val="28"/>
          <w:lang w:val="uk-UA"/>
          <w:rPrChange w:id="4861" w:author="ASD" w:date="2016-06-09T16:59:00Z">
            <w:rPr>
              <w:rFonts w:eastAsiaTheme="majorEastAsia"/>
              <w:lang w:val="uk-UA"/>
            </w:rPr>
          </w:rPrChange>
        </w:rPr>
        <w:lastRenderedPageBreak/>
        <w:t>ВИСНОВОК</w:t>
      </w:r>
      <w:bookmarkEnd w:id="4860"/>
    </w:p>
    <w:p w:rsidR="00257079" w:rsidRPr="00891248" w:rsidRDefault="00B91B2D" w:rsidP="00891248">
      <w:pPr>
        <w:spacing w:line="360" w:lineRule="auto"/>
        <w:ind w:firstLine="630"/>
        <w:rPr>
          <w:rFonts w:eastAsiaTheme="majorEastAsia"/>
          <w:sz w:val="28"/>
          <w:szCs w:val="28"/>
          <w:lang w:val="uk-UA"/>
          <w:rPrChange w:id="4862" w:author="ASD" w:date="2016-06-09T16:59:00Z">
            <w:rPr>
              <w:rFonts w:eastAsiaTheme="majorEastAsia"/>
              <w:sz w:val="28"/>
              <w:szCs w:val="28"/>
              <w:lang w:val="uk-UA"/>
            </w:rPr>
          </w:rPrChange>
        </w:rPr>
      </w:pPr>
      <w:r w:rsidRPr="00891248">
        <w:rPr>
          <w:rFonts w:eastAsiaTheme="majorEastAsia"/>
          <w:sz w:val="28"/>
          <w:szCs w:val="28"/>
          <w:lang w:val="uk-UA"/>
          <w:rPrChange w:id="4863" w:author="ASD" w:date="2016-06-09T16:59:00Z">
            <w:rPr>
              <w:rFonts w:eastAsiaTheme="majorEastAsia"/>
              <w:sz w:val="28"/>
              <w:szCs w:val="28"/>
              <w:lang w:val="uk-UA"/>
            </w:rPr>
          </w:rPrChange>
        </w:rPr>
        <w:t>У ході виконання роботи було створено унікальний пристрій та написано програмне забезпечення для нього.</w:t>
      </w:r>
      <w:r w:rsidR="000F7B14" w:rsidRPr="00891248">
        <w:rPr>
          <w:rFonts w:eastAsiaTheme="majorEastAsia"/>
          <w:sz w:val="28"/>
          <w:szCs w:val="28"/>
          <w:lang w:val="uk-UA"/>
          <w:rPrChange w:id="4864" w:author="ASD" w:date="2016-06-09T16:59:00Z">
            <w:rPr>
              <w:rFonts w:eastAsiaTheme="majorEastAsia"/>
              <w:sz w:val="28"/>
              <w:szCs w:val="28"/>
              <w:lang w:val="uk-UA"/>
            </w:rPr>
          </w:rPrChange>
        </w:rPr>
        <w:t xml:space="preserve"> Разом ця робота дозволить провезти автоматичне та високоточний аналіз важкодоступного </w:t>
      </w:r>
      <w:r w:rsidR="00CB68DC" w:rsidRPr="00891248">
        <w:rPr>
          <w:rFonts w:eastAsiaTheme="majorEastAsia"/>
          <w:sz w:val="28"/>
          <w:szCs w:val="28"/>
          <w:lang w:val="uk-UA"/>
          <w:rPrChange w:id="4865" w:author="ASD" w:date="2016-06-09T16:59:00Z">
            <w:rPr>
              <w:rFonts w:eastAsiaTheme="majorEastAsia"/>
              <w:sz w:val="28"/>
              <w:szCs w:val="28"/>
              <w:lang w:val="uk-UA"/>
            </w:rPr>
          </w:rPrChange>
        </w:rPr>
        <w:t>середовища</w:t>
      </w:r>
      <w:r w:rsidR="000F7B14" w:rsidRPr="00891248">
        <w:rPr>
          <w:rFonts w:eastAsiaTheme="majorEastAsia"/>
          <w:sz w:val="28"/>
          <w:szCs w:val="28"/>
          <w:lang w:val="uk-UA"/>
          <w:rPrChange w:id="4866" w:author="ASD" w:date="2016-06-09T16:59:00Z">
            <w:rPr>
              <w:rFonts w:eastAsiaTheme="majorEastAsia"/>
              <w:sz w:val="28"/>
              <w:szCs w:val="28"/>
              <w:lang w:val="uk-UA"/>
            </w:rPr>
          </w:rPrChange>
        </w:rPr>
        <w:t>. Також невисока ціна модифікації смартфону дозволяє використовувати його без страху вивезти з ладу.</w:t>
      </w:r>
    </w:p>
    <w:p w:rsidR="000F7B14" w:rsidRPr="00891248" w:rsidRDefault="00CB68DC" w:rsidP="00891248">
      <w:pPr>
        <w:spacing w:line="360" w:lineRule="auto"/>
        <w:ind w:firstLine="630"/>
        <w:rPr>
          <w:rFonts w:eastAsiaTheme="majorEastAsia"/>
          <w:sz w:val="28"/>
          <w:szCs w:val="28"/>
          <w:lang w:val="uk-UA"/>
          <w:rPrChange w:id="4867" w:author="ASD" w:date="2016-06-09T16:59:00Z">
            <w:rPr>
              <w:rFonts w:eastAsiaTheme="majorEastAsia"/>
              <w:sz w:val="28"/>
              <w:szCs w:val="28"/>
              <w:lang w:val="uk-UA"/>
            </w:rPr>
          </w:rPrChange>
        </w:rPr>
      </w:pPr>
      <w:r w:rsidRPr="00891248">
        <w:rPr>
          <w:rFonts w:eastAsiaTheme="majorEastAsia"/>
          <w:sz w:val="28"/>
          <w:szCs w:val="28"/>
          <w:lang w:val="uk-UA"/>
          <w:rPrChange w:id="4868" w:author="ASD" w:date="2016-06-09T16:59:00Z">
            <w:rPr>
              <w:rFonts w:eastAsiaTheme="majorEastAsia"/>
              <w:sz w:val="28"/>
              <w:szCs w:val="28"/>
              <w:lang w:val="uk-UA"/>
            </w:rPr>
          </w:rPrChange>
        </w:rPr>
        <w:t>Загалом</w:t>
      </w:r>
      <w:r w:rsidR="000F7B14" w:rsidRPr="00891248">
        <w:rPr>
          <w:rFonts w:eastAsiaTheme="majorEastAsia"/>
          <w:sz w:val="28"/>
          <w:szCs w:val="28"/>
          <w:lang w:val="uk-UA"/>
          <w:rPrChange w:id="4869" w:author="ASD" w:date="2016-06-09T16:59:00Z">
            <w:rPr>
              <w:rFonts w:eastAsiaTheme="majorEastAsia"/>
              <w:sz w:val="28"/>
              <w:szCs w:val="28"/>
              <w:lang w:val="uk-UA"/>
            </w:rPr>
          </w:rPrChange>
        </w:rPr>
        <w:t xml:space="preserve"> використання модулю </w:t>
      </w:r>
      <w:r w:rsidR="00F10F63" w:rsidRPr="00891248">
        <w:rPr>
          <w:rFonts w:eastAsiaTheme="majorEastAsia"/>
          <w:sz w:val="28"/>
          <w:szCs w:val="28"/>
          <w:lang w:val="uk-UA"/>
          <w:rPrChange w:id="4870" w:author="ASD" w:date="2016-06-09T16:59:00Z">
            <w:rPr>
              <w:rFonts w:eastAsiaTheme="majorEastAsia"/>
              <w:sz w:val="28"/>
              <w:szCs w:val="28"/>
              <w:lang w:val="uk-UA"/>
            </w:rPr>
          </w:rPrChange>
        </w:rPr>
        <w:t xml:space="preserve">камери </w:t>
      </w:r>
      <w:r w:rsidR="000F7B14" w:rsidRPr="00891248">
        <w:rPr>
          <w:rFonts w:eastAsiaTheme="majorEastAsia"/>
          <w:sz w:val="28"/>
          <w:szCs w:val="28"/>
          <w:lang w:val="uk-UA"/>
          <w:rPrChange w:id="4871" w:author="ASD" w:date="2016-06-09T16:59:00Z">
            <w:rPr>
              <w:rFonts w:eastAsiaTheme="majorEastAsia"/>
              <w:sz w:val="28"/>
              <w:szCs w:val="28"/>
              <w:lang w:val="uk-UA"/>
            </w:rPr>
          </w:rPrChange>
        </w:rPr>
        <w:t>смартфону дал</w:t>
      </w:r>
      <w:r w:rsidR="00F10F63" w:rsidRPr="00891248">
        <w:rPr>
          <w:rFonts w:eastAsiaTheme="majorEastAsia"/>
          <w:sz w:val="28"/>
          <w:szCs w:val="28"/>
          <w:lang w:val="uk-UA"/>
          <w:rPrChange w:id="4872" w:author="ASD" w:date="2016-06-09T16:59:00Z">
            <w:rPr>
              <w:rFonts w:eastAsiaTheme="majorEastAsia"/>
              <w:sz w:val="28"/>
              <w:szCs w:val="28"/>
              <w:lang w:val="uk-UA"/>
            </w:rPr>
          </w:rPrChange>
        </w:rPr>
        <w:t>о</w:t>
      </w:r>
      <w:r w:rsidR="000F7B14" w:rsidRPr="00891248">
        <w:rPr>
          <w:rFonts w:eastAsiaTheme="majorEastAsia"/>
          <w:sz w:val="28"/>
          <w:szCs w:val="28"/>
          <w:lang w:val="uk-UA"/>
          <w:rPrChange w:id="4873" w:author="ASD" w:date="2016-06-09T16:59:00Z">
            <w:rPr>
              <w:rFonts w:eastAsiaTheme="majorEastAsia"/>
              <w:sz w:val="28"/>
              <w:szCs w:val="28"/>
              <w:lang w:val="uk-UA"/>
            </w:rPr>
          </w:rPrChange>
        </w:rPr>
        <w:t xml:space="preserve"> високий результат. </w:t>
      </w:r>
      <w:r w:rsidR="00F10F63" w:rsidRPr="00891248">
        <w:rPr>
          <w:rFonts w:eastAsiaTheme="majorEastAsia"/>
          <w:sz w:val="28"/>
          <w:szCs w:val="28"/>
          <w:lang w:val="uk-UA"/>
          <w:rPrChange w:id="4874" w:author="ASD" w:date="2016-06-09T16:59:00Z">
            <w:rPr>
              <w:rFonts w:eastAsiaTheme="majorEastAsia"/>
              <w:sz w:val="28"/>
              <w:szCs w:val="28"/>
              <w:lang w:val="uk-UA"/>
            </w:rPr>
          </w:rPrChange>
        </w:rPr>
        <w:t>Найбільш корисним виявилася можливість використання автофокусу, що дало можливість змінювати фокус камери для покращення чіткості картинки камери та підвищити точність роботи камери.</w:t>
      </w:r>
    </w:p>
    <w:p w:rsidR="00F10F63" w:rsidRPr="00891248" w:rsidRDefault="00F10F63" w:rsidP="00891248">
      <w:pPr>
        <w:spacing w:line="360" w:lineRule="auto"/>
        <w:ind w:firstLine="630"/>
        <w:rPr>
          <w:rFonts w:eastAsiaTheme="majorEastAsia"/>
          <w:sz w:val="28"/>
          <w:szCs w:val="28"/>
          <w:lang w:val="uk-UA"/>
          <w:rPrChange w:id="4875" w:author="ASD" w:date="2016-06-09T16:59:00Z">
            <w:rPr>
              <w:rFonts w:eastAsiaTheme="majorEastAsia"/>
              <w:sz w:val="28"/>
              <w:szCs w:val="28"/>
              <w:lang w:val="uk-UA"/>
            </w:rPr>
          </w:rPrChange>
        </w:rPr>
      </w:pPr>
      <w:r w:rsidRPr="00891248">
        <w:rPr>
          <w:rFonts w:eastAsiaTheme="majorEastAsia"/>
          <w:sz w:val="28"/>
          <w:szCs w:val="28"/>
          <w:lang w:val="uk-UA"/>
          <w:rPrChange w:id="4876" w:author="ASD" w:date="2016-06-09T16:59:00Z">
            <w:rPr>
              <w:rFonts w:eastAsiaTheme="majorEastAsia"/>
              <w:sz w:val="28"/>
              <w:szCs w:val="28"/>
              <w:lang w:val="uk-UA"/>
            </w:rPr>
          </w:rPrChange>
        </w:rPr>
        <w:t>Запропонований алгоритм К</w:t>
      </w:r>
      <w:r w:rsidR="00CB68DC" w:rsidRPr="00891248">
        <w:rPr>
          <w:rFonts w:eastAsiaTheme="majorEastAsia"/>
          <w:sz w:val="28"/>
          <w:szCs w:val="28"/>
          <w:lang w:val="uk-UA"/>
        </w:rPr>
        <w:t>алкло</w:t>
      </w:r>
      <w:r w:rsidRPr="00891248">
        <w:rPr>
          <w:rFonts w:eastAsiaTheme="majorEastAsia"/>
          <w:sz w:val="28"/>
          <w:szCs w:val="28"/>
          <w:lang w:val="uk-UA"/>
          <w:rPrChange w:id="4877" w:author="ASD" w:date="2016-06-09T16:59:00Z">
            <w:rPr>
              <w:rFonts w:eastAsiaTheme="majorEastAsia"/>
              <w:sz w:val="28"/>
              <w:szCs w:val="28"/>
              <w:lang w:val="uk-UA"/>
            </w:rPr>
          </w:rPrChange>
        </w:rPr>
        <w:t xml:space="preserve">м був модифікований, що </w:t>
      </w:r>
      <w:r w:rsidR="00CB68DC" w:rsidRPr="00891248">
        <w:rPr>
          <w:rFonts w:eastAsiaTheme="majorEastAsia"/>
          <w:sz w:val="28"/>
          <w:szCs w:val="28"/>
          <w:lang w:val="uk-UA"/>
          <w:rPrChange w:id="4878" w:author="ASD" w:date="2016-06-09T16:59:00Z">
            <w:rPr>
              <w:rFonts w:eastAsiaTheme="majorEastAsia"/>
              <w:sz w:val="28"/>
              <w:szCs w:val="28"/>
              <w:lang w:val="uk-UA"/>
            </w:rPr>
          </w:rPrChange>
        </w:rPr>
        <w:t>підвищило</w:t>
      </w:r>
      <w:r w:rsidRPr="00891248">
        <w:rPr>
          <w:rFonts w:eastAsiaTheme="majorEastAsia"/>
          <w:sz w:val="28"/>
          <w:szCs w:val="28"/>
          <w:lang w:val="uk-UA"/>
          <w:rPrChange w:id="4879" w:author="ASD" w:date="2016-06-09T16:59:00Z">
            <w:rPr>
              <w:rFonts w:eastAsiaTheme="majorEastAsia"/>
              <w:sz w:val="28"/>
              <w:szCs w:val="28"/>
              <w:lang w:val="uk-UA"/>
            </w:rPr>
          </w:rPrChange>
        </w:rPr>
        <w:t xml:space="preserve"> його швидкодію та точність класифікації під</w:t>
      </w:r>
      <w:r w:rsidR="00CB68DC" w:rsidRPr="00891248">
        <w:rPr>
          <w:rFonts w:eastAsiaTheme="majorEastAsia"/>
          <w:sz w:val="28"/>
          <w:szCs w:val="28"/>
          <w:lang w:val="uk-UA"/>
        </w:rPr>
        <w:t xml:space="preserve"> </w:t>
      </w:r>
      <w:r w:rsidRPr="00891248">
        <w:rPr>
          <w:rFonts w:eastAsiaTheme="majorEastAsia"/>
          <w:sz w:val="28"/>
          <w:szCs w:val="28"/>
          <w:lang w:val="uk-UA"/>
          <w:rPrChange w:id="4880" w:author="ASD" w:date="2016-06-09T16:59:00Z">
            <w:rPr>
              <w:rFonts w:eastAsiaTheme="majorEastAsia"/>
              <w:sz w:val="28"/>
              <w:szCs w:val="28"/>
              <w:lang w:val="uk-UA"/>
            </w:rPr>
          </w:rPrChange>
        </w:rPr>
        <w:t xml:space="preserve">вікон. Чотирьох етапний алгоритм виявлення може здатися надлишковим, але швидкодія перших двох етапів є </w:t>
      </w:r>
      <w:r w:rsidR="00CB68DC" w:rsidRPr="00891248">
        <w:rPr>
          <w:rFonts w:eastAsiaTheme="majorEastAsia"/>
          <w:sz w:val="28"/>
          <w:szCs w:val="28"/>
          <w:lang w:val="uk-UA"/>
          <w:rPrChange w:id="4881" w:author="ASD" w:date="2016-06-09T16:59:00Z">
            <w:rPr>
              <w:rFonts w:eastAsiaTheme="majorEastAsia"/>
              <w:sz w:val="28"/>
              <w:szCs w:val="28"/>
              <w:lang w:val="uk-UA"/>
            </w:rPr>
          </w:rPrChange>
        </w:rPr>
        <w:t>суттєвою</w:t>
      </w:r>
      <w:r w:rsidRPr="00891248">
        <w:rPr>
          <w:rFonts w:eastAsiaTheme="majorEastAsia"/>
          <w:sz w:val="28"/>
          <w:szCs w:val="28"/>
          <w:lang w:val="uk-UA"/>
          <w:rPrChange w:id="4882" w:author="ASD" w:date="2016-06-09T16:59:00Z">
            <w:rPr>
              <w:rFonts w:eastAsiaTheme="majorEastAsia"/>
              <w:sz w:val="28"/>
              <w:szCs w:val="28"/>
              <w:lang w:val="uk-UA"/>
            </w:rPr>
          </w:rPrChange>
        </w:rPr>
        <w:t>, а кількість від фільтрованих під</w:t>
      </w:r>
      <w:r w:rsidR="00CB68DC" w:rsidRPr="00891248">
        <w:rPr>
          <w:rFonts w:eastAsiaTheme="majorEastAsia"/>
          <w:sz w:val="28"/>
          <w:szCs w:val="28"/>
          <w:lang w:val="uk-UA"/>
        </w:rPr>
        <w:t xml:space="preserve"> </w:t>
      </w:r>
      <w:r w:rsidRPr="00891248">
        <w:rPr>
          <w:rFonts w:eastAsiaTheme="majorEastAsia"/>
          <w:sz w:val="28"/>
          <w:szCs w:val="28"/>
          <w:lang w:val="uk-UA"/>
          <w:rPrChange w:id="4883" w:author="ASD" w:date="2016-06-09T16:59:00Z">
            <w:rPr>
              <w:rFonts w:eastAsiaTheme="majorEastAsia"/>
              <w:sz w:val="28"/>
              <w:szCs w:val="28"/>
              <w:lang w:val="uk-UA"/>
            </w:rPr>
          </w:rPrChange>
        </w:rPr>
        <w:t xml:space="preserve">вікон значною, що призводить до зменшення оброблювальної інформації </w:t>
      </w:r>
      <w:r w:rsidR="00CB68DC" w:rsidRPr="00891248">
        <w:rPr>
          <w:rFonts w:eastAsiaTheme="majorEastAsia"/>
          <w:sz w:val="28"/>
          <w:szCs w:val="28"/>
          <w:lang w:val="uk-UA"/>
          <w:rPrChange w:id="4884" w:author="ASD" w:date="2016-06-09T16:59:00Z">
            <w:rPr>
              <w:rFonts w:eastAsiaTheme="majorEastAsia"/>
              <w:sz w:val="28"/>
              <w:szCs w:val="28"/>
              <w:lang w:val="uk-UA"/>
            </w:rPr>
          </w:rPrChange>
        </w:rPr>
        <w:t>двома</w:t>
      </w:r>
      <w:r w:rsidRPr="00891248">
        <w:rPr>
          <w:rFonts w:eastAsiaTheme="majorEastAsia"/>
          <w:sz w:val="28"/>
          <w:szCs w:val="28"/>
          <w:lang w:val="uk-UA"/>
          <w:rPrChange w:id="4885" w:author="ASD" w:date="2016-06-09T16:59:00Z">
            <w:rPr>
              <w:rFonts w:eastAsiaTheme="majorEastAsia"/>
              <w:sz w:val="28"/>
              <w:szCs w:val="28"/>
              <w:lang w:val="uk-UA"/>
            </w:rPr>
          </w:rPrChange>
        </w:rPr>
        <w:t xml:space="preserve"> іншими </w:t>
      </w:r>
      <w:r w:rsidR="00E1741D" w:rsidRPr="00891248">
        <w:rPr>
          <w:rFonts w:eastAsiaTheme="majorEastAsia"/>
          <w:sz w:val="28"/>
          <w:szCs w:val="28"/>
          <w:lang w:val="uk-UA"/>
          <w:rPrChange w:id="4886" w:author="ASD" w:date="2016-06-09T16:59:00Z">
            <w:rPr>
              <w:rFonts w:eastAsiaTheme="majorEastAsia"/>
              <w:sz w:val="28"/>
              <w:szCs w:val="28"/>
              <w:lang w:val="uk-UA"/>
            </w:rPr>
          </w:rPrChange>
        </w:rPr>
        <w:t xml:space="preserve">етапами. Метод фільтрації етапами, який був використаний в алгоритмі довів свою ефективність. Велику кількість інформації відфільтровують </w:t>
      </w:r>
      <w:r w:rsidR="00CB68DC" w:rsidRPr="00891248">
        <w:rPr>
          <w:rFonts w:eastAsiaTheme="majorEastAsia"/>
          <w:sz w:val="28"/>
          <w:szCs w:val="28"/>
          <w:lang w:val="uk-UA"/>
          <w:rPrChange w:id="4887" w:author="ASD" w:date="2016-06-09T16:59:00Z">
            <w:rPr>
              <w:rFonts w:eastAsiaTheme="majorEastAsia"/>
              <w:sz w:val="28"/>
              <w:szCs w:val="28"/>
              <w:lang w:val="uk-UA"/>
            </w:rPr>
          </w:rPrChange>
        </w:rPr>
        <w:t>швидкобійні</w:t>
      </w:r>
      <w:r w:rsidR="00E1741D" w:rsidRPr="00891248">
        <w:rPr>
          <w:rFonts w:eastAsiaTheme="majorEastAsia"/>
          <w:sz w:val="28"/>
          <w:szCs w:val="28"/>
          <w:lang w:val="uk-UA"/>
          <w:rPrChange w:id="4888" w:author="ASD" w:date="2016-06-09T16:59:00Z">
            <w:rPr>
              <w:rFonts w:eastAsiaTheme="majorEastAsia"/>
              <w:sz w:val="28"/>
              <w:szCs w:val="28"/>
              <w:lang w:val="uk-UA"/>
            </w:rPr>
          </w:rPrChange>
        </w:rPr>
        <w:t xml:space="preserve"> методи, тоді як більш точним, але повільним методам доводиться працювати з меншою кількістю даних, що призводить до ускладнення загального алгоритму, але підвищує швидкодію.</w:t>
      </w:r>
    </w:p>
    <w:p w:rsidR="00E1741D" w:rsidRPr="00891248" w:rsidRDefault="00E1741D" w:rsidP="00891248">
      <w:pPr>
        <w:spacing w:line="360" w:lineRule="auto"/>
        <w:ind w:firstLine="630"/>
        <w:rPr>
          <w:rFonts w:eastAsiaTheme="majorEastAsia"/>
          <w:sz w:val="28"/>
          <w:szCs w:val="28"/>
          <w:lang w:val="uk-UA"/>
          <w:rPrChange w:id="4889" w:author="ASD" w:date="2016-06-09T16:59:00Z">
            <w:rPr>
              <w:rFonts w:eastAsiaTheme="majorEastAsia"/>
              <w:sz w:val="28"/>
              <w:szCs w:val="28"/>
              <w:lang w:val="uk-UA"/>
            </w:rPr>
          </w:rPrChange>
        </w:rPr>
      </w:pPr>
      <w:r w:rsidRPr="00891248">
        <w:rPr>
          <w:rFonts w:eastAsiaTheme="majorEastAsia"/>
          <w:sz w:val="28"/>
          <w:szCs w:val="28"/>
          <w:lang w:val="uk-UA"/>
          <w:rPrChange w:id="4890" w:author="ASD" w:date="2016-06-09T16:59:00Z">
            <w:rPr>
              <w:rFonts w:eastAsiaTheme="majorEastAsia"/>
              <w:sz w:val="28"/>
              <w:szCs w:val="28"/>
              <w:lang w:val="uk-UA"/>
            </w:rPr>
          </w:rPrChange>
        </w:rPr>
        <w:t xml:space="preserve">У даній роботі було запропоновано модифікацію алгоритму та пристрою, яка дозволить створити дешевий слуховий апарат із зворотнім зв’язком для людей із вадами слуху. </w:t>
      </w:r>
    </w:p>
    <w:p w:rsidR="00257079" w:rsidRPr="00891248" w:rsidRDefault="00257079" w:rsidP="00891248">
      <w:pPr>
        <w:spacing w:line="360" w:lineRule="auto"/>
        <w:rPr>
          <w:rFonts w:eastAsiaTheme="majorEastAsia"/>
          <w:sz w:val="28"/>
          <w:szCs w:val="28"/>
          <w:lang w:val="uk-UA"/>
          <w:rPrChange w:id="4891" w:author="ASD" w:date="2016-06-09T16:59:00Z">
            <w:rPr>
              <w:rFonts w:eastAsiaTheme="majorEastAsia"/>
              <w:lang w:val="uk-UA"/>
            </w:rPr>
          </w:rPrChange>
        </w:rPr>
      </w:pPr>
    </w:p>
    <w:p w:rsidR="00257079" w:rsidRPr="00891248" w:rsidRDefault="00257079" w:rsidP="00891248">
      <w:pPr>
        <w:spacing w:line="360" w:lineRule="auto"/>
        <w:rPr>
          <w:rFonts w:eastAsiaTheme="majorEastAsia"/>
          <w:sz w:val="28"/>
          <w:szCs w:val="28"/>
          <w:lang w:val="uk-UA"/>
          <w:rPrChange w:id="4892" w:author="ASD" w:date="2016-06-09T16:59:00Z">
            <w:rPr>
              <w:rFonts w:eastAsiaTheme="majorEastAsia"/>
              <w:lang w:val="uk-UA"/>
            </w:rPr>
          </w:rPrChange>
        </w:rPr>
      </w:pPr>
    </w:p>
    <w:p w:rsidR="00257079" w:rsidRPr="00891248" w:rsidRDefault="00257079" w:rsidP="00891248">
      <w:pPr>
        <w:spacing w:line="360" w:lineRule="auto"/>
        <w:rPr>
          <w:rFonts w:eastAsiaTheme="majorEastAsia"/>
          <w:sz w:val="28"/>
          <w:szCs w:val="28"/>
          <w:lang w:val="uk-UA"/>
          <w:rPrChange w:id="4893" w:author="ASD" w:date="2016-06-09T16:59:00Z">
            <w:rPr>
              <w:rFonts w:eastAsiaTheme="majorEastAsia"/>
              <w:lang w:val="uk-UA"/>
            </w:rPr>
          </w:rPrChange>
        </w:rPr>
      </w:pPr>
    </w:p>
    <w:p w:rsidR="00257079" w:rsidRPr="00891248" w:rsidRDefault="00257079" w:rsidP="00891248">
      <w:pPr>
        <w:spacing w:line="360" w:lineRule="auto"/>
        <w:jc w:val="left"/>
        <w:rPr>
          <w:rFonts w:eastAsiaTheme="majorEastAsia"/>
          <w:sz w:val="28"/>
          <w:szCs w:val="28"/>
          <w:lang w:val="uk-UA"/>
          <w:rPrChange w:id="4894" w:author="ASD" w:date="2016-06-09T16:59:00Z">
            <w:rPr>
              <w:rFonts w:eastAsiaTheme="majorEastAsia"/>
              <w:lang w:val="uk-UA"/>
            </w:rPr>
          </w:rPrChange>
        </w:rPr>
      </w:pPr>
      <w:r w:rsidRPr="00891248">
        <w:rPr>
          <w:rFonts w:eastAsiaTheme="majorEastAsia"/>
          <w:sz w:val="28"/>
          <w:szCs w:val="28"/>
          <w:lang w:val="uk-UA"/>
          <w:rPrChange w:id="4895" w:author="ASD" w:date="2016-06-09T16:59:00Z">
            <w:rPr>
              <w:rFonts w:eastAsiaTheme="majorEastAsia"/>
              <w:lang w:val="uk-UA"/>
            </w:rPr>
          </w:rPrChange>
        </w:rPr>
        <w:br w:type="page"/>
      </w:r>
    </w:p>
    <w:p w:rsidR="008A5B2F" w:rsidRPr="00891248" w:rsidRDefault="008A5B2F" w:rsidP="00891248">
      <w:pPr>
        <w:pStyle w:val="1"/>
        <w:spacing w:before="0" w:after="0" w:line="360" w:lineRule="auto"/>
        <w:rPr>
          <w:rFonts w:eastAsiaTheme="majorEastAsia"/>
          <w:szCs w:val="28"/>
          <w:lang w:val="uk-UA"/>
          <w:rPrChange w:id="4896" w:author="ASD" w:date="2016-06-09T16:59:00Z">
            <w:rPr>
              <w:rFonts w:eastAsiaTheme="majorEastAsia"/>
              <w:lang w:val="uk-UA"/>
            </w:rPr>
          </w:rPrChange>
        </w:rPr>
      </w:pPr>
      <w:bookmarkStart w:id="4897" w:name="_Toc453262671"/>
      <w:r w:rsidRPr="00891248">
        <w:rPr>
          <w:rFonts w:eastAsiaTheme="majorEastAsia"/>
          <w:szCs w:val="28"/>
          <w:lang w:val="uk-UA"/>
          <w:rPrChange w:id="4898" w:author="ASD" w:date="2016-06-09T16:59:00Z">
            <w:rPr>
              <w:rFonts w:eastAsiaTheme="majorEastAsia"/>
              <w:lang w:val="uk-UA"/>
            </w:rPr>
          </w:rPrChange>
        </w:rPr>
        <w:lastRenderedPageBreak/>
        <w:t>Список використаних джерел</w:t>
      </w:r>
      <w:bookmarkEnd w:id="4897"/>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899" w:author="ASD" w:date="2016-06-09T16:59:00Z">
            <w:rPr>
              <w:lang w:val="en-US"/>
            </w:rPr>
          </w:rPrChange>
        </w:rPr>
        <w:t>W. C. Abraham and A. Robins. Memory retention–the synaptic stability versus plasticity dilemma. Trends in neurosciences, 2005.</w:t>
      </w:r>
      <w:r w:rsidR="000D431D" w:rsidRPr="00891248">
        <w:rPr>
          <w:sz w:val="28"/>
          <w:szCs w:val="28"/>
          <w:lang w:val="uk-UA"/>
        </w:rPr>
        <w:t xml:space="preserve"> </w:t>
      </w:r>
      <w:r w:rsidR="000D431D" w:rsidRPr="00891248">
        <w:rPr>
          <w:sz w:val="28"/>
          <w:szCs w:val="28"/>
          <w:lang w:val="uk-UA"/>
          <w:rPrChange w:id="4900" w:author="ASD" w:date="2016-06-09T16:59:00Z">
            <w:rPr>
              <w:lang w:val="uk-UA"/>
            </w:rPr>
          </w:rPrChange>
        </w:rPr>
        <w:t xml:space="preserve">- </w:t>
      </w:r>
      <w:r w:rsidR="000D431D" w:rsidRPr="00891248">
        <w:rPr>
          <w:sz w:val="28"/>
          <w:szCs w:val="28"/>
          <w:lang w:val="uk-UA"/>
          <w:rPrChange w:id="4901" w:author="ASD" w:date="2016-06-09T16:59:00Z">
            <w:rPr>
              <w:lang w:val="en-US"/>
            </w:rPr>
          </w:rPrChange>
        </w:rPr>
        <w:t>73–78</w:t>
      </w:r>
      <w:r w:rsidR="000D431D" w:rsidRPr="00891248">
        <w:rPr>
          <w:sz w:val="28"/>
          <w:szCs w:val="28"/>
          <w:lang w:val="uk-UA"/>
        </w:rPr>
        <w:t xml:space="preserve"> с.</w:t>
      </w:r>
      <w:r w:rsidRPr="00891248">
        <w:rPr>
          <w:sz w:val="28"/>
          <w:szCs w:val="28"/>
          <w:lang w:val="uk-UA"/>
          <w:rPrChange w:id="4902"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03" w:author="ASD" w:date="2016-06-09T16:59:00Z">
            <w:rPr>
              <w:sz w:val="28"/>
              <w:szCs w:val="28"/>
              <w:lang w:val="uk-UA"/>
            </w:rPr>
          </w:rPrChange>
        </w:rPr>
      </w:pPr>
      <w:r w:rsidRPr="00891248">
        <w:rPr>
          <w:sz w:val="28"/>
          <w:szCs w:val="28"/>
          <w:lang w:val="uk-UA"/>
          <w:rPrChange w:id="4904" w:author="ASD" w:date="2016-06-09T16:59:00Z">
            <w:rPr>
              <w:lang w:val="en-US"/>
            </w:rPr>
          </w:rPrChange>
        </w:rPr>
        <w:t xml:space="preserve">A. Adam, E. Rivlin, and I. Shimshoni. Robust fragments-based tracking using the integral histogram. In 2006 IEEE Computer Society Conference on Computer Vision and Pattern Recognition - Volume 1 (CVPR’06), volume 1, 2006. </w:t>
      </w:r>
      <w:r w:rsidR="000D431D" w:rsidRPr="00891248">
        <w:rPr>
          <w:sz w:val="28"/>
          <w:szCs w:val="28"/>
          <w:lang w:val="uk-UA"/>
        </w:rPr>
        <w:t>-</w:t>
      </w:r>
      <w:r w:rsidR="000D431D" w:rsidRPr="00891248">
        <w:rPr>
          <w:sz w:val="28"/>
          <w:szCs w:val="28"/>
          <w:lang w:val="uk-UA"/>
          <w:rPrChange w:id="4905" w:author="ASD" w:date="2016-06-09T16:59:00Z">
            <w:rPr>
              <w:lang w:val="uk-UA"/>
            </w:rPr>
          </w:rPrChange>
        </w:rPr>
        <w:t xml:space="preserve"> </w:t>
      </w:r>
      <w:r w:rsidR="000D431D" w:rsidRPr="00891248">
        <w:rPr>
          <w:sz w:val="28"/>
          <w:szCs w:val="28"/>
          <w:lang w:val="uk-UA"/>
          <w:rPrChange w:id="4906" w:author="ASD" w:date="2016-06-09T16:59:00Z">
            <w:rPr>
              <w:lang w:val="en-US"/>
            </w:rPr>
          </w:rPrChange>
        </w:rPr>
        <w:t>798–805</w:t>
      </w:r>
      <w:r w:rsidR="000D431D" w:rsidRPr="00891248">
        <w:rPr>
          <w:sz w:val="28"/>
          <w:szCs w:val="28"/>
          <w:lang w:val="uk-UA"/>
        </w:rPr>
        <w:t xml:space="preserve"> </w:t>
      </w:r>
      <w:r w:rsidR="000D431D" w:rsidRPr="00891248">
        <w:rPr>
          <w:sz w:val="28"/>
          <w:szCs w:val="28"/>
          <w:lang w:val="uk-UA"/>
          <w:rPrChange w:id="4907" w:author="ASD" w:date="2016-06-09T16:59:00Z">
            <w:rPr>
              <w:lang w:val="uk-UA"/>
            </w:rPr>
          </w:rPrChange>
        </w:rPr>
        <w:t>с.</w:t>
      </w:r>
    </w:p>
    <w:p w:rsidR="002C28BA" w:rsidRPr="00891248" w:rsidRDefault="002C28BA" w:rsidP="00891248">
      <w:pPr>
        <w:numPr>
          <w:ilvl w:val="0"/>
          <w:numId w:val="45"/>
        </w:numPr>
        <w:tabs>
          <w:tab w:val="left" w:pos="810"/>
        </w:tabs>
        <w:spacing w:line="360" w:lineRule="auto"/>
        <w:ind w:left="810" w:hanging="630"/>
        <w:rPr>
          <w:sz w:val="28"/>
          <w:szCs w:val="28"/>
          <w:lang w:val="uk-UA"/>
          <w:rPrChange w:id="4908" w:author="ASD" w:date="2016-06-09T16:59:00Z">
            <w:rPr>
              <w:sz w:val="28"/>
              <w:szCs w:val="28"/>
              <w:lang w:val="uk-UA"/>
            </w:rPr>
          </w:rPrChange>
        </w:rPr>
      </w:pPr>
      <w:r w:rsidRPr="00891248">
        <w:rPr>
          <w:sz w:val="28"/>
          <w:szCs w:val="28"/>
          <w:lang w:val="uk-UA"/>
          <w:rPrChange w:id="4909" w:author="ASD" w:date="2016-06-09T16:59:00Z">
            <w:rPr>
              <w:lang w:val="en-US"/>
            </w:rPr>
          </w:rPrChange>
        </w:rPr>
        <w:t>Y. Amit and D. Geman. Shape quantization and recognition with randomized trees. Neural Computation, 1997</w:t>
      </w:r>
      <w:r w:rsidR="000D431D" w:rsidRPr="00891248">
        <w:rPr>
          <w:sz w:val="28"/>
          <w:szCs w:val="28"/>
          <w:lang w:val="uk-UA"/>
        </w:rPr>
        <w:t>.</w:t>
      </w:r>
      <w:r w:rsidR="000D431D" w:rsidRPr="00891248">
        <w:rPr>
          <w:sz w:val="28"/>
          <w:szCs w:val="28"/>
          <w:lang w:val="uk-UA"/>
          <w:rPrChange w:id="4910" w:author="ASD" w:date="2016-06-09T16:59:00Z">
            <w:rPr>
              <w:lang w:val="uk-UA"/>
            </w:rPr>
          </w:rPrChange>
        </w:rPr>
        <w:t xml:space="preserve"> - </w:t>
      </w:r>
      <w:r w:rsidR="000D431D" w:rsidRPr="00891248">
        <w:rPr>
          <w:sz w:val="28"/>
          <w:szCs w:val="28"/>
          <w:lang w:val="uk-UA"/>
          <w:rPrChange w:id="4911" w:author="ASD" w:date="2016-06-09T16:59:00Z">
            <w:rPr>
              <w:lang w:val="en-US"/>
            </w:rPr>
          </w:rPrChange>
        </w:rPr>
        <w:t>1545–1588</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4912" w:author="ASD" w:date="2016-06-09T16:59:00Z">
            <w:rPr>
              <w:sz w:val="28"/>
              <w:szCs w:val="28"/>
              <w:lang w:val="uk-UA"/>
            </w:rPr>
          </w:rPrChange>
        </w:rPr>
      </w:pPr>
      <w:r w:rsidRPr="00891248">
        <w:rPr>
          <w:sz w:val="28"/>
          <w:szCs w:val="28"/>
          <w:lang w:val="uk-UA"/>
          <w:rPrChange w:id="4913" w:author="ASD" w:date="2016-06-09T16:59:00Z">
            <w:rPr>
              <w:lang w:val="en-US"/>
            </w:rPr>
          </w:rPrChange>
        </w:rPr>
        <w:t>S. Avidan. Support vector tracking. IEEE Transactions on Pattern Analysis and Machine Intelligence</w:t>
      </w:r>
      <w:r w:rsidR="000D431D" w:rsidRPr="00891248">
        <w:rPr>
          <w:sz w:val="28"/>
          <w:szCs w:val="28"/>
          <w:lang w:val="uk-UA"/>
          <w:rPrChange w:id="4914" w:author="ASD" w:date="2016-06-09T16:59:00Z">
            <w:rPr>
              <w:lang w:val="en-US"/>
            </w:rPr>
          </w:rPrChange>
        </w:rPr>
        <w:t xml:space="preserve">, 2004. </w:t>
      </w:r>
      <w:r w:rsidR="000D431D" w:rsidRPr="00891248">
        <w:rPr>
          <w:sz w:val="28"/>
          <w:szCs w:val="28"/>
          <w:lang w:val="uk-UA"/>
        </w:rPr>
        <w:t xml:space="preserve">- </w:t>
      </w:r>
      <w:r w:rsidR="000D431D" w:rsidRPr="00891248">
        <w:rPr>
          <w:sz w:val="28"/>
          <w:szCs w:val="28"/>
          <w:lang w:val="uk-UA"/>
          <w:rPrChange w:id="4915" w:author="ASD" w:date="2016-06-09T16:59:00Z">
            <w:rPr>
              <w:lang w:val="en-US"/>
            </w:rPr>
          </w:rPrChange>
        </w:rPr>
        <w:t>1064–1072</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16" w:author="ASD" w:date="2016-06-09T16:59:00Z">
            <w:rPr>
              <w:lang w:val="en-US"/>
            </w:rPr>
          </w:rPrChange>
        </w:rPr>
        <w:t xml:space="preserve">S. Avidan. Ensemble tracking. IEEE Transactions on Pattern Analysis and Machine Intelligence, </w:t>
      </w:r>
      <w:r w:rsidR="000D431D" w:rsidRPr="00891248">
        <w:rPr>
          <w:sz w:val="28"/>
          <w:szCs w:val="28"/>
          <w:lang w:val="uk-UA"/>
          <w:rPrChange w:id="4917" w:author="ASD" w:date="2016-06-09T16:59:00Z">
            <w:rPr>
              <w:lang w:val="en-US"/>
            </w:rPr>
          </w:rPrChange>
        </w:rPr>
        <w:t>2007. -</w:t>
      </w:r>
      <w:r w:rsidR="000D431D" w:rsidRPr="00891248">
        <w:rPr>
          <w:sz w:val="28"/>
          <w:szCs w:val="28"/>
          <w:lang w:val="uk-UA"/>
        </w:rPr>
        <w:t xml:space="preserve"> </w:t>
      </w:r>
      <w:r w:rsidR="000D431D" w:rsidRPr="00891248">
        <w:rPr>
          <w:sz w:val="28"/>
          <w:szCs w:val="28"/>
          <w:lang w:val="uk-UA"/>
          <w:rPrChange w:id="4918" w:author="ASD" w:date="2016-06-09T16:59:00Z">
            <w:rPr>
              <w:lang w:val="en-US"/>
            </w:rPr>
          </w:rPrChange>
        </w:rPr>
        <w:t>261–271</w:t>
      </w:r>
      <w:r w:rsidR="000D431D" w:rsidRPr="00891248">
        <w:rPr>
          <w:sz w:val="28"/>
          <w:szCs w:val="28"/>
          <w:lang w:val="uk-UA"/>
        </w:rPr>
        <w:t xml:space="preserve"> с.</w:t>
      </w:r>
      <w:r w:rsidRPr="00891248">
        <w:rPr>
          <w:sz w:val="28"/>
          <w:szCs w:val="28"/>
          <w:lang w:val="uk-UA"/>
          <w:rPrChange w:id="4919"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20" w:author="ASD" w:date="2016-06-09T16:59:00Z">
            <w:rPr>
              <w:sz w:val="28"/>
              <w:szCs w:val="28"/>
              <w:lang w:val="uk-UA"/>
            </w:rPr>
          </w:rPrChange>
        </w:rPr>
      </w:pPr>
      <w:r w:rsidRPr="00891248">
        <w:rPr>
          <w:sz w:val="28"/>
          <w:szCs w:val="28"/>
          <w:lang w:val="uk-UA"/>
          <w:rPrChange w:id="4921" w:author="ASD" w:date="2016-06-09T16:59:00Z">
            <w:rPr>
              <w:lang w:val="en-US"/>
            </w:rPr>
          </w:rPrChange>
        </w:rPr>
        <w:t xml:space="preserve">B. Babenko, Ming-Hsuan Yang, and S. Belongie. Visual tracking with online multiple instance learning. In 2009 IEEE Computer Society Conference on Computer Vision and Pattern Recognition Workshops (CVPR Workshops), 2009. </w:t>
      </w:r>
      <w:r w:rsidR="000D431D" w:rsidRPr="00891248">
        <w:rPr>
          <w:sz w:val="28"/>
          <w:szCs w:val="28"/>
          <w:lang w:val="uk-UA"/>
        </w:rPr>
        <w:t>-</w:t>
      </w:r>
      <w:r w:rsidR="000D431D" w:rsidRPr="00891248">
        <w:rPr>
          <w:sz w:val="28"/>
          <w:szCs w:val="28"/>
          <w:lang w:val="uk-UA"/>
          <w:rPrChange w:id="4922" w:author="ASD" w:date="2016-06-09T16:59:00Z">
            <w:rPr>
              <w:lang w:val="uk-UA"/>
            </w:rPr>
          </w:rPrChange>
        </w:rPr>
        <w:t xml:space="preserve"> </w:t>
      </w:r>
      <w:r w:rsidR="000D431D" w:rsidRPr="00891248">
        <w:rPr>
          <w:sz w:val="28"/>
          <w:szCs w:val="28"/>
          <w:lang w:val="uk-UA"/>
          <w:rPrChange w:id="4923" w:author="ASD" w:date="2016-06-09T16:59:00Z">
            <w:rPr>
              <w:lang w:val="en-US"/>
            </w:rPr>
          </w:rPrChange>
        </w:rPr>
        <w:t>983–990</w:t>
      </w:r>
      <w:r w:rsidR="000D431D"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4924" w:author="ASD" w:date="2016-06-09T16:59:00Z">
            <w:rPr>
              <w:sz w:val="28"/>
              <w:szCs w:val="28"/>
              <w:lang w:val="uk-UA"/>
            </w:rPr>
          </w:rPrChange>
        </w:rPr>
      </w:pPr>
      <w:r w:rsidRPr="00891248">
        <w:rPr>
          <w:sz w:val="28"/>
          <w:szCs w:val="28"/>
          <w:lang w:val="uk-UA"/>
          <w:rPrChange w:id="4925" w:author="ASD" w:date="2016-06-09T16:59:00Z">
            <w:rPr>
              <w:lang w:val="en-US"/>
            </w:rPr>
          </w:rPrChange>
        </w:rPr>
        <w:t>M. B. Blaschko. Branch and Bound Strategies for Non-maximal Suppression in Object Detection, volume 6819 of Lec</w:t>
      </w:r>
      <w:r w:rsidR="003E5891" w:rsidRPr="00891248">
        <w:rPr>
          <w:sz w:val="28"/>
          <w:szCs w:val="28"/>
          <w:lang w:val="uk-UA"/>
          <w:rPrChange w:id="4926" w:author="ASD" w:date="2016-06-09T16:59:00Z">
            <w:rPr>
              <w:lang w:val="en-US"/>
            </w:rPr>
          </w:rPrChange>
        </w:rPr>
        <w:t>ture Notes in Computer Science, 2011. -</w:t>
      </w:r>
      <w:r w:rsidR="003E5891" w:rsidRPr="00891248">
        <w:rPr>
          <w:sz w:val="28"/>
          <w:szCs w:val="28"/>
          <w:lang w:val="uk-UA"/>
        </w:rPr>
        <w:t xml:space="preserve"> </w:t>
      </w:r>
      <w:r w:rsidR="003E5891" w:rsidRPr="00891248">
        <w:rPr>
          <w:sz w:val="28"/>
          <w:szCs w:val="28"/>
          <w:lang w:val="uk-UA"/>
          <w:rPrChange w:id="4927" w:author="ASD" w:date="2016-06-09T16:59:00Z">
            <w:rPr>
              <w:lang w:val="en-US"/>
            </w:rPr>
          </w:rPrChange>
        </w:rPr>
        <w:t>385– 398</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4928" w:author="ASD" w:date="2016-06-09T16:59:00Z">
            <w:rPr>
              <w:sz w:val="28"/>
              <w:szCs w:val="28"/>
              <w:lang w:val="uk-UA"/>
            </w:rPr>
          </w:rPrChange>
        </w:rPr>
      </w:pPr>
      <w:r w:rsidRPr="00891248">
        <w:rPr>
          <w:sz w:val="28"/>
          <w:szCs w:val="28"/>
          <w:lang w:val="uk-UA"/>
          <w:rPrChange w:id="4929" w:author="ASD" w:date="2016-06-09T16:59:00Z">
            <w:rPr>
              <w:lang w:val="en-US"/>
            </w:rPr>
          </w:rPrChange>
        </w:rPr>
        <w:t>G. Bradski and A. Kaehler. Learning OpenCV: Computer Vision with the OpenCV Library. O’Reilly Media, 1st edition, Oct. 2008</w:t>
      </w:r>
      <w:r w:rsidR="003E5891" w:rsidRPr="00891248">
        <w:rPr>
          <w:sz w:val="28"/>
          <w:szCs w:val="28"/>
          <w:lang w:val="uk-UA"/>
          <w:rPrChange w:id="4930" w:author="ASD" w:date="2016-06-09T16:59:00Z">
            <w:rPr>
              <w:lang w:val="en-US"/>
            </w:rPr>
          </w:rPrChange>
        </w:rPr>
        <w:t xml:space="preserve">. - </w:t>
      </w:r>
      <w:r w:rsidRPr="00891248">
        <w:rPr>
          <w:sz w:val="28"/>
          <w:szCs w:val="28"/>
          <w:lang w:val="uk-UA"/>
          <w:rPrChange w:id="4931" w:author="ASD" w:date="2016-06-09T16:59:00Z">
            <w:rPr>
              <w:lang w:val="en-US"/>
            </w:rPr>
          </w:rPrChange>
        </w:rPr>
        <w:t>8, 9</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32" w:author="ASD" w:date="2016-06-09T16:59:00Z">
            <w:rPr>
              <w:lang w:val="en-US"/>
            </w:rPr>
          </w:rPrChange>
        </w:rPr>
        <w:t>L. Breiman. Random f</w:t>
      </w:r>
      <w:r w:rsidR="003E5891" w:rsidRPr="00891248">
        <w:rPr>
          <w:sz w:val="28"/>
          <w:szCs w:val="28"/>
          <w:lang w:val="uk-UA"/>
          <w:rPrChange w:id="4933" w:author="ASD" w:date="2016-06-09T16:59:00Z">
            <w:rPr>
              <w:lang w:val="en-US"/>
            </w:rPr>
          </w:rPrChange>
        </w:rPr>
        <w:t>orests. Machine Learning, 45(1)</w:t>
      </w:r>
      <w:r w:rsidRPr="00891248">
        <w:rPr>
          <w:sz w:val="28"/>
          <w:szCs w:val="28"/>
          <w:lang w:val="uk-UA"/>
          <w:rPrChange w:id="4934" w:author="ASD" w:date="2016-06-09T16:59:00Z">
            <w:rPr>
              <w:lang w:val="en-US"/>
            </w:rPr>
          </w:rPrChange>
        </w:rPr>
        <w:t xml:space="preserve">, Oct. 2001. </w:t>
      </w:r>
      <w:r w:rsidR="003E5891" w:rsidRPr="00891248">
        <w:rPr>
          <w:sz w:val="28"/>
          <w:szCs w:val="28"/>
          <w:lang w:val="uk-UA"/>
        </w:rPr>
        <w:t>-</w:t>
      </w:r>
      <w:r w:rsidR="003E5891" w:rsidRPr="00891248">
        <w:rPr>
          <w:sz w:val="28"/>
          <w:szCs w:val="28"/>
          <w:lang w:val="uk-UA"/>
          <w:rPrChange w:id="4935" w:author="ASD" w:date="2016-06-09T16:59:00Z">
            <w:rPr>
              <w:lang w:val="uk-UA"/>
            </w:rPr>
          </w:rPrChange>
        </w:rPr>
        <w:t xml:space="preserve"> </w:t>
      </w:r>
      <w:r w:rsidR="003E5891" w:rsidRPr="00891248">
        <w:rPr>
          <w:sz w:val="28"/>
          <w:szCs w:val="28"/>
          <w:lang w:val="uk-UA"/>
          <w:rPrChange w:id="4936" w:author="ASD" w:date="2016-06-09T16:59:00Z">
            <w:rPr>
              <w:lang w:val="en-US"/>
            </w:rPr>
          </w:rPrChange>
        </w:rPr>
        <w:t>5–32</w:t>
      </w:r>
      <w:r w:rsidR="003E5891" w:rsidRPr="00891248">
        <w:rPr>
          <w:sz w:val="28"/>
          <w:szCs w:val="28"/>
          <w:lang w:val="uk-UA"/>
        </w:rPr>
        <w:t xml:space="preserve"> с.</w:t>
      </w:r>
      <w:r w:rsidRPr="00891248">
        <w:rPr>
          <w:sz w:val="28"/>
          <w:szCs w:val="28"/>
          <w:lang w:val="uk-UA"/>
          <w:rPrChange w:id="493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38" w:author="ASD" w:date="2016-06-09T16:59:00Z">
            <w:rPr>
              <w:sz w:val="28"/>
              <w:szCs w:val="28"/>
              <w:lang w:val="uk-UA"/>
            </w:rPr>
          </w:rPrChange>
        </w:rPr>
      </w:pPr>
      <w:r w:rsidRPr="00891248">
        <w:rPr>
          <w:sz w:val="28"/>
          <w:szCs w:val="28"/>
          <w:lang w:val="uk-UA"/>
          <w:rPrChange w:id="4939" w:author="ASD" w:date="2016-06-09T16:59:00Z">
            <w:rPr>
              <w:lang w:val="en-US"/>
            </w:rPr>
          </w:rPrChange>
        </w:rPr>
        <w:t>R. Brunelli. Template Matching Techniques in Computer Vision: Theory and Practice. Wiley Publishing, 2009.</w:t>
      </w:r>
      <w:r w:rsidR="003E5891" w:rsidRPr="00891248">
        <w:rPr>
          <w:sz w:val="28"/>
          <w:szCs w:val="28"/>
          <w:lang w:val="uk-UA"/>
        </w:rPr>
        <w:t xml:space="preserve"> -</w:t>
      </w:r>
      <w:r w:rsidRPr="00891248">
        <w:rPr>
          <w:sz w:val="28"/>
          <w:szCs w:val="28"/>
          <w:lang w:val="uk-UA"/>
          <w:rPrChange w:id="4940" w:author="ASD" w:date="2016-06-09T16:59:00Z">
            <w:rPr>
              <w:lang w:val="en-US"/>
            </w:rPr>
          </w:rPrChange>
        </w:rPr>
        <w:t xml:space="preserve"> 3, 22 </w:t>
      </w:r>
      <w:r w:rsidR="003E5891" w:rsidRPr="00891248">
        <w:rPr>
          <w:sz w:val="28"/>
          <w:szCs w:val="28"/>
          <w:lang w:val="uk-UA"/>
        </w:rPr>
        <w:t>с</w:t>
      </w:r>
      <w:r w:rsidR="003E5891" w:rsidRPr="00891248">
        <w:rPr>
          <w:sz w:val="28"/>
          <w:szCs w:val="28"/>
          <w:lang w:val="uk-UA"/>
          <w:rPrChange w:id="4941" w:author="ASD" w:date="2016-06-09T16:59:00Z">
            <w:rPr>
              <w:lang w:val="uk-UA"/>
            </w:rPr>
          </w:rPrChange>
        </w:rPr>
        <w:t>.</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42" w:author="ASD" w:date="2016-06-09T16:59:00Z">
            <w:rPr>
              <w:lang w:val="en-US"/>
            </w:rPr>
          </w:rPrChange>
        </w:rPr>
        <w:t>F. Chang. A linear-time component-labeling algorithm using contour tracing technique. Computer Vision</w:t>
      </w:r>
      <w:r w:rsidR="003E5891" w:rsidRPr="00891248">
        <w:rPr>
          <w:sz w:val="28"/>
          <w:szCs w:val="28"/>
          <w:lang w:val="uk-UA"/>
          <w:rPrChange w:id="4943" w:author="ASD" w:date="2016-06-09T16:59:00Z">
            <w:rPr>
              <w:lang w:val="en-US"/>
            </w:rPr>
          </w:rPrChange>
        </w:rPr>
        <w:t xml:space="preserve"> and Image Understanding, </w:t>
      </w:r>
      <w:r w:rsidRPr="00891248">
        <w:rPr>
          <w:sz w:val="28"/>
          <w:szCs w:val="28"/>
          <w:lang w:val="uk-UA"/>
          <w:rPrChange w:id="4944" w:author="ASD" w:date="2016-06-09T16:59:00Z">
            <w:rPr>
              <w:lang w:val="en-US"/>
            </w:rPr>
          </w:rPrChange>
        </w:rPr>
        <w:t xml:space="preserve">Feb. 2004. </w:t>
      </w:r>
      <w:r w:rsidR="003E5891" w:rsidRPr="00891248">
        <w:rPr>
          <w:sz w:val="28"/>
          <w:szCs w:val="28"/>
          <w:lang w:val="uk-UA"/>
        </w:rPr>
        <w:t>-</w:t>
      </w:r>
      <w:r w:rsidR="003E5891" w:rsidRPr="00891248">
        <w:rPr>
          <w:sz w:val="28"/>
          <w:szCs w:val="28"/>
          <w:lang w:val="uk-UA"/>
          <w:rPrChange w:id="4945" w:author="ASD" w:date="2016-06-09T16:59:00Z">
            <w:rPr>
              <w:lang w:val="uk-UA"/>
            </w:rPr>
          </w:rPrChange>
        </w:rPr>
        <w:t xml:space="preserve"> </w:t>
      </w:r>
      <w:r w:rsidR="003E5891" w:rsidRPr="00891248">
        <w:rPr>
          <w:sz w:val="28"/>
          <w:szCs w:val="28"/>
          <w:lang w:val="uk-UA"/>
          <w:rPrChange w:id="4946" w:author="ASD" w:date="2016-06-09T16:59:00Z">
            <w:rPr>
              <w:lang w:val="en-US"/>
            </w:rPr>
          </w:rPrChange>
        </w:rPr>
        <w:t>206–220</w:t>
      </w:r>
      <w:r w:rsidR="003E5891" w:rsidRPr="00891248">
        <w:rPr>
          <w:sz w:val="28"/>
          <w:szCs w:val="28"/>
          <w:lang w:val="uk-UA"/>
        </w:rPr>
        <w:t xml:space="preserve"> с.</w:t>
      </w:r>
      <w:r w:rsidRPr="00891248">
        <w:rPr>
          <w:sz w:val="28"/>
          <w:szCs w:val="28"/>
          <w:lang w:val="uk-UA"/>
          <w:rPrChange w:id="494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48" w:author="ASD" w:date="2016-06-09T16:59:00Z">
            <w:rPr>
              <w:sz w:val="28"/>
              <w:szCs w:val="28"/>
              <w:lang w:val="uk-UA"/>
            </w:rPr>
          </w:rPrChange>
        </w:rPr>
      </w:pPr>
      <w:r w:rsidRPr="00891248">
        <w:rPr>
          <w:sz w:val="28"/>
          <w:szCs w:val="28"/>
          <w:lang w:val="uk-UA"/>
          <w:rPrChange w:id="4949" w:author="ASD" w:date="2016-06-09T16:59:00Z">
            <w:rPr>
              <w:lang w:val="en-US"/>
            </w:rPr>
          </w:rPrChange>
        </w:rPr>
        <w:lastRenderedPageBreak/>
        <w:t xml:space="preserve">O. Chapelle, B. Schölkopf, and A. Zien, editors. Semi-Supervised Learning. The MIT Press, Sept. 2006. </w:t>
      </w:r>
      <w:r w:rsidR="003E5891" w:rsidRPr="00891248">
        <w:rPr>
          <w:sz w:val="28"/>
          <w:szCs w:val="28"/>
          <w:lang w:val="uk-UA"/>
        </w:rPr>
        <w:t xml:space="preserve">- </w:t>
      </w:r>
      <w:r w:rsidRPr="00891248">
        <w:rPr>
          <w:sz w:val="28"/>
          <w:szCs w:val="28"/>
          <w:lang w:val="uk-UA"/>
          <w:rPrChange w:id="4950" w:author="ASD" w:date="2016-06-09T16:59:00Z">
            <w:rPr>
              <w:lang w:val="en-US"/>
            </w:rPr>
          </w:rPrChange>
        </w:rPr>
        <w:t>3, 28, 29 51</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51" w:author="ASD" w:date="2016-06-09T16:59:00Z">
            <w:rPr>
              <w:lang w:val="en-US"/>
            </w:rPr>
          </w:rPrChange>
        </w:rPr>
        <w:t xml:space="preserve"> </w:t>
      </w:r>
      <w:r w:rsidR="002C28BA" w:rsidRPr="00891248">
        <w:rPr>
          <w:sz w:val="28"/>
          <w:szCs w:val="28"/>
          <w:lang w:val="uk-UA"/>
          <w:rPrChange w:id="4952" w:author="ASD" w:date="2016-06-09T16:59:00Z">
            <w:rPr>
              <w:lang w:val="en-US"/>
            </w:rPr>
          </w:rPrChange>
        </w:rPr>
        <w:t>S.-C. S. Cheung and C. Kamath. Robust techniques for background subtraction in urban traffic video. In Visual Communications and Image Processing 2004 (Proceed</w:t>
      </w:r>
      <w:r w:rsidR="003E5891" w:rsidRPr="00891248">
        <w:rPr>
          <w:sz w:val="28"/>
          <w:szCs w:val="28"/>
          <w:lang w:val="uk-UA"/>
          <w:rPrChange w:id="4953" w:author="ASD" w:date="2016-06-09T16:59:00Z">
            <w:rPr>
              <w:lang w:val="en-US"/>
            </w:rPr>
          </w:rPrChange>
        </w:rPr>
        <w:t>ings Volume), volume 5308,</w:t>
      </w:r>
      <w:r w:rsidR="002C28BA" w:rsidRPr="00891248">
        <w:rPr>
          <w:sz w:val="28"/>
          <w:szCs w:val="28"/>
          <w:lang w:val="uk-UA"/>
          <w:rPrChange w:id="4954" w:author="ASD" w:date="2016-06-09T16:59:00Z">
            <w:rPr>
              <w:lang w:val="en-US"/>
            </w:rPr>
          </w:rPrChange>
        </w:rPr>
        <w:t xml:space="preserve"> SPIE, 2004. </w:t>
      </w:r>
      <w:r w:rsidR="003E5891" w:rsidRPr="00891248">
        <w:rPr>
          <w:sz w:val="28"/>
          <w:szCs w:val="28"/>
          <w:lang w:val="uk-UA"/>
        </w:rPr>
        <w:t>-</w:t>
      </w:r>
      <w:r w:rsidR="003E5891" w:rsidRPr="00891248">
        <w:rPr>
          <w:sz w:val="28"/>
          <w:szCs w:val="28"/>
          <w:lang w:val="uk-UA"/>
          <w:rPrChange w:id="4955" w:author="ASD" w:date="2016-06-09T16:59:00Z">
            <w:rPr>
              <w:lang w:val="uk-UA"/>
            </w:rPr>
          </w:rPrChange>
        </w:rPr>
        <w:t xml:space="preserve"> </w:t>
      </w:r>
      <w:r w:rsidR="003E5891" w:rsidRPr="00891248">
        <w:rPr>
          <w:sz w:val="28"/>
          <w:szCs w:val="28"/>
          <w:lang w:val="uk-UA"/>
          <w:rPrChange w:id="4956" w:author="ASD" w:date="2016-06-09T16:59:00Z">
            <w:rPr>
              <w:lang w:val="en-US"/>
            </w:rPr>
          </w:rPrChange>
        </w:rPr>
        <w:t>881–892</w:t>
      </w:r>
      <w:r w:rsidR="003E5891" w:rsidRPr="00891248">
        <w:rPr>
          <w:sz w:val="28"/>
          <w:szCs w:val="28"/>
          <w:lang w:val="uk-UA"/>
        </w:rPr>
        <w:t xml:space="preserve"> с.</w:t>
      </w:r>
      <w:r w:rsidR="002C28BA" w:rsidRPr="00891248">
        <w:rPr>
          <w:sz w:val="28"/>
          <w:szCs w:val="28"/>
          <w:lang w:val="uk-UA"/>
          <w:rPrChange w:id="495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58" w:author="ASD" w:date="2016-06-09T16:59:00Z">
            <w:rPr>
              <w:sz w:val="28"/>
              <w:szCs w:val="28"/>
              <w:lang w:val="uk-UA"/>
            </w:rPr>
          </w:rPrChange>
        </w:rPr>
      </w:pPr>
      <w:r w:rsidRPr="00891248">
        <w:rPr>
          <w:sz w:val="28"/>
          <w:szCs w:val="28"/>
          <w:lang w:val="uk-UA"/>
          <w:rPrChange w:id="4959" w:author="ASD" w:date="2016-06-09T16:59:00Z">
            <w:rPr>
              <w:lang w:val="en-US"/>
            </w:rPr>
          </w:rPrChange>
        </w:rPr>
        <w:t>R. T. Collins, Y. Liu, and M. Leordeanu. Online selection of discriminative tracking features. IEEE Transactions on Pattern Analysis a</w:t>
      </w:r>
      <w:r w:rsidR="003E5891" w:rsidRPr="00891248">
        <w:rPr>
          <w:sz w:val="28"/>
          <w:szCs w:val="28"/>
          <w:lang w:val="uk-UA"/>
          <w:rPrChange w:id="4960" w:author="ASD" w:date="2016-06-09T16:59:00Z">
            <w:rPr>
              <w:lang w:val="en-US"/>
            </w:rPr>
          </w:rPrChange>
        </w:rPr>
        <w:t>nd Machine Intelligence, 2005. - 1631– 1643</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61" w:author="ASD" w:date="2016-06-09T16:59:00Z">
            <w:rPr>
              <w:lang w:val="en-US"/>
            </w:rPr>
          </w:rPrChange>
        </w:rPr>
        <w:t>D. Comaniciu, V. Ramesh, and P. Meer. Real-time tracking of non-rigid objects using mean shift. In IEEE Conference on Computer Vision and Patte</w:t>
      </w:r>
      <w:r w:rsidR="003E5891" w:rsidRPr="00891248">
        <w:rPr>
          <w:sz w:val="28"/>
          <w:szCs w:val="28"/>
          <w:lang w:val="uk-UA"/>
          <w:rPrChange w:id="4962" w:author="ASD" w:date="2016-06-09T16:59:00Z">
            <w:rPr>
              <w:lang w:val="en-US"/>
            </w:rPr>
          </w:rPrChange>
        </w:rPr>
        <w:t>rn Recognition</w:t>
      </w:r>
      <w:r w:rsidRPr="00891248">
        <w:rPr>
          <w:sz w:val="28"/>
          <w:szCs w:val="28"/>
          <w:lang w:val="uk-UA"/>
          <w:rPrChange w:id="4963" w:author="ASD" w:date="2016-06-09T16:59:00Z">
            <w:rPr>
              <w:lang w:val="en-US"/>
            </w:rPr>
          </w:rPrChange>
        </w:rPr>
        <w:t xml:space="preserve">, 2000. </w:t>
      </w:r>
      <w:r w:rsidR="003E5891" w:rsidRPr="00891248">
        <w:rPr>
          <w:sz w:val="28"/>
          <w:szCs w:val="28"/>
          <w:lang w:val="uk-UA"/>
        </w:rPr>
        <w:t>-</w:t>
      </w:r>
      <w:r w:rsidR="003E5891" w:rsidRPr="00891248">
        <w:rPr>
          <w:sz w:val="28"/>
          <w:szCs w:val="28"/>
          <w:lang w:val="uk-UA"/>
          <w:rPrChange w:id="4964" w:author="ASD" w:date="2016-06-09T16:59:00Z">
            <w:rPr>
              <w:lang w:val="uk-UA"/>
            </w:rPr>
          </w:rPrChange>
        </w:rPr>
        <w:t xml:space="preserve"> </w:t>
      </w:r>
      <w:r w:rsidR="003E5891" w:rsidRPr="00891248">
        <w:rPr>
          <w:sz w:val="28"/>
          <w:szCs w:val="28"/>
          <w:lang w:val="uk-UA"/>
          <w:rPrChange w:id="4965" w:author="ASD" w:date="2016-06-09T16:59:00Z">
            <w:rPr>
              <w:lang w:val="en-US"/>
            </w:rPr>
          </w:rPrChange>
        </w:rPr>
        <w:t xml:space="preserve">142–149 </w:t>
      </w:r>
      <w:r w:rsidR="003E5891" w:rsidRPr="00891248">
        <w:rPr>
          <w:sz w:val="28"/>
          <w:szCs w:val="28"/>
          <w:lang w:val="uk-UA"/>
        </w:rPr>
        <w:t>с.</w:t>
      </w:r>
      <w:r w:rsidRPr="00891248">
        <w:rPr>
          <w:sz w:val="28"/>
          <w:szCs w:val="28"/>
          <w:lang w:val="uk-UA"/>
          <w:rPrChange w:id="4966"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67" w:author="ASD" w:date="2016-06-09T16:59:00Z">
            <w:rPr>
              <w:sz w:val="28"/>
              <w:szCs w:val="28"/>
              <w:lang w:val="uk-UA"/>
            </w:rPr>
          </w:rPrChange>
        </w:rPr>
      </w:pPr>
      <w:r w:rsidRPr="00891248">
        <w:rPr>
          <w:sz w:val="28"/>
          <w:szCs w:val="28"/>
          <w:lang w:val="uk-UA"/>
          <w:rPrChange w:id="4968" w:author="ASD" w:date="2016-06-09T16:59:00Z">
            <w:rPr>
              <w:lang w:val="en-US"/>
            </w:rPr>
          </w:rPrChange>
        </w:rPr>
        <w:t xml:space="preserve">N. Dalal and B. Triggs. Histograms of oriented gradients for human detection. In IEEE Computer Society Conference on Computer </w:t>
      </w:r>
      <w:r w:rsidR="003E5891" w:rsidRPr="00891248">
        <w:rPr>
          <w:sz w:val="28"/>
          <w:szCs w:val="28"/>
          <w:lang w:val="uk-UA"/>
          <w:rPrChange w:id="4969" w:author="ASD" w:date="2016-06-09T16:59:00Z">
            <w:rPr>
              <w:lang w:val="en-US"/>
            </w:rPr>
          </w:rPrChange>
        </w:rPr>
        <w:t>Vision and Pattern Recognition</w:t>
      </w:r>
      <w:r w:rsidRPr="00891248">
        <w:rPr>
          <w:sz w:val="28"/>
          <w:szCs w:val="28"/>
          <w:lang w:val="uk-UA"/>
          <w:rPrChange w:id="4970" w:author="ASD" w:date="2016-06-09T16:59:00Z">
            <w:rPr>
              <w:lang w:val="en-US"/>
            </w:rPr>
          </w:rPrChange>
        </w:rPr>
        <w:t xml:space="preserve">, June 2005. </w:t>
      </w:r>
      <w:r w:rsidR="003E5891" w:rsidRPr="00891248">
        <w:rPr>
          <w:sz w:val="28"/>
          <w:szCs w:val="28"/>
          <w:lang w:val="uk-UA"/>
        </w:rPr>
        <w:t>-</w:t>
      </w:r>
      <w:r w:rsidR="003E5891" w:rsidRPr="00891248">
        <w:rPr>
          <w:sz w:val="28"/>
          <w:szCs w:val="28"/>
          <w:lang w:val="uk-UA"/>
          <w:rPrChange w:id="4971" w:author="ASD" w:date="2016-06-09T16:59:00Z">
            <w:rPr>
              <w:lang w:val="en-US"/>
            </w:rPr>
          </w:rPrChange>
        </w:rPr>
        <w:t>12, 28, 886– 893</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72" w:author="ASD" w:date="2016-06-09T16:59:00Z">
            <w:rPr>
              <w:lang w:val="en-US"/>
            </w:rPr>
          </w:rPrChange>
        </w:rPr>
        <w:t>J. Davis and M. Goadrich. The relationship between Precision-Recall and ROC curves. In Proceedings of the 23rd international conference</w:t>
      </w:r>
      <w:r w:rsidR="003E5891" w:rsidRPr="00891248">
        <w:rPr>
          <w:sz w:val="28"/>
          <w:szCs w:val="28"/>
          <w:lang w:val="uk-UA"/>
          <w:rPrChange w:id="4973" w:author="ASD" w:date="2016-06-09T16:59:00Z">
            <w:rPr>
              <w:lang w:val="en-US"/>
            </w:rPr>
          </w:rPrChange>
        </w:rPr>
        <w:t xml:space="preserve"> on Machine learning, ICML ’06</w:t>
      </w:r>
      <w:r w:rsidRPr="00891248">
        <w:rPr>
          <w:sz w:val="28"/>
          <w:szCs w:val="28"/>
          <w:lang w:val="uk-UA"/>
          <w:rPrChange w:id="4974" w:author="ASD" w:date="2016-06-09T16:59:00Z">
            <w:rPr>
              <w:lang w:val="en-US"/>
            </w:rPr>
          </w:rPrChange>
        </w:rPr>
        <w:t xml:space="preserve">, New York, NY, USA, 2006. </w:t>
      </w:r>
      <w:r w:rsidR="003E5891" w:rsidRPr="00891248">
        <w:rPr>
          <w:sz w:val="28"/>
          <w:szCs w:val="28"/>
          <w:lang w:val="uk-UA"/>
        </w:rPr>
        <w:t>-</w:t>
      </w:r>
      <w:r w:rsidR="003E5891" w:rsidRPr="00891248">
        <w:rPr>
          <w:sz w:val="28"/>
          <w:szCs w:val="28"/>
          <w:lang w:val="uk-UA"/>
          <w:rPrChange w:id="4975" w:author="ASD" w:date="2016-06-09T16:59:00Z">
            <w:rPr>
              <w:lang w:val="uk-UA"/>
            </w:rPr>
          </w:rPrChange>
        </w:rPr>
        <w:t xml:space="preserve"> </w:t>
      </w:r>
      <w:r w:rsidR="003E5891" w:rsidRPr="00891248">
        <w:rPr>
          <w:sz w:val="28"/>
          <w:szCs w:val="28"/>
          <w:lang w:val="uk-UA"/>
          <w:rPrChange w:id="4976" w:author="ASD" w:date="2016-06-09T16:59:00Z">
            <w:rPr>
              <w:lang w:val="en-US"/>
            </w:rPr>
          </w:rPrChange>
        </w:rPr>
        <w:t>233–240</w:t>
      </w:r>
      <w:r w:rsidR="003E5891" w:rsidRPr="00891248">
        <w:rPr>
          <w:sz w:val="28"/>
          <w:szCs w:val="28"/>
          <w:lang w:val="uk-UA"/>
        </w:rPr>
        <w:t xml:space="preserve"> с.</w:t>
      </w:r>
      <w:r w:rsidRPr="00891248">
        <w:rPr>
          <w:sz w:val="28"/>
          <w:szCs w:val="28"/>
          <w:lang w:val="uk-UA"/>
          <w:rPrChange w:id="497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4978" w:author="ASD" w:date="2016-06-09T16:59:00Z">
            <w:rPr>
              <w:sz w:val="28"/>
              <w:szCs w:val="28"/>
              <w:lang w:val="uk-UA"/>
            </w:rPr>
          </w:rPrChange>
        </w:rPr>
      </w:pPr>
      <w:r w:rsidRPr="00891248">
        <w:rPr>
          <w:sz w:val="28"/>
          <w:szCs w:val="28"/>
          <w:lang w:val="uk-UA"/>
          <w:rPrChange w:id="4979" w:author="ASD" w:date="2016-06-09T16:59:00Z">
            <w:rPr>
              <w:lang w:val="en-US"/>
            </w:rPr>
          </w:rPrChange>
        </w:rPr>
        <w:t>M. Everingham, L. Van Gool, C. Williams, J. Winn, and A. Zisserman. The pascal visual object classes (VOC) challenge. International Jo</w:t>
      </w:r>
      <w:r w:rsidR="003E5891" w:rsidRPr="00891248">
        <w:rPr>
          <w:sz w:val="28"/>
          <w:szCs w:val="28"/>
          <w:lang w:val="uk-UA"/>
          <w:rPrChange w:id="4980" w:author="ASD" w:date="2016-06-09T16:59:00Z">
            <w:rPr>
              <w:lang w:val="en-US"/>
            </w:rPr>
          </w:rPrChange>
        </w:rPr>
        <w:t>urnal of Computer Vision, 88(2)</w:t>
      </w:r>
      <w:r w:rsidRPr="00891248">
        <w:rPr>
          <w:sz w:val="28"/>
          <w:szCs w:val="28"/>
          <w:lang w:val="uk-UA"/>
          <w:rPrChange w:id="4981" w:author="ASD" w:date="2016-06-09T16:59:00Z">
            <w:rPr>
              <w:lang w:val="en-US"/>
            </w:rPr>
          </w:rPrChange>
        </w:rPr>
        <w:t xml:space="preserve">, June 2010. </w:t>
      </w:r>
      <w:r w:rsidR="003E5891" w:rsidRPr="00891248">
        <w:rPr>
          <w:sz w:val="28"/>
          <w:szCs w:val="28"/>
          <w:lang w:val="uk-UA"/>
        </w:rPr>
        <w:t>–</w:t>
      </w:r>
      <w:r w:rsidR="003E5891" w:rsidRPr="00891248">
        <w:rPr>
          <w:sz w:val="28"/>
          <w:szCs w:val="28"/>
          <w:lang w:val="uk-UA"/>
          <w:rPrChange w:id="4982" w:author="ASD" w:date="2016-06-09T16:59:00Z">
            <w:rPr>
              <w:lang w:val="uk-UA"/>
            </w:rPr>
          </w:rPrChange>
        </w:rPr>
        <w:t xml:space="preserve"> </w:t>
      </w:r>
      <w:r w:rsidRPr="00891248">
        <w:rPr>
          <w:sz w:val="28"/>
          <w:szCs w:val="28"/>
          <w:lang w:val="uk-UA"/>
          <w:rPrChange w:id="4983" w:author="ASD" w:date="2016-06-09T16:59:00Z">
            <w:rPr>
              <w:lang w:val="en-US"/>
            </w:rPr>
          </w:rPrChange>
        </w:rPr>
        <w:t>24</w:t>
      </w:r>
      <w:r w:rsidR="003E5891" w:rsidRPr="00891248">
        <w:rPr>
          <w:sz w:val="28"/>
          <w:szCs w:val="28"/>
          <w:lang w:val="uk-UA"/>
        </w:rPr>
        <w:t xml:space="preserve">, </w:t>
      </w:r>
      <w:r w:rsidR="003E5891" w:rsidRPr="00891248">
        <w:rPr>
          <w:sz w:val="28"/>
          <w:szCs w:val="28"/>
          <w:lang w:val="uk-UA"/>
          <w:rPrChange w:id="4984" w:author="ASD" w:date="2016-06-09T16:59:00Z">
            <w:rPr>
              <w:lang w:val="en-US"/>
            </w:rPr>
          </w:rPrChange>
        </w:rPr>
        <w:t>303–338</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85" w:author="ASD" w:date="2016-06-09T16:59:00Z">
            <w:rPr>
              <w:lang w:val="en-US"/>
            </w:rPr>
          </w:rPrChange>
        </w:rPr>
        <w:t xml:space="preserve"> </w:t>
      </w:r>
      <w:r w:rsidR="002C28BA" w:rsidRPr="00891248">
        <w:rPr>
          <w:sz w:val="28"/>
          <w:szCs w:val="28"/>
          <w:lang w:val="uk-UA"/>
          <w:rPrChange w:id="4986" w:author="ASD" w:date="2016-06-09T16:59:00Z">
            <w:rPr>
              <w:lang w:val="en-US"/>
            </w:rPr>
          </w:rPrChange>
        </w:rPr>
        <w:t>M. Godec, P. M. Roth, and H. Bischof. Hough-based tracking of non-rigid objects. In IEEE International Conf</w:t>
      </w:r>
      <w:r w:rsidR="003E5891" w:rsidRPr="00891248">
        <w:rPr>
          <w:sz w:val="28"/>
          <w:szCs w:val="28"/>
          <w:lang w:val="uk-UA"/>
          <w:rPrChange w:id="4987" w:author="ASD" w:date="2016-06-09T16:59:00Z">
            <w:rPr>
              <w:lang w:val="en-US"/>
            </w:rPr>
          </w:rPrChange>
        </w:rPr>
        <w:t>erence on Computer Vision</w:t>
      </w:r>
      <w:r w:rsidR="002C28BA" w:rsidRPr="00891248">
        <w:rPr>
          <w:sz w:val="28"/>
          <w:szCs w:val="28"/>
          <w:lang w:val="uk-UA"/>
          <w:rPrChange w:id="4988"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4989" w:author="ASD" w:date="2016-06-09T16:59:00Z">
            <w:rPr>
              <w:lang w:val="uk-UA"/>
            </w:rPr>
          </w:rPrChange>
        </w:rPr>
        <w:t xml:space="preserve"> </w:t>
      </w:r>
      <w:r w:rsidR="003E5891" w:rsidRPr="00891248">
        <w:rPr>
          <w:sz w:val="28"/>
          <w:szCs w:val="28"/>
          <w:lang w:val="uk-UA"/>
          <w:rPrChange w:id="4990" w:author="ASD" w:date="2016-06-09T16:59:00Z">
            <w:rPr>
              <w:lang w:val="en-US"/>
            </w:rPr>
          </w:rPrChange>
        </w:rPr>
        <w:t>81–88</w:t>
      </w:r>
      <w:r w:rsidR="003E5891" w:rsidRPr="00891248">
        <w:rPr>
          <w:sz w:val="28"/>
          <w:szCs w:val="28"/>
          <w:lang w:val="uk-UA"/>
        </w:rPr>
        <w:t xml:space="preserve"> с.</w:t>
      </w:r>
      <w:r w:rsidR="002C28BA" w:rsidRPr="00891248">
        <w:rPr>
          <w:sz w:val="28"/>
          <w:szCs w:val="28"/>
          <w:lang w:val="uk-UA"/>
          <w:rPrChange w:id="4991"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4992" w:author="ASD" w:date="2016-06-09T16:59:00Z">
            <w:rPr>
              <w:lang w:val="en-US"/>
            </w:rPr>
          </w:rPrChange>
        </w:rPr>
        <w:t>E. B. Goldstein. Sensation and Perception. Wadsworth Publ</w:t>
      </w:r>
      <w:r w:rsidR="003E5891" w:rsidRPr="00891248">
        <w:rPr>
          <w:sz w:val="28"/>
          <w:szCs w:val="28"/>
          <w:lang w:val="uk-UA"/>
          <w:rPrChange w:id="4993" w:author="ASD" w:date="2016-06-09T16:59:00Z">
            <w:rPr>
              <w:lang w:val="en-US"/>
            </w:rPr>
          </w:rPrChange>
        </w:rPr>
        <w:t xml:space="preserve">ishing, 8 edition, Feb. 2009. </w:t>
      </w:r>
    </w:p>
    <w:p w:rsidR="002C28BA" w:rsidRPr="00891248" w:rsidRDefault="002C28BA" w:rsidP="00891248">
      <w:pPr>
        <w:numPr>
          <w:ilvl w:val="0"/>
          <w:numId w:val="45"/>
        </w:numPr>
        <w:tabs>
          <w:tab w:val="left" w:pos="810"/>
        </w:tabs>
        <w:spacing w:line="360" w:lineRule="auto"/>
        <w:ind w:left="810" w:hanging="630"/>
        <w:rPr>
          <w:sz w:val="28"/>
          <w:szCs w:val="28"/>
          <w:lang w:val="uk-UA"/>
          <w:rPrChange w:id="4994" w:author="ASD" w:date="2016-06-09T16:59:00Z">
            <w:rPr>
              <w:sz w:val="28"/>
              <w:szCs w:val="28"/>
              <w:lang w:val="uk-UA"/>
            </w:rPr>
          </w:rPrChange>
        </w:rPr>
      </w:pPr>
      <w:r w:rsidRPr="00891248">
        <w:rPr>
          <w:sz w:val="28"/>
          <w:szCs w:val="28"/>
          <w:lang w:val="uk-UA"/>
          <w:rPrChange w:id="4995" w:author="ASD" w:date="2016-06-09T16:59:00Z">
            <w:rPr>
              <w:lang w:val="en-US"/>
            </w:rPr>
          </w:rPrChange>
        </w:rPr>
        <w:t xml:space="preserve">H. Grabner, C. Leistner, and H. Bischof. Semi-supervised On-Line boosting for </w:t>
      </w:r>
      <w:r w:rsidR="003E5891" w:rsidRPr="00891248">
        <w:rPr>
          <w:sz w:val="28"/>
          <w:szCs w:val="28"/>
          <w:lang w:val="uk-UA"/>
          <w:rPrChange w:id="4996" w:author="ASD" w:date="2016-06-09T16:59:00Z">
            <w:rPr>
              <w:lang w:val="en-US"/>
            </w:rPr>
          </w:rPrChange>
        </w:rPr>
        <w:t>robust tracking. In D. Forsyth</w:t>
      </w:r>
      <w:r w:rsidRPr="00891248">
        <w:rPr>
          <w:sz w:val="28"/>
          <w:szCs w:val="28"/>
          <w:lang w:val="uk-UA"/>
          <w:rPrChange w:id="4997" w:author="ASD" w:date="2016-06-09T16:59:00Z">
            <w:rPr>
              <w:lang w:val="en-US"/>
            </w:rPr>
          </w:rPrChange>
        </w:rPr>
        <w:t xml:space="preserve">, and A. Zisserman, editors, Proceedings of </w:t>
      </w:r>
      <w:r w:rsidRPr="00891248">
        <w:rPr>
          <w:sz w:val="28"/>
          <w:szCs w:val="28"/>
          <w:lang w:val="uk-UA"/>
          <w:rPrChange w:id="4998" w:author="ASD" w:date="2016-06-09T16:59:00Z">
            <w:rPr>
              <w:lang w:val="en-US"/>
            </w:rPr>
          </w:rPrChange>
        </w:rPr>
        <w:lastRenderedPageBreak/>
        <w:t>the 10th European Conference on Com</w:t>
      </w:r>
      <w:r w:rsidR="003E5891" w:rsidRPr="00891248">
        <w:rPr>
          <w:sz w:val="28"/>
          <w:szCs w:val="28"/>
          <w:lang w:val="uk-UA"/>
          <w:rPrChange w:id="4999" w:author="ASD" w:date="2016-06-09T16:59:00Z">
            <w:rPr>
              <w:lang w:val="en-US"/>
            </w:rPr>
          </w:rPrChange>
        </w:rPr>
        <w:t>puter Vision, volume 5302</w:t>
      </w:r>
      <w:r w:rsidRPr="00891248">
        <w:rPr>
          <w:sz w:val="28"/>
          <w:szCs w:val="28"/>
          <w:lang w:val="uk-UA"/>
          <w:rPrChange w:id="5000" w:author="ASD" w:date="2016-06-09T16:59:00Z">
            <w:rPr>
              <w:lang w:val="en-US"/>
            </w:rPr>
          </w:rPrChange>
        </w:rPr>
        <w:t xml:space="preserve">, Berlin, Heidelberg, 2008. </w:t>
      </w:r>
      <w:r w:rsidR="003E5891" w:rsidRPr="00891248">
        <w:rPr>
          <w:sz w:val="28"/>
          <w:szCs w:val="28"/>
          <w:lang w:val="uk-UA"/>
        </w:rPr>
        <w:t>-</w:t>
      </w:r>
      <w:r w:rsidR="003E5891" w:rsidRPr="00891248">
        <w:rPr>
          <w:sz w:val="28"/>
          <w:szCs w:val="28"/>
          <w:lang w:val="uk-UA"/>
          <w:rPrChange w:id="5001" w:author="ASD" w:date="2016-06-09T16:59:00Z">
            <w:rPr>
              <w:lang w:val="uk-UA"/>
            </w:rPr>
          </w:rPrChange>
        </w:rPr>
        <w:t xml:space="preserve"> </w:t>
      </w:r>
      <w:r w:rsidR="003E5891" w:rsidRPr="00891248">
        <w:rPr>
          <w:sz w:val="28"/>
          <w:szCs w:val="28"/>
          <w:lang w:val="uk-UA"/>
          <w:rPrChange w:id="5002" w:author="ASD" w:date="2016-06-09T16:59:00Z">
            <w:rPr>
              <w:lang w:val="en-US"/>
            </w:rPr>
          </w:rPrChange>
        </w:rPr>
        <w:t>234–247</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5003" w:author="ASD" w:date="2016-06-09T16:59:00Z">
            <w:rPr>
              <w:sz w:val="28"/>
              <w:szCs w:val="28"/>
              <w:lang w:val="uk-UA"/>
            </w:rPr>
          </w:rPrChange>
        </w:rPr>
      </w:pPr>
      <w:r w:rsidRPr="00891248">
        <w:rPr>
          <w:sz w:val="28"/>
          <w:szCs w:val="28"/>
          <w:lang w:val="uk-UA"/>
          <w:rPrChange w:id="5004" w:author="ASD" w:date="2016-06-09T16:59:00Z">
            <w:rPr>
              <w:lang w:val="en-US"/>
            </w:rPr>
          </w:rPrChange>
        </w:rPr>
        <w:t>S. Grossberg. Competitive learning: From interactive activation to adaptive reso</w:t>
      </w:r>
      <w:r w:rsidR="003E5891" w:rsidRPr="00891248">
        <w:rPr>
          <w:sz w:val="28"/>
          <w:szCs w:val="28"/>
          <w:lang w:val="uk-UA"/>
          <w:rPrChange w:id="5005" w:author="ASD" w:date="2016-06-09T16:59:00Z">
            <w:rPr>
              <w:lang w:val="en-US"/>
            </w:rPr>
          </w:rPrChange>
        </w:rPr>
        <w:t>nance. Cognitive Science, 11(1)</w:t>
      </w:r>
      <w:r w:rsidRPr="00891248">
        <w:rPr>
          <w:sz w:val="28"/>
          <w:szCs w:val="28"/>
          <w:lang w:val="uk-UA"/>
          <w:rPrChange w:id="5006" w:author="ASD" w:date="2016-06-09T16:59:00Z">
            <w:rPr>
              <w:lang w:val="en-US"/>
            </w:rPr>
          </w:rPrChange>
        </w:rPr>
        <w:t xml:space="preserve">, Jan. 1987. </w:t>
      </w:r>
      <w:r w:rsidR="003E5891" w:rsidRPr="00891248">
        <w:rPr>
          <w:sz w:val="28"/>
          <w:szCs w:val="28"/>
          <w:lang w:val="uk-UA"/>
        </w:rPr>
        <w:t>–</w:t>
      </w:r>
      <w:r w:rsidR="003E5891" w:rsidRPr="00891248">
        <w:rPr>
          <w:sz w:val="28"/>
          <w:szCs w:val="28"/>
          <w:lang w:val="uk-UA"/>
          <w:rPrChange w:id="5007" w:author="ASD" w:date="2016-06-09T16:59:00Z">
            <w:rPr>
              <w:lang w:val="uk-UA"/>
            </w:rPr>
          </w:rPrChange>
        </w:rPr>
        <w:t xml:space="preserve"> </w:t>
      </w:r>
      <w:r w:rsidRPr="00891248">
        <w:rPr>
          <w:sz w:val="28"/>
          <w:szCs w:val="28"/>
          <w:lang w:val="uk-UA"/>
          <w:rPrChange w:id="5008" w:author="ASD" w:date="2016-06-09T16:59:00Z">
            <w:rPr>
              <w:lang w:val="en-US"/>
            </w:rPr>
          </w:rPrChange>
        </w:rPr>
        <w:t>2</w:t>
      </w:r>
      <w:r w:rsidR="003E5891" w:rsidRPr="00891248">
        <w:rPr>
          <w:sz w:val="28"/>
          <w:szCs w:val="28"/>
          <w:lang w:val="uk-UA"/>
        </w:rPr>
        <w:t>,</w:t>
      </w:r>
      <w:r w:rsidR="003E5891" w:rsidRPr="00891248">
        <w:rPr>
          <w:sz w:val="28"/>
          <w:szCs w:val="28"/>
          <w:lang w:val="uk-UA"/>
          <w:rPrChange w:id="5009" w:author="ASD" w:date="2016-06-09T16:59:00Z">
            <w:rPr>
              <w:lang w:val="uk-UA"/>
            </w:rPr>
          </w:rPrChange>
        </w:rPr>
        <w:t xml:space="preserve"> </w:t>
      </w:r>
      <w:r w:rsidR="003E5891" w:rsidRPr="00891248">
        <w:rPr>
          <w:sz w:val="28"/>
          <w:szCs w:val="28"/>
          <w:lang w:val="uk-UA"/>
          <w:rPrChange w:id="5010" w:author="ASD" w:date="2016-06-09T16:59:00Z">
            <w:rPr>
              <w:lang w:val="en-US"/>
            </w:rPr>
          </w:rPrChange>
        </w:rPr>
        <w:t>23–63</w:t>
      </w:r>
      <w:r w:rsidRPr="00891248">
        <w:rPr>
          <w:sz w:val="28"/>
          <w:szCs w:val="28"/>
          <w:lang w:val="uk-UA"/>
          <w:rPrChange w:id="5011" w:author="ASD" w:date="2016-06-09T16:59:00Z">
            <w:rPr>
              <w:lang w:val="en-US"/>
            </w:rPr>
          </w:rPrChange>
        </w:rPr>
        <w:t xml:space="preserve">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Change w:id="5012" w:author="ASD" w:date="2016-06-09T16:59:00Z">
            <w:rPr>
              <w:sz w:val="28"/>
              <w:szCs w:val="28"/>
              <w:lang w:val="uk-UA"/>
            </w:rPr>
          </w:rPrChange>
        </w:rPr>
      </w:pPr>
      <w:r w:rsidRPr="00891248">
        <w:rPr>
          <w:sz w:val="28"/>
          <w:szCs w:val="28"/>
          <w:lang w:val="uk-UA"/>
          <w:rPrChange w:id="5013" w:author="ASD" w:date="2016-06-09T16:59:00Z">
            <w:rPr>
              <w:lang w:val="en-US"/>
            </w:rPr>
          </w:rPrChange>
        </w:rPr>
        <w:t xml:space="preserve">S. Hare, A. Saffari, and P. H. S. Torr. Struck: Structured output tracking with kernels. In IEEE International Conference on </w:t>
      </w:r>
      <w:r w:rsidR="003E5891" w:rsidRPr="00891248">
        <w:rPr>
          <w:sz w:val="28"/>
          <w:szCs w:val="28"/>
          <w:lang w:val="uk-UA"/>
          <w:rPrChange w:id="5014" w:author="ASD" w:date="2016-06-09T16:59:00Z">
            <w:rPr>
              <w:lang w:val="en-US"/>
            </w:rPr>
          </w:rPrChange>
        </w:rPr>
        <w:t>Computer Vision,</w:t>
      </w:r>
      <w:r w:rsidRPr="00891248">
        <w:rPr>
          <w:sz w:val="28"/>
          <w:szCs w:val="28"/>
          <w:lang w:val="uk-UA"/>
          <w:rPrChange w:id="5015"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5016" w:author="ASD" w:date="2016-06-09T16:59:00Z">
            <w:rPr>
              <w:lang w:val="uk-UA"/>
            </w:rPr>
          </w:rPrChange>
        </w:rPr>
        <w:t xml:space="preserve"> </w:t>
      </w:r>
      <w:r w:rsidRPr="00891248">
        <w:rPr>
          <w:sz w:val="28"/>
          <w:szCs w:val="28"/>
          <w:lang w:val="uk-UA"/>
          <w:rPrChange w:id="5017" w:author="ASD" w:date="2016-06-09T16:59:00Z">
            <w:rPr>
              <w:lang w:val="en-US"/>
            </w:rPr>
          </w:rPrChange>
        </w:rPr>
        <w:t>4, 43, 44</w:t>
      </w:r>
      <w:r w:rsidR="003E5891" w:rsidRPr="00891248">
        <w:rPr>
          <w:sz w:val="28"/>
          <w:szCs w:val="28"/>
          <w:lang w:val="uk-UA"/>
        </w:rPr>
        <w:t>,</w:t>
      </w:r>
      <w:r w:rsidR="003E5891" w:rsidRPr="00891248">
        <w:rPr>
          <w:sz w:val="28"/>
          <w:szCs w:val="28"/>
          <w:lang w:val="uk-UA"/>
          <w:rPrChange w:id="5018" w:author="ASD" w:date="2016-06-09T16:59:00Z">
            <w:rPr>
              <w:lang w:val="uk-UA"/>
            </w:rPr>
          </w:rPrChange>
        </w:rPr>
        <w:t xml:space="preserve"> </w:t>
      </w:r>
      <w:r w:rsidR="003E5891" w:rsidRPr="00891248">
        <w:rPr>
          <w:sz w:val="28"/>
          <w:szCs w:val="28"/>
          <w:lang w:val="uk-UA"/>
          <w:rPrChange w:id="5019" w:author="ASD" w:date="2016-06-09T16:59:00Z">
            <w:rPr>
              <w:lang w:val="en-US"/>
            </w:rPr>
          </w:rPrChange>
        </w:rPr>
        <w:t>263–270</w:t>
      </w:r>
      <w:r w:rsidR="003E5891" w:rsidRPr="00891248">
        <w:rPr>
          <w:sz w:val="28"/>
          <w:szCs w:val="28"/>
          <w:lang w:val="uk-UA"/>
        </w:rPr>
        <w:t xml:space="preserve"> с.</w:t>
      </w:r>
      <w:r w:rsidR="003E5891" w:rsidRPr="00891248">
        <w:rPr>
          <w:sz w:val="28"/>
          <w:szCs w:val="28"/>
          <w:lang w:val="uk-UA"/>
          <w:rPrChange w:id="5020" w:author="ASD" w:date="2016-06-09T16:59:00Z">
            <w:rPr>
              <w:lang w:val="uk-UA"/>
            </w:rPr>
          </w:rPrChange>
        </w:rPr>
        <w:t xml:space="preserve"> </w:t>
      </w:r>
    </w:p>
    <w:p w:rsidR="002C28BA" w:rsidRPr="00891248" w:rsidRDefault="0013784E" w:rsidP="00891248">
      <w:pPr>
        <w:numPr>
          <w:ilvl w:val="0"/>
          <w:numId w:val="45"/>
        </w:numPr>
        <w:tabs>
          <w:tab w:val="left" w:pos="810"/>
        </w:tabs>
        <w:spacing w:line="360" w:lineRule="auto"/>
        <w:ind w:left="810" w:hanging="630"/>
        <w:rPr>
          <w:sz w:val="28"/>
          <w:szCs w:val="28"/>
          <w:lang w:val="uk-UA"/>
          <w:rPrChange w:id="5021" w:author="ASD" w:date="2016-06-09T16:59:00Z">
            <w:rPr>
              <w:sz w:val="28"/>
              <w:szCs w:val="28"/>
              <w:lang w:val="uk-UA"/>
            </w:rPr>
          </w:rPrChange>
        </w:rPr>
      </w:pPr>
      <w:r w:rsidRPr="00891248">
        <w:rPr>
          <w:sz w:val="28"/>
          <w:szCs w:val="28"/>
          <w:lang w:val="uk-UA"/>
          <w:rPrChange w:id="5022" w:author="ASD" w:date="2016-06-09T16:59:00Z">
            <w:rPr>
              <w:lang w:val="en-US"/>
            </w:rPr>
          </w:rPrChange>
        </w:rPr>
        <w:t xml:space="preserve"> </w:t>
      </w:r>
      <w:r w:rsidR="002C28BA" w:rsidRPr="00891248">
        <w:rPr>
          <w:sz w:val="28"/>
          <w:szCs w:val="28"/>
          <w:lang w:val="uk-UA"/>
          <w:rPrChange w:id="5023" w:author="ASD" w:date="2016-06-09T16:59:00Z">
            <w:rPr>
              <w:lang w:val="en-US"/>
            </w:rPr>
          </w:rPrChange>
        </w:rPr>
        <w:t>B. Hemery, H. Laurent, and C. Rosenberger. Comparative study of metrics for evaluation of object localisation by bounding boxes. In International Confere</w:t>
      </w:r>
      <w:r w:rsidR="003E5891" w:rsidRPr="00891248">
        <w:rPr>
          <w:sz w:val="28"/>
          <w:szCs w:val="28"/>
          <w:lang w:val="uk-UA"/>
          <w:rPrChange w:id="5024" w:author="ASD" w:date="2016-06-09T16:59:00Z">
            <w:rPr>
              <w:lang w:val="en-US"/>
            </w:rPr>
          </w:rPrChange>
        </w:rPr>
        <w:t>nce on Image and Graphics</w:t>
      </w:r>
      <w:r w:rsidR="002C28BA" w:rsidRPr="00891248">
        <w:rPr>
          <w:sz w:val="28"/>
          <w:szCs w:val="28"/>
          <w:lang w:val="uk-UA"/>
          <w:rPrChange w:id="5025" w:author="ASD" w:date="2016-06-09T16:59:00Z">
            <w:rPr>
              <w:lang w:val="en-US"/>
            </w:rPr>
          </w:rPrChange>
        </w:rPr>
        <w:t>. IEEE, Aug. 2007.</w:t>
      </w:r>
      <w:r w:rsidR="003E5891" w:rsidRPr="00891248">
        <w:rPr>
          <w:sz w:val="28"/>
          <w:szCs w:val="28"/>
          <w:lang w:val="uk-UA"/>
        </w:rPr>
        <w:t xml:space="preserve"> </w:t>
      </w:r>
      <w:r w:rsidR="003E5891" w:rsidRPr="00891248">
        <w:rPr>
          <w:sz w:val="28"/>
          <w:szCs w:val="28"/>
          <w:lang w:val="uk-UA"/>
          <w:rPrChange w:id="5026" w:author="ASD" w:date="2016-06-09T16:59:00Z">
            <w:rPr>
              <w:lang w:val="uk-UA"/>
            </w:rPr>
          </w:rPrChange>
        </w:rPr>
        <w:t xml:space="preserve">– </w:t>
      </w:r>
      <w:r w:rsidR="002C28BA" w:rsidRPr="00891248">
        <w:rPr>
          <w:sz w:val="28"/>
          <w:szCs w:val="28"/>
          <w:lang w:val="uk-UA"/>
          <w:rPrChange w:id="5027" w:author="ASD" w:date="2016-06-09T16:59:00Z">
            <w:rPr>
              <w:lang w:val="en-US"/>
            </w:rPr>
          </w:rPrChange>
        </w:rPr>
        <w:t>33</w:t>
      </w:r>
      <w:r w:rsidR="003E5891" w:rsidRPr="00891248">
        <w:rPr>
          <w:sz w:val="28"/>
          <w:szCs w:val="28"/>
          <w:lang w:val="uk-UA"/>
        </w:rPr>
        <w:t>,</w:t>
      </w:r>
      <w:r w:rsidR="003E5891" w:rsidRPr="00891248">
        <w:rPr>
          <w:sz w:val="28"/>
          <w:szCs w:val="28"/>
          <w:lang w:val="uk-UA"/>
          <w:rPrChange w:id="5028" w:author="ASD" w:date="2016-06-09T16:59:00Z">
            <w:rPr>
              <w:lang w:val="uk-UA"/>
            </w:rPr>
          </w:rPrChange>
        </w:rPr>
        <w:t xml:space="preserve"> </w:t>
      </w:r>
      <w:r w:rsidR="003E5891" w:rsidRPr="00891248">
        <w:rPr>
          <w:sz w:val="28"/>
          <w:szCs w:val="28"/>
          <w:lang w:val="uk-UA"/>
          <w:rPrChange w:id="5029" w:author="ASD" w:date="2016-06-09T16:59:00Z">
            <w:rPr>
              <w:lang w:val="en-US"/>
            </w:rPr>
          </w:rPrChange>
        </w:rPr>
        <w:t>459–464</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30" w:author="ASD" w:date="2016-06-09T16:59:00Z">
            <w:rPr>
              <w:lang w:val="en-US"/>
            </w:rPr>
          </w:rPrChange>
        </w:rPr>
        <w:t xml:space="preserve"> </w:t>
      </w:r>
      <w:r w:rsidR="002C28BA" w:rsidRPr="00891248">
        <w:rPr>
          <w:sz w:val="28"/>
          <w:szCs w:val="28"/>
          <w:lang w:val="uk-UA"/>
          <w:rPrChange w:id="5031" w:author="ASD" w:date="2016-06-09T16:59:00Z">
            <w:rPr>
              <w:lang w:val="en-US"/>
            </w:rPr>
          </w:rPrChange>
        </w:rPr>
        <w:t>O. Javed, S. Ali, and Mubarak Shah. Online detection and classification of moving objects using progressively improving detectors. In 2005 IEEE Computer Society Conference on Computer Vision and Pattern Recognition (CVPR’05), vo</w:t>
      </w:r>
      <w:r w:rsidR="003E5891" w:rsidRPr="00891248">
        <w:rPr>
          <w:sz w:val="28"/>
          <w:szCs w:val="28"/>
          <w:lang w:val="uk-UA"/>
          <w:rPrChange w:id="5032" w:author="ASD" w:date="2016-06-09T16:59:00Z">
            <w:rPr>
              <w:lang w:val="en-US"/>
            </w:rPr>
          </w:rPrChange>
        </w:rPr>
        <w:t>lume 1</w:t>
      </w:r>
      <w:r w:rsidR="002C28BA" w:rsidRPr="00891248">
        <w:rPr>
          <w:sz w:val="28"/>
          <w:szCs w:val="28"/>
          <w:lang w:val="uk-UA"/>
          <w:rPrChange w:id="5033" w:author="ASD" w:date="2016-06-09T16:59:00Z">
            <w:rPr>
              <w:lang w:val="en-US"/>
            </w:rPr>
          </w:rPrChange>
        </w:rPr>
        <w:t>. IEEE, 2005.</w:t>
      </w:r>
      <w:r w:rsidR="003E5891" w:rsidRPr="00891248">
        <w:rPr>
          <w:sz w:val="28"/>
          <w:szCs w:val="28"/>
          <w:lang w:val="uk-UA"/>
        </w:rPr>
        <w:t xml:space="preserve"> </w:t>
      </w:r>
      <w:r w:rsidR="003E5891" w:rsidRPr="00891248">
        <w:rPr>
          <w:sz w:val="28"/>
          <w:szCs w:val="28"/>
          <w:lang w:val="uk-UA"/>
          <w:rPrChange w:id="5034" w:author="ASD" w:date="2016-06-09T16:59:00Z">
            <w:rPr>
              <w:lang w:val="uk-UA"/>
            </w:rPr>
          </w:rPrChange>
        </w:rPr>
        <w:t>–</w:t>
      </w:r>
      <w:r w:rsidR="002C28BA" w:rsidRPr="00891248">
        <w:rPr>
          <w:sz w:val="28"/>
          <w:szCs w:val="28"/>
          <w:lang w:val="uk-UA"/>
          <w:rPrChange w:id="5035" w:author="ASD" w:date="2016-06-09T16:59:00Z">
            <w:rPr>
              <w:lang w:val="en-US"/>
            </w:rPr>
          </w:rPrChange>
        </w:rPr>
        <w:t xml:space="preserve"> 3</w:t>
      </w:r>
      <w:r w:rsidR="003E5891" w:rsidRPr="00891248">
        <w:rPr>
          <w:sz w:val="28"/>
          <w:szCs w:val="28"/>
          <w:lang w:val="uk-UA"/>
        </w:rPr>
        <w:t>,</w:t>
      </w:r>
      <w:r w:rsidR="002C28BA" w:rsidRPr="00891248">
        <w:rPr>
          <w:sz w:val="28"/>
          <w:szCs w:val="28"/>
          <w:lang w:val="uk-UA"/>
          <w:rPrChange w:id="5036" w:author="ASD" w:date="2016-06-09T16:59:00Z">
            <w:rPr>
              <w:lang w:val="en-US"/>
            </w:rPr>
          </w:rPrChange>
        </w:rPr>
        <w:t xml:space="preserve"> 52</w:t>
      </w:r>
      <w:r w:rsidR="003E5891" w:rsidRPr="00891248">
        <w:rPr>
          <w:sz w:val="28"/>
          <w:szCs w:val="28"/>
          <w:lang w:val="uk-UA"/>
        </w:rPr>
        <w:t xml:space="preserve">, </w:t>
      </w:r>
      <w:r w:rsidR="003E5891" w:rsidRPr="00891248">
        <w:rPr>
          <w:sz w:val="28"/>
          <w:szCs w:val="28"/>
          <w:lang w:val="uk-UA"/>
          <w:rPrChange w:id="5037" w:author="ASD" w:date="2016-06-09T16:59:00Z">
            <w:rPr>
              <w:lang w:val="en-US"/>
            </w:rPr>
          </w:rPrChange>
        </w:rPr>
        <w:t>696–701</w:t>
      </w:r>
      <w:r w:rsidR="003E5891" w:rsidRPr="00891248">
        <w:rPr>
          <w:sz w:val="28"/>
          <w:szCs w:val="28"/>
          <w:lang w:val="uk-UA"/>
        </w:rPr>
        <w:t xml:space="preserve"> с.</w:t>
      </w:r>
      <w:r w:rsidR="002C28BA" w:rsidRPr="00891248">
        <w:rPr>
          <w:sz w:val="28"/>
          <w:szCs w:val="28"/>
          <w:lang w:val="uk-UA"/>
          <w:rPrChange w:id="5038"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39" w:author="ASD" w:date="2016-06-09T16:59:00Z">
            <w:rPr>
              <w:lang w:val="en-US"/>
            </w:rPr>
          </w:rPrChange>
        </w:rPr>
        <w:t>Z. Kalal, J. Matas, and K. Mikolajczyk. Online learning of robust object detectors during unstable tracking. In Proceedings of the IEEE On-line Learning for</w:t>
      </w:r>
      <w:r w:rsidR="003E5891" w:rsidRPr="00891248">
        <w:rPr>
          <w:sz w:val="28"/>
          <w:szCs w:val="28"/>
          <w:lang w:val="uk-UA"/>
          <w:rPrChange w:id="5040" w:author="ASD" w:date="2016-06-09T16:59:00Z">
            <w:rPr>
              <w:lang w:val="en-US"/>
            </w:rPr>
          </w:rPrChange>
        </w:rPr>
        <w:t xml:space="preserve"> Computer Vision Workshop</w:t>
      </w:r>
      <w:r w:rsidRPr="00891248">
        <w:rPr>
          <w:sz w:val="28"/>
          <w:szCs w:val="28"/>
          <w:lang w:val="uk-UA"/>
          <w:rPrChange w:id="5041" w:author="ASD" w:date="2016-06-09T16:59:00Z">
            <w:rPr>
              <w:lang w:val="en-US"/>
            </w:rPr>
          </w:rPrChange>
        </w:rPr>
        <w:t xml:space="preserve">, 2009. </w:t>
      </w:r>
      <w:r w:rsidR="003E5891" w:rsidRPr="00891248">
        <w:rPr>
          <w:sz w:val="28"/>
          <w:szCs w:val="28"/>
          <w:lang w:val="uk-UA"/>
        </w:rPr>
        <w:t>–</w:t>
      </w:r>
      <w:r w:rsidR="003E5891" w:rsidRPr="00891248">
        <w:rPr>
          <w:sz w:val="28"/>
          <w:szCs w:val="28"/>
          <w:lang w:val="uk-UA"/>
          <w:rPrChange w:id="5042" w:author="ASD" w:date="2016-06-09T16:59:00Z">
            <w:rPr>
              <w:lang w:val="uk-UA"/>
            </w:rPr>
          </w:rPrChange>
        </w:rPr>
        <w:t xml:space="preserve"> </w:t>
      </w:r>
      <w:r w:rsidRPr="00891248">
        <w:rPr>
          <w:sz w:val="28"/>
          <w:szCs w:val="28"/>
          <w:lang w:val="uk-UA"/>
          <w:rPrChange w:id="5043" w:author="ASD" w:date="2016-06-09T16:59:00Z">
            <w:rPr>
              <w:lang w:val="en-US"/>
            </w:rPr>
          </w:rPrChange>
        </w:rPr>
        <w:t>4</w:t>
      </w:r>
      <w:r w:rsidR="003E5891" w:rsidRPr="00891248">
        <w:rPr>
          <w:sz w:val="28"/>
          <w:szCs w:val="28"/>
          <w:lang w:val="uk-UA"/>
        </w:rPr>
        <w:t>,</w:t>
      </w:r>
      <w:r w:rsidR="003E5891" w:rsidRPr="00891248">
        <w:rPr>
          <w:sz w:val="28"/>
          <w:szCs w:val="28"/>
          <w:lang w:val="uk-UA"/>
          <w:rPrChange w:id="5044" w:author="ASD" w:date="2016-06-09T16:59:00Z">
            <w:rPr>
              <w:lang w:val="uk-UA"/>
            </w:rPr>
          </w:rPrChange>
        </w:rPr>
        <w:t xml:space="preserve"> </w:t>
      </w:r>
      <w:r w:rsidR="003E5891" w:rsidRPr="00891248">
        <w:rPr>
          <w:sz w:val="28"/>
          <w:szCs w:val="28"/>
          <w:lang w:val="uk-UA"/>
          <w:rPrChange w:id="5045" w:author="ASD" w:date="2016-06-09T16:59:00Z">
            <w:rPr>
              <w:lang w:val="en-US"/>
            </w:rPr>
          </w:rPrChange>
        </w:rPr>
        <w:t>1417–1424</w:t>
      </w:r>
      <w:r w:rsidR="003E5891" w:rsidRPr="00891248">
        <w:rPr>
          <w:sz w:val="28"/>
          <w:szCs w:val="28"/>
          <w:lang w:val="uk-UA"/>
        </w:rPr>
        <w:t xml:space="preserve"> с.</w:t>
      </w:r>
      <w:r w:rsidRPr="00891248">
        <w:rPr>
          <w:sz w:val="28"/>
          <w:szCs w:val="28"/>
          <w:lang w:val="uk-UA"/>
          <w:rPrChange w:id="5046"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47" w:author="ASD" w:date="2016-06-09T16:59:00Z">
            <w:rPr>
              <w:lang w:val="en-US"/>
            </w:rPr>
          </w:rPrChange>
        </w:rPr>
        <w:t>Z. Kalal, J. Matas, and K. Mikolajczyk. P-N learning: Bootstrapping binary classifiers by structural constraints. In 2010 IEEE Conference on Computer Vision and P</w:t>
      </w:r>
      <w:r w:rsidR="003E5891" w:rsidRPr="00891248">
        <w:rPr>
          <w:sz w:val="28"/>
          <w:szCs w:val="28"/>
          <w:lang w:val="uk-UA"/>
          <w:rPrChange w:id="5048" w:author="ASD" w:date="2016-06-09T16:59:00Z">
            <w:rPr>
              <w:lang w:val="en-US"/>
            </w:rPr>
          </w:rPrChange>
        </w:rPr>
        <w:t>attern Recognition (CVPR)</w:t>
      </w:r>
      <w:r w:rsidRPr="00891248">
        <w:rPr>
          <w:sz w:val="28"/>
          <w:szCs w:val="28"/>
          <w:lang w:val="uk-UA"/>
          <w:rPrChange w:id="5049" w:author="ASD" w:date="2016-06-09T16:59:00Z">
            <w:rPr>
              <w:lang w:val="en-US"/>
            </w:rPr>
          </w:rPrChange>
        </w:rPr>
        <w:t>. IEEE, June 2010.</w:t>
      </w:r>
      <w:r w:rsidR="003E5891" w:rsidRPr="00891248">
        <w:rPr>
          <w:sz w:val="28"/>
          <w:szCs w:val="28"/>
          <w:lang w:val="uk-UA"/>
        </w:rPr>
        <w:t xml:space="preserve"> -</w:t>
      </w:r>
      <w:r w:rsidR="003E5891" w:rsidRPr="00891248">
        <w:rPr>
          <w:sz w:val="28"/>
          <w:szCs w:val="28"/>
          <w:lang w:val="uk-UA"/>
          <w:rPrChange w:id="5050" w:author="ASD" w:date="2016-06-09T16:59:00Z">
            <w:rPr>
              <w:lang w:val="uk-UA"/>
            </w:rPr>
          </w:rPrChange>
        </w:rPr>
        <w:t xml:space="preserve"> </w:t>
      </w:r>
      <w:r w:rsidRPr="00891248">
        <w:rPr>
          <w:sz w:val="28"/>
          <w:szCs w:val="28"/>
          <w:lang w:val="uk-UA"/>
          <w:rPrChange w:id="5051" w:author="ASD" w:date="2016-06-09T16:59:00Z">
            <w:rPr>
              <w:lang w:val="en-US"/>
            </w:rPr>
          </w:rPrChange>
        </w:rPr>
        <w:t>3, 4, 5, 27, 29, 36, 43, 44</w:t>
      </w:r>
      <w:r w:rsidR="003E5891" w:rsidRPr="00891248">
        <w:rPr>
          <w:sz w:val="28"/>
          <w:szCs w:val="28"/>
          <w:lang w:val="uk-UA"/>
        </w:rPr>
        <w:t xml:space="preserve">, </w:t>
      </w:r>
      <w:r w:rsidR="003E5891" w:rsidRPr="00891248">
        <w:rPr>
          <w:sz w:val="28"/>
          <w:szCs w:val="28"/>
          <w:lang w:val="uk-UA"/>
          <w:rPrChange w:id="5052" w:author="ASD" w:date="2016-06-09T16:59:00Z">
            <w:rPr>
              <w:lang w:val="en-US"/>
            </w:rPr>
          </w:rPrChange>
        </w:rPr>
        <w:t>49–56</w:t>
      </w:r>
      <w:r w:rsidR="003E5891" w:rsidRPr="00891248">
        <w:rPr>
          <w:sz w:val="28"/>
          <w:szCs w:val="28"/>
          <w:lang w:val="uk-UA"/>
        </w:rPr>
        <w:t xml:space="preserve"> с.</w:t>
      </w:r>
      <w:r w:rsidRPr="00891248">
        <w:rPr>
          <w:sz w:val="28"/>
          <w:szCs w:val="28"/>
          <w:lang w:val="uk-UA"/>
          <w:rPrChange w:id="5053"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54" w:author="ASD" w:date="2016-06-09T16:59:00Z">
            <w:rPr>
              <w:lang w:val="en-US"/>
            </w:rPr>
          </w:rPrChange>
        </w:rPr>
        <w:t>Z. Kalal, K. Mikolajczyk, and J. Matas. Forward-Backward Error: Automatic Detection of Tracking Failures. In International Conference on Pattern Recognition, 2010.</w:t>
      </w:r>
      <w:r w:rsidR="003E5891" w:rsidRPr="00891248">
        <w:rPr>
          <w:sz w:val="28"/>
          <w:szCs w:val="28"/>
          <w:lang w:val="uk-UA"/>
        </w:rPr>
        <w:t xml:space="preserve"> -</w:t>
      </w:r>
      <w:r w:rsidRPr="00891248">
        <w:rPr>
          <w:sz w:val="28"/>
          <w:szCs w:val="28"/>
          <w:lang w:val="uk-UA"/>
          <w:rPrChange w:id="5055" w:author="ASD" w:date="2016-06-09T16:59:00Z">
            <w:rPr>
              <w:lang w:val="en-US"/>
            </w:rPr>
          </w:rPrChange>
        </w:rPr>
        <w:t xml:space="preserve"> 4, 7, 8, 9, 10</w:t>
      </w:r>
      <w:r w:rsidR="003E5891" w:rsidRPr="00891248">
        <w:rPr>
          <w:sz w:val="28"/>
          <w:szCs w:val="28"/>
          <w:lang w:val="uk-UA"/>
          <w:rPrChange w:id="5056" w:author="ASD" w:date="2016-06-09T16:59:00Z">
            <w:rPr>
              <w:lang w:val="en-US"/>
            </w:rPr>
          </w:rPrChange>
        </w:rPr>
        <w:t>, 23–26</w:t>
      </w:r>
      <w:r w:rsidR="003E5891" w:rsidRPr="00891248">
        <w:rPr>
          <w:sz w:val="28"/>
          <w:szCs w:val="28"/>
          <w:lang w:val="uk-UA"/>
        </w:rPr>
        <w:t xml:space="preserve"> с.</w:t>
      </w:r>
      <w:r w:rsidRPr="00891248">
        <w:rPr>
          <w:sz w:val="28"/>
          <w:szCs w:val="28"/>
          <w:lang w:val="uk-UA"/>
          <w:rPrChange w:id="5057"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58" w:author="ASD" w:date="2016-06-09T16:59:00Z">
            <w:rPr>
              <w:lang w:val="en-US"/>
            </w:rPr>
          </w:rPrChange>
        </w:rPr>
        <w:t>C. H. Lampert, M. B. Blaschko, and T. Hofmann. Beyond sliding windows: Object localization by efficient subwindow search. In IEEE Conference on Computer Visio</w:t>
      </w:r>
      <w:r w:rsidR="003E5891" w:rsidRPr="00891248">
        <w:rPr>
          <w:sz w:val="28"/>
          <w:szCs w:val="28"/>
          <w:lang w:val="uk-UA"/>
          <w:rPrChange w:id="5059" w:author="ASD" w:date="2016-06-09T16:59:00Z">
            <w:rPr>
              <w:lang w:val="en-US"/>
            </w:rPr>
          </w:rPrChange>
        </w:rPr>
        <w:t>n and Pattern Recognition</w:t>
      </w:r>
      <w:r w:rsidRPr="00891248">
        <w:rPr>
          <w:sz w:val="28"/>
          <w:szCs w:val="28"/>
          <w:lang w:val="uk-UA"/>
          <w:rPrChange w:id="5060" w:author="ASD" w:date="2016-06-09T16:59:00Z">
            <w:rPr>
              <w:lang w:val="en-US"/>
            </w:rPr>
          </w:rPrChange>
        </w:rPr>
        <w:t xml:space="preserve">, 2008. </w:t>
      </w:r>
      <w:r w:rsidR="003E5891" w:rsidRPr="00891248">
        <w:rPr>
          <w:sz w:val="28"/>
          <w:szCs w:val="28"/>
          <w:lang w:val="uk-UA"/>
        </w:rPr>
        <w:t>–</w:t>
      </w:r>
      <w:r w:rsidR="003E5891" w:rsidRPr="00891248">
        <w:rPr>
          <w:sz w:val="28"/>
          <w:szCs w:val="28"/>
          <w:lang w:val="uk-UA"/>
          <w:rPrChange w:id="5061" w:author="ASD" w:date="2016-06-09T16:59:00Z">
            <w:rPr>
              <w:lang w:val="uk-UA"/>
            </w:rPr>
          </w:rPrChange>
        </w:rPr>
        <w:t xml:space="preserve"> </w:t>
      </w:r>
      <w:r w:rsidRPr="00891248">
        <w:rPr>
          <w:sz w:val="28"/>
          <w:szCs w:val="28"/>
          <w:lang w:val="uk-UA"/>
          <w:rPrChange w:id="5062" w:author="ASD" w:date="2016-06-09T16:59:00Z">
            <w:rPr>
              <w:lang w:val="en-US"/>
            </w:rPr>
          </w:rPrChange>
        </w:rPr>
        <w:t>14</w:t>
      </w:r>
      <w:r w:rsidR="003E5891" w:rsidRPr="00891248">
        <w:rPr>
          <w:sz w:val="28"/>
          <w:szCs w:val="28"/>
          <w:lang w:val="uk-UA"/>
        </w:rPr>
        <w:t>,</w:t>
      </w:r>
      <w:r w:rsidR="003E5891" w:rsidRPr="00891248">
        <w:rPr>
          <w:sz w:val="28"/>
          <w:szCs w:val="28"/>
          <w:lang w:val="uk-UA"/>
          <w:rPrChange w:id="5063" w:author="ASD" w:date="2016-06-09T16:59:00Z">
            <w:rPr>
              <w:lang w:val="uk-UA"/>
            </w:rPr>
          </w:rPrChange>
        </w:rPr>
        <w:t xml:space="preserve"> </w:t>
      </w:r>
      <w:r w:rsidR="003E5891" w:rsidRPr="00891248">
        <w:rPr>
          <w:sz w:val="28"/>
          <w:szCs w:val="28"/>
          <w:lang w:val="uk-UA"/>
          <w:rPrChange w:id="5064" w:author="ASD" w:date="2016-06-09T16:59:00Z">
            <w:rPr>
              <w:lang w:val="en-US"/>
            </w:rPr>
          </w:rPrChange>
        </w:rPr>
        <w:t>1–8</w:t>
      </w:r>
      <w:r w:rsidR="003E5891" w:rsidRPr="00891248">
        <w:rPr>
          <w:sz w:val="28"/>
          <w:szCs w:val="28"/>
          <w:lang w:val="uk-UA"/>
        </w:rPr>
        <w:t xml:space="preserve"> с.</w:t>
      </w:r>
      <w:r w:rsidRPr="00891248">
        <w:rPr>
          <w:sz w:val="28"/>
          <w:szCs w:val="28"/>
          <w:lang w:val="uk-UA"/>
          <w:rPrChange w:id="5065"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66" w:author="ASD" w:date="2016-06-09T16:59:00Z">
            <w:rPr>
              <w:lang w:val="en-US"/>
            </w:rPr>
          </w:rPrChange>
        </w:rPr>
        <w:t>V. Lepetit and P. Fua. Monocular model-based 3D tracking of rigid objects. Found. Trends. Comput. Graph. Vi</w:t>
      </w:r>
      <w:r w:rsidR="003E5891" w:rsidRPr="00891248">
        <w:rPr>
          <w:sz w:val="28"/>
          <w:szCs w:val="28"/>
          <w:lang w:val="uk-UA"/>
          <w:rPrChange w:id="5067" w:author="ASD" w:date="2016-06-09T16:59:00Z">
            <w:rPr>
              <w:lang w:val="en-US"/>
            </w:rPr>
          </w:rPrChange>
        </w:rPr>
        <w:t>s.</w:t>
      </w:r>
      <w:r w:rsidRPr="00891248">
        <w:rPr>
          <w:sz w:val="28"/>
          <w:szCs w:val="28"/>
          <w:lang w:val="uk-UA"/>
          <w:rPrChange w:id="5068" w:author="ASD" w:date="2016-06-09T16:59:00Z">
            <w:rPr>
              <w:lang w:val="en-US"/>
            </w:rPr>
          </w:rPrChange>
        </w:rPr>
        <w:t xml:space="preserve">, 2005. </w:t>
      </w:r>
      <w:r w:rsidR="003E5891" w:rsidRPr="00891248">
        <w:rPr>
          <w:sz w:val="28"/>
          <w:szCs w:val="28"/>
          <w:lang w:val="uk-UA"/>
        </w:rPr>
        <w:t>–</w:t>
      </w:r>
      <w:r w:rsidR="003E5891" w:rsidRPr="00891248">
        <w:rPr>
          <w:sz w:val="28"/>
          <w:szCs w:val="28"/>
          <w:lang w:val="uk-UA"/>
          <w:rPrChange w:id="5069" w:author="ASD" w:date="2016-06-09T16:59:00Z">
            <w:rPr>
              <w:lang w:val="uk-UA"/>
            </w:rPr>
          </w:rPrChange>
        </w:rPr>
        <w:t xml:space="preserve"> </w:t>
      </w:r>
      <w:r w:rsidRPr="00891248">
        <w:rPr>
          <w:sz w:val="28"/>
          <w:szCs w:val="28"/>
          <w:lang w:val="uk-UA"/>
          <w:rPrChange w:id="5070" w:author="ASD" w:date="2016-06-09T16:59:00Z">
            <w:rPr>
              <w:lang w:val="en-US"/>
            </w:rPr>
          </w:rPrChange>
        </w:rPr>
        <w:t>2</w:t>
      </w:r>
      <w:r w:rsidR="003E5891" w:rsidRPr="00891248">
        <w:rPr>
          <w:sz w:val="28"/>
          <w:szCs w:val="28"/>
          <w:lang w:val="uk-UA"/>
        </w:rPr>
        <w:t>,</w:t>
      </w:r>
      <w:r w:rsidR="003E5891" w:rsidRPr="00891248">
        <w:rPr>
          <w:sz w:val="28"/>
          <w:szCs w:val="28"/>
          <w:lang w:val="uk-UA"/>
          <w:rPrChange w:id="5071" w:author="ASD" w:date="2016-06-09T16:59:00Z">
            <w:rPr>
              <w:lang w:val="uk-UA"/>
            </w:rPr>
          </w:rPrChange>
        </w:rPr>
        <w:t xml:space="preserve"> </w:t>
      </w:r>
      <w:r w:rsidR="003E5891" w:rsidRPr="00891248">
        <w:rPr>
          <w:sz w:val="28"/>
          <w:szCs w:val="28"/>
          <w:lang w:val="uk-UA"/>
          <w:rPrChange w:id="5072" w:author="ASD" w:date="2016-06-09T16:59:00Z">
            <w:rPr>
              <w:lang w:val="en-US"/>
            </w:rPr>
          </w:rPrChange>
        </w:rPr>
        <w:t>1–89</w:t>
      </w:r>
      <w:r w:rsidR="003E5891" w:rsidRPr="00891248">
        <w:rPr>
          <w:sz w:val="28"/>
          <w:szCs w:val="28"/>
          <w:lang w:val="uk-UA"/>
        </w:rPr>
        <w:t xml:space="preserve"> с.</w:t>
      </w:r>
      <w:r w:rsidRPr="00891248">
        <w:rPr>
          <w:sz w:val="28"/>
          <w:szCs w:val="28"/>
          <w:lang w:val="uk-UA"/>
          <w:rPrChange w:id="5073"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74" w:author="ASD" w:date="2016-06-09T16:59:00Z">
            <w:rPr>
              <w:lang w:val="en-US"/>
            </w:rPr>
          </w:rPrChange>
        </w:rPr>
        <w:lastRenderedPageBreak/>
        <w:t>V. Lepetit, P. Lagger, and P. Fua. Randomized trees for Real-Time keypoint recognition. In IEEE Computer Society Conference on Computer Vision and Patt</w:t>
      </w:r>
      <w:r w:rsidR="003E5891" w:rsidRPr="00891248">
        <w:rPr>
          <w:sz w:val="28"/>
          <w:szCs w:val="28"/>
          <w:lang w:val="uk-UA"/>
          <w:rPrChange w:id="5075" w:author="ASD" w:date="2016-06-09T16:59:00Z">
            <w:rPr>
              <w:lang w:val="en-US"/>
            </w:rPr>
          </w:rPrChange>
        </w:rPr>
        <w:t>ern Recognition, volume 2</w:t>
      </w:r>
      <w:r w:rsidRPr="00891248">
        <w:rPr>
          <w:sz w:val="28"/>
          <w:szCs w:val="28"/>
          <w:lang w:val="uk-UA"/>
          <w:rPrChange w:id="5076" w:author="ASD" w:date="2016-06-09T16:59:00Z">
            <w:rPr>
              <w:lang w:val="en-US"/>
            </w:rPr>
          </w:rPrChange>
        </w:rPr>
        <w:t xml:space="preserve">, Los Alamitos, CA, USA, 2005. </w:t>
      </w:r>
      <w:r w:rsidR="003E5891" w:rsidRPr="00891248">
        <w:rPr>
          <w:sz w:val="28"/>
          <w:szCs w:val="28"/>
          <w:lang w:val="uk-UA"/>
        </w:rPr>
        <w:t>-</w:t>
      </w:r>
      <w:r w:rsidR="003E5891" w:rsidRPr="00891248">
        <w:rPr>
          <w:sz w:val="28"/>
          <w:szCs w:val="28"/>
          <w:lang w:val="uk-UA"/>
          <w:rPrChange w:id="5077" w:author="ASD" w:date="2016-06-09T16:59:00Z">
            <w:rPr>
              <w:lang w:val="uk-UA"/>
            </w:rPr>
          </w:rPrChange>
        </w:rPr>
        <w:t xml:space="preserve"> </w:t>
      </w:r>
      <w:r w:rsidR="003E5891" w:rsidRPr="00891248">
        <w:rPr>
          <w:sz w:val="28"/>
          <w:szCs w:val="28"/>
          <w:lang w:val="uk-UA"/>
          <w:rPrChange w:id="5078" w:author="ASD" w:date="2016-06-09T16:59:00Z">
            <w:rPr>
              <w:lang w:val="en-US"/>
            </w:rPr>
          </w:rPrChange>
        </w:rPr>
        <w:t>775–781</w:t>
      </w:r>
      <w:r w:rsidR="003E5891" w:rsidRPr="00891248">
        <w:rPr>
          <w:sz w:val="28"/>
          <w:szCs w:val="28"/>
          <w:lang w:val="uk-UA"/>
        </w:rPr>
        <w:t xml:space="preserve"> </w:t>
      </w:r>
      <w:r w:rsidR="003E5891" w:rsidRPr="00891248">
        <w:rPr>
          <w:sz w:val="28"/>
          <w:szCs w:val="28"/>
          <w:lang w:val="uk-UA"/>
          <w:rPrChange w:id="5079" w:author="ASD" w:date="2016-06-09T16:59:00Z">
            <w:rPr>
              <w:lang w:val="uk-UA"/>
            </w:rPr>
          </w:rPrChange>
        </w:rPr>
        <w:t>с.</w:t>
      </w:r>
      <w:r w:rsidRPr="00891248">
        <w:rPr>
          <w:sz w:val="28"/>
          <w:szCs w:val="28"/>
          <w:lang w:val="uk-UA"/>
          <w:rPrChange w:id="5080"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5081" w:author="ASD" w:date="2016-06-09T16:59:00Z">
            <w:rPr>
              <w:sz w:val="28"/>
              <w:szCs w:val="28"/>
              <w:lang w:val="uk-UA"/>
            </w:rPr>
          </w:rPrChange>
        </w:rPr>
      </w:pPr>
      <w:r w:rsidRPr="00891248">
        <w:rPr>
          <w:sz w:val="28"/>
          <w:szCs w:val="28"/>
          <w:lang w:val="uk-UA"/>
          <w:rPrChange w:id="5082" w:author="ASD" w:date="2016-06-09T16:59:00Z">
            <w:rPr>
              <w:lang w:val="en-US"/>
            </w:rPr>
          </w:rPrChange>
        </w:rPr>
        <w:t>J. P. Lewis. Fast normalized cross-correla</w:t>
      </w:r>
      <w:r w:rsidR="00410E76" w:rsidRPr="00891248">
        <w:rPr>
          <w:sz w:val="28"/>
          <w:szCs w:val="28"/>
          <w:lang w:val="uk-UA"/>
          <w:rPrChange w:id="5083" w:author="ASD" w:date="2016-06-09T16:59:00Z">
            <w:rPr>
              <w:lang w:val="en-US"/>
            </w:rPr>
          </w:rPrChange>
        </w:rPr>
        <w:t>tion. In Vision Interface</w:t>
      </w:r>
      <w:r w:rsidRPr="00891248">
        <w:rPr>
          <w:sz w:val="28"/>
          <w:szCs w:val="28"/>
          <w:lang w:val="uk-UA"/>
          <w:rPrChange w:id="5084" w:author="ASD" w:date="2016-06-09T16:59:00Z">
            <w:rPr>
              <w:lang w:val="en-US"/>
            </w:rPr>
          </w:rPrChange>
        </w:rPr>
        <w:t>. Canadian Image Processing and Pattern Recognition Society, 1995.</w:t>
      </w:r>
      <w:r w:rsidR="003E5891" w:rsidRPr="00891248">
        <w:rPr>
          <w:sz w:val="28"/>
          <w:szCs w:val="28"/>
          <w:lang w:val="uk-UA"/>
        </w:rPr>
        <w:t xml:space="preserve"> </w:t>
      </w:r>
      <w:r w:rsidR="003E5891" w:rsidRPr="00891248">
        <w:rPr>
          <w:sz w:val="28"/>
          <w:szCs w:val="28"/>
          <w:lang w:val="uk-UA"/>
          <w:rPrChange w:id="5085" w:author="ASD" w:date="2016-06-09T16:59:00Z">
            <w:rPr>
              <w:lang w:val="uk-UA"/>
            </w:rPr>
          </w:rPrChange>
        </w:rPr>
        <w:t>–</w:t>
      </w:r>
      <w:r w:rsidR="00410E76" w:rsidRPr="00891248">
        <w:rPr>
          <w:sz w:val="28"/>
          <w:szCs w:val="28"/>
          <w:lang w:val="uk-UA"/>
          <w:rPrChange w:id="5086" w:author="ASD" w:date="2016-06-09T16:59:00Z">
            <w:rPr>
              <w:lang w:val="en-US"/>
            </w:rPr>
          </w:rPrChange>
        </w:rPr>
        <w:t xml:space="preserve"> 9, 120–123</w:t>
      </w:r>
      <w:r w:rsidR="003E5891" w:rsidRPr="00891248">
        <w:rPr>
          <w:sz w:val="28"/>
          <w:szCs w:val="28"/>
          <w:lang w:val="uk-UA"/>
        </w:rPr>
        <w:t xml:space="preserve"> </w:t>
      </w:r>
      <w:r w:rsidR="003E5891" w:rsidRPr="00891248">
        <w:rPr>
          <w:sz w:val="28"/>
          <w:szCs w:val="28"/>
          <w:lang w:val="uk-UA"/>
          <w:rPrChange w:id="5087" w:author="ASD" w:date="2016-06-09T16:59:00Z">
            <w:rPr>
              <w:lang w:val="uk-UA"/>
            </w:rPr>
          </w:rPrChange>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88" w:author="ASD" w:date="2016-06-09T16:59:00Z">
            <w:rPr>
              <w:lang w:val="en-US"/>
            </w:rPr>
          </w:rPrChange>
        </w:rPr>
        <w:t xml:space="preserve"> B. D. Lucas and T. Kanade. An iterative image registration technique with an application to stereo vision. In Proceedings of the International Joint Conference o</w:t>
      </w:r>
      <w:r w:rsidR="003E5891" w:rsidRPr="00891248">
        <w:rPr>
          <w:sz w:val="28"/>
          <w:szCs w:val="28"/>
          <w:lang w:val="uk-UA"/>
          <w:rPrChange w:id="5089" w:author="ASD" w:date="2016-06-09T16:59:00Z">
            <w:rPr>
              <w:lang w:val="en-US"/>
            </w:rPr>
          </w:rPrChange>
        </w:rPr>
        <w:t>n Artificial Intelligence</w:t>
      </w:r>
      <w:r w:rsidRPr="00891248">
        <w:rPr>
          <w:sz w:val="28"/>
          <w:szCs w:val="28"/>
          <w:lang w:val="uk-UA"/>
          <w:rPrChange w:id="5090" w:author="ASD" w:date="2016-06-09T16:59:00Z">
            <w:rPr>
              <w:lang w:val="en-US"/>
            </w:rPr>
          </w:rPrChange>
        </w:rPr>
        <w:t xml:space="preserve">, 1981. </w:t>
      </w:r>
      <w:r w:rsidR="003E5891" w:rsidRPr="00891248">
        <w:rPr>
          <w:sz w:val="28"/>
          <w:szCs w:val="28"/>
          <w:lang w:val="uk-UA"/>
        </w:rPr>
        <w:t xml:space="preserve">- </w:t>
      </w:r>
      <w:r w:rsidRPr="00891248">
        <w:rPr>
          <w:sz w:val="28"/>
          <w:szCs w:val="28"/>
          <w:lang w:val="uk-UA"/>
          <w:rPrChange w:id="5091" w:author="ASD" w:date="2016-06-09T16:59:00Z">
            <w:rPr>
              <w:lang w:val="en-US"/>
            </w:rPr>
          </w:rPrChange>
        </w:rPr>
        <w:t>2, 4, 7</w:t>
      </w:r>
      <w:r w:rsidR="003E5891" w:rsidRPr="00891248">
        <w:rPr>
          <w:sz w:val="28"/>
          <w:szCs w:val="28"/>
          <w:lang w:val="uk-UA"/>
        </w:rPr>
        <w:t xml:space="preserve">, </w:t>
      </w:r>
      <w:r w:rsidR="003E5891" w:rsidRPr="00891248">
        <w:rPr>
          <w:sz w:val="28"/>
          <w:szCs w:val="28"/>
          <w:lang w:val="uk-UA"/>
          <w:rPrChange w:id="5092" w:author="ASD" w:date="2016-06-09T16:59:00Z">
            <w:rPr>
              <w:lang w:val="en-US"/>
            </w:rPr>
          </w:rPrChange>
        </w:rPr>
        <w:t>674–679</w:t>
      </w:r>
      <w:r w:rsidR="003E5891" w:rsidRPr="00891248">
        <w:rPr>
          <w:sz w:val="28"/>
          <w:szCs w:val="28"/>
          <w:lang w:val="uk-UA"/>
        </w:rPr>
        <w:t xml:space="preserve"> с.</w:t>
      </w:r>
      <w:r w:rsidRPr="00891248">
        <w:rPr>
          <w:sz w:val="28"/>
          <w:szCs w:val="28"/>
          <w:lang w:val="uk-UA"/>
          <w:rPrChange w:id="5093"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094" w:author="ASD" w:date="2016-06-09T16:59:00Z">
            <w:rPr>
              <w:lang w:val="en-US"/>
            </w:rPr>
          </w:rPrChange>
        </w:rPr>
        <w:t xml:space="preserve">E. Maggio and A. Cavallaro. Video Tracking: Theory and Practice. Wiley, 2011. </w:t>
      </w:r>
      <w:r w:rsidR="003E5891" w:rsidRPr="00891248">
        <w:rPr>
          <w:sz w:val="28"/>
          <w:szCs w:val="28"/>
          <w:lang w:val="uk-UA"/>
        </w:rPr>
        <w:t>–</w:t>
      </w:r>
      <w:r w:rsidR="003E5891" w:rsidRPr="00891248">
        <w:rPr>
          <w:sz w:val="28"/>
          <w:szCs w:val="28"/>
          <w:lang w:val="uk-UA"/>
          <w:rPrChange w:id="5095" w:author="ASD" w:date="2016-06-09T16:59:00Z">
            <w:rPr>
              <w:lang w:val="uk-UA"/>
            </w:rPr>
          </w:rPrChange>
        </w:rPr>
        <w:t xml:space="preserve"> </w:t>
      </w:r>
      <w:r w:rsidRPr="00891248">
        <w:rPr>
          <w:sz w:val="28"/>
          <w:szCs w:val="28"/>
          <w:lang w:val="uk-UA"/>
          <w:rPrChange w:id="5096"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5097" w:author="ASD" w:date="2016-06-09T16:59:00Z">
            <w:rPr>
              <w:lang w:val="uk-UA"/>
            </w:rPr>
          </w:rPrChange>
        </w:rPr>
        <w:t>с.</w:t>
      </w:r>
      <w:r w:rsidRPr="00891248">
        <w:rPr>
          <w:sz w:val="28"/>
          <w:szCs w:val="28"/>
          <w:lang w:val="uk-UA"/>
          <w:rPrChange w:id="5098"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5099" w:author="ASD" w:date="2016-06-09T16:59:00Z">
            <w:rPr>
              <w:sz w:val="28"/>
              <w:szCs w:val="28"/>
              <w:lang w:val="uk-UA"/>
            </w:rPr>
          </w:rPrChange>
        </w:rPr>
      </w:pPr>
      <w:r w:rsidRPr="00891248">
        <w:rPr>
          <w:sz w:val="28"/>
          <w:szCs w:val="28"/>
          <w:lang w:val="uk-UA"/>
          <w:rPrChange w:id="5100" w:author="ASD" w:date="2016-06-09T16:59:00Z">
            <w:rPr>
              <w:lang w:val="en-US"/>
            </w:rPr>
          </w:rPrChange>
        </w:rPr>
        <w:t xml:space="preserve">L. Matthews, T. Ishikawa, and S. Baker. The template update problem. IEEE Transactions on Pattern Analysis </w:t>
      </w:r>
      <w:r w:rsidR="003E5891" w:rsidRPr="00891248">
        <w:rPr>
          <w:sz w:val="28"/>
          <w:szCs w:val="28"/>
          <w:lang w:val="uk-UA"/>
          <w:rPrChange w:id="5101" w:author="ASD" w:date="2016-06-09T16:59:00Z">
            <w:rPr>
              <w:lang w:val="en-US"/>
            </w:rPr>
          </w:rPrChange>
        </w:rPr>
        <w:t>and Machine Intelligence,</w:t>
      </w:r>
      <w:r w:rsidRPr="00891248">
        <w:rPr>
          <w:sz w:val="28"/>
          <w:szCs w:val="28"/>
          <w:lang w:val="uk-UA"/>
          <w:rPrChange w:id="5102"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5103" w:author="ASD" w:date="2016-06-09T16:59:00Z">
            <w:rPr>
              <w:lang w:val="uk-UA"/>
            </w:rPr>
          </w:rPrChange>
        </w:rPr>
        <w:t xml:space="preserve"> </w:t>
      </w:r>
      <w:r w:rsidR="003E5891" w:rsidRPr="00891248">
        <w:rPr>
          <w:sz w:val="28"/>
          <w:szCs w:val="28"/>
          <w:lang w:val="uk-UA"/>
          <w:rPrChange w:id="5104" w:author="ASD" w:date="2016-06-09T16:59:00Z">
            <w:rPr>
              <w:lang w:val="en-US"/>
            </w:rPr>
          </w:rPrChange>
        </w:rPr>
        <w:t>810–815</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5105" w:author="ASD" w:date="2016-06-09T16:59:00Z">
            <w:rPr>
              <w:sz w:val="28"/>
              <w:szCs w:val="28"/>
              <w:lang w:val="uk-UA"/>
            </w:rPr>
          </w:rPrChange>
        </w:rPr>
      </w:pPr>
      <w:r w:rsidRPr="00891248">
        <w:rPr>
          <w:sz w:val="28"/>
          <w:szCs w:val="28"/>
          <w:lang w:val="uk-UA"/>
          <w:rPrChange w:id="5106" w:author="ASD" w:date="2016-06-09T16:59:00Z">
            <w:rPr>
              <w:lang w:val="en-US"/>
            </w:rPr>
          </w:rPrChange>
        </w:rPr>
        <w:t xml:space="preserve">T. M. Mitchell. Machine Learning. McGraw-Hill Science/Engineering/Math, 1 edition, Mar. 1997. </w:t>
      </w:r>
      <w:r w:rsidR="003E5891" w:rsidRPr="00891248">
        <w:rPr>
          <w:sz w:val="28"/>
          <w:szCs w:val="28"/>
          <w:lang w:val="uk-UA"/>
        </w:rPr>
        <w:t xml:space="preserve">- </w:t>
      </w:r>
      <w:r w:rsidRPr="00891248">
        <w:rPr>
          <w:sz w:val="28"/>
          <w:szCs w:val="28"/>
          <w:lang w:val="uk-UA"/>
          <w:rPrChange w:id="5107" w:author="ASD" w:date="2016-06-09T16:59:00Z">
            <w:rPr>
              <w:lang w:val="en-US"/>
            </w:rPr>
          </w:rPrChange>
        </w:rPr>
        <w:t xml:space="preserve">21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Change w:id="5108" w:author="ASD" w:date="2016-06-09T16:59:00Z">
            <w:rPr>
              <w:sz w:val="28"/>
              <w:szCs w:val="28"/>
              <w:lang w:val="uk-UA"/>
            </w:rPr>
          </w:rPrChange>
        </w:rPr>
      </w:pPr>
      <w:r w:rsidRPr="00891248">
        <w:rPr>
          <w:sz w:val="28"/>
          <w:szCs w:val="28"/>
          <w:lang w:val="uk-UA"/>
          <w:rPrChange w:id="5109" w:author="ASD" w:date="2016-06-09T16:59:00Z">
            <w:rPr>
              <w:lang w:val="en-US"/>
            </w:rPr>
          </w:rPrChange>
        </w:rPr>
        <w:t>F. Murtagh. A survey of recent advances in hierarchical clustering algorithms. The Computer Journal, 26(4):354–359, Nov. 1983.</w:t>
      </w:r>
      <w:r w:rsidR="003E5891" w:rsidRPr="00891248">
        <w:rPr>
          <w:sz w:val="28"/>
          <w:szCs w:val="28"/>
          <w:lang w:val="uk-UA"/>
        </w:rPr>
        <w:t xml:space="preserve"> -</w:t>
      </w:r>
      <w:r w:rsidRPr="00891248">
        <w:rPr>
          <w:sz w:val="28"/>
          <w:szCs w:val="28"/>
          <w:lang w:val="uk-UA"/>
          <w:rPrChange w:id="5110" w:author="ASD" w:date="2016-06-09T16:59:00Z">
            <w:rPr>
              <w:lang w:val="en-US"/>
            </w:rPr>
          </w:rPrChange>
        </w:rPr>
        <w:t xml:space="preserve"> 24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Change w:id="5111" w:author="ASD" w:date="2016-06-09T16:59:00Z">
            <w:rPr>
              <w:sz w:val="28"/>
              <w:szCs w:val="28"/>
              <w:lang w:val="uk-UA"/>
            </w:rPr>
          </w:rPrChange>
        </w:rPr>
      </w:pPr>
      <w:r w:rsidRPr="00891248">
        <w:rPr>
          <w:sz w:val="28"/>
          <w:szCs w:val="28"/>
          <w:lang w:val="uk-UA"/>
          <w:rPrChange w:id="5112" w:author="ASD" w:date="2016-06-09T16:59:00Z">
            <w:rPr>
              <w:lang w:val="en-US"/>
            </w:rPr>
          </w:rPrChange>
        </w:rPr>
        <w:t xml:space="preserve">M. Ozuysal, P. Fua, and V. Lepetit. Fast keypoint recognition in ten lines of code. In IEEE Conference on Computer Vision and Pattern Recognition, Los Alamitos, CA, USA, June 2007. </w:t>
      </w:r>
      <w:r w:rsidR="003E5891" w:rsidRPr="00891248">
        <w:rPr>
          <w:sz w:val="28"/>
          <w:szCs w:val="28"/>
          <w:lang w:val="uk-UA"/>
        </w:rPr>
        <w:t>-</w:t>
      </w:r>
      <w:r w:rsidRPr="00891248">
        <w:rPr>
          <w:sz w:val="28"/>
          <w:szCs w:val="28"/>
          <w:lang w:val="uk-UA"/>
          <w:rPrChange w:id="5113" w:author="ASD" w:date="2016-06-09T16:59:00Z">
            <w:rPr>
              <w:lang w:val="en-US"/>
            </w:rPr>
          </w:rPrChange>
        </w:rPr>
        <w:t xml:space="preserve"> 3, 4, 12, 19, 21, 37, 38, 48 </w:t>
      </w:r>
      <w:r w:rsidR="003E5891" w:rsidRPr="00891248">
        <w:rPr>
          <w:sz w:val="28"/>
          <w:szCs w:val="28"/>
          <w:lang w:val="uk-UA"/>
        </w:rPr>
        <w:t>с.</w:t>
      </w:r>
    </w:p>
    <w:p w:rsidR="002C28BA"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114" w:author="ASD" w:date="2016-06-09T16:59:00Z">
            <w:rPr>
              <w:lang w:val="en-US"/>
            </w:rPr>
          </w:rPrChange>
        </w:rPr>
        <w:t>R. J. Radke, S. Andra, O. Al-Kofahi, and B. Roysam. Image change detection algorithms: a systematic survey. IEEE Transact</w:t>
      </w:r>
      <w:r w:rsidR="003E5891" w:rsidRPr="00891248">
        <w:rPr>
          <w:sz w:val="28"/>
          <w:szCs w:val="28"/>
          <w:lang w:val="uk-UA"/>
          <w:rPrChange w:id="5115" w:author="ASD" w:date="2016-06-09T16:59:00Z">
            <w:rPr>
              <w:lang w:val="en-US"/>
            </w:rPr>
          </w:rPrChange>
        </w:rPr>
        <w:t>ions on Image Processing</w:t>
      </w:r>
      <w:r w:rsidRPr="00891248">
        <w:rPr>
          <w:sz w:val="28"/>
          <w:szCs w:val="28"/>
          <w:lang w:val="uk-UA"/>
          <w:rPrChange w:id="5116" w:author="ASD" w:date="2016-06-09T16:59:00Z">
            <w:rPr>
              <w:lang w:val="en-US"/>
            </w:rPr>
          </w:rPrChange>
        </w:rPr>
        <w:t xml:space="preserve">, Mar. 2005. </w:t>
      </w:r>
      <w:r w:rsidR="003E5891" w:rsidRPr="00891248">
        <w:rPr>
          <w:sz w:val="28"/>
          <w:szCs w:val="28"/>
          <w:lang w:val="uk-UA"/>
        </w:rPr>
        <w:t>-</w:t>
      </w:r>
      <w:r w:rsidRPr="00891248">
        <w:rPr>
          <w:sz w:val="28"/>
          <w:szCs w:val="28"/>
          <w:lang w:val="uk-UA"/>
          <w:rPrChange w:id="5117" w:author="ASD" w:date="2016-06-09T16:59:00Z">
            <w:rPr>
              <w:lang w:val="en-US"/>
            </w:rPr>
          </w:rPrChange>
        </w:rPr>
        <w:t>14 53</w:t>
      </w:r>
      <w:r w:rsidR="003E5891" w:rsidRPr="00891248">
        <w:rPr>
          <w:sz w:val="28"/>
          <w:szCs w:val="28"/>
          <w:lang w:val="uk-UA"/>
        </w:rPr>
        <w:t xml:space="preserve">, </w:t>
      </w:r>
      <w:r w:rsidR="003E5891" w:rsidRPr="00891248">
        <w:rPr>
          <w:sz w:val="28"/>
          <w:szCs w:val="28"/>
          <w:lang w:val="uk-UA"/>
          <w:rPrChange w:id="5118" w:author="ASD" w:date="2016-06-09T16:59:00Z">
            <w:rPr>
              <w:lang w:val="en-US"/>
            </w:rPr>
          </w:rPrChange>
        </w:rPr>
        <w:t>810–815</w:t>
      </w:r>
      <w:r w:rsidR="003E5891" w:rsidRPr="00891248">
        <w:rPr>
          <w:sz w:val="28"/>
          <w:szCs w:val="28"/>
          <w:lang w:val="uk-UA"/>
        </w:rPr>
        <w:t xml:space="preserve"> с.</w:t>
      </w:r>
      <w:r w:rsidRPr="00891248">
        <w:rPr>
          <w:sz w:val="28"/>
          <w:szCs w:val="28"/>
          <w:lang w:val="uk-UA"/>
          <w:rPrChange w:id="5119" w:author="ASD" w:date="2016-06-09T16:59:00Z">
            <w:rPr>
              <w:lang w:val="en-US"/>
            </w:rPr>
          </w:rPrChange>
        </w:rPr>
        <w:t xml:space="preserve"> </w:t>
      </w:r>
    </w:p>
    <w:p w:rsidR="002C28BA" w:rsidRPr="00891248" w:rsidRDefault="002C28BA" w:rsidP="00891248">
      <w:pPr>
        <w:numPr>
          <w:ilvl w:val="0"/>
          <w:numId w:val="45"/>
        </w:numPr>
        <w:tabs>
          <w:tab w:val="left" w:pos="810"/>
        </w:tabs>
        <w:spacing w:line="360" w:lineRule="auto"/>
        <w:ind w:left="810" w:hanging="630"/>
        <w:rPr>
          <w:sz w:val="28"/>
          <w:szCs w:val="28"/>
          <w:lang w:val="uk-UA"/>
          <w:rPrChange w:id="5120" w:author="ASD" w:date="2016-06-09T16:59:00Z">
            <w:rPr>
              <w:sz w:val="28"/>
              <w:szCs w:val="28"/>
              <w:lang w:val="uk-UA"/>
            </w:rPr>
          </w:rPrChange>
        </w:rPr>
      </w:pPr>
      <w:r w:rsidRPr="00891248">
        <w:rPr>
          <w:sz w:val="28"/>
          <w:szCs w:val="28"/>
          <w:lang w:val="uk-UA"/>
          <w:rPrChange w:id="5121" w:author="ASD" w:date="2016-06-09T16:59:00Z">
            <w:rPr>
              <w:lang w:val="en-US"/>
            </w:rPr>
          </w:rPrChange>
        </w:rPr>
        <w:t>J. L. Rodgers and W. A. Nicewander. Thirteen ways to look at the correlation coefficient. T</w:t>
      </w:r>
      <w:r w:rsidR="003E5891" w:rsidRPr="00891248">
        <w:rPr>
          <w:sz w:val="28"/>
          <w:szCs w:val="28"/>
          <w:lang w:val="uk-UA"/>
          <w:rPrChange w:id="5122" w:author="ASD" w:date="2016-06-09T16:59:00Z">
            <w:rPr>
              <w:lang w:val="en-US"/>
            </w:rPr>
          </w:rPrChange>
        </w:rPr>
        <w:t>he American Statistician</w:t>
      </w:r>
      <w:r w:rsidRPr="00891248">
        <w:rPr>
          <w:sz w:val="28"/>
          <w:szCs w:val="28"/>
          <w:lang w:val="uk-UA"/>
          <w:rPrChange w:id="5123" w:author="ASD" w:date="2016-06-09T16:59:00Z">
            <w:rPr>
              <w:lang w:val="en-US"/>
            </w:rPr>
          </w:rPrChange>
        </w:rPr>
        <w:t xml:space="preserve">, 1988. </w:t>
      </w:r>
      <w:r w:rsidR="003E5891" w:rsidRPr="00891248">
        <w:rPr>
          <w:sz w:val="28"/>
          <w:szCs w:val="28"/>
          <w:lang w:val="uk-UA"/>
        </w:rPr>
        <w:t xml:space="preserve">- </w:t>
      </w:r>
      <w:r w:rsidRPr="00891248">
        <w:rPr>
          <w:sz w:val="28"/>
          <w:szCs w:val="28"/>
          <w:lang w:val="uk-UA"/>
          <w:rPrChange w:id="5124" w:author="ASD" w:date="2016-06-09T16:59:00Z">
            <w:rPr>
              <w:lang w:val="en-US"/>
            </w:rPr>
          </w:rPrChange>
        </w:rPr>
        <w:t>22</w:t>
      </w:r>
      <w:r w:rsidR="003E5891" w:rsidRPr="00891248">
        <w:rPr>
          <w:sz w:val="28"/>
          <w:szCs w:val="28"/>
          <w:lang w:val="uk-UA"/>
        </w:rPr>
        <w:t xml:space="preserve">, </w:t>
      </w:r>
      <w:r w:rsidR="003E5891" w:rsidRPr="00891248">
        <w:rPr>
          <w:sz w:val="28"/>
          <w:szCs w:val="28"/>
          <w:lang w:val="uk-UA"/>
          <w:rPrChange w:id="5125" w:author="ASD" w:date="2016-06-09T16:59:00Z">
            <w:rPr>
              <w:lang w:val="en-US"/>
            </w:rPr>
          </w:rPrChange>
        </w:rPr>
        <w:t>59–66</w:t>
      </w:r>
      <w:r w:rsidR="003E5891" w:rsidRPr="00891248">
        <w:rPr>
          <w:sz w:val="28"/>
          <w:szCs w:val="28"/>
          <w:lang w:val="uk-UA"/>
        </w:rPr>
        <w:t xml:space="preserve"> с.</w:t>
      </w:r>
    </w:p>
    <w:p w:rsidR="002C28BA" w:rsidRPr="00891248" w:rsidRDefault="0013784E" w:rsidP="00891248">
      <w:pPr>
        <w:numPr>
          <w:ilvl w:val="0"/>
          <w:numId w:val="45"/>
        </w:numPr>
        <w:tabs>
          <w:tab w:val="left" w:pos="810"/>
        </w:tabs>
        <w:spacing w:line="360" w:lineRule="auto"/>
        <w:ind w:left="810" w:hanging="630"/>
        <w:rPr>
          <w:sz w:val="28"/>
          <w:szCs w:val="28"/>
          <w:lang w:val="uk-UA"/>
          <w:rPrChange w:id="5126" w:author="ASD" w:date="2016-06-09T16:59:00Z">
            <w:rPr>
              <w:sz w:val="28"/>
              <w:szCs w:val="28"/>
              <w:lang w:val="uk-UA"/>
            </w:rPr>
          </w:rPrChange>
        </w:rPr>
      </w:pPr>
      <w:r w:rsidRPr="00891248">
        <w:rPr>
          <w:sz w:val="28"/>
          <w:szCs w:val="28"/>
          <w:lang w:val="uk-UA"/>
          <w:rPrChange w:id="5127" w:author="ASD" w:date="2016-06-09T16:59:00Z">
            <w:rPr>
              <w:lang w:val="en-US"/>
            </w:rPr>
          </w:rPrChange>
        </w:rPr>
        <w:t xml:space="preserve"> </w:t>
      </w:r>
      <w:r w:rsidR="002C28BA" w:rsidRPr="00891248">
        <w:rPr>
          <w:sz w:val="28"/>
          <w:szCs w:val="28"/>
          <w:lang w:val="uk-UA"/>
          <w:rPrChange w:id="5128" w:author="ASD" w:date="2016-06-09T16:59:00Z">
            <w:rPr>
              <w:lang w:val="en-US"/>
            </w:rPr>
          </w:rPrChange>
        </w:rPr>
        <w:t>D. Ross, J. Lim, R.-S. Lin, and M.-H. Yang. Incremental learning for robust visual tracking. International Jo</w:t>
      </w:r>
      <w:r w:rsidR="003E5891" w:rsidRPr="00891248">
        <w:rPr>
          <w:sz w:val="28"/>
          <w:szCs w:val="28"/>
          <w:lang w:val="uk-UA"/>
          <w:rPrChange w:id="5129" w:author="ASD" w:date="2016-06-09T16:59:00Z">
            <w:rPr>
              <w:lang w:val="en-US"/>
            </w:rPr>
          </w:rPrChange>
        </w:rPr>
        <w:t>urnal of Computer Vision</w:t>
      </w:r>
      <w:r w:rsidR="002C28BA" w:rsidRPr="00891248">
        <w:rPr>
          <w:sz w:val="28"/>
          <w:szCs w:val="28"/>
          <w:lang w:val="uk-UA"/>
          <w:rPrChange w:id="5130" w:author="ASD" w:date="2016-06-09T16:59:00Z">
            <w:rPr>
              <w:lang w:val="en-US"/>
            </w:rPr>
          </w:rPrChange>
        </w:rPr>
        <w:t xml:space="preserve">, May 2008. </w:t>
      </w:r>
      <w:r w:rsidR="003E5891" w:rsidRPr="00891248">
        <w:rPr>
          <w:sz w:val="28"/>
          <w:szCs w:val="28"/>
          <w:lang w:val="uk-UA"/>
        </w:rPr>
        <w:t xml:space="preserve">- </w:t>
      </w:r>
      <w:r w:rsidR="002C28BA" w:rsidRPr="00891248">
        <w:rPr>
          <w:sz w:val="28"/>
          <w:szCs w:val="28"/>
          <w:lang w:val="uk-UA"/>
          <w:rPrChange w:id="5131" w:author="ASD" w:date="2016-06-09T16:59:00Z">
            <w:rPr>
              <w:lang w:val="en-US"/>
            </w:rPr>
          </w:rPrChange>
        </w:rPr>
        <w:t>2, 3, 25</w:t>
      </w:r>
      <w:r w:rsidR="003E5891" w:rsidRPr="00891248">
        <w:rPr>
          <w:sz w:val="28"/>
          <w:szCs w:val="28"/>
          <w:lang w:val="uk-UA"/>
        </w:rPr>
        <w:t xml:space="preserve">, </w:t>
      </w:r>
      <w:r w:rsidR="003E5891" w:rsidRPr="00891248">
        <w:rPr>
          <w:sz w:val="28"/>
          <w:szCs w:val="28"/>
          <w:lang w:val="uk-UA"/>
          <w:rPrChange w:id="5132" w:author="ASD" w:date="2016-06-09T16:59:00Z">
            <w:rPr>
              <w:lang w:val="en-US"/>
            </w:rPr>
          </w:rPrChange>
        </w:rPr>
        <w:t>125–141</w:t>
      </w:r>
      <w:r w:rsidR="003E5891" w:rsidRPr="00891248">
        <w:rPr>
          <w:sz w:val="28"/>
          <w:szCs w:val="28"/>
          <w:lang w:val="uk-UA"/>
        </w:rPr>
        <w:t xml:space="preserve"> </w:t>
      </w:r>
      <w:r w:rsidR="003E5891" w:rsidRPr="00891248">
        <w:rPr>
          <w:sz w:val="28"/>
          <w:szCs w:val="28"/>
          <w:lang w:val="uk-UA"/>
          <w:rPrChange w:id="5133" w:author="ASD" w:date="2016-06-09T16:59:00Z">
            <w:rPr>
              <w:lang w:val="uk-UA"/>
            </w:rPr>
          </w:rPrChange>
        </w:rPr>
        <w:t>с.</w:t>
      </w:r>
    </w:p>
    <w:p w:rsidR="002C28BA" w:rsidRPr="00891248" w:rsidRDefault="0013784E" w:rsidP="00891248">
      <w:pPr>
        <w:numPr>
          <w:ilvl w:val="0"/>
          <w:numId w:val="45"/>
        </w:numPr>
        <w:tabs>
          <w:tab w:val="left" w:pos="810"/>
        </w:tabs>
        <w:spacing w:line="360" w:lineRule="auto"/>
        <w:ind w:left="810" w:hanging="630"/>
        <w:rPr>
          <w:sz w:val="28"/>
          <w:szCs w:val="28"/>
          <w:lang w:val="uk-UA"/>
          <w:rPrChange w:id="5134" w:author="ASD" w:date="2016-06-09T16:59:00Z">
            <w:rPr>
              <w:sz w:val="28"/>
              <w:szCs w:val="28"/>
              <w:lang w:val="uk-UA"/>
            </w:rPr>
          </w:rPrChange>
        </w:rPr>
      </w:pPr>
      <w:r w:rsidRPr="00891248">
        <w:rPr>
          <w:sz w:val="28"/>
          <w:szCs w:val="28"/>
          <w:lang w:val="uk-UA"/>
          <w:rPrChange w:id="5135" w:author="ASD" w:date="2016-06-09T16:59:00Z">
            <w:rPr>
              <w:lang w:val="en-US"/>
            </w:rPr>
          </w:rPrChange>
        </w:rPr>
        <w:lastRenderedPageBreak/>
        <w:t xml:space="preserve"> </w:t>
      </w:r>
      <w:r w:rsidR="002C28BA" w:rsidRPr="00891248">
        <w:rPr>
          <w:sz w:val="28"/>
          <w:szCs w:val="28"/>
          <w:lang w:val="uk-UA"/>
          <w:rPrChange w:id="5136" w:author="ASD" w:date="2016-06-09T16:59:00Z">
            <w:rPr>
              <w:lang w:val="en-US"/>
            </w:rPr>
          </w:rPrChange>
        </w:rPr>
        <w:t>J. Santner, C. Leistner, A. Saffari, T. Pock, and H. Bischof. PROST: Parallel robust online simple tracking. In IEEE Conference on Computer Visio</w:t>
      </w:r>
      <w:r w:rsidR="003E5891" w:rsidRPr="00891248">
        <w:rPr>
          <w:sz w:val="28"/>
          <w:szCs w:val="28"/>
          <w:lang w:val="uk-UA"/>
          <w:rPrChange w:id="5137" w:author="ASD" w:date="2016-06-09T16:59:00Z">
            <w:rPr>
              <w:lang w:val="en-US"/>
            </w:rPr>
          </w:rPrChange>
        </w:rPr>
        <w:t>n and Pattern Recognition. IEEE, June 2010. -</w:t>
      </w:r>
      <w:r w:rsidR="003E5891" w:rsidRPr="00891248">
        <w:rPr>
          <w:sz w:val="28"/>
          <w:szCs w:val="28"/>
          <w:lang w:val="uk-UA"/>
        </w:rPr>
        <w:t xml:space="preserve"> </w:t>
      </w:r>
      <w:r w:rsidR="003E5891" w:rsidRPr="00891248">
        <w:rPr>
          <w:sz w:val="28"/>
          <w:szCs w:val="28"/>
          <w:lang w:val="uk-UA"/>
          <w:rPrChange w:id="5138" w:author="ASD" w:date="2016-06-09T16:59:00Z">
            <w:rPr>
              <w:lang w:val="en-US"/>
            </w:rPr>
          </w:rPrChange>
        </w:rPr>
        <w:t>723–730</w:t>
      </w:r>
      <w:r w:rsidR="003E5891"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5139" w:author="ASD" w:date="2016-06-09T16:59:00Z">
            <w:rPr>
              <w:sz w:val="28"/>
              <w:szCs w:val="28"/>
              <w:lang w:val="uk-UA"/>
            </w:rPr>
          </w:rPrChange>
        </w:rPr>
      </w:pPr>
      <w:r w:rsidRPr="00891248">
        <w:rPr>
          <w:sz w:val="28"/>
          <w:szCs w:val="28"/>
          <w:lang w:val="uk-UA"/>
          <w:rPrChange w:id="5140" w:author="ASD" w:date="2016-06-09T16:59:00Z">
            <w:rPr>
              <w:lang w:val="en-US"/>
            </w:rPr>
          </w:rPrChange>
        </w:rPr>
        <w:t xml:space="preserve">H. Schneiderman. Feature-centric evaluation for efficient cascaded object detection. In IEEE Computer Society Conference on Computer Vision and Pattern Recognition, volume 2. IEEE, June 2004. </w:t>
      </w:r>
      <w:r w:rsidR="003E5891" w:rsidRPr="00891248">
        <w:rPr>
          <w:sz w:val="28"/>
          <w:szCs w:val="28"/>
          <w:lang w:val="uk-UA"/>
        </w:rPr>
        <w:t xml:space="preserve"> - </w:t>
      </w:r>
      <w:r w:rsidRPr="00891248">
        <w:rPr>
          <w:sz w:val="28"/>
          <w:szCs w:val="28"/>
          <w:lang w:val="uk-UA"/>
          <w:rPrChange w:id="5141" w:author="ASD" w:date="2016-06-09T16:59:00Z">
            <w:rPr>
              <w:lang w:val="en-US"/>
            </w:rPr>
          </w:rPrChange>
        </w:rPr>
        <w:t xml:space="preserve">12 </w:t>
      </w:r>
      <w:r w:rsidR="003E5891"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Change w:id="5142" w:author="ASD" w:date="2016-06-09T16:59:00Z">
            <w:rPr>
              <w:sz w:val="28"/>
              <w:szCs w:val="28"/>
              <w:lang w:val="uk-UA"/>
            </w:rPr>
          </w:rPrChange>
        </w:rPr>
      </w:pPr>
      <w:r w:rsidRPr="00891248">
        <w:rPr>
          <w:sz w:val="28"/>
          <w:szCs w:val="28"/>
          <w:lang w:val="uk-UA"/>
          <w:rPrChange w:id="5143" w:author="ASD" w:date="2016-06-09T16:59:00Z">
            <w:rPr>
              <w:lang w:val="en-US"/>
            </w:rPr>
          </w:rPrChange>
        </w:rPr>
        <w:t>L. G. Shapiro and G. C. Stockman. Computer Visi</w:t>
      </w:r>
      <w:r w:rsidR="00AF4175" w:rsidRPr="00891248">
        <w:rPr>
          <w:sz w:val="28"/>
          <w:szCs w:val="28"/>
          <w:lang w:val="uk-UA"/>
          <w:rPrChange w:id="5144" w:author="ASD" w:date="2016-06-09T16:59:00Z">
            <w:rPr>
              <w:lang w:val="en-US"/>
            </w:rPr>
          </w:rPrChange>
        </w:rPr>
        <w:t xml:space="preserve">on. Prentice Hall, Jan. 2001. </w:t>
      </w:r>
      <w:r w:rsidR="003E5891" w:rsidRPr="00891248">
        <w:rPr>
          <w:sz w:val="28"/>
          <w:szCs w:val="28"/>
          <w:lang w:val="uk-UA"/>
        </w:rPr>
        <w:t>–</w:t>
      </w:r>
      <w:r w:rsidR="003E5891" w:rsidRPr="00891248">
        <w:rPr>
          <w:sz w:val="28"/>
          <w:szCs w:val="28"/>
          <w:lang w:val="uk-UA"/>
          <w:rPrChange w:id="5145" w:author="ASD" w:date="2016-06-09T16:59:00Z">
            <w:rPr>
              <w:lang w:val="uk-UA"/>
            </w:rPr>
          </w:rPrChange>
        </w:rPr>
        <w:t xml:space="preserve"> </w:t>
      </w:r>
      <w:r w:rsidR="00AF4175" w:rsidRPr="00891248">
        <w:rPr>
          <w:sz w:val="28"/>
          <w:szCs w:val="28"/>
          <w:lang w:val="uk-UA"/>
          <w:rPrChange w:id="5146"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5147" w:author="ASD" w:date="2016-06-09T16:59:00Z">
            <w:rPr>
              <w:lang w:val="uk-UA"/>
            </w:rPr>
          </w:rPrChange>
        </w:rPr>
        <w:t>с.</w:t>
      </w:r>
    </w:p>
    <w:p w:rsidR="00AF4175" w:rsidRPr="00891248" w:rsidRDefault="002C28BA" w:rsidP="00891248">
      <w:pPr>
        <w:numPr>
          <w:ilvl w:val="0"/>
          <w:numId w:val="45"/>
        </w:numPr>
        <w:tabs>
          <w:tab w:val="left" w:pos="810"/>
        </w:tabs>
        <w:spacing w:line="360" w:lineRule="auto"/>
        <w:ind w:left="810" w:hanging="630"/>
        <w:rPr>
          <w:sz w:val="28"/>
          <w:szCs w:val="28"/>
          <w:lang w:val="uk-UA"/>
          <w:rPrChange w:id="5148" w:author="ASD" w:date="2016-06-09T16:59:00Z">
            <w:rPr>
              <w:sz w:val="28"/>
              <w:szCs w:val="28"/>
              <w:lang w:val="uk-UA"/>
            </w:rPr>
          </w:rPrChange>
        </w:rPr>
      </w:pPr>
      <w:r w:rsidRPr="00891248">
        <w:rPr>
          <w:sz w:val="28"/>
          <w:szCs w:val="28"/>
          <w:lang w:val="uk-UA"/>
          <w:rPrChange w:id="5149" w:author="ASD" w:date="2016-06-09T16:59:00Z">
            <w:rPr>
              <w:lang w:val="en-US"/>
            </w:rPr>
          </w:rPrChange>
        </w:rPr>
        <w:t xml:space="preserve">J. Shi and C. Tomasi. Good features to track. In IEEE Conference on Computer Vision and Pattern Recognition (CVPR’94), Seattle, June 1994. </w:t>
      </w:r>
      <w:r w:rsidR="003E5891" w:rsidRPr="00891248">
        <w:rPr>
          <w:sz w:val="28"/>
          <w:szCs w:val="28"/>
          <w:lang w:val="uk-UA"/>
        </w:rPr>
        <w:t xml:space="preserve">- </w:t>
      </w:r>
      <w:r w:rsidRPr="00891248">
        <w:rPr>
          <w:sz w:val="28"/>
          <w:szCs w:val="28"/>
          <w:lang w:val="uk-UA"/>
          <w:rPrChange w:id="5150" w:author="ASD" w:date="2016-06-09T16:59:00Z">
            <w:rPr>
              <w:lang w:val="en-US"/>
            </w:rPr>
          </w:rPrChange>
        </w:rPr>
        <w:t xml:space="preserve">7, 9 </w:t>
      </w:r>
      <w:r w:rsidR="003E5891"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151" w:author="ASD" w:date="2016-06-09T16:59:00Z">
            <w:rPr>
              <w:lang w:val="en-US"/>
            </w:rPr>
          </w:rPrChange>
        </w:rPr>
        <w:t xml:space="preserve">S. Stalder, H. Grabner, and L. van Gool. Beyond semi-supervised tracking: Tracking should be as simple as detection, but not simpler than recognition. In IEEE International Conference on </w:t>
      </w:r>
      <w:r w:rsidR="003E5891" w:rsidRPr="00891248">
        <w:rPr>
          <w:sz w:val="28"/>
          <w:szCs w:val="28"/>
          <w:lang w:val="uk-UA"/>
          <w:rPrChange w:id="5152" w:author="ASD" w:date="2016-06-09T16:59:00Z">
            <w:rPr>
              <w:lang w:val="en-US"/>
            </w:rPr>
          </w:rPrChange>
        </w:rPr>
        <w:t>Computer Vision Workshops,</w:t>
      </w:r>
      <w:r w:rsidRPr="00891248">
        <w:rPr>
          <w:sz w:val="28"/>
          <w:szCs w:val="28"/>
          <w:lang w:val="uk-UA"/>
          <w:rPrChange w:id="5153" w:author="ASD" w:date="2016-06-09T16:59:00Z">
            <w:rPr>
              <w:lang w:val="en-US"/>
            </w:rPr>
          </w:rPrChange>
        </w:rPr>
        <w:t xml:space="preserve"> IEEE, 2009.</w:t>
      </w:r>
      <w:r w:rsidR="00410E76" w:rsidRPr="00891248">
        <w:rPr>
          <w:sz w:val="28"/>
          <w:szCs w:val="28"/>
          <w:lang w:val="uk-UA"/>
        </w:rPr>
        <w:t xml:space="preserve"> </w:t>
      </w:r>
      <w:r w:rsidR="00410E76" w:rsidRPr="00891248">
        <w:rPr>
          <w:sz w:val="28"/>
          <w:szCs w:val="28"/>
          <w:lang w:val="uk-UA"/>
          <w:rPrChange w:id="5154" w:author="ASD" w:date="2016-06-09T16:59:00Z">
            <w:rPr>
              <w:lang w:val="uk-UA"/>
            </w:rPr>
          </w:rPrChange>
        </w:rPr>
        <w:t xml:space="preserve">- </w:t>
      </w:r>
      <w:r w:rsidRPr="00891248">
        <w:rPr>
          <w:sz w:val="28"/>
          <w:szCs w:val="28"/>
          <w:lang w:val="uk-UA"/>
          <w:rPrChange w:id="5155" w:author="ASD" w:date="2016-06-09T16:59:00Z">
            <w:rPr>
              <w:lang w:val="en-US"/>
            </w:rPr>
          </w:rPrChange>
        </w:rPr>
        <w:t xml:space="preserve"> 4</w:t>
      </w:r>
      <w:r w:rsidR="00410E76" w:rsidRPr="00891248">
        <w:rPr>
          <w:sz w:val="28"/>
          <w:szCs w:val="28"/>
          <w:lang w:val="uk-UA"/>
        </w:rPr>
        <w:t xml:space="preserve">, </w:t>
      </w:r>
      <w:r w:rsidR="00410E76" w:rsidRPr="00891248">
        <w:rPr>
          <w:sz w:val="28"/>
          <w:szCs w:val="28"/>
          <w:lang w:val="uk-UA"/>
          <w:rPrChange w:id="5156" w:author="ASD" w:date="2016-06-09T16:59:00Z">
            <w:rPr>
              <w:lang w:val="en-US"/>
            </w:rPr>
          </w:rPrChange>
        </w:rPr>
        <w:t>1409–1416</w:t>
      </w:r>
      <w:r w:rsidR="00410E76" w:rsidRPr="00891248">
        <w:rPr>
          <w:sz w:val="28"/>
          <w:szCs w:val="28"/>
          <w:lang w:val="uk-UA"/>
        </w:rPr>
        <w:t xml:space="preserve"> с.</w:t>
      </w:r>
      <w:r w:rsidRPr="00891248">
        <w:rPr>
          <w:sz w:val="28"/>
          <w:szCs w:val="28"/>
          <w:lang w:val="uk-UA"/>
          <w:rPrChange w:id="5157" w:author="ASD" w:date="2016-06-09T16:59:00Z">
            <w:rPr>
              <w:lang w:val="en-US"/>
            </w:rPr>
          </w:rPrChange>
        </w:rPr>
        <w:t xml:space="preserve"> </w:t>
      </w:r>
    </w:p>
    <w:p w:rsidR="00AF4175" w:rsidRPr="00891248" w:rsidRDefault="002C28BA" w:rsidP="00891248">
      <w:pPr>
        <w:numPr>
          <w:ilvl w:val="0"/>
          <w:numId w:val="45"/>
        </w:numPr>
        <w:tabs>
          <w:tab w:val="left" w:pos="810"/>
        </w:tabs>
        <w:spacing w:line="360" w:lineRule="auto"/>
        <w:ind w:left="810" w:hanging="630"/>
        <w:rPr>
          <w:sz w:val="28"/>
          <w:szCs w:val="28"/>
          <w:lang w:val="uk-UA"/>
        </w:rPr>
      </w:pPr>
      <w:r w:rsidRPr="00891248">
        <w:rPr>
          <w:sz w:val="28"/>
          <w:szCs w:val="28"/>
          <w:lang w:val="uk-UA"/>
          <w:rPrChange w:id="5158" w:author="ASD" w:date="2016-06-09T16:59:00Z">
            <w:rPr>
              <w:lang w:val="en-US"/>
            </w:rPr>
          </w:rPrChange>
        </w:rPr>
        <w:t xml:space="preserve">R. Szeliski. Computer Vision: Algorithms and Applications. Springer, 2010. </w:t>
      </w:r>
      <w:r w:rsidR="00410E76" w:rsidRPr="00891248">
        <w:rPr>
          <w:sz w:val="28"/>
          <w:szCs w:val="28"/>
          <w:lang w:val="uk-UA"/>
        </w:rPr>
        <w:t>–</w:t>
      </w:r>
      <w:r w:rsidR="00410E76" w:rsidRPr="00891248">
        <w:rPr>
          <w:sz w:val="28"/>
          <w:szCs w:val="28"/>
          <w:lang w:val="uk-UA"/>
          <w:rPrChange w:id="5159" w:author="ASD" w:date="2016-06-09T16:59:00Z">
            <w:rPr>
              <w:lang w:val="uk-UA"/>
            </w:rPr>
          </w:rPrChange>
        </w:rPr>
        <w:t xml:space="preserve"> </w:t>
      </w:r>
      <w:r w:rsidRPr="00891248">
        <w:rPr>
          <w:sz w:val="28"/>
          <w:szCs w:val="28"/>
          <w:lang w:val="uk-UA"/>
          <w:rPrChange w:id="5160" w:author="ASD" w:date="2016-06-09T16:59:00Z">
            <w:rPr>
              <w:lang w:val="en-US"/>
            </w:rPr>
          </w:rPrChange>
        </w:rPr>
        <w:t>1</w:t>
      </w:r>
      <w:r w:rsidR="00410E76" w:rsidRPr="00891248">
        <w:rPr>
          <w:sz w:val="28"/>
          <w:szCs w:val="28"/>
          <w:lang w:val="uk-UA"/>
        </w:rPr>
        <w:t xml:space="preserve"> </w:t>
      </w:r>
      <w:r w:rsidR="00410E76" w:rsidRPr="00891248">
        <w:rPr>
          <w:sz w:val="28"/>
          <w:szCs w:val="28"/>
          <w:lang w:val="uk-UA"/>
          <w:rPrChange w:id="5161" w:author="ASD" w:date="2016-06-09T16:59:00Z">
            <w:rPr>
              <w:lang w:val="uk-UA"/>
            </w:rPr>
          </w:rPrChange>
        </w:rPr>
        <w:t>с.</w:t>
      </w:r>
      <w:r w:rsidRPr="00891248">
        <w:rPr>
          <w:sz w:val="28"/>
          <w:szCs w:val="28"/>
          <w:lang w:val="uk-UA"/>
          <w:rPrChange w:id="5162" w:author="ASD" w:date="2016-06-09T16:59:00Z">
            <w:rPr>
              <w:lang w:val="en-US"/>
            </w:rPr>
          </w:rPrChange>
        </w:rPr>
        <w:t xml:space="preserve"> </w:t>
      </w:r>
    </w:p>
    <w:p w:rsidR="00AF4175" w:rsidRPr="00891248" w:rsidRDefault="002C28BA" w:rsidP="00891248">
      <w:pPr>
        <w:numPr>
          <w:ilvl w:val="0"/>
          <w:numId w:val="45"/>
        </w:numPr>
        <w:tabs>
          <w:tab w:val="left" w:pos="810"/>
        </w:tabs>
        <w:spacing w:line="360" w:lineRule="auto"/>
        <w:ind w:left="810" w:hanging="630"/>
        <w:rPr>
          <w:sz w:val="28"/>
          <w:szCs w:val="28"/>
          <w:lang w:val="uk-UA"/>
          <w:rPrChange w:id="5163" w:author="ASD" w:date="2016-06-09T16:59:00Z">
            <w:rPr>
              <w:sz w:val="28"/>
              <w:szCs w:val="28"/>
              <w:lang w:val="uk-UA"/>
            </w:rPr>
          </w:rPrChange>
        </w:rPr>
      </w:pPr>
      <w:r w:rsidRPr="00891248">
        <w:rPr>
          <w:sz w:val="28"/>
          <w:szCs w:val="28"/>
          <w:lang w:val="uk-UA"/>
          <w:rPrChange w:id="5164" w:author="ASD" w:date="2016-06-09T16:59:00Z">
            <w:rPr>
              <w:lang w:val="en-US"/>
            </w:rPr>
          </w:rPrChange>
        </w:rPr>
        <w:t>C. Tomasi and T. Kanade. Detection and tracking of point features. Technical Report CMU-CS-91-132, Carnegie Mellon University, Apr. 1991.</w:t>
      </w:r>
      <w:r w:rsidR="00410E76" w:rsidRPr="00891248">
        <w:rPr>
          <w:sz w:val="28"/>
          <w:szCs w:val="28"/>
          <w:lang w:val="uk-UA"/>
        </w:rPr>
        <w:t xml:space="preserve"> -</w:t>
      </w:r>
      <w:r w:rsidRPr="00891248">
        <w:rPr>
          <w:sz w:val="28"/>
          <w:szCs w:val="28"/>
          <w:lang w:val="uk-UA"/>
          <w:rPrChange w:id="5165" w:author="ASD" w:date="2016-06-09T16:59:00Z">
            <w:rPr>
              <w:lang w:val="en-US"/>
            </w:rPr>
          </w:rPrChange>
        </w:rPr>
        <w:t xml:space="preserve"> 8 </w:t>
      </w:r>
      <w:r w:rsidR="00410E76"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Change w:id="5166" w:author="ASD" w:date="2016-06-09T16:59:00Z">
            <w:rPr>
              <w:sz w:val="28"/>
              <w:szCs w:val="28"/>
              <w:lang w:val="uk-UA"/>
            </w:rPr>
          </w:rPrChange>
        </w:rPr>
      </w:pPr>
      <w:r w:rsidRPr="00891248">
        <w:rPr>
          <w:sz w:val="28"/>
          <w:szCs w:val="28"/>
          <w:lang w:val="uk-UA"/>
          <w:rPrChange w:id="5167" w:author="ASD" w:date="2016-06-09T16:59:00Z">
            <w:rPr>
              <w:lang w:val="en-US"/>
            </w:rPr>
          </w:rPrChange>
        </w:rPr>
        <w:t>P. Viola and M. Jones. Rapid object detection using a boosted cascade of simple features. In 2001 IEEE Computer Society Conference on Computer Vision and Pattern Re</w:t>
      </w:r>
      <w:r w:rsidR="00410E76" w:rsidRPr="00891248">
        <w:rPr>
          <w:sz w:val="28"/>
          <w:szCs w:val="28"/>
          <w:lang w:val="uk-UA"/>
          <w:rPrChange w:id="5168" w:author="ASD" w:date="2016-06-09T16:59:00Z">
            <w:rPr>
              <w:lang w:val="en-US"/>
            </w:rPr>
          </w:rPrChange>
        </w:rPr>
        <w:t>cognition. CVPR 2001, volume 1</w:t>
      </w:r>
      <w:r w:rsidRPr="00891248">
        <w:rPr>
          <w:sz w:val="28"/>
          <w:szCs w:val="28"/>
          <w:lang w:val="uk-UA"/>
          <w:rPrChange w:id="5169" w:author="ASD" w:date="2016-06-09T16:59:00Z">
            <w:rPr>
              <w:lang w:val="en-US"/>
            </w:rPr>
          </w:rPrChange>
        </w:rPr>
        <w:t xml:space="preserve">, Los Alamitos, CA, USA, Apr. 2001. IEEE Comput. Soc. </w:t>
      </w:r>
      <w:r w:rsidR="00410E76" w:rsidRPr="00891248">
        <w:rPr>
          <w:sz w:val="28"/>
          <w:szCs w:val="28"/>
          <w:lang w:val="uk-UA"/>
        </w:rPr>
        <w:t xml:space="preserve">- </w:t>
      </w:r>
      <w:r w:rsidRPr="00891248">
        <w:rPr>
          <w:sz w:val="28"/>
          <w:szCs w:val="28"/>
          <w:lang w:val="uk-UA"/>
          <w:rPrChange w:id="5170" w:author="ASD" w:date="2016-06-09T16:59:00Z">
            <w:rPr>
              <w:lang w:val="en-US"/>
            </w:rPr>
          </w:rPrChange>
        </w:rPr>
        <w:t xml:space="preserve">12, 16, 24, 28, 50 </w:t>
      </w:r>
      <w:r w:rsidR="00410E76" w:rsidRPr="00891248">
        <w:rPr>
          <w:sz w:val="28"/>
          <w:szCs w:val="28"/>
          <w:lang w:val="uk-UA"/>
        </w:rPr>
        <w:t>с.</w:t>
      </w:r>
    </w:p>
    <w:p w:rsidR="00AF4175" w:rsidRPr="00891248" w:rsidRDefault="002C28BA" w:rsidP="00891248">
      <w:pPr>
        <w:numPr>
          <w:ilvl w:val="0"/>
          <w:numId w:val="45"/>
        </w:numPr>
        <w:tabs>
          <w:tab w:val="left" w:pos="810"/>
        </w:tabs>
        <w:spacing w:line="360" w:lineRule="auto"/>
        <w:ind w:left="810" w:hanging="630"/>
        <w:rPr>
          <w:sz w:val="28"/>
          <w:szCs w:val="28"/>
          <w:lang w:val="uk-UA"/>
          <w:rPrChange w:id="5171" w:author="ASD" w:date="2016-06-09T16:59:00Z">
            <w:rPr>
              <w:sz w:val="28"/>
              <w:szCs w:val="28"/>
              <w:lang w:val="uk-UA"/>
            </w:rPr>
          </w:rPrChange>
        </w:rPr>
      </w:pPr>
      <w:r w:rsidRPr="00891248">
        <w:rPr>
          <w:sz w:val="28"/>
          <w:szCs w:val="28"/>
          <w:lang w:val="uk-UA"/>
          <w:rPrChange w:id="5172" w:author="ASD" w:date="2016-06-09T16:59:00Z">
            <w:rPr>
              <w:lang w:val="en-US"/>
            </w:rPr>
          </w:rPrChange>
        </w:rPr>
        <w:t xml:space="preserve">A. Yilmaz, O. Javed, and M. Shah. Object tracking: A survey. ACM Computing Surveys, 38(4), Dec. 2006. </w:t>
      </w:r>
      <w:r w:rsidR="00410E76" w:rsidRPr="00891248">
        <w:rPr>
          <w:sz w:val="28"/>
          <w:szCs w:val="28"/>
          <w:lang w:val="uk-UA"/>
        </w:rPr>
        <w:t xml:space="preserve">- </w:t>
      </w:r>
      <w:r w:rsidRPr="00891248">
        <w:rPr>
          <w:sz w:val="28"/>
          <w:szCs w:val="28"/>
          <w:lang w:val="uk-UA"/>
          <w:rPrChange w:id="5173" w:author="ASD" w:date="2016-06-09T16:59:00Z">
            <w:rPr>
              <w:lang w:val="en-US"/>
            </w:rPr>
          </w:rPrChange>
        </w:rPr>
        <w:t>1, 2</w:t>
      </w:r>
      <w:r w:rsidR="00410E76" w:rsidRPr="00891248">
        <w:rPr>
          <w:sz w:val="28"/>
          <w:szCs w:val="28"/>
          <w:lang w:val="uk-UA"/>
        </w:rPr>
        <w:t xml:space="preserve"> с.</w:t>
      </w:r>
    </w:p>
    <w:p w:rsidR="002C28BA" w:rsidRPr="00891248" w:rsidRDefault="002C28BA" w:rsidP="00891248">
      <w:pPr>
        <w:numPr>
          <w:ilvl w:val="0"/>
          <w:numId w:val="45"/>
        </w:numPr>
        <w:tabs>
          <w:tab w:val="left" w:pos="810"/>
        </w:tabs>
        <w:spacing w:line="360" w:lineRule="auto"/>
        <w:ind w:left="810" w:hanging="630"/>
        <w:rPr>
          <w:sz w:val="28"/>
          <w:szCs w:val="28"/>
          <w:lang w:val="uk-UA"/>
          <w:rPrChange w:id="5174" w:author="ASD" w:date="2016-06-09T16:59:00Z">
            <w:rPr>
              <w:sz w:val="28"/>
              <w:szCs w:val="28"/>
              <w:lang w:val="uk-UA"/>
            </w:rPr>
          </w:rPrChange>
        </w:rPr>
      </w:pPr>
      <w:r w:rsidRPr="00891248">
        <w:rPr>
          <w:sz w:val="28"/>
          <w:szCs w:val="28"/>
          <w:lang w:val="uk-UA"/>
          <w:rPrChange w:id="5175" w:author="ASD" w:date="2016-06-09T16:59:00Z">
            <w:rPr>
              <w:lang w:val="en-US"/>
            </w:rPr>
          </w:rPrChange>
        </w:rPr>
        <w:t xml:space="preserve">Q. Yu, T. B. Dinh, and G. Medioni. Online tracking and reacquisition using co-trained generative and discriminative trackers. In European Conference on Computer Vision, volume 5303 of Lecture </w:t>
      </w:r>
      <w:r w:rsidR="00410E76" w:rsidRPr="00891248">
        <w:rPr>
          <w:sz w:val="28"/>
          <w:szCs w:val="28"/>
          <w:lang w:val="uk-UA"/>
          <w:rPrChange w:id="5176" w:author="ASD" w:date="2016-06-09T16:59:00Z">
            <w:rPr>
              <w:lang w:val="en-US"/>
            </w:rPr>
          </w:rPrChange>
        </w:rPr>
        <w:t>Notes in Computer Science</w:t>
      </w:r>
      <w:r w:rsidRPr="00891248">
        <w:rPr>
          <w:sz w:val="28"/>
          <w:szCs w:val="28"/>
          <w:lang w:val="uk-UA"/>
          <w:rPrChange w:id="5177" w:author="ASD" w:date="2016-06-09T16:59:00Z">
            <w:rPr>
              <w:lang w:val="en-US"/>
            </w:rPr>
          </w:rPrChange>
        </w:rPr>
        <w:t xml:space="preserve">, Berlin, Heidelberg, 2008. </w:t>
      </w:r>
      <w:r w:rsidR="00410E76" w:rsidRPr="00891248">
        <w:rPr>
          <w:sz w:val="28"/>
          <w:szCs w:val="28"/>
          <w:lang w:val="uk-UA"/>
        </w:rPr>
        <w:t xml:space="preserve">- </w:t>
      </w:r>
      <w:r w:rsidRPr="00891248">
        <w:rPr>
          <w:sz w:val="28"/>
          <w:szCs w:val="28"/>
          <w:lang w:val="uk-UA"/>
          <w:rPrChange w:id="5178" w:author="ASD" w:date="2016-06-09T16:59:00Z">
            <w:rPr>
              <w:lang w:val="en-US"/>
            </w:rPr>
          </w:rPrChange>
        </w:rPr>
        <w:t>36, 43</w:t>
      </w:r>
      <w:r w:rsidR="00410E76" w:rsidRPr="00891248">
        <w:rPr>
          <w:sz w:val="28"/>
          <w:szCs w:val="28"/>
          <w:lang w:val="uk-UA"/>
        </w:rPr>
        <w:t xml:space="preserve">, </w:t>
      </w:r>
      <w:r w:rsidR="00410E76" w:rsidRPr="00891248">
        <w:rPr>
          <w:sz w:val="28"/>
          <w:szCs w:val="28"/>
          <w:lang w:val="uk-UA"/>
          <w:rPrChange w:id="5179" w:author="ASD" w:date="2016-06-09T16:59:00Z">
            <w:rPr>
              <w:lang w:val="en-US"/>
            </w:rPr>
          </w:rPrChange>
        </w:rPr>
        <w:t>678–691</w:t>
      </w:r>
      <w:r w:rsidR="00410E76" w:rsidRPr="00891248">
        <w:rPr>
          <w:sz w:val="28"/>
          <w:szCs w:val="28"/>
          <w:lang w:val="uk-UA"/>
        </w:rPr>
        <w:t xml:space="preserve"> с.</w:t>
      </w:r>
    </w:p>
    <w:p w:rsidR="00EE658F" w:rsidRPr="00891248" w:rsidRDefault="00EE658F" w:rsidP="00891248">
      <w:pPr>
        <w:numPr>
          <w:ilvl w:val="0"/>
          <w:numId w:val="45"/>
        </w:numPr>
        <w:tabs>
          <w:tab w:val="left" w:pos="810"/>
        </w:tabs>
        <w:spacing w:line="360" w:lineRule="auto"/>
        <w:ind w:left="810" w:hanging="630"/>
        <w:rPr>
          <w:sz w:val="28"/>
          <w:szCs w:val="28"/>
          <w:lang w:val="uk-UA"/>
          <w:rPrChange w:id="5180" w:author="ASD" w:date="2016-06-09T16:59:00Z">
            <w:rPr>
              <w:sz w:val="28"/>
              <w:szCs w:val="28"/>
              <w:lang w:val="uk-UA"/>
            </w:rPr>
          </w:rPrChange>
        </w:rPr>
      </w:pPr>
      <w:r w:rsidRPr="00891248">
        <w:rPr>
          <w:sz w:val="28"/>
          <w:szCs w:val="28"/>
          <w:lang w:val="uk-UA"/>
          <w:rPrChange w:id="5181" w:author="ASD" w:date="2016-06-09T16:59:00Z">
            <w:rPr>
              <w:sz w:val="28"/>
              <w:szCs w:val="28"/>
              <w:lang w:val="uk-UA"/>
            </w:rPr>
          </w:rPrChange>
        </w:rPr>
        <w:lastRenderedPageBreak/>
        <w:t xml:space="preserve">Ендоскопія [Електроний ресурс] – 2016. – Режим доступу: </w:t>
      </w:r>
      <w:r w:rsidR="00F2513E" w:rsidRPr="00891248">
        <w:rPr>
          <w:sz w:val="28"/>
          <w:szCs w:val="28"/>
          <w:lang w:val="uk-UA"/>
          <w:rPrChange w:id="5182" w:author="ASD" w:date="2016-06-09T16:59:00Z">
            <w:rPr>
              <w:sz w:val="28"/>
              <w:szCs w:val="28"/>
              <w:lang w:val="uk-UA"/>
            </w:rPr>
          </w:rPrChange>
        </w:rPr>
        <w:fldChar w:fldCharType="begin"/>
      </w:r>
      <w:r w:rsidR="00F2513E" w:rsidRPr="00891248">
        <w:rPr>
          <w:sz w:val="28"/>
          <w:szCs w:val="28"/>
          <w:lang w:val="uk-UA"/>
          <w:rPrChange w:id="5183" w:author="ASD" w:date="2016-06-09T16:59:00Z">
            <w:rPr>
              <w:sz w:val="28"/>
              <w:szCs w:val="28"/>
              <w:lang w:val="uk-UA"/>
            </w:rPr>
          </w:rPrChange>
        </w:rPr>
        <w:instrText xml:space="preserve"> HYPERLINK "</w:instrText>
      </w:r>
      <w:r w:rsidR="00F2513E" w:rsidRPr="00891248">
        <w:rPr>
          <w:sz w:val="28"/>
          <w:szCs w:val="28"/>
          <w:lang w:val="uk-UA"/>
          <w:rPrChange w:id="5184" w:author="ASD" w:date="2016-06-09T16:59:00Z">
            <w:rPr>
              <w:rFonts w:eastAsiaTheme="majorEastAsia"/>
              <w:lang w:val="uk-UA"/>
            </w:rPr>
          </w:rPrChange>
        </w:rPr>
        <w:instrText>https://uk.wikipedia.org/wiki/Ендоскопія</w:instrText>
      </w:r>
      <w:r w:rsidR="00F2513E" w:rsidRPr="00891248">
        <w:rPr>
          <w:sz w:val="28"/>
          <w:szCs w:val="28"/>
          <w:lang w:val="uk-UA"/>
          <w:rPrChange w:id="5185" w:author="ASD" w:date="2016-06-09T16:59:00Z">
            <w:rPr>
              <w:sz w:val="28"/>
              <w:szCs w:val="28"/>
              <w:lang w:val="uk-UA"/>
            </w:rPr>
          </w:rPrChange>
        </w:rPr>
        <w:instrText xml:space="preserve">" </w:instrText>
      </w:r>
      <w:r w:rsidR="00F2513E" w:rsidRPr="00891248">
        <w:rPr>
          <w:sz w:val="28"/>
          <w:szCs w:val="28"/>
          <w:lang w:val="uk-UA"/>
          <w:rPrChange w:id="5186" w:author="ASD" w:date="2016-06-09T16:59:00Z">
            <w:rPr>
              <w:sz w:val="28"/>
              <w:szCs w:val="28"/>
              <w:lang w:val="uk-UA"/>
            </w:rPr>
          </w:rPrChange>
        </w:rPr>
        <w:fldChar w:fldCharType="separate"/>
      </w:r>
      <w:r w:rsidR="00F2513E" w:rsidRPr="00891248">
        <w:rPr>
          <w:sz w:val="28"/>
          <w:szCs w:val="28"/>
          <w:lang w:val="uk-UA"/>
          <w:rPrChange w:id="5187" w:author="ASD" w:date="2016-06-09T16:59:00Z">
            <w:rPr>
              <w:rFonts w:eastAsiaTheme="majorEastAsia"/>
              <w:lang w:val="uk-UA"/>
            </w:rPr>
          </w:rPrChange>
        </w:rPr>
        <w:t>https://uk.wikipedia.org/wiki/Ендоскопія</w:t>
      </w:r>
      <w:r w:rsidR="00F2513E" w:rsidRPr="00891248">
        <w:rPr>
          <w:sz w:val="28"/>
          <w:szCs w:val="28"/>
          <w:lang w:val="uk-UA"/>
          <w:rPrChange w:id="5188" w:author="ASD" w:date="2016-06-09T16:59:00Z">
            <w:rPr>
              <w:sz w:val="28"/>
              <w:szCs w:val="28"/>
              <w:lang w:val="uk-UA"/>
            </w:rPr>
          </w:rPrChange>
        </w:rPr>
        <w:fldChar w:fldCharType="end"/>
      </w:r>
    </w:p>
    <w:p w:rsidR="00F2513E" w:rsidRPr="00891248" w:rsidRDefault="00EE658F" w:rsidP="00891248">
      <w:pPr>
        <w:numPr>
          <w:ilvl w:val="0"/>
          <w:numId w:val="45"/>
        </w:numPr>
        <w:tabs>
          <w:tab w:val="left" w:pos="810"/>
        </w:tabs>
        <w:spacing w:line="360" w:lineRule="auto"/>
        <w:ind w:left="810" w:hanging="630"/>
        <w:rPr>
          <w:sz w:val="28"/>
          <w:szCs w:val="28"/>
          <w:lang w:val="uk-UA"/>
          <w:rPrChange w:id="5189" w:author="ASD" w:date="2016-06-09T16:59:00Z">
            <w:rPr>
              <w:rFonts w:eastAsiaTheme="majorEastAsia"/>
              <w:lang w:val="uk-UA"/>
            </w:rPr>
          </w:rPrChange>
        </w:rPr>
      </w:pPr>
      <w:r w:rsidRPr="00891248">
        <w:rPr>
          <w:sz w:val="28"/>
          <w:szCs w:val="28"/>
          <w:lang w:val="uk-UA"/>
          <w:rPrChange w:id="5190" w:author="ASD" w:date="2016-06-09T16:59:00Z">
            <w:rPr>
              <w:sz w:val="28"/>
              <w:szCs w:val="28"/>
              <w:lang w:val="uk-UA"/>
            </w:rPr>
          </w:rPrChange>
        </w:rPr>
        <w:t xml:space="preserve">Технічна документація по LG P700  [Електроний ресурс] – 2016. – Режим доступу: </w:t>
      </w:r>
      <w:r w:rsidR="00F2513E" w:rsidRPr="00891248">
        <w:rPr>
          <w:sz w:val="28"/>
          <w:szCs w:val="28"/>
          <w:lang w:val="uk-UA"/>
          <w:rPrChange w:id="5191" w:author="ASD" w:date="2016-06-09T16:59:00Z">
            <w:rPr>
              <w:sz w:val="28"/>
              <w:szCs w:val="28"/>
              <w:lang w:val="uk-UA"/>
            </w:rPr>
          </w:rPrChange>
        </w:rPr>
        <w:t>http://www.gsm71.ru/_ld/0/36_LG_P700_Optimus.pdf</w:t>
      </w:r>
    </w:p>
    <w:p w:rsidR="008B4922" w:rsidRPr="00891248" w:rsidRDefault="002F5276" w:rsidP="00891248">
      <w:pPr>
        <w:widowControl w:val="0"/>
        <w:tabs>
          <w:tab w:val="left" w:pos="810"/>
        </w:tabs>
        <w:autoSpaceDE w:val="0"/>
        <w:autoSpaceDN w:val="0"/>
        <w:adjustRightInd w:val="0"/>
        <w:spacing w:line="360" w:lineRule="auto"/>
        <w:ind w:left="810" w:hanging="630"/>
        <w:rPr>
          <w:sz w:val="28"/>
          <w:szCs w:val="28"/>
          <w:lang w:val="uk-UA"/>
        </w:rPr>
      </w:pPr>
      <w:r w:rsidRPr="00891248">
        <w:rPr>
          <w:sz w:val="28"/>
          <w:szCs w:val="28"/>
          <w:lang w:val="uk-UA"/>
        </w:rPr>
        <w:br w:type="page"/>
      </w:r>
    </w:p>
    <w:sectPr w:rsidR="008B4922" w:rsidRPr="00891248" w:rsidSect="00EF637C">
      <w:headerReference w:type="default" r:id="rId55"/>
      <w:footerReference w:type="default" r:id="rId56"/>
      <w:headerReference w:type="first" r:id="rId57"/>
      <w:footerReference w:type="first" r:id="rId58"/>
      <w:pgSz w:w="11906" w:h="16838"/>
      <w:pgMar w:top="1080" w:right="851" w:bottom="1890"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289B" w:rsidRDefault="0095289B">
      <w:r>
        <w:separator/>
      </w:r>
    </w:p>
  </w:endnote>
  <w:endnote w:type="continuationSeparator" w:id="0">
    <w:p w:rsidR="0095289B" w:rsidRDefault="00952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612" w:rsidRDefault="00803612">
    <w:pPr>
      <w:pStyle w:val="a5"/>
    </w:pPr>
    <w:r>
      <w:rPr>
        <w:noProof/>
        <w:lang w:val="ru-RU" w:eastAsia="ru-RU"/>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BB2125" w:rsidRDefault="00803612"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803612" w:rsidRPr="00BB2125" w:rsidRDefault="00803612"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957259" w:rsidRDefault="00803612"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803612" w:rsidRPr="00957259" w:rsidRDefault="00803612" w:rsidP="00DD4117">
                    <w:pPr>
                      <w:jc w:val="center"/>
                      <w:rPr>
                        <w:i/>
                        <w:sz w:val="28"/>
                        <w:szCs w:val="28"/>
                      </w:rPr>
                    </w:pPr>
                    <w:r>
                      <w:rPr>
                        <w:rFonts w:ascii="Arial" w:hAnsi="Arial" w:cs="Arial"/>
                        <w:i/>
                        <w:sz w:val="28"/>
                        <w:szCs w:val="28"/>
                        <w:lang w:val="uk-UA"/>
                      </w:rPr>
                      <w:t>ІП</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rPr>
                      <w:t>100</w:t>
                    </w:r>
                    <w:r w:rsidRPr="00957259">
                      <w:rPr>
                        <w:rFonts w:ascii="Arial" w:hAnsi="Arial" w:cs="Arial"/>
                        <w:i/>
                        <w:sz w:val="28"/>
                        <w:szCs w:val="28"/>
                      </w:rPr>
                      <w:t>.004.ПЗ</w:t>
                    </w:r>
                  </w:p>
                </w:txbxContent>
              </v:textbox>
            </v:rect>
          </w:pict>
        </mc:Fallback>
      </mc:AlternateContent>
    </w:r>
    <w:r>
      <w:rPr>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107BBB" w:rsidRDefault="00803612"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844137">
                            <w:rPr>
                              <w:rFonts w:ascii="Arial" w:hAnsi="Arial" w:cs="Arial"/>
                              <w:i/>
                              <w:noProof/>
                            </w:rPr>
                            <w:t>53</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803612" w:rsidRPr="00107BBB" w:rsidRDefault="00803612"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844137">
                      <w:rPr>
                        <w:rFonts w:ascii="Arial" w:hAnsi="Arial" w:cs="Arial"/>
                        <w:i/>
                        <w:noProof/>
                      </w:rPr>
                      <w:t>53</w:t>
                    </w:r>
                    <w:r w:rsidRPr="00957259">
                      <w:rPr>
                        <w:rFonts w:ascii="Arial" w:hAnsi="Arial" w:cs="Arial"/>
                        <w:i/>
                      </w:rPr>
                      <w:fldChar w:fldCharType="end"/>
                    </w:r>
                  </w:p>
                </w:txbxContent>
              </v:textbox>
            </v:rect>
          </w:pict>
        </mc:Fallback>
      </mc:AlternateContent>
    </w:r>
    <w:r>
      <w:rPr>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33017" w:rsidRDefault="00803612"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803612" w:rsidRPr="00D33017" w:rsidRDefault="00803612" w:rsidP="00F11D63">
                    <w:pPr>
                      <w:jc w:val="center"/>
                      <w:rPr>
                        <w:rFonts w:ascii="Arial" w:hAnsi="Arial" w:cs="Arial"/>
                        <w:i/>
                        <w:lang w:val="uk-UA"/>
                      </w:rPr>
                    </w:pPr>
                    <w:r>
                      <w:rPr>
                        <w:rFonts w:ascii="Arial" w:hAnsi="Arial" w:cs="Arial"/>
                        <w:i/>
                        <w:sz w:val="18"/>
                        <w:lang w:val="uk-UA"/>
                      </w:rPr>
                      <w:t>Арк.</w:t>
                    </w:r>
                  </w:p>
                </w:txbxContent>
              </v:textbox>
            </v:rect>
          </w:pict>
        </mc:Fallback>
      </mc:AlternateContent>
    </w:r>
    <w:r>
      <w:rPr>
        <w:noProof/>
        <w:lang w:val="ru-RU" w:eastAsia="ru-RU"/>
      </w:rPr>
      <mc:AlternateContent>
        <mc:Choice Requires="wps">
          <w:drawing>
            <wp:anchor distT="0" distB="0" distL="114300" distR="114300" simplePos="0" relativeHeight="251662848" behindDoc="0" locked="0" layoutInCell="1" allowOverlap="1">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957259" w:rsidRDefault="00803612"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803612" w:rsidRPr="00957259" w:rsidRDefault="00803612"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ru-RU" w:eastAsia="ru-RU"/>
      </w:rPr>
      <mc:AlternateContent>
        <mc:Choice Requires="wps">
          <w:drawing>
            <wp:anchor distT="0" distB="0" distL="114300" distR="114300" simplePos="0" relativeHeight="251661824" behindDoc="0" locked="0" layoutInCell="1" allowOverlap="1">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33017" w:rsidRDefault="00803612"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803612" w:rsidRPr="00D33017" w:rsidRDefault="00803612"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ru-RU" w:eastAsia="ru-RU"/>
      </w:rPr>
      <mc:AlternateContent>
        <mc:Choice Requires="wps">
          <w:drawing>
            <wp:anchor distT="0" distB="0" distL="114300" distR="114300" simplePos="0" relativeHeight="251660800" behindDoc="0" locked="0" layoutInCell="1" allowOverlap="1">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957259" w:rsidRDefault="00803612"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803612" w:rsidRPr="00957259" w:rsidRDefault="00803612"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ru-RU" w:eastAsia="ru-RU"/>
      </w:rPr>
      <mc:AlternateContent>
        <mc:Choice Requires="wps">
          <w:drawing>
            <wp:anchor distT="0" distB="0" distL="114300" distR="114300" simplePos="0" relativeHeight="251658752" behindDoc="0" locked="0" layoutInCell="1" allowOverlap="1">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957259" w:rsidRDefault="00803612"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803612" w:rsidRPr="00957259" w:rsidRDefault="00803612"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v:textbox>
            </v:rect>
          </w:pict>
        </mc:Fallback>
      </mc:AlternateContent>
    </w:r>
    <w:r>
      <w:rPr>
        <w:noProof/>
        <w:lang w:val="ru-RU" w:eastAsia="ru-RU"/>
      </w:rPr>
      <mc:AlternateContent>
        <mc:Choice Requires="wps">
          <w:drawing>
            <wp:anchor distT="0" distB="0" distL="114300" distR="114300" simplePos="0" relativeHeight="251657728" behindDoc="0" locked="0" layoutInCell="1" allowOverlap="1">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ru-RU" w:eastAsia="ru-RU"/>
      </w:rPr>
      <mc:AlternateContent>
        <mc:Choice Requires="wps">
          <w:drawing>
            <wp:anchor distT="0" distB="0" distL="114300" distR="114300" simplePos="0" relativeHeight="251656704" behindDoc="0" locked="0" layoutInCell="1" allowOverlap="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5680" behindDoc="0" locked="0" layoutInCell="1" allowOverlap="1">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ru-RU" w:eastAsia="ru-RU"/>
      </w:rPr>
      <mc:AlternateContent>
        <mc:Choice Requires="wps">
          <w:drawing>
            <wp:anchor distT="0" distB="0" distL="114300" distR="114300" simplePos="0" relativeHeight="251654656" behindDoc="0" locked="0" layoutInCell="1" allowOverlap="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ru-RU" w:eastAsia="ru-RU"/>
      </w:rPr>
      <mc:AlternateContent>
        <mc:Choice Requires="wps">
          <w:drawing>
            <wp:anchor distT="0" distB="0" distL="114300" distR="114300" simplePos="0" relativeHeight="251653632" behindDoc="0" locked="0" layoutInCell="1" allowOverlap="1">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ru-RU" w:eastAsia="ru-RU"/>
      </w:rPr>
      <mc:AlternateContent>
        <mc:Choice Requires="wps">
          <w:drawing>
            <wp:anchor distT="0" distB="0" distL="114300" distR="114300" simplePos="0" relativeHeight="251652608" behindDoc="0" locked="0" layoutInCell="1" allowOverlap="1">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1584" behindDoc="0" locked="0" layoutInCell="1" allowOverlap="1">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50560" behindDoc="0" locked="0" layoutInCell="1" allowOverlap="1">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ru-RU" w:eastAsia="ru-RU"/>
      </w:rPr>
      <mc:AlternateContent>
        <mc:Choice Requires="wps">
          <w:drawing>
            <wp:anchor distT="0" distB="0" distL="114300" distR="114300" simplePos="0" relativeHeight="251649536" behindDoc="0" locked="0" layoutInCell="1" allowOverlap="1">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ru-RU" w:eastAsia="ru-RU"/>
      </w:rPr>
      <mc:AlternateContent>
        <mc:Choice Requires="wps">
          <w:drawing>
            <wp:anchor distT="0" distB="0" distL="114300" distR="114300" simplePos="0" relativeHeight="251648512" behindDoc="0" locked="0" layoutInCell="1" allowOverlap="1">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612" w:rsidRPr="00486EE0" w:rsidRDefault="00803612">
    <w:pPr>
      <w:pStyle w:val="a5"/>
    </w:pPr>
    <w:r w:rsidRPr="00486EE0">
      <w:rPr>
        <w:noProof/>
        <w:lang w:val="ru-RU" w:eastAsia="ru-RU"/>
      </w:rPr>
      <mc:AlternateContent>
        <mc:Choice Requires="wpg">
          <w:drawing>
            <wp:anchor distT="0" distB="0" distL="114300" distR="114300" simplePos="0" relativeHeight="251667968" behindDoc="0" locked="0" layoutInCell="1" allowOverlap="1" wp14:anchorId="0907515A" wp14:editId="78C8A676">
              <wp:simplePos x="0" y="0"/>
              <wp:positionH relativeFrom="column">
                <wp:posOffset>-372745</wp:posOffset>
              </wp:positionH>
              <wp:positionV relativeFrom="paragraph">
                <wp:posOffset>-981710</wp:posOffset>
              </wp:positionV>
              <wp:extent cx="6582410" cy="1404620"/>
              <wp:effectExtent l="17780" t="18415" r="19685" b="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33017" w:rsidRDefault="00803612"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33017" w:rsidRDefault="00803612"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880F18" w:rsidRDefault="00803612"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803612" w:rsidRPr="00880F18" w:rsidRDefault="00803612"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91" cy="238"/>
                          <a:chOff x="0" y="0"/>
                          <a:chExt cx="19999"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300D60" w:rsidRDefault="00803612"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E25EC" w:rsidRDefault="00803612"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E25EC" w:rsidRDefault="00803612"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D33017" w:rsidRDefault="00803612"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jc w:val="center"/>
                              <w:rPr>
                                <w:rFonts w:ascii="Arial" w:hAnsi="Arial" w:cs="Arial"/>
                                <w:i/>
                                <w:sz w:val="20"/>
                                <w:lang w:val="uk-UA"/>
                              </w:rPr>
                            </w:pPr>
                            <w:r>
                              <w:rPr>
                                <w:rFonts w:ascii="Arial" w:hAnsi="Arial" w:cs="Arial"/>
                                <w:i/>
                                <w:sz w:val="20"/>
                                <w:lang w:val="uk-UA"/>
                              </w:rPr>
                              <w:t>66</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Default="00803612"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803612" w:rsidRPr="00880F18" w:rsidRDefault="00803612"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823"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751"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03612" w:rsidRPr="00775326" w:rsidRDefault="00803612"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7515A" id="Group 62" o:spid="_x0000_s1034" style="position:absolute;left:0;text-align:left;margin-left:-29.35pt;margin-top:-77.3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803612" w:rsidRPr="00775326" w:rsidRDefault="00803612"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803612" w:rsidRPr="00D33017" w:rsidRDefault="00803612" w:rsidP="00107BBB">
                      <w:pPr>
                        <w:jc w:val="center"/>
                        <w:rPr>
                          <w:rFonts w:ascii="Arial" w:hAnsi="Arial" w:cs="Arial"/>
                          <w:i/>
                          <w:lang w:val="uk-UA"/>
                        </w:rPr>
                      </w:pPr>
                      <w:r>
                        <w:rPr>
                          <w:rFonts w:ascii="Arial" w:hAnsi="Arial" w:cs="Arial"/>
                          <w:i/>
                          <w:sz w:val="18"/>
                          <w:lang w:val="uk-UA"/>
                        </w:rPr>
                        <w:t>Арк.</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803612" w:rsidRPr="00775326" w:rsidRDefault="00803612"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803612" w:rsidRPr="00775326" w:rsidRDefault="00803612"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803612" w:rsidRPr="00775326" w:rsidRDefault="00803612"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803612" w:rsidRPr="00D33017" w:rsidRDefault="00803612"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803612" w:rsidRPr="00775326" w:rsidRDefault="00803612"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803612" w:rsidRPr="00880F18" w:rsidRDefault="00803612" w:rsidP="00107BBB">
                      <w:pPr>
                        <w:jc w:val="center"/>
                        <w:rPr>
                          <w:i/>
                          <w:sz w:val="36"/>
                          <w:szCs w:val="36"/>
                        </w:rPr>
                      </w:pPr>
                      <w:r>
                        <w:rPr>
                          <w:rFonts w:ascii="Arial" w:hAnsi="Arial" w:cs="Arial"/>
                          <w:i/>
                          <w:sz w:val="36"/>
                          <w:szCs w:val="36"/>
                          <w:lang w:val="uk-UA"/>
                        </w:rPr>
                        <w:t>І</w:t>
                      </w:r>
                      <w:r w:rsidRPr="00880F18">
                        <w:rPr>
                          <w:rFonts w:ascii="Arial" w:hAnsi="Arial" w:cs="Arial"/>
                          <w:i/>
                          <w:sz w:val="36"/>
                          <w:szCs w:val="36"/>
                        </w:rPr>
                        <w:t>АЛЦ.46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w:t>
                      </w:r>
                      <w:r w:rsidRPr="00880F18">
                        <w:rPr>
                          <w:rFonts w:ascii="Arial" w:hAnsi="Arial" w:cs="Arial"/>
                          <w:i/>
                          <w:sz w:val="36"/>
                          <w:szCs w:val="36"/>
                        </w:rPr>
                        <w:t>.004.ПЗ</w:t>
                      </w:r>
                    </w:p>
                    <w:p w:rsidR="00803612" w:rsidRPr="00880F18" w:rsidRDefault="00803612"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803612" w:rsidRPr="00775326" w:rsidRDefault="00803612" w:rsidP="00107BBB">
                        <w:pPr>
                          <w:rPr>
                            <w:rFonts w:ascii="Arial" w:hAnsi="Arial" w:cs="Arial"/>
                            <w:i/>
                            <w:sz w:val="16"/>
                            <w:szCs w:val="16"/>
                            <w:lang w:val="uk-UA"/>
                          </w:rPr>
                        </w:pPr>
                        <w:r>
                          <w:rPr>
                            <w:rFonts w:ascii="Arial" w:hAnsi="Arial" w:cs="Arial"/>
                            <w:i/>
                            <w:sz w:val="16"/>
                            <w:szCs w:val="16"/>
                            <w:lang w:val="uk-UA"/>
                          </w:rPr>
                          <w:t>Разробив</w:t>
                        </w:r>
                      </w:p>
                    </w:txbxContent>
                  </v:textbox>
                </v:rect>
                <v:rect id="Rectangle 87"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803612" w:rsidRPr="00300D60" w:rsidRDefault="00803612"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803612" w:rsidRPr="00775326" w:rsidRDefault="00803612" w:rsidP="00107BBB">
                        <w:pPr>
                          <w:rPr>
                            <w:rFonts w:ascii="Arial" w:hAnsi="Arial" w:cs="Arial"/>
                            <w:i/>
                          </w:rPr>
                        </w:pPr>
                        <w:r w:rsidRPr="00775326">
                          <w:rPr>
                            <w:rFonts w:ascii="Arial" w:hAnsi="Arial" w:cs="Arial"/>
                            <w:i/>
                            <w:sz w:val="18"/>
                          </w:rPr>
                          <w:t>Реценз.</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803612" w:rsidRPr="00775326" w:rsidRDefault="00803612"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803612" w:rsidRPr="00775326" w:rsidRDefault="00803612"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803612" w:rsidRPr="00DE25EC" w:rsidRDefault="00803612"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803612" w:rsidRPr="00DE25EC" w:rsidRDefault="00803612"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803612" w:rsidRPr="00775326" w:rsidRDefault="00803612"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803612" w:rsidRPr="00D33017" w:rsidRDefault="00803612"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803612" w:rsidRPr="00775326" w:rsidRDefault="00803612" w:rsidP="00107BBB">
                      <w:pPr>
                        <w:jc w:val="center"/>
                        <w:rPr>
                          <w:rFonts w:ascii="Arial" w:hAnsi="Arial" w:cs="Arial"/>
                          <w:i/>
                          <w:sz w:val="20"/>
                          <w:lang w:val="uk-UA"/>
                        </w:rPr>
                      </w:pPr>
                      <w:r>
                        <w:rPr>
                          <w:rFonts w:ascii="Arial" w:hAnsi="Arial" w:cs="Arial"/>
                          <w:i/>
                          <w:sz w:val="20"/>
                          <w:lang w:val="uk-UA"/>
                        </w:rPr>
                        <w:t>66</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803612" w:rsidRDefault="00803612"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803612" w:rsidRPr="00880F18" w:rsidRDefault="00803612"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803612" w:rsidRPr="00775326" w:rsidRDefault="00803612"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823;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803612" w:rsidRPr="00775326" w:rsidRDefault="00803612" w:rsidP="00300D60">
                      <w:pPr>
                        <w:ind w:right="-72"/>
                        <w:rPr>
                          <w:rFonts w:ascii="Arial" w:hAnsi="Arial" w:cs="Arial"/>
                          <w:i/>
                          <w:sz w:val="18"/>
                          <w:szCs w:val="18"/>
                          <w:lang w:val="uk-UA"/>
                        </w:rPr>
                      </w:pPr>
                      <w:r>
                        <w:rPr>
                          <w:rFonts w:ascii="Arial" w:hAnsi="Arial" w:cs="Arial"/>
                          <w:i/>
                          <w:sz w:val="18"/>
                          <w:szCs w:val="18"/>
                          <w:lang w:val="uk-UA"/>
                        </w:rPr>
                        <w:t>Виногрдов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803612" w:rsidRPr="00775326" w:rsidRDefault="00803612"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751;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803612" w:rsidRPr="00775326" w:rsidRDefault="00803612" w:rsidP="00107BBB">
                      <w:pPr>
                        <w:rPr>
                          <w:rFonts w:ascii="Arial" w:hAnsi="Arial" w:cs="Arial"/>
                          <w:i/>
                          <w:lang w:val="uk-UA"/>
                        </w:rPr>
                      </w:pPr>
                    </w:p>
                  </w:txbxContent>
                </v:textbox>
              </v:rect>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289B" w:rsidRDefault="0095289B">
      <w:r>
        <w:separator/>
      </w:r>
    </w:p>
  </w:footnote>
  <w:footnote w:type="continuationSeparator" w:id="0">
    <w:p w:rsidR="0095289B" w:rsidRDefault="009528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612" w:rsidRPr="00DD5F1C" w:rsidRDefault="00803612">
    <w:pPr>
      <w:pStyle w:val="a3"/>
    </w:pPr>
    <w:r>
      <w:rPr>
        <w:noProof/>
        <w:sz w:val="20"/>
        <w:lang w:val="ru-RU" w:eastAsia="ru-RU"/>
      </w:rPr>
      <mc:AlternateContent>
        <mc:Choice Requires="wps">
          <w:drawing>
            <wp:anchor distT="0" distB="0" distL="114300" distR="114300" simplePos="0" relativeHeight="251647488" behindDoc="0" locked="0" layoutInCell="1" allowOverlap="1">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DC180"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612" w:rsidRDefault="00803612">
    <w:pPr>
      <w:pStyle w:val="a3"/>
    </w:pPr>
    <w:r>
      <w:rPr>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1"/>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10F1"/>
    <w:rsid w:val="00002BDC"/>
    <w:rsid w:val="00003E74"/>
    <w:rsid w:val="000046EF"/>
    <w:rsid w:val="00005715"/>
    <w:rsid w:val="00005CF3"/>
    <w:rsid w:val="00006269"/>
    <w:rsid w:val="00007B14"/>
    <w:rsid w:val="000130FC"/>
    <w:rsid w:val="0001356E"/>
    <w:rsid w:val="00014931"/>
    <w:rsid w:val="00014FDA"/>
    <w:rsid w:val="00015580"/>
    <w:rsid w:val="00015A05"/>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6E8E"/>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5D5B"/>
    <w:rsid w:val="000A7116"/>
    <w:rsid w:val="000A7DEA"/>
    <w:rsid w:val="000B0745"/>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C56C8"/>
    <w:rsid w:val="000D1B9C"/>
    <w:rsid w:val="000D36C9"/>
    <w:rsid w:val="000D3B37"/>
    <w:rsid w:val="000D431D"/>
    <w:rsid w:val="000D500C"/>
    <w:rsid w:val="000D5703"/>
    <w:rsid w:val="000D628E"/>
    <w:rsid w:val="000D6580"/>
    <w:rsid w:val="000D675E"/>
    <w:rsid w:val="000E123C"/>
    <w:rsid w:val="000E29A6"/>
    <w:rsid w:val="000E41D2"/>
    <w:rsid w:val="000E4DFD"/>
    <w:rsid w:val="000E596B"/>
    <w:rsid w:val="000F1915"/>
    <w:rsid w:val="000F32AB"/>
    <w:rsid w:val="000F38D5"/>
    <w:rsid w:val="000F4E51"/>
    <w:rsid w:val="000F707D"/>
    <w:rsid w:val="000F7B0B"/>
    <w:rsid w:val="000F7B14"/>
    <w:rsid w:val="0010013A"/>
    <w:rsid w:val="00100FD7"/>
    <w:rsid w:val="00104DE6"/>
    <w:rsid w:val="001062F3"/>
    <w:rsid w:val="00107BBB"/>
    <w:rsid w:val="00111576"/>
    <w:rsid w:val="00111B18"/>
    <w:rsid w:val="00111FD1"/>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3784E"/>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B6E"/>
    <w:rsid w:val="001B1D43"/>
    <w:rsid w:val="001B237B"/>
    <w:rsid w:val="001B247F"/>
    <w:rsid w:val="001B42D1"/>
    <w:rsid w:val="001B4DEA"/>
    <w:rsid w:val="001B51C4"/>
    <w:rsid w:val="001B51F1"/>
    <w:rsid w:val="001B6168"/>
    <w:rsid w:val="001C00A6"/>
    <w:rsid w:val="001C0EAA"/>
    <w:rsid w:val="001C19E5"/>
    <w:rsid w:val="001C2DC1"/>
    <w:rsid w:val="001C38D3"/>
    <w:rsid w:val="001C3C25"/>
    <w:rsid w:val="001D1B00"/>
    <w:rsid w:val="001D1E1C"/>
    <w:rsid w:val="001D533D"/>
    <w:rsid w:val="001D6CBE"/>
    <w:rsid w:val="001D7477"/>
    <w:rsid w:val="001D7B11"/>
    <w:rsid w:val="001D7F63"/>
    <w:rsid w:val="001E0815"/>
    <w:rsid w:val="001E0ECB"/>
    <w:rsid w:val="001E1978"/>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3016"/>
    <w:rsid w:val="002345DB"/>
    <w:rsid w:val="00234800"/>
    <w:rsid w:val="002349F1"/>
    <w:rsid w:val="0023531C"/>
    <w:rsid w:val="00235D7F"/>
    <w:rsid w:val="002364D1"/>
    <w:rsid w:val="00237435"/>
    <w:rsid w:val="002424F5"/>
    <w:rsid w:val="00243081"/>
    <w:rsid w:val="002436F0"/>
    <w:rsid w:val="00245556"/>
    <w:rsid w:val="002459E2"/>
    <w:rsid w:val="00245DC8"/>
    <w:rsid w:val="00246CDD"/>
    <w:rsid w:val="00247E0F"/>
    <w:rsid w:val="00253E8A"/>
    <w:rsid w:val="00256F29"/>
    <w:rsid w:val="00256FBF"/>
    <w:rsid w:val="00257079"/>
    <w:rsid w:val="002574C1"/>
    <w:rsid w:val="002600D2"/>
    <w:rsid w:val="00260EB5"/>
    <w:rsid w:val="002620DD"/>
    <w:rsid w:val="0026550F"/>
    <w:rsid w:val="00272BF9"/>
    <w:rsid w:val="00274A46"/>
    <w:rsid w:val="00274B6A"/>
    <w:rsid w:val="00275D4A"/>
    <w:rsid w:val="002774ED"/>
    <w:rsid w:val="002778CC"/>
    <w:rsid w:val="00280432"/>
    <w:rsid w:val="00280E75"/>
    <w:rsid w:val="00281B42"/>
    <w:rsid w:val="002826AF"/>
    <w:rsid w:val="002832E5"/>
    <w:rsid w:val="00284129"/>
    <w:rsid w:val="002846F4"/>
    <w:rsid w:val="00284FC0"/>
    <w:rsid w:val="00285F60"/>
    <w:rsid w:val="00286338"/>
    <w:rsid w:val="0028707B"/>
    <w:rsid w:val="002870FD"/>
    <w:rsid w:val="002922C5"/>
    <w:rsid w:val="002A0A3F"/>
    <w:rsid w:val="002A282A"/>
    <w:rsid w:val="002A5566"/>
    <w:rsid w:val="002A5E70"/>
    <w:rsid w:val="002A603A"/>
    <w:rsid w:val="002A7530"/>
    <w:rsid w:val="002B0BBC"/>
    <w:rsid w:val="002B1095"/>
    <w:rsid w:val="002B1C54"/>
    <w:rsid w:val="002B22E3"/>
    <w:rsid w:val="002B31A9"/>
    <w:rsid w:val="002B322F"/>
    <w:rsid w:val="002B3528"/>
    <w:rsid w:val="002B6E2C"/>
    <w:rsid w:val="002C1111"/>
    <w:rsid w:val="002C152A"/>
    <w:rsid w:val="002C28BA"/>
    <w:rsid w:val="002C57A6"/>
    <w:rsid w:val="002C71EE"/>
    <w:rsid w:val="002D476B"/>
    <w:rsid w:val="002E1847"/>
    <w:rsid w:val="002E2B82"/>
    <w:rsid w:val="002E3B24"/>
    <w:rsid w:val="002E3BE4"/>
    <w:rsid w:val="002F1268"/>
    <w:rsid w:val="002F1BF1"/>
    <w:rsid w:val="002F2079"/>
    <w:rsid w:val="002F339D"/>
    <w:rsid w:val="002F4006"/>
    <w:rsid w:val="002F5276"/>
    <w:rsid w:val="002F5AA2"/>
    <w:rsid w:val="002F76F9"/>
    <w:rsid w:val="00300D60"/>
    <w:rsid w:val="00301458"/>
    <w:rsid w:val="00302F62"/>
    <w:rsid w:val="00304137"/>
    <w:rsid w:val="00304349"/>
    <w:rsid w:val="00304E07"/>
    <w:rsid w:val="00307144"/>
    <w:rsid w:val="00307416"/>
    <w:rsid w:val="0031002E"/>
    <w:rsid w:val="003130CB"/>
    <w:rsid w:val="003130F6"/>
    <w:rsid w:val="00313CF2"/>
    <w:rsid w:val="00315EC7"/>
    <w:rsid w:val="00316B62"/>
    <w:rsid w:val="003211B9"/>
    <w:rsid w:val="0032589B"/>
    <w:rsid w:val="00325DF6"/>
    <w:rsid w:val="00326ACE"/>
    <w:rsid w:val="0033093B"/>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82C"/>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5E12"/>
    <w:rsid w:val="00397C8C"/>
    <w:rsid w:val="003A0217"/>
    <w:rsid w:val="003A083E"/>
    <w:rsid w:val="003A0A83"/>
    <w:rsid w:val="003A1756"/>
    <w:rsid w:val="003A20AD"/>
    <w:rsid w:val="003A29A8"/>
    <w:rsid w:val="003A368A"/>
    <w:rsid w:val="003A52E7"/>
    <w:rsid w:val="003A6159"/>
    <w:rsid w:val="003A6518"/>
    <w:rsid w:val="003A6547"/>
    <w:rsid w:val="003A79AE"/>
    <w:rsid w:val="003B1258"/>
    <w:rsid w:val="003B34A9"/>
    <w:rsid w:val="003B4B31"/>
    <w:rsid w:val="003B5CD9"/>
    <w:rsid w:val="003B61AC"/>
    <w:rsid w:val="003B75F2"/>
    <w:rsid w:val="003C0B36"/>
    <w:rsid w:val="003C17BA"/>
    <w:rsid w:val="003C2BB6"/>
    <w:rsid w:val="003C3246"/>
    <w:rsid w:val="003C3B7F"/>
    <w:rsid w:val="003C3DD0"/>
    <w:rsid w:val="003C4353"/>
    <w:rsid w:val="003D0A27"/>
    <w:rsid w:val="003D1B89"/>
    <w:rsid w:val="003D3A71"/>
    <w:rsid w:val="003D5A17"/>
    <w:rsid w:val="003D7A8A"/>
    <w:rsid w:val="003D7BAB"/>
    <w:rsid w:val="003E1470"/>
    <w:rsid w:val="003E45C5"/>
    <w:rsid w:val="003E5891"/>
    <w:rsid w:val="003E636C"/>
    <w:rsid w:val="003F1FE9"/>
    <w:rsid w:val="003F4397"/>
    <w:rsid w:val="003F45C7"/>
    <w:rsid w:val="003F4754"/>
    <w:rsid w:val="003F48EE"/>
    <w:rsid w:val="003F553A"/>
    <w:rsid w:val="003F6048"/>
    <w:rsid w:val="003F71F3"/>
    <w:rsid w:val="00400627"/>
    <w:rsid w:val="00402E9D"/>
    <w:rsid w:val="0040402F"/>
    <w:rsid w:val="00404135"/>
    <w:rsid w:val="00404D7E"/>
    <w:rsid w:val="00405477"/>
    <w:rsid w:val="00410E76"/>
    <w:rsid w:val="00411244"/>
    <w:rsid w:val="00411B41"/>
    <w:rsid w:val="00411EC2"/>
    <w:rsid w:val="00413840"/>
    <w:rsid w:val="004148A1"/>
    <w:rsid w:val="004175F9"/>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1C2E"/>
    <w:rsid w:val="00462226"/>
    <w:rsid w:val="00465C2B"/>
    <w:rsid w:val="00465D44"/>
    <w:rsid w:val="004677DA"/>
    <w:rsid w:val="00467DC1"/>
    <w:rsid w:val="00471730"/>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04AA"/>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E26D1"/>
    <w:rsid w:val="004E35D2"/>
    <w:rsid w:val="004E4054"/>
    <w:rsid w:val="004E408B"/>
    <w:rsid w:val="004E52AF"/>
    <w:rsid w:val="004E53AE"/>
    <w:rsid w:val="004E589A"/>
    <w:rsid w:val="004E6E8B"/>
    <w:rsid w:val="004F012E"/>
    <w:rsid w:val="004F16C2"/>
    <w:rsid w:val="004F3C5D"/>
    <w:rsid w:val="004F5312"/>
    <w:rsid w:val="004F5518"/>
    <w:rsid w:val="005003D1"/>
    <w:rsid w:val="00501741"/>
    <w:rsid w:val="005017B9"/>
    <w:rsid w:val="005029C0"/>
    <w:rsid w:val="005041D2"/>
    <w:rsid w:val="005044F3"/>
    <w:rsid w:val="005049A9"/>
    <w:rsid w:val="005079C4"/>
    <w:rsid w:val="005100FD"/>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40522"/>
    <w:rsid w:val="00540918"/>
    <w:rsid w:val="0054225D"/>
    <w:rsid w:val="005428D9"/>
    <w:rsid w:val="0054398A"/>
    <w:rsid w:val="0054401F"/>
    <w:rsid w:val="005474F7"/>
    <w:rsid w:val="00550E85"/>
    <w:rsid w:val="005512AD"/>
    <w:rsid w:val="00551FD8"/>
    <w:rsid w:val="00552667"/>
    <w:rsid w:val="00552709"/>
    <w:rsid w:val="00552EC7"/>
    <w:rsid w:val="005538D1"/>
    <w:rsid w:val="00553B26"/>
    <w:rsid w:val="0055473B"/>
    <w:rsid w:val="00554AD7"/>
    <w:rsid w:val="00555766"/>
    <w:rsid w:val="00556EEC"/>
    <w:rsid w:val="00560FD3"/>
    <w:rsid w:val="0056110C"/>
    <w:rsid w:val="00561F9F"/>
    <w:rsid w:val="0056318C"/>
    <w:rsid w:val="0057021F"/>
    <w:rsid w:val="00570493"/>
    <w:rsid w:val="00573AD8"/>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B18ED"/>
    <w:rsid w:val="005B2A8E"/>
    <w:rsid w:val="005B3E71"/>
    <w:rsid w:val="005B7069"/>
    <w:rsid w:val="005C0050"/>
    <w:rsid w:val="005C19F5"/>
    <w:rsid w:val="005C2764"/>
    <w:rsid w:val="005C2B0E"/>
    <w:rsid w:val="005C636D"/>
    <w:rsid w:val="005D0468"/>
    <w:rsid w:val="005D1464"/>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1A94"/>
    <w:rsid w:val="0060344E"/>
    <w:rsid w:val="00604108"/>
    <w:rsid w:val="00605505"/>
    <w:rsid w:val="00607560"/>
    <w:rsid w:val="00611078"/>
    <w:rsid w:val="0061192D"/>
    <w:rsid w:val="00617839"/>
    <w:rsid w:val="00617A9C"/>
    <w:rsid w:val="00617DF0"/>
    <w:rsid w:val="00620BBE"/>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0A88"/>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BC"/>
    <w:rsid w:val="006928E3"/>
    <w:rsid w:val="00692E7F"/>
    <w:rsid w:val="00695627"/>
    <w:rsid w:val="00696538"/>
    <w:rsid w:val="00697039"/>
    <w:rsid w:val="006A18C3"/>
    <w:rsid w:val="006A1D21"/>
    <w:rsid w:val="006A2846"/>
    <w:rsid w:val="006A51B4"/>
    <w:rsid w:val="006A76B4"/>
    <w:rsid w:val="006B064E"/>
    <w:rsid w:val="006B0CA7"/>
    <w:rsid w:val="006B1984"/>
    <w:rsid w:val="006B1D29"/>
    <w:rsid w:val="006B31D7"/>
    <w:rsid w:val="006B50E9"/>
    <w:rsid w:val="006B7030"/>
    <w:rsid w:val="006C0A57"/>
    <w:rsid w:val="006C1A7F"/>
    <w:rsid w:val="006C2190"/>
    <w:rsid w:val="006C3A99"/>
    <w:rsid w:val="006C4393"/>
    <w:rsid w:val="006C4D7C"/>
    <w:rsid w:val="006C537E"/>
    <w:rsid w:val="006C63CE"/>
    <w:rsid w:val="006C684E"/>
    <w:rsid w:val="006C7332"/>
    <w:rsid w:val="006D1895"/>
    <w:rsid w:val="006D4824"/>
    <w:rsid w:val="006D4B1D"/>
    <w:rsid w:val="006E0FEF"/>
    <w:rsid w:val="006E2874"/>
    <w:rsid w:val="006E301C"/>
    <w:rsid w:val="006E3438"/>
    <w:rsid w:val="006E4986"/>
    <w:rsid w:val="006E53EE"/>
    <w:rsid w:val="006E7009"/>
    <w:rsid w:val="006F02C8"/>
    <w:rsid w:val="006F2A58"/>
    <w:rsid w:val="006F4A3B"/>
    <w:rsid w:val="006F58D6"/>
    <w:rsid w:val="006F6EF6"/>
    <w:rsid w:val="006F7169"/>
    <w:rsid w:val="006F72B8"/>
    <w:rsid w:val="0070009C"/>
    <w:rsid w:val="00700895"/>
    <w:rsid w:val="00700A0A"/>
    <w:rsid w:val="0070136F"/>
    <w:rsid w:val="0070322D"/>
    <w:rsid w:val="007068A5"/>
    <w:rsid w:val="00707DEB"/>
    <w:rsid w:val="00710E0F"/>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808"/>
    <w:rsid w:val="0075663F"/>
    <w:rsid w:val="00757886"/>
    <w:rsid w:val="0075799D"/>
    <w:rsid w:val="00757B58"/>
    <w:rsid w:val="00760C74"/>
    <w:rsid w:val="00762216"/>
    <w:rsid w:val="00762909"/>
    <w:rsid w:val="00764344"/>
    <w:rsid w:val="00765A7F"/>
    <w:rsid w:val="00766968"/>
    <w:rsid w:val="007676E3"/>
    <w:rsid w:val="007708DC"/>
    <w:rsid w:val="0077125C"/>
    <w:rsid w:val="007718AF"/>
    <w:rsid w:val="00773C54"/>
    <w:rsid w:val="00775537"/>
    <w:rsid w:val="007755AA"/>
    <w:rsid w:val="007776B7"/>
    <w:rsid w:val="00780571"/>
    <w:rsid w:val="007811AE"/>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25D8"/>
    <w:rsid w:val="007B350B"/>
    <w:rsid w:val="007B408D"/>
    <w:rsid w:val="007B4C26"/>
    <w:rsid w:val="007B5464"/>
    <w:rsid w:val="007C1DF9"/>
    <w:rsid w:val="007C3FBE"/>
    <w:rsid w:val="007C4CFE"/>
    <w:rsid w:val="007C5310"/>
    <w:rsid w:val="007C7478"/>
    <w:rsid w:val="007D0A84"/>
    <w:rsid w:val="007D0E21"/>
    <w:rsid w:val="007D10C3"/>
    <w:rsid w:val="007D3CF1"/>
    <w:rsid w:val="007D4FDF"/>
    <w:rsid w:val="007D54B9"/>
    <w:rsid w:val="007D7C99"/>
    <w:rsid w:val="007E04ED"/>
    <w:rsid w:val="007E32C2"/>
    <w:rsid w:val="007E3820"/>
    <w:rsid w:val="007E4F40"/>
    <w:rsid w:val="007E4FBD"/>
    <w:rsid w:val="007F4300"/>
    <w:rsid w:val="007F4BE5"/>
    <w:rsid w:val="008000AF"/>
    <w:rsid w:val="0080096F"/>
    <w:rsid w:val="00801E70"/>
    <w:rsid w:val="00802CA4"/>
    <w:rsid w:val="00803612"/>
    <w:rsid w:val="008059E2"/>
    <w:rsid w:val="00806897"/>
    <w:rsid w:val="00810EFA"/>
    <w:rsid w:val="00812403"/>
    <w:rsid w:val="00812619"/>
    <w:rsid w:val="00813529"/>
    <w:rsid w:val="008144E1"/>
    <w:rsid w:val="00817E51"/>
    <w:rsid w:val="0082144F"/>
    <w:rsid w:val="008233C3"/>
    <w:rsid w:val="00827E53"/>
    <w:rsid w:val="008324A5"/>
    <w:rsid w:val="00834FE1"/>
    <w:rsid w:val="008353C9"/>
    <w:rsid w:val="00837555"/>
    <w:rsid w:val="0083767E"/>
    <w:rsid w:val="0084025D"/>
    <w:rsid w:val="00842484"/>
    <w:rsid w:val="008427E0"/>
    <w:rsid w:val="00842959"/>
    <w:rsid w:val="00844137"/>
    <w:rsid w:val="0084662F"/>
    <w:rsid w:val="00846A99"/>
    <w:rsid w:val="008472DC"/>
    <w:rsid w:val="0085304B"/>
    <w:rsid w:val="00853656"/>
    <w:rsid w:val="00853B64"/>
    <w:rsid w:val="008558A4"/>
    <w:rsid w:val="008566A7"/>
    <w:rsid w:val="008569F6"/>
    <w:rsid w:val="00857031"/>
    <w:rsid w:val="00857055"/>
    <w:rsid w:val="008619BB"/>
    <w:rsid w:val="00861D41"/>
    <w:rsid w:val="008644F9"/>
    <w:rsid w:val="0086581C"/>
    <w:rsid w:val="008659CF"/>
    <w:rsid w:val="00865A14"/>
    <w:rsid w:val="00875213"/>
    <w:rsid w:val="0087534E"/>
    <w:rsid w:val="00875684"/>
    <w:rsid w:val="00875908"/>
    <w:rsid w:val="00876252"/>
    <w:rsid w:val="00877D20"/>
    <w:rsid w:val="00877E5A"/>
    <w:rsid w:val="0088297C"/>
    <w:rsid w:val="00882D27"/>
    <w:rsid w:val="00885C76"/>
    <w:rsid w:val="008860E8"/>
    <w:rsid w:val="00886574"/>
    <w:rsid w:val="008873FD"/>
    <w:rsid w:val="00887C7C"/>
    <w:rsid w:val="00890F4B"/>
    <w:rsid w:val="00891248"/>
    <w:rsid w:val="00891E60"/>
    <w:rsid w:val="00894142"/>
    <w:rsid w:val="008A01F6"/>
    <w:rsid w:val="008A0B96"/>
    <w:rsid w:val="008A318F"/>
    <w:rsid w:val="008A393D"/>
    <w:rsid w:val="008A5B2F"/>
    <w:rsid w:val="008A71DF"/>
    <w:rsid w:val="008A7774"/>
    <w:rsid w:val="008A7989"/>
    <w:rsid w:val="008B09B2"/>
    <w:rsid w:val="008B0C29"/>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240E"/>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3106A"/>
    <w:rsid w:val="0093194C"/>
    <w:rsid w:val="00931B5F"/>
    <w:rsid w:val="00932DB3"/>
    <w:rsid w:val="00935544"/>
    <w:rsid w:val="009364A3"/>
    <w:rsid w:val="00940890"/>
    <w:rsid w:val="00940C39"/>
    <w:rsid w:val="00941885"/>
    <w:rsid w:val="00941918"/>
    <w:rsid w:val="00943F37"/>
    <w:rsid w:val="0094405A"/>
    <w:rsid w:val="00944BE7"/>
    <w:rsid w:val="009469E1"/>
    <w:rsid w:val="00951279"/>
    <w:rsid w:val="0095289B"/>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509B"/>
    <w:rsid w:val="009A245C"/>
    <w:rsid w:val="009A3C79"/>
    <w:rsid w:val="009B2C10"/>
    <w:rsid w:val="009B34AD"/>
    <w:rsid w:val="009B38E6"/>
    <w:rsid w:val="009B3A54"/>
    <w:rsid w:val="009B49EF"/>
    <w:rsid w:val="009B6A83"/>
    <w:rsid w:val="009B7395"/>
    <w:rsid w:val="009C133D"/>
    <w:rsid w:val="009C13B3"/>
    <w:rsid w:val="009C2CDE"/>
    <w:rsid w:val="009C406A"/>
    <w:rsid w:val="009C528F"/>
    <w:rsid w:val="009C7466"/>
    <w:rsid w:val="009C7F46"/>
    <w:rsid w:val="009D2467"/>
    <w:rsid w:val="009D31B5"/>
    <w:rsid w:val="009D4436"/>
    <w:rsid w:val="009D5791"/>
    <w:rsid w:val="009E0F61"/>
    <w:rsid w:val="009E1997"/>
    <w:rsid w:val="009E2012"/>
    <w:rsid w:val="009E40EA"/>
    <w:rsid w:val="009E54BE"/>
    <w:rsid w:val="009E5840"/>
    <w:rsid w:val="009E64EB"/>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10038"/>
    <w:rsid w:val="00A10545"/>
    <w:rsid w:val="00A12B74"/>
    <w:rsid w:val="00A1504F"/>
    <w:rsid w:val="00A15D96"/>
    <w:rsid w:val="00A20498"/>
    <w:rsid w:val="00A205FC"/>
    <w:rsid w:val="00A206DF"/>
    <w:rsid w:val="00A22451"/>
    <w:rsid w:val="00A23581"/>
    <w:rsid w:val="00A25344"/>
    <w:rsid w:val="00A32217"/>
    <w:rsid w:val="00A326EC"/>
    <w:rsid w:val="00A3322C"/>
    <w:rsid w:val="00A343BB"/>
    <w:rsid w:val="00A35A5A"/>
    <w:rsid w:val="00A36563"/>
    <w:rsid w:val="00A36567"/>
    <w:rsid w:val="00A3741D"/>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77E25"/>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022"/>
    <w:rsid w:val="00AC058B"/>
    <w:rsid w:val="00AC173F"/>
    <w:rsid w:val="00AC25BC"/>
    <w:rsid w:val="00AC3A34"/>
    <w:rsid w:val="00AC4D0F"/>
    <w:rsid w:val="00AC5113"/>
    <w:rsid w:val="00AC5BD7"/>
    <w:rsid w:val="00AC65C8"/>
    <w:rsid w:val="00AD081C"/>
    <w:rsid w:val="00AD12AA"/>
    <w:rsid w:val="00AD1348"/>
    <w:rsid w:val="00AD1F21"/>
    <w:rsid w:val="00AD3A7B"/>
    <w:rsid w:val="00AD65D3"/>
    <w:rsid w:val="00AD688A"/>
    <w:rsid w:val="00AD7187"/>
    <w:rsid w:val="00AE03BE"/>
    <w:rsid w:val="00AE1FB4"/>
    <w:rsid w:val="00AE20B3"/>
    <w:rsid w:val="00AE3EBE"/>
    <w:rsid w:val="00AE443A"/>
    <w:rsid w:val="00AE5CBB"/>
    <w:rsid w:val="00AE761A"/>
    <w:rsid w:val="00AF0C1A"/>
    <w:rsid w:val="00AF0E9B"/>
    <w:rsid w:val="00AF0F6D"/>
    <w:rsid w:val="00AF158C"/>
    <w:rsid w:val="00AF1ADF"/>
    <w:rsid w:val="00AF4175"/>
    <w:rsid w:val="00AF4854"/>
    <w:rsid w:val="00AF5FF5"/>
    <w:rsid w:val="00AF6397"/>
    <w:rsid w:val="00AF785A"/>
    <w:rsid w:val="00B00502"/>
    <w:rsid w:val="00B010A0"/>
    <w:rsid w:val="00B01F0E"/>
    <w:rsid w:val="00B03502"/>
    <w:rsid w:val="00B05601"/>
    <w:rsid w:val="00B0588C"/>
    <w:rsid w:val="00B062AF"/>
    <w:rsid w:val="00B104FB"/>
    <w:rsid w:val="00B122AA"/>
    <w:rsid w:val="00B14D2E"/>
    <w:rsid w:val="00B14DE0"/>
    <w:rsid w:val="00B15EE4"/>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1AE"/>
    <w:rsid w:val="00B3796A"/>
    <w:rsid w:val="00B4241C"/>
    <w:rsid w:val="00B43314"/>
    <w:rsid w:val="00B4337D"/>
    <w:rsid w:val="00B46BB4"/>
    <w:rsid w:val="00B5049D"/>
    <w:rsid w:val="00B50930"/>
    <w:rsid w:val="00B50F90"/>
    <w:rsid w:val="00B51808"/>
    <w:rsid w:val="00B54232"/>
    <w:rsid w:val="00B55CFB"/>
    <w:rsid w:val="00B56101"/>
    <w:rsid w:val="00B6003B"/>
    <w:rsid w:val="00B614F1"/>
    <w:rsid w:val="00B61988"/>
    <w:rsid w:val="00B6209A"/>
    <w:rsid w:val="00B62E31"/>
    <w:rsid w:val="00B6360C"/>
    <w:rsid w:val="00B63665"/>
    <w:rsid w:val="00B64344"/>
    <w:rsid w:val="00B6663B"/>
    <w:rsid w:val="00B6686D"/>
    <w:rsid w:val="00B67BDB"/>
    <w:rsid w:val="00B7003C"/>
    <w:rsid w:val="00B7383D"/>
    <w:rsid w:val="00B7384C"/>
    <w:rsid w:val="00B7628A"/>
    <w:rsid w:val="00B768C5"/>
    <w:rsid w:val="00B76DDF"/>
    <w:rsid w:val="00B8076B"/>
    <w:rsid w:val="00B81995"/>
    <w:rsid w:val="00B81B57"/>
    <w:rsid w:val="00B828B7"/>
    <w:rsid w:val="00B82BEB"/>
    <w:rsid w:val="00B842D1"/>
    <w:rsid w:val="00B862FF"/>
    <w:rsid w:val="00B867B6"/>
    <w:rsid w:val="00B86D19"/>
    <w:rsid w:val="00B8734F"/>
    <w:rsid w:val="00B900DA"/>
    <w:rsid w:val="00B90CDE"/>
    <w:rsid w:val="00B91356"/>
    <w:rsid w:val="00B91420"/>
    <w:rsid w:val="00B91B2D"/>
    <w:rsid w:val="00B91DD4"/>
    <w:rsid w:val="00B91F30"/>
    <w:rsid w:val="00B91FEB"/>
    <w:rsid w:val="00B936FF"/>
    <w:rsid w:val="00B93CF8"/>
    <w:rsid w:val="00B947A2"/>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9B9"/>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5C55"/>
    <w:rsid w:val="00C96605"/>
    <w:rsid w:val="00C9712F"/>
    <w:rsid w:val="00CA0376"/>
    <w:rsid w:val="00CA0515"/>
    <w:rsid w:val="00CA0FBE"/>
    <w:rsid w:val="00CA2D9E"/>
    <w:rsid w:val="00CA4A35"/>
    <w:rsid w:val="00CB0530"/>
    <w:rsid w:val="00CB28A4"/>
    <w:rsid w:val="00CB68DC"/>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49A5"/>
    <w:rsid w:val="00CF4A7C"/>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486A"/>
    <w:rsid w:val="00D7663E"/>
    <w:rsid w:val="00D81614"/>
    <w:rsid w:val="00D81F32"/>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3C28"/>
    <w:rsid w:val="00DB4483"/>
    <w:rsid w:val="00DB4A9F"/>
    <w:rsid w:val="00DB5751"/>
    <w:rsid w:val="00DC0E4A"/>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3E49"/>
    <w:rsid w:val="00DE44BC"/>
    <w:rsid w:val="00DE6F34"/>
    <w:rsid w:val="00DE7959"/>
    <w:rsid w:val="00DE7E57"/>
    <w:rsid w:val="00DE7F3D"/>
    <w:rsid w:val="00DF20F6"/>
    <w:rsid w:val="00DF2FFD"/>
    <w:rsid w:val="00DF362E"/>
    <w:rsid w:val="00DF49BE"/>
    <w:rsid w:val="00E0239C"/>
    <w:rsid w:val="00E03A64"/>
    <w:rsid w:val="00E03D66"/>
    <w:rsid w:val="00E04AFB"/>
    <w:rsid w:val="00E04BEF"/>
    <w:rsid w:val="00E052C1"/>
    <w:rsid w:val="00E10320"/>
    <w:rsid w:val="00E1071B"/>
    <w:rsid w:val="00E10CB2"/>
    <w:rsid w:val="00E1280A"/>
    <w:rsid w:val="00E12B43"/>
    <w:rsid w:val="00E15105"/>
    <w:rsid w:val="00E1741D"/>
    <w:rsid w:val="00E20F57"/>
    <w:rsid w:val="00E21A4D"/>
    <w:rsid w:val="00E22879"/>
    <w:rsid w:val="00E22E45"/>
    <w:rsid w:val="00E251B6"/>
    <w:rsid w:val="00E25F8D"/>
    <w:rsid w:val="00E269D8"/>
    <w:rsid w:val="00E26CE4"/>
    <w:rsid w:val="00E26F9A"/>
    <w:rsid w:val="00E275CC"/>
    <w:rsid w:val="00E27F1E"/>
    <w:rsid w:val="00E301AB"/>
    <w:rsid w:val="00E3236B"/>
    <w:rsid w:val="00E3285B"/>
    <w:rsid w:val="00E328CD"/>
    <w:rsid w:val="00E33834"/>
    <w:rsid w:val="00E35977"/>
    <w:rsid w:val="00E35ABB"/>
    <w:rsid w:val="00E35E57"/>
    <w:rsid w:val="00E36C12"/>
    <w:rsid w:val="00E379B0"/>
    <w:rsid w:val="00E40D42"/>
    <w:rsid w:val="00E41B84"/>
    <w:rsid w:val="00E41DD5"/>
    <w:rsid w:val="00E46149"/>
    <w:rsid w:val="00E46447"/>
    <w:rsid w:val="00E475FC"/>
    <w:rsid w:val="00E54FEA"/>
    <w:rsid w:val="00E550A7"/>
    <w:rsid w:val="00E55551"/>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5600"/>
    <w:rsid w:val="00E970D1"/>
    <w:rsid w:val="00E97314"/>
    <w:rsid w:val="00E97714"/>
    <w:rsid w:val="00EA0F52"/>
    <w:rsid w:val="00EA1BEF"/>
    <w:rsid w:val="00EA1DA6"/>
    <w:rsid w:val="00EA2637"/>
    <w:rsid w:val="00EA31B4"/>
    <w:rsid w:val="00EA622F"/>
    <w:rsid w:val="00EA703B"/>
    <w:rsid w:val="00EB010D"/>
    <w:rsid w:val="00EB237D"/>
    <w:rsid w:val="00EB297A"/>
    <w:rsid w:val="00EB466F"/>
    <w:rsid w:val="00EB4D45"/>
    <w:rsid w:val="00EB5BA3"/>
    <w:rsid w:val="00EB5FF7"/>
    <w:rsid w:val="00EB660D"/>
    <w:rsid w:val="00EB70E1"/>
    <w:rsid w:val="00EB731E"/>
    <w:rsid w:val="00EB7F38"/>
    <w:rsid w:val="00EC5251"/>
    <w:rsid w:val="00EC5FCA"/>
    <w:rsid w:val="00EC68D7"/>
    <w:rsid w:val="00EC6BF2"/>
    <w:rsid w:val="00EC7B7B"/>
    <w:rsid w:val="00EC7E4E"/>
    <w:rsid w:val="00ED15B6"/>
    <w:rsid w:val="00ED325E"/>
    <w:rsid w:val="00ED4F1E"/>
    <w:rsid w:val="00ED6BB6"/>
    <w:rsid w:val="00EE189D"/>
    <w:rsid w:val="00EE281A"/>
    <w:rsid w:val="00EE3F64"/>
    <w:rsid w:val="00EE408D"/>
    <w:rsid w:val="00EE575C"/>
    <w:rsid w:val="00EE658F"/>
    <w:rsid w:val="00EE7A0D"/>
    <w:rsid w:val="00EF0003"/>
    <w:rsid w:val="00EF2589"/>
    <w:rsid w:val="00EF26FB"/>
    <w:rsid w:val="00EF4AAF"/>
    <w:rsid w:val="00EF637C"/>
    <w:rsid w:val="00EF6864"/>
    <w:rsid w:val="00EF7376"/>
    <w:rsid w:val="00F01161"/>
    <w:rsid w:val="00F021E8"/>
    <w:rsid w:val="00F028A7"/>
    <w:rsid w:val="00F03169"/>
    <w:rsid w:val="00F04905"/>
    <w:rsid w:val="00F04D34"/>
    <w:rsid w:val="00F073BE"/>
    <w:rsid w:val="00F101EF"/>
    <w:rsid w:val="00F10F63"/>
    <w:rsid w:val="00F11D63"/>
    <w:rsid w:val="00F12C0A"/>
    <w:rsid w:val="00F134F8"/>
    <w:rsid w:val="00F13E6C"/>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4B3D"/>
    <w:rsid w:val="00F451C1"/>
    <w:rsid w:val="00F51EC7"/>
    <w:rsid w:val="00F534C7"/>
    <w:rsid w:val="00F53FA6"/>
    <w:rsid w:val="00F54BD4"/>
    <w:rsid w:val="00F54DED"/>
    <w:rsid w:val="00F55AAE"/>
    <w:rsid w:val="00F57434"/>
    <w:rsid w:val="00F62053"/>
    <w:rsid w:val="00F63413"/>
    <w:rsid w:val="00F6626B"/>
    <w:rsid w:val="00F66796"/>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3933"/>
    <w:rsid w:val="00F96128"/>
    <w:rsid w:val="00F976AB"/>
    <w:rsid w:val="00FA0DD0"/>
    <w:rsid w:val="00FA1AF1"/>
    <w:rsid w:val="00FA1F0B"/>
    <w:rsid w:val="00FA4EF0"/>
    <w:rsid w:val="00FA63ED"/>
    <w:rsid w:val="00FA68D3"/>
    <w:rsid w:val="00FB0FCA"/>
    <w:rsid w:val="00FB1318"/>
    <w:rsid w:val="00FB1AF0"/>
    <w:rsid w:val="00FB4322"/>
    <w:rsid w:val="00FB436F"/>
    <w:rsid w:val="00FB67FA"/>
    <w:rsid w:val="00FC1991"/>
    <w:rsid w:val="00FC22E5"/>
    <w:rsid w:val="00FC49B4"/>
    <w:rsid w:val="00FC5C2E"/>
    <w:rsid w:val="00FC75B6"/>
    <w:rsid w:val="00FD0FA3"/>
    <w:rsid w:val="00FD25F8"/>
    <w:rsid w:val="00FD26DD"/>
    <w:rsid w:val="00FD3104"/>
    <w:rsid w:val="00FD4447"/>
    <w:rsid w:val="00FD54DA"/>
    <w:rsid w:val="00FD6866"/>
    <w:rsid w:val="00FE029C"/>
    <w:rsid w:val="00FE0991"/>
    <w:rsid w:val="00FE179B"/>
    <w:rsid w:val="00FE3B79"/>
    <w:rsid w:val="00FE48EA"/>
    <w:rsid w:val="00FE5504"/>
    <w:rsid w:val="00FE5B5D"/>
    <w:rsid w:val="00FF0866"/>
    <w:rsid w:val="00FF1F20"/>
    <w:rsid w:val="00FF35E2"/>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1">
    <w:name w:val="heading 1"/>
    <w:aliases w:val="tнtulo 1"/>
    <w:basedOn w:val="a"/>
    <w:next w:val="a"/>
    <w:link w:val="10"/>
    <w:uiPriority w:val="9"/>
    <w:qFormat/>
    <w:rsid w:val="007D4FDF"/>
    <w:pPr>
      <w:keepNext/>
      <w:spacing w:before="240" w:after="60"/>
      <w:jc w:val="center"/>
      <w:outlineLvl w:val="0"/>
    </w:pPr>
    <w:rPr>
      <w:b/>
      <w:bCs/>
      <w:kern w:val="32"/>
      <w:sz w:val="28"/>
      <w:szCs w:val="32"/>
    </w:rPr>
  </w:style>
  <w:style w:type="paragraph" w:styleId="2">
    <w:name w:val="heading 2"/>
    <w:aliases w:val="tнtulo 2"/>
    <w:basedOn w:val="a"/>
    <w:next w:val="a"/>
    <w:link w:val="20"/>
    <w:qFormat/>
    <w:rsid w:val="002A282A"/>
    <w:pPr>
      <w:keepNext/>
      <w:spacing w:before="240" w:after="60"/>
      <w:outlineLvl w:val="1"/>
    </w:pPr>
    <w:rPr>
      <w:b/>
      <w:bCs/>
      <w:iCs/>
      <w:sz w:val="28"/>
      <w:szCs w:val="28"/>
    </w:rPr>
  </w:style>
  <w:style w:type="paragraph" w:styleId="3">
    <w:name w:val="heading 3"/>
    <w:aliases w:val="tнtulo 3,h3,3"/>
    <w:basedOn w:val="a"/>
    <w:link w:val="30"/>
    <w:uiPriority w:val="9"/>
    <w:qFormat/>
    <w:rsid w:val="00AC25BC"/>
    <w:pPr>
      <w:spacing w:before="120" w:beforeAutospacing="1" w:after="120" w:afterAutospacing="1"/>
      <w:outlineLvl w:val="2"/>
    </w:pPr>
    <w:rPr>
      <w:b/>
      <w:bCs/>
      <w:sz w:val="28"/>
      <w:szCs w:val="27"/>
      <w:lang w:val="x-none" w:eastAsia="x-none"/>
    </w:rPr>
  </w:style>
  <w:style w:type="paragraph" w:styleId="4">
    <w:name w:val="heading 4"/>
    <w:basedOn w:val="a"/>
    <w:next w:val="a"/>
    <w:link w:val="40"/>
    <w:qFormat/>
    <w:rsid w:val="00EC5FCA"/>
    <w:pPr>
      <w:keepNext/>
      <w:spacing w:before="240" w:after="60"/>
      <w:outlineLvl w:val="3"/>
    </w:pPr>
    <w:rPr>
      <w:b/>
      <w:bCs/>
      <w:sz w:val="28"/>
      <w:szCs w:val="28"/>
    </w:rPr>
  </w:style>
  <w:style w:type="paragraph" w:styleId="5">
    <w:name w:val="heading 5"/>
    <w:basedOn w:val="a"/>
    <w:next w:val="a"/>
    <w:rsid w:val="00EC5FCA"/>
    <w:pPr>
      <w:spacing w:before="240" w:after="60"/>
      <w:outlineLvl w:val="4"/>
    </w:pPr>
    <w:rPr>
      <w:b/>
      <w:bCs/>
      <w:i/>
      <w:iCs/>
      <w:sz w:val="26"/>
      <w:szCs w:val="26"/>
    </w:rPr>
  </w:style>
  <w:style w:type="paragraph" w:styleId="6">
    <w:name w:val="heading 6"/>
    <w:basedOn w:val="a"/>
    <w:next w:val="a"/>
    <w:rsid w:val="00EC5FCA"/>
    <w:pPr>
      <w:spacing w:before="240" w:after="60"/>
      <w:outlineLvl w:val="5"/>
    </w:pPr>
    <w:rPr>
      <w:b/>
      <w:bCs/>
      <w:sz w:val="22"/>
      <w:szCs w:val="22"/>
    </w:rPr>
  </w:style>
  <w:style w:type="paragraph" w:styleId="7">
    <w:name w:val="heading 7"/>
    <w:basedOn w:val="a"/>
    <w:next w:val="a"/>
    <w:rsid w:val="00EC5FCA"/>
    <w:pPr>
      <w:spacing w:before="240" w:after="60"/>
      <w:outlineLvl w:val="6"/>
    </w:pPr>
  </w:style>
  <w:style w:type="paragraph" w:styleId="8">
    <w:name w:val="heading 8"/>
    <w:basedOn w:val="a"/>
    <w:next w:val="a"/>
    <w:rsid w:val="00EC5FCA"/>
    <w:pPr>
      <w:spacing w:before="240" w:after="60"/>
      <w:outlineLvl w:val="7"/>
    </w:pPr>
    <w:rPr>
      <w:i/>
      <w:iCs/>
    </w:rPr>
  </w:style>
  <w:style w:type="paragraph" w:styleId="9">
    <w:name w:val="heading 9"/>
    <w:basedOn w:val="a"/>
    <w:next w:val="a"/>
    <w:rsid w:val="00EC5FCA"/>
    <w:p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60C74"/>
    <w:pPr>
      <w:tabs>
        <w:tab w:val="center" w:pos="4677"/>
        <w:tab w:val="right" w:pos="9355"/>
      </w:tabs>
    </w:pPr>
    <w:rPr>
      <w:lang w:val="x-none" w:eastAsia="x-none"/>
    </w:rPr>
  </w:style>
  <w:style w:type="paragraph" w:styleId="a5">
    <w:name w:val="footer"/>
    <w:basedOn w:val="a"/>
    <w:link w:val="a6"/>
    <w:uiPriority w:val="99"/>
    <w:rsid w:val="00AD65D3"/>
    <w:pPr>
      <w:tabs>
        <w:tab w:val="center" w:pos="4677"/>
        <w:tab w:val="right" w:pos="9355"/>
      </w:tabs>
    </w:pPr>
    <w:rPr>
      <w:lang w:val="x-none" w:eastAsia="x-none"/>
    </w:rPr>
  </w:style>
  <w:style w:type="character" w:styleId="a7">
    <w:name w:val="page number"/>
    <w:basedOn w:val="a0"/>
    <w:rsid w:val="00AD65D3"/>
  </w:style>
  <w:style w:type="table" w:styleId="a8">
    <w:name w:val="Table Grid"/>
    <w:basedOn w:val="a1"/>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aa">
    <w:name w:val="Body Text"/>
    <w:basedOn w:val="a"/>
    <w:link w:val="ab"/>
    <w:rsid w:val="00301458"/>
    <w:pPr>
      <w:spacing w:line="360" w:lineRule="auto"/>
      <w:ind w:left="1134" w:right="567" w:firstLine="567"/>
    </w:pPr>
    <w:rPr>
      <w:sz w:val="28"/>
      <w:szCs w:val="20"/>
      <w:lang w:val="x-none" w:eastAsia="en-US"/>
    </w:rPr>
  </w:style>
  <w:style w:type="paragraph" w:styleId="ac">
    <w:name w:val="Body Text Indent"/>
    <w:basedOn w:val="a"/>
    <w:link w:val="ad"/>
    <w:rsid w:val="000621D6"/>
    <w:pPr>
      <w:spacing w:after="120"/>
      <w:ind w:left="283"/>
    </w:pPr>
    <w:rPr>
      <w:lang w:val="x-none" w:eastAsia="x-none"/>
    </w:rPr>
  </w:style>
  <w:style w:type="paragraph" w:styleId="21">
    <w:name w:val="Body Text 2"/>
    <w:basedOn w:val="a"/>
    <w:link w:val="22"/>
    <w:rsid w:val="000621D6"/>
    <w:pPr>
      <w:spacing w:after="120" w:line="480" w:lineRule="auto"/>
    </w:pPr>
    <w:rPr>
      <w:lang w:val="x-none" w:eastAsia="x-none"/>
    </w:rPr>
  </w:style>
  <w:style w:type="paragraph" w:styleId="ae">
    <w:name w:val="caption"/>
    <w:basedOn w:val="aa"/>
    <w:next w:val="aa"/>
    <w:uiPriority w:val="35"/>
    <w:qFormat/>
    <w:rsid w:val="000621D6"/>
    <w:pPr>
      <w:keepLines/>
      <w:suppressAutoHyphens/>
    </w:pPr>
    <w:rPr>
      <w:bCs/>
    </w:rPr>
  </w:style>
  <w:style w:type="character" w:styleId="af">
    <w:name w:val="Strong"/>
    <w:uiPriority w:val="22"/>
    <w:qFormat/>
    <w:rsid w:val="0078215D"/>
    <w:rPr>
      <w:b/>
      <w:bCs/>
    </w:rPr>
  </w:style>
  <w:style w:type="character" w:customStyle="1" w:styleId="apple-style-span">
    <w:name w:val="apple-style-span"/>
    <w:basedOn w:val="a0"/>
    <w:rsid w:val="0078215D"/>
  </w:style>
  <w:style w:type="character" w:customStyle="1" w:styleId="apple-converted-space">
    <w:name w:val="apple-converted-space"/>
    <w:basedOn w:val="a0"/>
    <w:rsid w:val="0078215D"/>
  </w:style>
  <w:style w:type="character" w:customStyle="1" w:styleId="20">
    <w:name w:val="Заголовок 2 Знак"/>
    <w:aliases w:val="tнtulo 2 Знак"/>
    <w:link w:val="2"/>
    <w:rsid w:val="002A282A"/>
    <w:rPr>
      <w:b/>
      <w:bCs/>
      <w:iCs/>
      <w:sz w:val="28"/>
      <w:szCs w:val="28"/>
    </w:rPr>
  </w:style>
  <w:style w:type="character" w:customStyle="1" w:styleId="texhtml">
    <w:name w:val="texhtml"/>
    <w:basedOn w:val="a0"/>
    <w:rsid w:val="0059030A"/>
  </w:style>
  <w:style w:type="character" w:customStyle="1" w:styleId="editsection">
    <w:name w:val="editsection"/>
    <w:basedOn w:val="a0"/>
    <w:rsid w:val="0059030A"/>
  </w:style>
  <w:style w:type="character" w:styleId="af0">
    <w:name w:val="Hyperlink"/>
    <w:uiPriority w:val="99"/>
    <w:unhideWhenUsed/>
    <w:rsid w:val="0059030A"/>
    <w:rPr>
      <w:color w:val="0000FF"/>
      <w:u w:val="single"/>
    </w:rPr>
  </w:style>
  <w:style w:type="character" w:customStyle="1" w:styleId="mw-headline">
    <w:name w:val="mw-headline"/>
    <w:basedOn w:val="a0"/>
    <w:rsid w:val="0059030A"/>
  </w:style>
  <w:style w:type="paragraph" w:styleId="23">
    <w:name w:val="Body Text Indent 2"/>
    <w:basedOn w:val="a"/>
    <w:link w:val="24"/>
    <w:uiPriority w:val="99"/>
    <w:rsid w:val="004822E0"/>
    <w:pPr>
      <w:spacing w:after="120" w:line="480" w:lineRule="auto"/>
      <w:ind w:left="283"/>
    </w:pPr>
  </w:style>
  <w:style w:type="character" w:customStyle="1" w:styleId="24">
    <w:name w:val="Основной текст с отступом 2 Знак"/>
    <w:link w:val="23"/>
    <w:uiPriority w:val="99"/>
    <w:rsid w:val="004822E0"/>
    <w:rPr>
      <w:sz w:val="24"/>
      <w:szCs w:val="24"/>
      <w:lang w:val="ru-RU" w:eastAsia="ru-RU"/>
    </w:rPr>
  </w:style>
  <w:style w:type="paragraph" w:customStyle="1" w:styleId="25">
    <w:name w:val="Стиль2"/>
    <w:basedOn w:val="1"/>
    <w:rsid w:val="004822E0"/>
    <w:pPr>
      <w:keepNext w:val="0"/>
      <w:widowControl w:val="0"/>
      <w:spacing w:before="120" w:after="0" w:line="360" w:lineRule="auto"/>
      <w:ind w:firstLine="709"/>
    </w:pPr>
    <w:rPr>
      <w:kern w:val="28"/>
    </w:rPr>
  </w:style>
  <w:style w:type="paragraph" w:customStyle="1" w:styleId="11">
    <w:name w:val="Стиль1"/>
    <w:basedOn w:val="1"/>
    <w:rsid w:val="003D5A17"/>
    <w:pPr>
      <w:keepNext w:val="0"/>
      <w:widowControl w:val="0"/>
      <w:spacing w:before="120" w:after="0" w:line="480" w:lineRule="auto"/>
      <w:ind w:left="1134" w:firstLine="709"/>
      <w:jc w:val="both"/>
    </w:pPr>
    <w:rPr>
      <w:kern w:val="28"/>
      <w:szCs w:val="36"/>
    </w:rPr>
  </w:style>
  <w:style w:type="character" w:customStyle="1" w:styleId="hps">
    <w:name w:val="hps"/>
    <w:basedOn w:val="a0"/>
    <w:rsid w:val="003D5A17"/>
  </w:style>
  <w:style w:type="paragraph" w:styleId="af1">
    <w:name w:val="List Paragraph"/>
    <w:basedOn w:val="a"/>
    <w:uiPriority w:val="34"/>
    <w:qFormat/>
    <w:rsid w:val="00B21EF7"/>
    <w:pPr>
      <w:spacing w:after="200" w:line="276" w:lineRule="auto"/>
      <w:ind w:left="720"/>
      <w:contextualSpacing/>
    </w:pPr>
    <w:rPr>
      <w:rFonts w:ascii="Calibri" w:eastAsia="Calibri" w:hAnsi="Calibri"/>
      <w:sz w:val="22"/>
      <w:szCs w:val="22"/>
      <w:lang w:eastAsia="en-US"/>
    </w:rPr>
  </w:style>
  <w:style w:type="paragraph" w:styleId="af2">
    <w:name w:val="endnote text"/>
    <w:basedOn w:val="a"/>
    <w:link w:val="af3"/>
    <w:uiPriority w:val="99"/>
    <w:rsid w:val="00B21EF7"/>
    <w:rPr>
      <w:sz w:val="20"/>
      <w:szCs w:val="20"/>
    </w:rPr>
  </w:style>
  <w:style w:type="character" w:customStyle="1" w:styleId="af3">
    <w:name w:val="Текст концевой сноски Знак"/>
    <w:basedOn w:val="a0"/>
    <w:link w:val="af2"/>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10">
    <w:name w:val="Заголовок 1 Знак"/>
    <w:aliases w:val="tнtulo 1 Знак"/>
    <w:link w:val="1"/>
    <w:uiPriority w:val="9"/>
    <w:rsid w:val="007D4FDF"/>
    <w:rPr>
      <w:b/>
      <w:bCs/>
      <w:kern w:val="32"/>
      <w:sz w:val="28"/>
      <w:szCs w:val="32"/>
    </w:rPr>
  </w:style>
  <w:style w:type="character" w:customStyle="1" w:styleId="30">
    <w:name w:val="Заголовок 3 Знак"/>
    <w:aliases w:val="tнtulo 3 Знак,h3 Знак,3 Знак"/>
    <w:link w:val="3"/>
    <w:uiPriority w:val="9"/>
    <w:rsid w:val="00AC25BC"/>
    <w:rPr>
      <w:b/>
      <w:bCs/>
      <w:sz w:val="28"/>
      <w:szCs w:val="27"/>
      <w:lang w:val="x-none" w:eastAsia="x-none"/>
    </w:rPr>
  </w:style>
  <w:style w:type="character" w:customStyle="1" w:styleId="40">
    <w:name w:val="Заголовок 4 Знак"/>
    <w:link w:val="4"/>
    <w:rsid w:val="00074E07"/>
    <w:rPr>
      <w:b/>
      <w:bCs/>
      <w:sz w:val="28"/>
      <w:szCs w:val="28"/>
    </w:rPr>
  </w:style>
  <w:style w:type="character" w:customStyle="1" w:styleId="22">
    <w:name w:val="Основной текст 2 Знак"/>
    <w:link w:val="21"/>
    <w:rsid w:val="00074E07"/>
    <w:rPr>
      <w:sz w:val="24"/>
      <w:szCs w:val="24"/>
    </w:rPr>
  </w:style>
  <w:style w:type="character" w:customStyle="1" w:styleId="ad">
    <w:name w:val="Основной текст с отступом Знак"/>
    <w:link w:val="ac"/>
    <w:rsid w:val="00074E07"/>
    <w:rPr>
      <w:sz w:val="24"/>
      <w:szCs w:val="24"/>
    </w:rPr>
  </w:style>
  <w:style w:type="paragraph" w:styleId="31">
    <w:name w:val="Body Text 3"/>
    <w:basedOn w:val="a"/>
    <w:link w:val="32"/>
    <w:rsid w:val="00074E07"/>
    <w:pPr>
      <w:spacing w:after="120"/>
    </w:pPr>
    <w:rPr>
      <w:sz w:val="16"/>
      <w:szCs w:val="16"/>
      <w:lang w:val="x-none" w:eastAsia="x-none"/>
    </w:rPr>
  </w:style>
  <w:style w:type="character" w:customStyle="1" w:styleId="32">
    <w:name w:val="Основной текст 3 Знак"/>
    <w:link w:val="31"/>
    <w:rsid w:val="00074E07"/>
    <w:rPr>
      <w:sz w:val="16"/>
      <w:szCs w:val="16"/>
    </w:rPr>
  </w:style>
  <w:style w:type="paragraph" w:customStyle="1" w:styleId="Noeeu2">
    <w:name w:val="Noeeu2"/>
    <w:basedOn w:val="Default"/>
    <w:next w:val="Default"/>
    <w:rsid w:val="00074E07"/>
    <w:rPr>
      <w:color w:val="auto"/>
    </w:rPr>
  </w:style>
  <w:style w:type="paragraph" w:styleId="12">
    <w:name w:val="toc 1"/>
    <w:basedOn w:val="a"/>
    <w:next w:val="a"/>
    <w:autoRedefine/>
    <w:uiPriority w:val="39"/>
    <w:rsid w:val="006E7009"/>
    <w:pPr>
      <w:tabs>
        <w:tab w:val="left" w:pos="660"/>
        <w:tab w:val="right" w:leader="dot" w:pos="9629"/>
      </w:tabs>
      <w:spacing w:line="360" w:lineRule="auto"/>
      <w:jc w:val="left"/>
    </w:pPr>
    <w:rPr>
      <w:noProof/>
      <w:sz w:val="28"/>
      <w:szCs w:val="28"/>
    </w:rPr>
  </w:style>
  <w:style w:type="paragraph" w:styleId="26">
    <w:name w:val="toc 2"/>
    <w:basedOn w:val="a"/>
    <w:next w:val="a"/>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33">
    <w:name w:val="toc 3"/>
    <w:basedOn w:val="a"/>
    <w:next w:val="a"/>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ab">
    <w:name w:val="Основной текст Знак"/>
    <w:link w:val="aa"/>
    <w:rsid w:val="00074E07"/>
    <w:rPr>
      <w:sz w:val="28"/>
      <w:lang w:eastAsia="en-US"/>
    </w:rPr>
  </w:style>
  <w:style w:type="paragraph" w:styleId="af4">
    <w:name w:val="footnote text"/>
    <w:basedOn w:val="a"/>
    <w:link w:val="af5"/>
    <w:rsid w:val="00074E07"/>
    <w:rPr>
      <w:sz w:val="20"/>
      <w:szCs w:val="20"/>
    </w:rPr>
  </w:style>
  <w:style w:type="character" w:customStyle="1" w:styleId="af5">
    <w:name w:val="Текст сноски Знак"/>
    <w:basedOn w:val="a0"/>
    <w:link w:val="af4"/>
    <w:rsid w:val="00074E07"/>
  </w:style>
  <w:style w:type="paragraph" w:customStyle="1" w:styleId="af6">
    <w:name w:val="Цитаты"/>
    <w:basedOn w:val="a"/>
    <w:rsid w:val="00074E07"/>
    <w:pPr>
      <w:spacing w:before="100" w:after="100"/>
      <w:ind w:left="360" w:right="360"/>
    </w:pPr>
  </w:style>
  <w:style w:type="character" w:styleId="af7">
    <w:name w:val="Emphasis"/>
    <w:qFormat/>
    <w:rsid w:val="00074E07"/>
    <w:rPr>
      <w:i/>
      <w:iCs/>
    </w:rPr>
  </w:style>
  <w:style w:type="character" w:styleId="af8">
    <w:name w:val="FollowedHyperlink"/>
    <w:rsid w:val="00074E07"/>
    <w:rPr>
      <w:color w:val="800080"/>
      <w:u w:val="single"/>
    </w:rPr>
  </w:style>
  <w:style w:type="paragraph" w:styleId="af9">
    <w:name w:val="Plain Text"/>
    <w:basedOn w:val="a"/>
    <w:link w:val="afa"/>
    <w:rsid w:val="00074E07"/>
    <w:rPr>
      <w:rFonts w:ascii="Courier New" w:hAnsi="Courier New"/>
      <w:sz w:val="20"/>
      <w:szCs w:val="20"/>
      <w:lang w:val="x-none" w:eastAsia="x-none"/>
    </w:rPr>
  </w:style>
  <w:style w:type="character" w:customStyle="1" w:styleId="afa">
    <w:name w:val="Текст Знак"/>
    <w:link w:val="af9"/>
    <w:rsid w:val="00074E07"/>
    <w:rPr>
      <w:rFonts w:ascii="Courier New" w:hAnsi="Courier New"/>
    </w:rPr>
  </w:style>
  <w:style w:type="paragraph" w:customStyle="1" w:styleId="13">
    <w:name w:val="Обычный1"/>
    <w:rsid w:val="00074E07"/>
    <w:pPr>
      <w:widowControl w:val="0"/>
      <w:spacing w:before="120" w:after="120" w:line="360" w:lineRule="auto"/>
      <w:ind w:firstLine="709"/>
      <w:jc w:val="both"/>
    </w:pPr>
    <w:rPr>
      <w:rFonts w:ascii="Arial" w:hAnsi="Arial"/>
      <w:sz w:val="28"/>
    </w:rPr>
  </w:style>
  <w:style w:type="paragraph" w:styleId="afb">
    <w:name w:val="Balloon Text"/>
    <w:basedOn w:val="a"/>
    <w:link w:val="afc"/>
    <w:uiPriority w:val="99"/>
    <w:unhideWhenUsed/>
    <w:rsid w:val="00074E07"/>
    <w:rPr>
      <w:rFonts w:ascii="Tahoma" w:hAnsi="Tahoma"/>
      <w:sz w:val="16"/>
      <w:szCs w:val="16"/>
      <w:lang w:val="x-none" w:eastAsia="x-none"/>
    </w:rPr>
  </w:style>
  <w:style w:type="character" w:customStyle="1" w:styleId="afc">
    <w:name w:val="Текст выноски Знак"/>
    <w:link w:val="afb"/>
    <w:uiPriority w:val="99"/>
    <w:rsid w:val="00074E07"/>
    <w:rPr>
      <w:rFonts w:ascii="Tahoma" w:hAnsi="Tahoma" w:cs="Tahoma"/>
      <w:sz w:val="16"/>
      <w:szCs w:val="16"/>
    </w:rPr>
  </w:style>
  <w:style w:type="character" w:customStyle="1" w:styleId="a4">
    <w:name w:val="Верхний колонтитул Знак"/>
    <w:link w:val="a3"/>
    <w:rsid w:val="00074E07"/>
    <w:rPr>
      <w:sz w:val="24"/>
      <w:szCs w:val="24"/>
    </w:rPr>
  </w:style>
  <w:style w:type="character" w:customStyle="1" w:styleId="a6">
    <w:name w:val="Нижний колонтитул Знак"/>
    <w:link w:val="a5"/>
    <w:uiPriority w:val="99"/>
    <w:rsid w:val="00074E07"/>
    <w:rPr>
      <w:sz w:val="24"/>
      <w:szCs w:val="24"/>
    </w:rPr>
  </w:style>
  <w:style w:type="paragraph" w:customStyle="1" w:styleId="27">
    <w:name w:val="ЗаголовокДР 2"/>
    <w:basedOn w:val="2"/>
    <w:next w:val="afd"/>
    <w:qFormat/>
    <w:rsid w:val="00371F26"/>
    <w:pPr>
      <w:spacing w:after="240"/>
    </w:pPr>
    <w:rPr>
      <w:b w:val="0"/>
      <w:bCs w:val="0"/>
      <w:i/>
      <w:iCs w:val="0"/>
      <w:lang w:val="uk-UA"/>
    </w:rPr>
  </w:style>
  <w:style w:type="paragraph" w:customStyle="1" w:styleId="afd">
    <w:name w:val="ТекстДР"/>
    <w:basedOn w:val="a"/>
    <w:qFormat/>
    <w:rsid w:val="007676E3"/>
    <w:pPr>
      <w:spacing w:line="360" w:lineRule="auto"/>
      <w:ind w:firstLine="709"/>
    </w:pPr>
    <w:rPr>
      <w:rFonts w:eastAsia="Calibri"/>
      <w:sz w:val="28"/>
      <w:szCs w:val="28"/>
      <w:lang w:val="uk-UA" w:eastAsia="en-US"/>
    </w:rPr>
  </w:style>
  <w:style w:type="character" w:customStyle="1" w:styleId="googqs-tidbit">
    <w:name w:val="goog_qs-tidbit"/>
    <w:basedOn w:val="a0"/>
    <w:rsid w:val="007676E3"/>
  </w:style>
  <w:style w:type="paragraph" w:customStyle="1" w:styleId="afe">
    <w:name w:val="Диплом"/>
    <w:basedOn w:val="a"/>
    <w:rsid w:val="00107BBB"/>
    <w:pPr>
      <w:spacing w:line="360" w:lineRule="auto"/>
      <w:ind w:firstLine="1080"/>
    </w:pPr>
    <w:rPr>
      <w:sz w:val="28"/>
      <w:szCs w:val="28"/>
      <w:lang w:eastAsia="uk-UA"/>
    </w:rPr>
  </w:style>
  <w:style w:type="paragraph" w:customStyle="1" w:styleId="txtbottominset">
    <w:name w:val="txt_bottom_inset"/>
    <w:basedOn w:val="a"/>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aff">
    <w:name w:val="TOC Heading"/>
    <w:basedOn w:val="1"/>
    <w:next w:val="a"/>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aff0">
    <w:name w:val="annotation reference"/>
    <w:rsid w:val="007718AF"/>
    <w:rPr>
      <w:sz w:val="16"/>
      <w:szCs w:val="16"/>
    </w:rPr>
  </w:style>
  <w:style w:type="paragraph" w:styleId="aff1">
    <w:name w:val="annotation text"/>
    <w:basedOn w:val="a"/>
    <w:link w:val="aff2"/>
    <w:rsid w:val="007718AF"/>
    <w:rPr>
      <w:sz w:val="20"/>
      <w:szCs w:val="20"/>
    </w:rPr>
  </w:style>
  <w:style w:type="character" w:customStyle="1" w:styleId="aff2">
    <w:name w:val="Текст примечания Знак"/>
    <w:link w:val="aff1"/>
    <w:rsid w:val="007718AF"/>
    <w:rPr>
      <w:lang w:val="ru-RU" w:eastAsia="ru-RU"/>
    </w:rPr>
  </w:style>
  <w:style w:type="paragraph" w:styleId="aff3">
    <w:name w:val="annotation subject"/>
    <w:basedOn w:val="aff1"/>
    <w:next w:val="aff1"/>
    <w:link w:val="aff4"/>
    <w:rsid w:val="007718AF"/>
    <w:rPr>
      <w:b/>
      <w:bCs/>
    </w:rPr>
  </w:style>
  <w:style w:type="character" w:customStyle="1" w:styleId="aff4">
    <w:name w:val="Тема примечания Знак"/>
    <w:link w:val="aff3"/>
    <w:rsid w:val="007718AF"/>
    <w:rPr>
      <w:b/>
      <w:bCs/>
      <w:lang w:val="ru-RU" w:eastAsia="ru-RU"/>
    </w:rPr>
  </w:style>
  <w:style w:type="paragraph" w:styleId="aff5">
    <w:name w:val="Subtitle"/>
    <w:basedOn w:val="a"/>
    <w:next w:val="a"/>
    <w:link w:val="aff6"/>
    <w:rsid w:val="00D307A1"/>
    <w:pPr>
      <w:spacing w:line="360" w:lineRule="auto"/>
      <w:ind w:firstLine="720"/>
    </w:pPr>
    <w:rPr>
      <w:rFonts w:eastAsia="Arial"/>
      <w:b/>
      <w:color w:val="000000"/>
    </w:rPr>
  </w:style>
  <w:style w:type="character" w:customStyle="1" w:styleId="aff6">
    <w:name w:val="Подзаголовок Знак"/>
    <w:link w:val="aff5"/>
    <w:rsid w:val="00D307A1"/>
    <w:rPr>
      <w:rFonts w:eastAsia="Arial"/>
      <w:b/>
      <w:color w:val="000000"/>
      <w:sz w:val="24"/>
      <w:szCs w:val="24"/>
      <w:lang w:val="ru-RU" w:eastAsia="ru-RU"/>
    </w:rPr>
  </w:style>
  <w:style w:type="paragraph" w:styleId="HTML">
    <w:name w:val="HTML Preformatted"/>
    <w:basedOn w:val="a"/>
    <w:link w:val="HTML0"/>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1">
    <w:name w:val="HTML Code"/>
    <w:uiPriority w:val="99"/>
    <w:unhideWhenUsed/>
    <w:rsid w:val="00CF2DDB"/>
    <w:rPr>
      <w:rFonts w:ascii="Courier New" w:eastAsia="Times New Roman" w:hAnsi="Courier New" w:cs="Courier New"/>
      <w:sz w:val="20"/>
      <w:szCs w:val="20"/>
    </w:rPr>
  </w:style>
  <w:style w:type="paragraph" w:styleId="aff7">
    <w:name w:val="Title"/>
    <w:basedOn w:val="a"/>
    <w:next w:val="a"/>
    <w:link w:val="aff8"/>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aff8">
    <w:name w:val="Название Знак"/>
    <w:link w:val="aff7"/>
    <w:uiPriority w:val="10"/>
    <w:rsid w:val="002F5276"/>
    <w:rPr>
      <w:rFonts w:ascii="Calibri Light" w:hAnsi="Calibri Light"/>
      <w:caps/>
      <w:color w:val="000000"/>
      <w:spacing w:val="5"/>
      <w:kern w:val="28"/>
      <w:sz w:val="28"/>
      <w:szCs w:val="52"/>
      <w:lang w:eastAsia="en-US"/>
    </w:rPr>
  </w:style>
  <w:style w:type="paragraph" w:customStyle="1" w:styleId="28">
    <w:name w:val="2 Текст_звичайний"/>
    <w:basedOn w:val="a"/>
    <w:link w:val="29"/>
    <w:qFormat/>
    <w:rsid w:val="002F5276"/>
    <w:pPr>
      <w:autoSpaceDE w:val="0"/>
      <w:autoSpaceDN w:val="0"/>
      <w:spacing w:line="360" w:lineRule="auto"/>
      <w:ind w:firstLine="709"/>
    </w:pPr>
    <w:rPr>
      <w:lang w:val="x-none"/>
    </w:rPr>
  </w:style>
  <w:style w:type="character" w:customStyle="1" w:styleId="29">
    <w:name w:val="2 Текст_звичайний Знак"/>
    <w:link w:val="28"/>
    <w:rsid w:val="002F5276"/>
    <w:rPr>
      <w:sz w:val="24"/>
      <w:szCs w:val="24"/>
      <w:lang w:eastAsia="ru-RU"/>
    </w:rPr>
  </w:style>
  <w:style w:type="paragraph" w:customStyle="1" w:styleId="2a">
    <w:name w:val="2 Перелік"/>
    <w:basedOn w:val="af1"/>
    <w:link w:val="2b"/>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b">
    <w:name w:val="2 Перелік Знак"/>
    <w:link w:val="2a"/>
    <w:rsid w:val="002F5276"/>
    <w:rPr>
      <w:sz w:val="24"/>
      <w:szCs w:val="24"/>
      <w:lang w:eastAsia="ru-RU"/>
    </w:rPr>
  </w:style>
  <w:style w:type="paragraph" w:customStyle="1" w:styleId="3-">
    <w:name w:val="3 - текст"/>
    <w:basedOn w:val="a"/>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a0"/>
    <w:rsid w:val="00891E60"/>
  </w:style>
  <w:style w:type="paragraph" w:customStyle="1" w:styleId="14">
    <w:name w:val="Заголовок1"/>
    <w:basedOn w:val="a"/>
    <w:next w:val="a"/>
    <w:rsid w:val="00371F26"/>
    <w:pPr>
      <w:spacing w:after="200" w:line="360" w:lineRule="auto"/>
      <w:ind w:left="720"/>
      <w:contextualSpacing/>
      <w:jc w:val="center"/>
    </w:pPr>
    <w:rPr>
      <w:b/>
      <w:sz w:val="28"/>
      <w:szCs w:val="36"/>
      <w:lang w:val="uk-UA" w:eastAsia="uk-UA"/>
    </w:rPr>
  </w:style>
  <w:style w:type="paragraph" w:customStyle="1" w:styleId="2c">
    <w:name w:val="Подзаголовок 2"/>
    <w:basedOn w:val="34"/>
    <w:next w:val="3"/>
    <w:qFormat/>
    <w:rsid w:val="00891E60"/>
    <w:pPr>
      <w:spacing w:line="360" w:lineRule="auto"/>
      <w:ind w:firstLine="567"/>
    </w:pPr>
    <w:rPr>
      <w:b/>
      <w:sz w:val="32"/>
      <w:szCs w:val="32"/>
      <w:lang w:val="uk-UA" w:eastAsia="uk-UA"/>
    </w:rPr>
  </w:style>
  <w:style w:type="paragraph" w:customStyle="1" w:styleId="aff9">
    <w:name w:val="Подпункт диплом"/>
    <w:basedOn w:val="2c"/>
    <w:qFormat/>
    <w:rsid w:val="00891E60"/>
    <w:rPr>
      <w:bCs/>
      <w:sz w:val="28"/>
      <w:szCs w:val="28"/>
    </w:rPr>
  </w:style>
  <w:style w:type="paragraph" w:customStyle="1" w:styleId="-">
    <w:name w:val="Основний - Список"/>
    <w:basedOn w:val="a"/>
    <w:rsid w:val="00FD26DD"/>
    <w:pPr>
      <w:numPr>
        <w:numId w:val="2"/>
      </w:numPr>
      <w:spacing w:line="360" w:lineRule="auto"/>
    </w:pPr>
  </w:style>
  <w:style w:type="paragraph" w:styleId="41">
    <w:name w:val="toc 4"/>
    <w:basedOn w:val="a"/>
    <w:next w:val="a"/>
    <w:autoRedefine/>
    <w:rsid w:val="00371F26"/>
    <w:pPr>
      <w:spacing w:after="100"/>
      <w:ind w:left="720"/>
    </w:pPr>
  </w:style>
  <w:style w:type="paragraph" w:styleId="34">
    <w:name w:val="List Continue 3"/>
    <w:basedOn w:val="a"/>
    <w:rsid w:val="00D312A2"/>
    <w:pPr>
      <w:spacing w:after="120"/>
      <w:ind w:left="1080"/>
      <w:contextualSpacing/>
    </w:pPr>
  </w:style>
  <w:style w:type="paragraph" w:customStyle="1" w:styleId="35">
    <w:name w:val="Стиль3"/>
    <w:basedOn w:val="2"/>
    <w:link w:val="36"/>
    <w:qFormat/>
    <w:rsid w:val="007D4FDF"/>
    <w:pPr>
      <w:keepLines/>
      <w:widowControl w:val="0"/>
      <w:autoSpaceDE w:val="0"/>
      <w:autoSpaceDN w:val="0"/>
      <w:adjustRightInd w:val="0"/>
      <w:spacing w:before="320" w:after="120" w:line="360" w:lineRule="auto"/>
      <w:ind w:left="858" w:hanging="432"/>
    </w:pPr>
    <w:rPr>
      <w:rFonts w:eastAsiaTheme="majorEastAsia"/>
      <w:iCs w:val="0"/>
      <w:lang w:val="uk-UA"/>
    </w:rPr>
  </w:style>
  <w:style w:type="character" w:customStyle="1" w:styleId="36">
    <w:name w:val="Стиль3 Знак"/>
    <w:basedOn w:val="20"/>
    <w:link w:val="35"/>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affa">
    <w:name w:val="Placeholder Text"/>
    <w:basedOn w:val="a0"/>
    <w:uiPriority w:val="99"/>
    <w:semiHidden/>
    <w:rsid w:val="00593F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_________Microsoft_Visio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hyperlink" Target="https://lh5.googleusercontent.com/--YZuDe5ZGDU/T76ZAwqD56I/AAAAAAAAEBo/qjcDZ1LL3Zk/s912/CAM00038.jpg"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229"/>
    <w:rsid w:val="007B02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B02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D7BD70C0-03B2-4379-ABFE-6215E2C8A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66</Pages>
  <Words>12470</Words>
  <Characters>71081</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vt:lpstr>
    </vt:vector>
  </TitlesOfParts>
  <Company>Grizli777</Company>
  <LinksUpToDate>false</LinksUpToDate>
  <CharactersWithSpaces>83385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ASD</cp:lastModifiedBy>
  <cp:revision>47</cp:revision>
  <cp:lastPrinted>2014-06-24T07:55:00Z</cp:lastPrinted>
  <dcterms:created xsi:type="dcterms:W3CDTF">2016-06-07T13:06:00Z</dcterms:created>
  <dcterms:modified xsi:type="dcterms:W3CDTF">2016-06-09T16:13:00Z</dcterms:modified>
</cp:coreProperties>
</file>