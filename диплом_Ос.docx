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olor w:val="auto"/>
          <w:sz w:val="24"/>
          <w:szCs w:val="28"/>
          <w:lang w:val="ru-RU" w:eastAsia="ru-RU"/>
        </w:rPr>
        <w:id w:val="447207363"/>
        <w:docPartObj>
          <w:docPartGallery w:val="Table of Contents"/>
          <w:docPartUnique/>
        </w:docPartObj>
      </w:sdtPr>
      <w:sdtEndPr>
        <w:rPr>
          <w:b/>
          <w:bCs/>
          <w:sz w:val="28"/>
        </w:rPr>
      </w:sdtEndPr>
      <w:sdtContent>
        <w:p w:rsidR="003C2BB6" w:rsidRPr="003A52E7" w:rsidRDefault="003C2BB6" w:rsidP="00AB4332">
          <w:pPr>
            <w:pStyle w:val="aff"/>
            <w:spacing w:before="0" w:line="360" w:lineRule="auto"/>
            <w:rPr>
              <w:rFonts w:ascii="Times New Roman" w:hAnsi="Times New Roman"/>
              <w:color w:val="auto"/>
              <w:szCs w:val="28"/>
              <w:rPrChange w:id="1" w:author="ASD" w:date="2016-05-26T18:30:00Z">
                <w:rPr/>
              </w:rPrChange>
            </w:rPr>
          </w:pPr>
          <w:r w:rsidRPr="003A52E7">
            <w:rPr>
              <w:rFonts w:ascii="Times New Roman" w:hAnsi="Times New Roman"/>
              <w:color w:val="auto"/>
              <w:szCs w:val="28"/>
            </w:rPr>
            <w:t>ЗМІСТ</w:t>
          </w:r>
        </w:p>
        <w:p w:rsidR="006F2A58" w:rsidRDefault="003C2BB6" w:rsidP="00AB4332">
          <w:pPr>
            <w:pStyle w:val="12"/>
            <w:rPr>
              <w:rFonts w:asciiTheme="minorHAnsi" w:eastAsiaTheme="minorEastAsia" w:hAnsiTheme="minorHAnsi" w:cstheme="minorBidi"/>
              <w:sz w:val="22"/>
              <w:szCs w:val="22"/>
            </w:rPr>
          </w:pPr>
          <w:r w:rsidRPr="003A52E7">
            <w:rPr>
              <w:lang w:val="uk-UA" w:eastAsia="en-US"/>
            </w:rPr>
            <w:fldChar w:fldCharType="begin"/>
          </w:r>
          <w:r w:rsidRPr="003A52E7">
            <w:rPr>
              <w:lang w:val="uk-UA"/>
            </w:rPr>
            <w:instrText xml:space="preserve"> TOC \o "1-3" \h \z \u </w:instrText>
          </w:r>
          <w:r w:rsidRPr="003A52E7">
            <w:rPr>
              <w:lang w:val="uk-UA" w:eastAsia="en-US"/>
              <w:rPrChange w:id="2" w:author="ASD" w:date="2016-05-26T18:30:00Z">
                <w:rPr>
                  <w:noProof w:val="0"/>
                  <w:lang w:val="uk-UA"/>
                </w:rPr>
              </w:rPrChange>
            </w:rPr>
            <w:fldChar w:fldCharType="separate"/>
          </w:r>
          <w:hyperlink w:anchor="_Toc452427819" w:history="1">
            <w:r w:rsidR="006F2A58" w:rsidRPr="00E57E05">
              <w:rPr>
                <w:rStyle w:val="af0"/>
                <w:rFonts w:eastAsiaTheme="majorEastAsia"/>
                <w:lang w:val="uk-UA"/>
              </w:rPr>
              <w:t>ВСТУП</w:t>
            </w:r>
            <w:r w:rsidR="006F2A58">
              <w:rPr>
                <w:webHidden/>
              </w:rPr>
              <w:tab/>
            </w:r>
            <w:r w:rsidR="006F2A58">
              <w:rPr>
                <w:webHidden/>
              </w:rPr>
              <w:fldChar w:fldCharType="begin"/>
            </w:r>
            <w:r w:rsidR="006F2A58">
              <w:rPr>
                <w:webHidden/>
              </w:rPr>
              <w:instrText xml:space="preserve"> PAGEREF _Toc452427819 \h </w:instrText>
            </w:r>
            <w:r w:rsidR="006F2A58">
              <w:rPr>
                <w:webHidden/>
              </w:rPr>
            </w:r>
            <w:r w:rsidR="006F2A58">
              <w:rPr>
                <w:webHidden/>
              </w:rPr>
              <w:fldChar w:fldCharType="separate"/>
            </w:r>
            <w:r w:rsidR="006F2A58">
              <w:rPr>
                <w:webHidden/>
              </w:rPr>
              <w:t>3</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20" w:history="1">
            <w:r w:rsidR="006F2A58" w:rsidRPr="00E57E05">
              <w:rPr>
                <w:rStyle w:val="af0"/>
                <w:rFonts w:eastAsiaTheme="majorEastAsia"/>
                <w:lang w:val="uk-UA"/>
              </w:rPr>
              <w:t xml:space="preserve">РОЗДІЛ 1   </w:t>
            </w:r>
            <w:r w:rsidR="006F2A58" w:rsidRPr="00E57E05">
              <w:rPr>
                <w:rStyle w:val="af0"/>
                <w:rFonts w:eastAsiaTheme="majorEastAsia"/>
                <w:lang w:val="en-US"/>
              </w:rPr>
              <w:t xml:space="preserve">                                                                                                             </w:t>
            </w:r>
            <w:r w:rsidR="006F2A58" w:rsidRPr="00E57E05">
              <w:rPr>
                <w:rStyle w:val="af0"/>
                <w:rFonts w:eastAsiaTheme="majorEastAsia"/>
                <w:lang w:val="uk-UA"/>
              </w:rPr>
              <w:t>ДІАГНОСТИКА ВАЖКОДОСТУПНИХ СЕРЕДОВИЩ</w:t>
            </w:r>
            <w:r w:rsidR="006F2A58">
              <w:rPr>
                <w:webHidden/>
              </w:rPr>
              <w:tab/>
            </w:r>
            <w:r w:rsidR="006F2A58">
              <w:rPr>
                <w:webHidden/>
              </w:rPr>
              <w:fldChar w:fldCharType="begin"/>
            </w:r>
            <w:r w:rsidR="006F2A58">
              <w:rPr>
                <w:webHidden/>
              </w:rPr>
              <w:instrText xml:space="preserve"> PAGEREF _Toc452427820 \h </w:instrText>
            </w:r>
            <w:r w:rsidR="006F2A58">
              <w:rPr>
                <w:webHidden/>
              </w:rPr>
            </w:r>
            <w:r w:rsidR="006F2A58">
              <w:rPr>
                <w:webHidden/>
              </w:rPr>
              <w:fldChar w:fldCharType="separate"/>
            </w:r>
            <w:r w:rsidR="006F2A58">
              <w:rPr>
                <w:webHidden/>
              </w:rPr>
              <w:t>4</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21" w:history="1">
            <w:r w:rsidR="006F2A58" w:rsidRPr="00E57E05">
              <w:rPr>
                <w:rStyle w:val="af0"/>
              </w:rPr>
              <w:t>1.1</w:t>
            </w:r>
            <w:r w:rsidR="006F2A58">
              <w:rPr>
                <w:rFonts w:asciiTheme="minorHAnsi" w:eastAsiaTheme="minorEastAsia" w:hAnsiTheme="minorHAnsi" w:cstheme="minorBidi"/>
                <w:sz w:val="22"/>
                <w:lang w:val="ru-RU" w:eastAsia="ru-RU"/>
              </w:rPr>
              <w:tab/>
            </w:r>
            <w:r w:rsidR="006F2A58" w:rsidRPr="00E57E05">
              <w:rPr>
                <w:rStyle w:val="af0"/>
              </w:rPr>
              <w:t>Періоди розвитку ендоскопії</w:t>
            </w:r>
            <w:r w:rsidR="006F2A58">
              <w:rPr>
                <w:webHidden/>
              </w:rPr>
              <w:tab/>
            </w:r>
            <w:r w:rsidR="006F2A58">
              <w:rPr>
                <w:webHidden/>
              </w:rPr>
              <w:fldChar w:fldCharType="begin"/>
            </w:r>
            <w:r w:rsidR="006F2A58">
              <w:rPr>
                <w:webHidden/>
              </w:rPr>
              <w:instrText xml:space="preserve"> PAGEREF _Toc452427821 \h </w:instrText>
            </w:r>
            <w:r w:rsidR="006F2A58">
              <w:rPr>
                <w:webHidden/>
              </w:rPr>
            </w:r>
            <w:r w:rsidR="006F2A58">
              <w:rPr>
                <w:webHidden/>
              </w:rPr>
              <w:fldChar w:fldCharType="separate"/>
            </w:r>
            <w:r w:rsidR="006F2A58">
              <w:rPr>
                <w:webHidden/>
              </w:rPr>
              <w:t>4</w:t>
            </w:r>
            <w:r w:rsidR="006F2A58">
              <w:rPr>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22" w:history="1">
            <w:r w:rsidR="006F2A58" w:rsidRPr="00E57E05">
              <w:rPr>
                <w:rStyle w:val="af0"/>
                <w:noProof/>
              </w:rPr>
              <w:t>1.1.1</w:t>
            </w:r>
            <w:r w:rsidR="006F2A58">
              <w:rPr>
                <w:rFonts w:asciiTheme="minorHAnsi" w:eastAsiaTheme="minorEastAsia" w:hAnsiTheme="minorHAnsi" w:cstheme="minorBidi"/>
                <w:noProof/>
                <w:lang w:val="ru-RU" w:eastAsia="ru-RU"/>
              </w:rPr>
              <w:tab/>
            </w:r>
            <w:r w:rsidR="006F2A58" w:rsidRPr="00E57E05">
              <w:rPr>
                <w:rStyle w:val="af0"/>
                <w:noProof/>
              </w:rPr>
              <w:t>Ригідний період.</w:t>
            </w:r>
            <w:r w:rsidR="006F2A58">
              <w:rPr>
                <w:noProof/>
                <w:webHidden/>
              </w:rPr>
              <w:tab/>
            </w:r>
            <w:r w:rsidR="006F2A58">
              <w:rPr>
                <w:noProof/>
                <w:webHidden/>
              </w:rPr>
              <w:fldChar w:fldCharType="begin"/>
            </w:r>
            <w:r w:rsidR="006F2A58">
              <w:rPr>
                <w:noProof/>
                <w:webHidden/>
              </w:rPr>
              <w:instrText xml:space="preserve"> PAGEREF _Toc452427822 \h </w:instrText>
            </w:r>
            <w:r w:rsidR="006F2A58">
              <w:rPr>
                <w:noProof/>
                <w:webHidden/>
              </w:rPr>
            </w:r>
            <w:r w:rsidR="006F2A58">
              <w:rPr>
                <w:noProof/>
                <w:webHidden/>
              </w:rPr>
              <w:fldChar w:fldCharType="separate"/>
            </w:r>
            <w:r w:rsidR="006F2A58">
              <w:rPr>
                <w:noProof/>
                <w:webHidden/>
              </w:rPr>
              <w:t>4</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23" w:history="1">
            <w:r w:rsidR="006F2A58" w:rsidRPr="00E57E05">
              <w:rPr>
                <w:rStyle w:val="af0"/>
                <w:noProof/>
              </w:rPr>
              <w:t>1.1.2</w:t>
            </w:r>
            <w:r w:rsidR="006F2A58">
              <w:rPr>
                <w:rFonts w:asciiTheme="minorHAnsi" w:eastAsiaTheme="minorEastAsia" w:hAnsiTheme="minorHAnsi" w:cstheme="minorBidi"/>
                <w:noProof/>
                <w:lang w:val="ru-RU" w:eastAsia="ru-RU"/>
              </w:rPr>
              <w:tab/>
            </w:r>
            <w:r w:rsidR="006F2A58" w:rsidRPr="00E57E05">
              <w:rPr>
                <w:rStyle w:val="af0"/>
                <w:noProof/>
              </w:rPr>
              <w:t>Напів гнучкий період</w:t>
            </w:r>
            <w:r w:rsidR="006F2A58">
              <w:rPr>
                <w:noProof/>
                <w:webHidden/>
              </w:rPr>
              <w:tab/>
            </w:r>
            <w:r w:rsidR="006F2A58">
              <w:rPr>
                <w:noProof/>
                <w:webHidden/>
              </w:rPr>
              <w:fldChar w:fldCharType="begin"/>
            </w:r>
            <w:r w:rsidR="006F2A58">
              <w:rPr>
                <w:noProof/>
                <w:webHidden/>
              </w:rPr>
              <w:instrText xml:space="preserve"> PAGEREF _Toc452427823 \h </w:instrText>
            </w:r>
            <w:r w:rsidR="006F2A58">
              <w:rPr>
                <w:noProof/>
                <w:webHidden/>
              </w:rPr>
            </w:r>
            <w:r w:rsidR="006F2A58">
              <w:rPr>
                <w:noProof/>
                <w:webHidden/>
              </w:rPr>
              <w:fldChar w:fldCharType="separate"/>
            </w:r>
            <w:r w:rsidR="006F2A58">
              <w:rPr>
                <w:noProof/>
                <w:webHidden/>
              </w:rPr>
              <w:t>6</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24" w:history="1">
            <w:r w:rsidR="006F2A58" w:rsidRPr="00E57E05">
              <w:rPr>
                <w:rStyle w:val="af0"/>
                <w:noProof/>
              </w:rPr>
              <w:t>1.1.3</w:t>
            </w:r>
            <w:r w:rsidR="006F2A58">
              <w:rPr>
                <w:rFonts w:asciiTheme="minorHAnsi" w:eastAsiaTheme="minorEastAsia" w:hAnsiTheme="minorHAnsi" w:cstheme="minorBidi"/>
                <w:noProof/>
                <w:lang w:val="ru-RU" w:eastAsia="ru-RU"/>
              </w:rPr>
              <w:tab/>
            </w:r>
            <w:r w:rsidR="006F2A58" w:rsidRPr="00E57E05">
              <w:rPr>
                <w:rStyle w:val="af0"/>
                <w:noProof/>
              </w:rPr>
              <w:t>Оптоволоконний період</w:t>
            </w:r>
            <w:r w:rsidR="006F2A58">
              <w:rPr>
                <w:noProof/>
                <w:webHidden/>
              </w:rPr>
              <w:tab/>
            </w:r>
            <w:r w:rsidR="006F2A58">
              <w:rPr>
                <w:noProof/>
                <w:webHidden/>
              </w:rPr>
              <w:fldChar w:fldCharType="begin"/>
            </w:r>
            <w:r w:rsidR="006F2A58">
              <w:rPr>
                <w:noProof/>
                <w:webHidden/>
              </w:rPr>
              <w:instrText xml:space="preserve"> PAGEREF _Toc452427824 \h </w:instrText>
            </w:r>
            <w:r w:rsidR="006F2A58">
              <w:rPr>
                <w:noProof/>
                <w:webHidden/>
              </w:rPr>
            </w:r>
            <w:r w:rsidR="006F2A58">
              <w:rPr>
                <w:noProof/>
                <w:webHidden/>
              </w:rPr>
              <w:fldChar w:fldCharType="separate"/>
            </w:r>
            <w:r w:rsidR="006F2A58">
              <w:rPr>
                <w:noProof/>
                <w:webHidden/>
              </w:rPr>
              <w:t>7</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25" w:history="1">
            <w:r w:rsidR="006F2A58" w:rsidRPr="00E57E05">
              <w:rPr>
                <w:rStyle w:val="af0"/>
                <w:noProof/>
              </w:rPr>
              <w:t>1.1.4</w:t>
            </w:r>
            <w:r w:rsidR="006F2A58">
              <w:rPr>
                <w:rFonts w:asciiTheme="minorHAnsi" w:eastAsiaTheme="minorEastAsia" w:hAnsiTheme="minorHAnsi" w:cstheme="minorBidi"/>
                <w:noProof/>
                <w:lang w:val="ru-RU" w:eastAsia="ru-RU"/>
              </w:rPr>
              <w:tab/>
            </w:r>
            <w:r w:rsidR="006F2A58" w:rsidRPr="00E57E05">
              <w:rPr>
                <w:rStyle w:val="af0"/>
                <w:noProof/>
              </w:rPr>
              <w:t>Електронний період</w:t>
            </w:r>
            <w:r w:rsidR="006F2A58">
              <w:rPr>
                <w:noProof/>
                <w:webHidden/>
              </w:rPr>
              <w:tab/>
            </w:r>
            <w:r w:rsidR="006F2A58">
              <w:rPr>
                <w:noProof/>
                <w:webHidden/>
              </w:rPr>
              <w:fldChar w:fldCharType="begin"/>
            </w:r>
            <w:r w:rsidR="006F2A58">
              <w:rPr>
                <w:noProof/>
                <w:webHidden/>
              </w:rPr>
              <w:instrText xml:space="preserve"> PAGEREF _Toc452427825 \h </w:instrText>
            </w:r>
            <w:r w:rsidR="006F2A58">
              <w:rPr>
                <w:noProof/>
                <w:webHidden/>
              </w:rPr>
            </w:r>
            <w:r w:rsidR="006F2A58">
              <w:rPr>
                <w:noProof/>
                <w:webHidden/>
              </w:rPr>
              <w:fldChar w:fldCharType="separate"/>
            </w:r>
            <w:r w:rsidR="006F2A58">
              <w:rPr>
                <w:noProof/>
                <w:webHidden/>
              </w:rPr>
              <w:t>7</w:t>
            </w:r>
            <w:r w:rsidR="006F2A58">
              <w:rPr>
                <w:noProof/>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26" w:history="1">
            <w:r w:rsidR="006F2A58" w:rsidRPr="00E57E05">
              <w:rPr>
                <w:rStyle w:val="af0"/>
              </w:rPr>
              <w:t>1.2</w:t>
            </w:r>
            <w:r w:rsidR="006F2A58">
              <w:rPr>
                <w:rFonts w:asciiTheme="minorHAnsi" w:eastAsiaTheme="minorEastAsia" w:hAnsiTheme="minorHAnsi" w:cstheme="minorBidi"/>
                <w:sz w:val="22"/>
                <w:lang w:val="ru-RU" w:eastAsia="ru-RU"/>
              </w:rPr>
              <w:tab/>
            </w:r>
            <w:r w:rsidR="006F2A58" w:rsidRPr="00E57E05">
              <w:rPr>
                <w:rStyle w:val="af0"/>
              </w:rPr>
              <w:t>Застосування в медицині</w:t>
            </w:r>
            <w:r w:rsidR="006F2A58">
              <w:rPr>
                <w:webHidden/>
              </w:rPr>
              <w:tab/>
            </w:r>
            <w:r w:rsidR="006F2A58">
              <w:rPr>
                <w:webHidden/>
              </w:rPr>
              <w:fldChar w:fldCharType="begin"/>
            </w:r>
            <w:r w:rsidR="006F2A58">
              <w:rPr>
                <w:webHidden/>
              </w:rPr>
              <w:instrText xml:space="preserve"> PAGEREF _Toc452427826 \h </w:instrText>
            </w:r>
            <w:r w:rsidR="006F2A58">
              <w:rPr>
                <w:webHidden/>
              </w:rPr>
            </w:r>
            <w:r w:rsidR="006F2A58">
              <w:rPr>
                <w:webHidden/>
              </w:rPr>
              <w:fldChar w:fldCharType="separate"/>
            </w:r>
            <w:r w:rsidR="006F2A58">
              <w:rPr>
                <w:webHidden/>
              </w:rPr>
              <w:t>8</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27" w:history="1">
            <w:r w:rsidR="006F2A58" w:rsidRPr="00E57E05">
              <w:rPr>
                <w:rStyle w:val="af0"/>
              </w:rPr>
              <w:t>1.3</w:t>
            </w:r>
            <w:r w:rsidR="006F2A58">
              <w:rPr>
                <w:rFonts w:asciiTheme="minorHAnsi" w:eastAsiaTheme="minorEastAsia" w:hAnsiTheme="minorHAnsi" w:cstheme="minorBidi"/>
                <w:sz w:val="22"/>
                <w:lang w:val="ru-RU" w:eastAsia="ru-RU"/>
              </w:rPr>
              <w:tab/>
            </w:r>
            <w:r w:rsidR="006F2A58" w:rsidRPr="00E57E05">
              <w:rPr>
                <w:rStyle w:val="af0"/>
              </w:rPr>
              <w:t>Застосування в інших галузях</w:t>
            </w:r>
            <w:r w:rsidR="006F2A58">
              <w:rPr>
                <w:webHidden/>
              </w:rPr>
              <w:tab/>
            </w:r>
            <w:r w:rsidR="006F2A58">
              <w:rPr>
                <w:webHidden/>
              </w:rPr>
              <w:fldChar w:fldCharType="begin"/>
            </w:r>
            <w:r w:rsidR="006F2A58">
              <w:rPr>
                <w:webHidden/>
              </w:rPr>
              <w:instrText xml:space="preserve"> PAGEREF _Toc452427827 \h </w:instrText>
            </w:r>
            <w:r w:rsidR="006F2A58">
              <w:rPr>
                <w:webHidden/>
              </w:rPr>
            </w:r>
            <w:r w:rsidR="006F2A58">
              <w:rPr>
                <w:webHidden/>
              </w:rPr>
              <w:fldChar w:fldCharType="separate"/>
            </w:r>
            <w:r w:rsidR="006F2A58">
              <w:rPr>
                <w:webHidden/>
              </w:rPr>
              <w:t>9</w:t>
            </w:r>
            <w:r w:rsidR="006F2A58">
              <w:rPr>
                <w:webHidden/>
              </w:rPr>
              <w:fldChar w:fldCharType="end"/>
            </w:r>
          </w:hyperlink>
        </w:p>
        <w:p w:rsidR="006F2A58" w:rsidRDefault="00C471E3" w:rsidP="00AB4332">
          <w:pPr>
            <w:pStyle w:val="26"/>
            <w:rPr>
              <w:rFonts w:asciiTheme="minorHAnsi" w:eastAsiaTheme="minorEastAsia" w:hAnsiTheme="minorHAnsi" w:cstheme="minorBidi"/>
              <w:sz w:val="22"/>
              <w:lang w:val="ru-RU" w:eastAsia="ru-RU"/>
            </w:rPr>
          </w:pPr>
          <w:hyperlink w:anchor="_Toc452427828"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_Toc452427828 \h </w:instrText>
            </w:r>
            <w:r w:rsidR="006F2A58">
              <w:rPr>
                <w:webHidden/>
              </w:rPr>
            </w:r>
            <w:r w:rsidR="006F2A58">
              <w:rPr>
                <w:webHidden/>
              </w:rPr>
              <w:fldChar w:fldCharType="separate"/>
            </w:r>
            <w:r w:rsidR="006F2A58">
              <w:rPr>
                <w:webHidden/>
              </w:rPr>
              <w:t>11</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29" w:history="1">
            <w:r w:rsidR="006F2A58" w:rsidRPr="00E57E05">
              <w:rPr>
                <w:rStyle w:val="af0"/>
                <w:rFonts w:eastAsiaTheme="majorEastAsia"/>
                <w:lang w:val="uk-UA"/>
              </w:rPr>
              <w:t>РОЗДІЛ 2</w:t>
            </w:r>
            <w:r w:rsidR="006F2A58" w:rsidRPr="00E57E05">
              <w:rPr>
                <w:rStyle w:val="af0"/>
                <w:rFonts w:eastAsiaTheme="majorEastAsia"/>
              </w:rPr>
              <w:t xml:space="preserve">                                                                                                            </w:t>
            </w:r>
            <w:r w:rsidR="006F2A58" w:rsidRPr="00E57E05">
              <w:rPr>
                <w:rStyle w:val="af0"/>
                <w:rFonts w:eastAsiaTheme="majorEastAsia"/>
                <w:lang w:val="uk-UA"/>
              </w:rPr>
              <w:t xml:space="preserve"> РОЗРОБКА ФІЗИЧНОЇ ЧАСТИНИ ПРИСТРОЮ</w:t>
            </w:r>
            <w:r w:rsidR="006F2A58">
              <w:rPr>
                <w:webHidden/>
              </w:rPr>
              <w:tab/>
            </w:r>
            <w:r w:rsidR="006F2A58">
              <w:rPr>
                <w:webHidden/>
              </w:rPr>
              <w:fldChar w:fldCharType="begin"/>
            </w:r>
            <w:r w:rsidR="006F2A58">
              <w:rPr>
                <w:webHidden/>
              </w:rPr>
              <w:instrText xml:space="preserve"> PAGEREF _Toc452427829 \h </w:instrText>
            </w:r>
            <w:r w:rsidR="006F2A58">
              <w:rPr>
                <w:webHidden/>
              </w:rPr>
            </w:r>
            <w:r w:rsidR="006F2A58">
              <w:rPr>
                <w:webHidden/>
              </w:rPr>
              <w:fldChar w:fldCharType="separate"/>
            </w:r>
            <w:r w:rsidR="006F2A58">
              <w:rPr>
                <w:webHidden/>
              </w:rPr>
              <w:t>12</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30" w:history="1">
            <w:r w:rsidR="006F2A58" w:rsidRPr="00E57E05">
              <w:rPr>
                <w:rStyle w:val="af0"/>
                <w:rFonts w:eastAsiaTheme="majorEastAsia"/>
              </w:rPr>
              <w:t>2.1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Опис бази приладу</w:t>
            </w:r>
            <w:r w:rsidR="006F2A58">
              <w:rPr>
                <w:webHidden/>
              </w:rPr>
              <w:tab/>
            </w:r>
            <w:r w:rsidR="006F2A58">
              <w:rPr>
                <w:webHidden/>
              </w:rPr>
              <w:fldChar w:fldCharType="begin"/>
            </w:r>
            <w:r w:rsidR="006F2A58">
              <w:rPr>
                <w:webHidden/>
              </w:rPr>
              <w:instrText xml:space="preserve"> PAGEREF _Toc452427830 \h </w:instrText>
            </w:r>
            <w:r w:rsidR="006F2A58">
              <w:rPr>
                <w:webHidden/>
              </w:rPr>
            </w:r>
            <w:r w:rsidR="006F2A58">
              <w:rPr>
                <w:webHidden/>
              </w:rPr>
              <w:fldChar w:fldCharType="separate"/>
            </w:r>
            <w:r w:rsidR="006F2A58">
              <w:rPr>
                <w:webHidden/>
              </w:rPr>
              <w:t>12</w:t>
            </w:r>
            <w:r w:rsidR="006F2A58">
              <w:rPr>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1" w:history="1">
            <w:r w:rsidR="006F2A58" w:rsidRPr="00E57E05">
              <w:rPr>
                <w:rStyle w:val="af0"/>
                <w:noProof/>
              </w:rPr>
              <w:t>2.1.1</w:t>
            </w:r>
            <w:r w:rsidR="006F2A58">
              <w:rPr>
                <w:rFonts w:asciiTheme="minorHAnsi" w:eastAsiaTheme="minorEastAsia" w:hAnsiTheme="minorHAnsi" w:cstheme="minorBidi"/>
                <w:noProof/>
                <w:lang w:val="ru-RU" w:eastAsia="ru-RU"/>
              </w:rPr>
              <w:tab/>
            </w:r>
            <w:r w:rsidR="006F2A58" w:rsidRPr="00E57E05">
              <w:rPr>
                <w:rStyle w:val="af0"/>
                <w:rFonts w:eastAsiaTheme="majorEastAsia"/>
                <w:noProof/>
                <w:kern w:val="32"/>
                <w:lang w:eastAsia="ru-RU"/>
              </w:rPr>
              <w:t>Екра</w:t>
            </w:r>
            <w:r w:rsidR="006F2A58" w:rsidRPr="00E57E05">
              <w:rPr>
                <w:rStyle w:val="af0"/>
                <w:noProof/>
              </w:rPr>
              <w:t>н</w:t>
            </w:r>
            <w:r w:rsidR="006F2A58">
              <w:rPr>
                <w:noProof/>
                <w:webHidden/>
              </w:rPr>
              <w:tab/>
            </w:r>
            <w:r w:rsidR="006F2A58">
              <w:rPr>
                <w:noProof/>
                <w:webHidden/>
              </w:rPr>
              <w:fldChar w:fldCharType="begin"/>
            </w:r>
            <w:r w:rsidR="006F2A58">
              <w:rPr>
                <w:noProof/>
                <w:webHidden/>
              </w:rPr>
              <w:instrText xml:space="preserve"> PAGEREF _Toc452427831 \h </w:instrText>
            </w:r>
            <w:r w:rsidR="006F2A58">
              <w:rPr>
                <w:noProof/>
                <w:webHidden/>
              </w:rPr>
            </w:r>
            <w:r w:rsidR="006F2A58">
              <w:rPr>
                <w:noProof/>
                <w:webHidden/>
              </w:rPr>
              <w:fldChar w:fldCharType="separate"/>
            </w:r>
            <w:r w:rsidR="006F2A58">
              <w:rPr>
                <w:noProof/>
                <w:webHidden/>
              </w:rPr>
              <w:t>14</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2" w:history="1">
            <w:r w:rsidR="006F2A58" w:rsidRPr="00E57E05">
              <w:rPr>
                <w:rStyle w:val="af0"/>
                <w:noProof/>
              </w:rPr>
              <w:t>2.1.2</w:t>
            </w:r>
            <w:r w:rsidR="006F2A58">
              <w:rPr>
                <w:rFonts w:asciiTheme="minorHAnsi" w:eastAsiaTheme="minorEastAsia" w:hAnsiTheme="minorHAnsi" w:cstheme="minorBidi"/>
                <w:noProof/>
                <w:lang w:val="ru-RU" w:eastAsia="ru-RU"/>
              </w:rPr>
              <w:tab/>
            </w:r>
            <w:r w:rsidR="006F2A58" w:rsidRPr="00E57E05">
              <w:rPr>
                <w:rStyle w:val="af0"/>
                <w:noProof/>
              </w:rPr>
              <w:t>Камера</w:t>
            </w:r>
            <w:r w:rsidR="006F2A58">
              <w:rPr>
                <w:noProof/>
                <w:webHidden/>
              </w:rPr>
              <w:tab/>
            </w:r>
            <w:r w:rsidR="006F2A58">
              <w:rPr>
                <w:noProof/>
                <w:webHidden/>
              </w:rPr>
              <w:fldChar w:fldCharType="begin"/>
            </w:r>
            <w:r w:rsidR="006F2A58">
              <w:rPr>
                <w:noProof/>
                <w:webHidden/>
              </w:rPr>
              <w:instrText xml:space="preserve"> PAGEREF _Toc452427832 \h </w:instrText>
            </w:r>
            <w:r w:rsidR="006F2A58">
              <w:rPr>
                <w:noProof/>
                <w:webHidden/>
              </w:rPr>
            </w:r>
            <w:r w:rsidR="006F2A58">
              <w:rPr>
                <w:noProof/>
                <w:webHidden/>
              </w:rPr>
              <w:fldChar w:fldCharType="separate"/>
            </w:r>
            <w:r w:rsidR="006F2A58">
              <w:rPr>
                <w:noProof/>
                <w:webHidden/>
              </w:rPr>
              <w:t>14</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3" w:history="1">
            <w:r w:rsidR="006F2A58" w:rsidRPr="00E57E05">
              <w:rPr>
                <w:rStyle w:val="af0"/>
                <w:noProof/>
              </w:rPr>
              <w:t>2.1.3</w:t>
            </w:r>
            <w:r w:rsidR="006F2A58">
              <w:rPr>
                <w:rFonts w:asciiTheme="minorHAnsi" w:eastAsiaTheme="minorEastAsia" w:hAnsiTheme="minorHAnsi" w:cstheme="minorBidi"/>
                <w:noProof/>
                <w:lang w:val="ru-RU" w:eastAsia="ru-RU"/>
              </w:rPr>
              <w:tab/>
            </w:r>
            <w:r w:rsidR="006F2A58" w:rsidRPr="00E57E05">
              <w:rPr>
                <w:rStyle w:val="af0"/>
                <w:noProof/>
              </w:rPr>
              <w:t>Продуктивність</w:t>
            </w:r>
            <w:r w:rsidR="006F2A58">
              <w:rPr>
                <w:noProof/>
                <w:webHidden/>
              </w:rPr>
              <w:tab/>
            </w:r>
            <w:r w:rsidR="006F2A58">
              <w:rPr>
                <w:noProof/>
                <w:webHidden/>
              </w:rPr>
              <w:fldChar w:fldCharType="begin"/>
            </w:r>
            <w:r w:rsidR="006F2A58">
              <w:rPr>
                <w:noProof/>
                <w:webHidden/>
              </w:rPr>
              <w:instrText xml:space="preserve"> PAGEREF _Toc452427833 \h </w:instrText>
            </w:r>
            <w:r w:rsidR="006F2A58">
              <w:rPr>
                <w:noProof/>
                <w:webHidden/>
              </w:rPr>
            </w:r>
            <w:r w:rsidR="006F2A58">
              <w:rPr>
                <w:noProof/>
                <w:webHidden/>
              </w:rPr>
              <w:fldChar w:fldCharType="separate"/>
            </w:r>
            <w:r w:rsidR="006F2A58">
              <w:rPr>
                <w:noProof/>
                <w:webHidden/>
              </w:rPr>
              <w:t>15</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4" w:history="1">
            <w:r w:rsidR="006F2A58" w:rsidRPr="00E57E05">
              <w:rPr>
                <w:rStyle w:val="af0"/>
                <w:noProof/>
              </w:rPr>
              <w:t>2.1.4</w:t>
            </w:r>
            <w:r w:rsidR="006F2A58">
              <w:rPr>
                <w:rFonts w:asciiTheme="minorHAnsi" w:eastAsiaTheme="minorEastAsia" w:hAnsiTheme="minorHAnsi" w:cstheme="minorBidi"/>
                <w:noProof/>
                <w:lang w:val="ru-RU" w:eastAsia="ru-RU"/>
              </w:rPr>
              <w:tab/>
            </w:r>
            <w:r w:rsidR="006F2A58" w:rsidRPr="00E57E05">
              <w:rPr>
                <w:rStyle w:val="af0"/>
                <w:noProof/>
              </w:rPr>
              <w:t>Час життя батареї</w:t>
            </w:r>
            <w:r w:rsidR="006F2A58">
              <w:rPr>
                <w:noProof/>
                <w:webHidden/>
              </w:rPr>
              <w:tab/>
            </w:r>
            <w:r w:rsidR="006F2A58">
              <w:rPr>
                <w:noProof/>
                <w:webHidden/>
              </w:rPr>
              <w:fldChar w:fldCharType="begin"/>
            </w:r>
            <w:r w:rsidR="006F2A58">
              <w:rPr>
                <w:noProof/>
                <w:webHidden/>
              </w:rPr>
              <w:instrText xml:space="preserve"> PAGEREF _Toc452427834 \h </w:instrText>
            </w:r>
            <w:r w:rsidR="006F2A58">
              <w:rPr>
                <w:noProof/>
                <w:webHidden/>
              </w:rPr>
            </w:r>
            <w:r w:rsidR="006F2A58">
              <w:rPr>
                <w:noProof/>
                <w:webHidden/>
              </w:rPr>
              <w:fldChar w:fldCharType="separate"/>
            </w:r>
            <w:r w:rsidR="006F2A58">
              <w:rPr>
                <w:noProof/>
                <w:webHidden/>
              </w:rPr>
              <w:t>16</w:t>
            </w:r>
            <w:r w:rsidR="006F2A58">
              <w:rPr>
                <w:noProof/>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35" w:history="1">
            <w:r w:rsidR="006F2A58" w:rsidRPr="00E57E05">
              <w:rPr>
                <w:rStyle w:val="af0"/>
                <w:rFonts w:eastAsiaTheme="majorEastAsia"/>
              </w:rPr>
              <w:t>2.2</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Дослідження роботи модуля камери смартфона</w:t>
            </w:r>
            <w:r w:rsidR="006F2A58">
              <w:rPr>
                <w:webHidden/>
              </w:rPr>
              <w:tab/>
            </w:r>
            <w:r w:rsidR="006F2A58">
              <w:rPr>
                <w:webHidden/>
              </w:rPr>
              <w:fldChar w:fldCharType="begin"/>
            </w:r>
            <w:r w:rsidR="006F2A58">
              <w:rPr>
                <w:webHidden/>
              </w:rPr>
              <w:instrText xml:space="preserve"> PAGEREF _Toc452427835 \h </w:instrText>
            </w:r>
            <w:r w:rsidR="006F2A58">
              <w:rPr>
                <w:webHidden/>
              </w:rPr>
            </w:r>
            <w:r w:rsidR="006F2A58">
              <w:rPr>
                <w:webHidden/>
              </w:rPr>
              <w:fldChar w:fldCharType="separate"/>
            </w:r>
            <w:r w:rsidR="006F2A58">
              <w:rPr>
                <w:webHidden/>
              </w:rPr>
              <w:t>16</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36" w:history="1">
            <w:r w:rsidR="006F2A58" w:rsidRPr="00E57E05">
              <w:rPr>
                <w:rStyle w:val="af0"/>
                <w:rFonts w:eastAsiaTheme="majorEastAsia"/>
              </w:rPr>
              <w:t>2.3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Розробка адаптера</w:t>
            </w:r>
            <w:r w:rsidR="006F2A58">
              <w:rPr>
                <w:webHidden/>
              </w:rPr>
              <w:tab/>
            </w:r>
            <w:r w:rsidR="006F2A58">
              <w:rPr>
                <w:webHidden/>
              </w:rPr>
              <w:fldChar w:fldCharType="begin"/>
            </w:r>
            <w:r w:rsidR="006F2A58">
              <w:rPr>
                <w:webHidden/>
              </w:rPr>
              <w:instrText xml:space="preserve"> PAGEREF _Toc452427836 \h </w:instrText>
            </w:r>
            <w:r w:rsidR="006F2A58">
              <w:rPr>
                <w:webHidden/>
              </w:rPr>
            </w:r>
            <w:r w:rsidR="006F2A58">
              <w:rPr>
                <w:webHidden/>
              </w:rPr>
              <w:fldChar w:fldCharType="separate"/>
            </w:r>
            <w:r w:rsidR="006F2A58">
              <w:rPr>
                <w:webHidden/>
              </w:rPr>
              <w:t>18</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37" w:history="1">
            <w:r w:rsidR="006F2A58" w:rsidRPr="00E57E05">
              <w:rPr>
                <w:rStyle w:val="af0"/>
                <w:rFonts w:eastAsiaTheme="majorEastAsia"/>
              </w:rPr>
              <w:t>2.4</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Порівняння з аналогами</w:t>
            </w:r>
            <w:r w:rsidR="006F2A58">
              <w:rPr>
                <w:webHidden/>
              </w:rPr>
              <w:tab/>
            </w:r>
            <w:r w:rsidR="006F2A58">
              <w:rPr>
                <w:webHidden/>
              </w:rPr>
              <w:fldChar w:fldCharType="begin"/>
            </w:r>
            <w:r w:rsidR="006F2A58">
              <w:rPr>
                <w:webHidden/>
              </w:rPr>
              <w:instrText xml:space="preserve"> PAGEREF _Toc452427837 \h </w:instrText>
            </w:r>
            <w:r w:rsidR="006F2A58">
              <w:rPr>
                <w:webHidden/>
              </w:rPr>
            </w:r>
            <w:r w:rsidR="006F2A58">
              <w:rPr>
                <w:webHidden/>
              </w:rPr>
              <w:fldChar w:fldCharType="separate"/>
            </w:r>
            <w:r w:rsidR="006F2A58">
              <w:rPr>
                <w:webHidden/>
              </w:rPr>
              <w:t>20</w:t>
            </w:r>
            <w:r w:rsidR="006F2A58">
              <w:rPr>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8" w:history="1">
            <w:r w:rsidR="006F2A58" w:rsidRPr="00E57E05">
              <w:rPr>
                <w:rStyle w:val="af0"/>
                <w:noProof/>
              </w:rPr>
              <w:t>2.4.1</w:t>
            </w:r>
            <w:r w:rsidR="006F2A58">
              <w:rPr>
                <w:rFonts w:asciiTheme="minorHAnsi" w:eastAsiaTheme="minorEastAsia" w:hAnsiTheme="minorHAnsi" w:cstheme="minorBidi"/>
                <w:noProof/>
                <w:lang w:val="ru-RU" w:eastAsia="ru-RU"/>
              </w:rPr>
              <w:tab/>
            </w:r>
            <w:r w:rsidR="006F2A58" w:rsidRPr="00E57E05">
              <w:rPr>
                <w:rStyle w:val="af0"/>
                <w:noProof/>
              </w:rPr>
              <w:t>Технічне порівняння</w:t>
            </w:r>
            <w:r w:rsidR="006F2A58">
              <w:rPr>
                <w:noProof/>
                <w:webHidden/>
              </w:rPr>
              <w:tab/>
            </w:r>
            <w:r w:rsidR="006F2A58">
              <w:rPr>
                <w:noProof/>
                <w:webHidden/>
              </w:rPr>
              <w:fldChar w:fldCharType="begin"/>
            </w:r>
            <w:r w:rsidR="006F2A58">
              <w:rPr>
                <w:noProof/>
                <w:webHidden/>
              </w:rPr>
              <w:instrText xml:space="preserve"> PAGEREF _Toc452427838 \h </w:instrText>
            </w:r>
            <w:r w:rsidR="006F2A58">
              <w:rPr>
                <w:noProof/>
                <w:webHidden/>
              </w:rPr>
            </w:r>
            <w:r w:rsidR="006F2A58">
              <w:rPr>
                <w:noProof/>
                <w:webHidden/>
              </w:rPr>
              <w:fldChar w:fldCharType="separate"/>
            </w:r>
            <w:r w:rsidR="006F2A58">
              <w:rPr>
                <w:noProof/>
                <w:webHidden/>
              </w:rPr>
              <w:t>20</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39" w:history="1">
            <w:r w:rsidR="006F2A58" w:rsidRPr="00E57E05">
              <w:rPr>
                <w:rStyle w:val="af0"/>
                <w:noProof/>
              </w:rPr>
              <w:t>2.4.2</w:t>
            </w:r>
            <w:r w:rsidR="006F2A58">
              <w:rPr>
                <w:rFonts w:asciiTheme="minorHAnsi" w:eastAsiaTheme="minorEastAsia" w:hAnsiTheme="minorHAnsi" w:cstheme="minorBidi"/>
                <w:noProof/>
                <w:lang w:val="ru-RU" w:eastAsia="ru-RU"/>
              </w:rPr>
              <w:tab/>
            </w:r>
            <w:r w:rsidR="006F2A58" w:rsidRPr="00E57E05">
              <w:rPr>
                <w:rStyle w:val="af0"/>
                <w:noProof/>
              </w:rPr>
              <w:t>Програмне порівняння</w:t>
            </w:r>
            <w:r w:rsidR="006F2A58">
              <w:rPr>
                <w:noProof/>
                <w:webHidden/>
              </w:rPr>
              <w:tab/>
            </w:r>
            <w:r w:rsidR="006F2A58">
              <w:rPr>
                <w:noProof/>
                <w:webHidden/>
              </w:rPr>
              <w:fldChar w:fldCharType="begin"/>
            </w:r>
            <w:r w:rsidR="006F2A58">
              <w:rPr>
                <w:noProof/>
                <w:webHidden/>
              </w:rPr>
              <w:instrText xml:space="preserve"> PAGEREF _Toc452427839 \h </w:instrText>
            </w:r>
            <w:r w:rsidR="006F2A58">
              <w:rPr>
                <w:noProof/>
                <w:webHidden/>
              </w:rPr>
            </w:r>
            <w:r w:rsidR="006F2A58">
              <w:rPr>
                <w:noProof/>
                <w:webHidden/>
              </w:rPr>
              <w:fldChar w:fldCharType="separate"/>
            </w:r>
            <w:r w:rsidR="006F2A58">
              <w:rPr>
                <w:noProof/>
                <w:webHidden/>
              </w:rPr>
              <w:t>22</w:t>
            </w:r>
            <w:r w:rsidR="006F2A58">
              <w:rPr>
                <w:noProof/>
                <w:webHidden/>
              </w:rPr>
              <w:fldChar w:fldCharType="end"/>
            </w:r>
          </w:hyperlink>
        </w:p>
        <w:p w:rsidR="006F2A58" w:rsidRDefault="00C471E3" w:rsidP="00AB4332">
          <w:pPr>
            <w:pStyle w:val="26"/>
            <w:rPr>
              <w:rFonts w:asciiTheme="minorHAnsi" w:eastAsiaTheme="minorEastAsia" w:hAnsiTheme="minorHAnsi" w:cstheme="minorBidi"/>
              <w:sz w:val="22"/>
              <w:lang w:val="ru-RU" w:eastAsia="ru-RU"/>
            </w:rPr>
          </w:pPr>
          <w:hyperlink w:anchor="_Toc452427840"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_Toc452427840 \h </w:instrText>
            </w:r>
            <w:r w:rsidR="006F2A58">
              <w:rPr>
                <w:webHidden/>
              </w:rPr>
            </w:r>
            <w:r w:rsidR="006F2A58">
              <w:rPr>
                <w:webHidden/>
              </w:rPr>
              <w:fldChar w:fldCharType="separate"/>
            </w:r>
            <w:r w:rsidR="006F2A58">
              <w:rPr>
                <w:webHidden/>
              </w:rPr>
              <w:t>23</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41" w:history="1">
            <w:r w:rsidR="006F2A58" w:rsidRPr="00E57E05">
              <w:rPr>
                <w:rStyle w:val="af0"/>
                <w:rFonts w:eastAsiaTheme="majorEastAsia"/>
                <w:lang w:val="uk-UA"/>
              </w:rPr>
              <w:t>РОЗДІЛ 3. РОЗРОБКА ПРОГРАМНОГО ЗАБЕЗПЕЧЕННЯ</w:t>
            </w:r>
            <w:r w:rsidR="006F2A58">
              <w:rPr>
                <w:webHidden/>
              </w:rPr>
              <w:tab/>
            </w:r>
            <w:r w:rsidR="006F2A58">
              <w:rPr>
                <w:webHidden/>
              </w:rPr>
              <w:fldChar w:fldCharType="begin"/>
            </w:r>
            <w:r w:rsidR="006F2A58">
              <w:rPr>
                <w:webHidden/>
              </w:rPr>
              <w:instrText xml:space="preserve"> PAGEREF _Toc452427841 \h </w:instrText>
            </w:r>
            <w:r w:rsidR="006F2A58">
              <w:rPr>
                <w:webHidden/>
              </w:rPr>
            </w:r>
            <w:r w:rsidR="006F2A58">
              <w:rPr>
                <w:webHidden/>
              </w:rPr>
              <w:fldChar w:fldCharType="separate"/>
            </w:r>
            <w:r w:rsidR="006F2A58">
              <w:rPr>
                <w:webHidden/>
              </w:rPr>
              <w:t>24</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42" w:history="1">
            <w:r w:rsidR="006F2A58" w:rsidRPr="00E57E05">
              <w:rPr>
                <w:rStyle w:val="af0"/>
                <w:rFonts w:eastAsiaTheme="majorEastAsia"/>
              </w:rPr>
              <w:t>3.1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Опис OpenTLD</w:t>
            </w:r>
            <w:r w:rsidR="006F2A58">
              <w:rPr>
                <w:webHidden/>
              </w:rPr>
              <w:tab/>
            </w:r>
            <w:r w:rsidR="006F2A58">
              <w:rPr>
                <w:webHidden/>
              </w:rPr>
              <w:fldChar w:fldCharType="begin"/>
            </w:r>
            <w:r w:rsidR="006F2A58">
              <w:rPr>
                <w:webHidden/>
              </w:rPr>
              <w:instrText xml:space="preserve"> PAGEREF _Toc452427842 \h </w:instrText>
            </w:r>
            <w:r w:rsidR="006F2A58">
              <w:rPr>
                <w:webHidden/>
              </w:rPr>
            </w:r>
            <w:r w:rsidR="006F2A58">
              <w:rPr>
                <w:webHidden/>
              </w:rPr>
              <w:fldChar w:fldCharType="separate"/>
            </w:r>
            <w:r w:rsidR="006F2A58">
              <w:rPr>
                <w:webHidden/>
              </w:rPr>
              <w:t>24</w:t>
            </w:r>
            <w:r w:rsidR="006F2A58">
              <w:rPr>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43" w:history="1">
            <w:r w:rsidR="006F2A58" w:rsidRPr="00E57E05">
              <w:rPr>
                <w:rStyle w:val="af0"/>
                <w:noProof/>
              </w:rPr>
              <w:t>3.1.1</w:t>
            </w:r>
            <w:r w:rsidR="006F2A58">
              <w:rPr>
                <w:rFonts w:asciiTheme="minorHAnsi" w:eastAsiaTheme="minorEastAsia" w:hAnsiTheme="minorHAnsi" w:cstheme="minorBidi"/>
                <w:noProof/>
                <w:lang w:val="ru-RU" w:eastAsia="ru-RU"/>
              </w:rPr>
              <w:tab/>
            </w:r>
            <w:r w:rsidR="006F2A58" w:rsidRPr="00E57E05">
              <w:rPr>
                <w:rStyle w:val="af0"/>
                <w:noProof/>
              </w:rPr>
              <w:t>Визначення проблеми</w:t>
            </w:r>
            <w:r w:rsidR="006F2A58">
              <w:rPr>
                <w:noProof/>
                <w:webHidden/>
              </w:rPr>
              <w:tab/>
            </w:r>
            <w:r w:rsidR="006F2A58">
              <w:rPr>
                <w:noProof/>
                <w:webHidden/>
              </w:rPr>
              <w:fldChar w:fldCharType="begin"/>
            </w:r>
            <w:r w:rsidR="006F2A58">
              <w:rPr>
                <w:noProof/>
                <w:webHidden/>
              </w:rPr>
              <w:instrText xml:space="preserve"> PAGEREF _Toc452427843 \h </w:instrText>
            </w:r>
            <w:r w:rsidR="006F2A58">
              <w:rPr>
                <w:noProof/>
                <w:webHidden/>
              </w:rPr>
            </w:r>
            <w:r w:rsidR="006F2A58">
              <w:rPr>
                <w:noProof/>
                <w:webHidden/>
              </w:rPr>
              <w:fldChar w:fldCharType="separate"/>
            </w:r>
            <w:r w:rsidR="006F2A58">
              <w:rPr>
                <w:noProof/>
                <w:webHidden/>
              </w:rPr>
              <w:t>24</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44" w:history="1">
            <w:r w:rsidR="006F2A58" w:rsidRPr="00E57E05">
              <w:rPr>
                <w:rStyle w:val="af0"/>
                <w:noProof/>
              </w:rPr>
              <w:t>3.1.2</w:t>
            </w:r>
            <w:r w:rsidR="006F2A58">
              <w:rPr>
                <w:rFonts w:asciiTheme="minorHAnsi" w:eastAsiaTheme="minorEastAsia" w:hAnsiTheme="minorHAnsi" w:cstheme="minorBidi"/>
                <w:noProof/>
                <w:lang w:val="ru-RU" w:eastAsia="ru-RU"/>
              </w:rPr>
              <w:tab/>
            </w:r>
            <w:r w:rsidR="006F2A58" w:rsidRPr="00E57E05">
              <w:rPr>
                <w:rStyle w:val="af0"/>
                <w:noProof/>
              </w:rPr>
              <w:t>Пов'язані роботи</w:t>
            </w:r>
            <w:r w:rsidR="006F2A58">
              <w:rPr>
                <w:noProof/>
                <w:webHidden/>
              </w:rPr>
              <w:tab/>
            </w:r>
            <w:r w:rsidR="006F2A58">
              <w:rPr>
                <w:noProof/>
                <w:webHidden/>
              </w:rPr>
              <w:fldChar w:fldCharType="begin"/>
            </w:r>
            <w:r w:rsidR="006F2A58">
              <w:rPr>
                <w:noProof/>
                <w:webHidden/>
              </w:rPr>
              <w:instrText xml:space="preserve"> PAGEREF _Toc452427844 \h </w:instrText>
            </w:r>
            <w:r w:rsidR="006F2A58">
              <w:rPr>
                <w:noProof/>
                <w:webHidden/>
              </w:rPr>
            </w:r>
            <w:r w:rsidR="006F2A58">
              <w:rPr>
                <w:noProof/>
                <w:webHidden/>
              </w:rPr>
              <w:fldChar w:fldCharType="separate"/>
            </w:r>
            <w:r w:rsidR="006F2A58">
              <w:rPr>
                <w:noProof/>
                <w:webHidden/>
              </w:rPr>
              <w:t>26</w:t>
            </w:r>
            <w:r w:rsidR="006F2A58">
              <w:rPr>
                <w:noProof/>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45" w:history="1">
            <w:r w:rsidR="006F2A58" w:rsidRPr="00E57E05">
              <w:rPr>
                <w:rStyle w:val="af0"/>
                <w:noProof/>
              </w:rPr>
              <w:t>3.1.3</w:t>
            </w:r>
            <w:r w:rsidR="006F2A58">
              <w:rPr>
                <w:rFonts w:asciiTheme="minorHAnsi" w:eastAsiaTheme="minorEastAsia" w:hAnsiTheme="minorHAnsi" w:cstheme="minorBidi"/>
                <w:noProof/>
                <w:lang w:val="ru-RU" w:eastAsia="ru-RU"/>
              </w:rPr>
              <w:tab/>
            </w:r>
            <w:r w:rsidR="006F2A58" w:rsidRPr="00E57E05">
              <w:rPr>
                <w:rStyle w:val="af0"/>
                <w:noProof/>
              </w:rPr>
              <w:t>Обсяг робіт</w:t>
            </w:r>
            <w:r w:rsidR="006F2A58">
              <w:rPr>
                <w:noProof/>
                <w:webHidden/>
              </w:rPr>
              <w:tab/>
            </w:r>
            <w:r w:rsidR="006F2A58">
              <w:rPr>
                <w:noProof/>
                <w:webHidden/>
              </w:rPr>
              <w:fldChar w:fldCharType="begin"/>
            </w:r>
            <w:r w:rsidR="006F2A58">
              <w:rPr>
                <w:noProof/>
                <w:webHidden/>
              </w:rPr>
              <w:instrText xml:space="preserve"> PAGEREF _Toc452427845 \h </w:instrText>
            </w:r>
            <w:r w:rsidR="006F2A58">
              <w:rPr>
                <w:noProof/>
                <w:webHidden/>
              </w:rPr>
            </w:r>
            <w:r w:rsidR="006F2A58">
              <w:rPr>
                <w:noProof/>
                <w:webHidden/>
              </w:rPr>
              <w:fldChar w:fldCharType="separate"/>
            </w:r>
            <w:r w:rsidR="006F2A58">
              <w:rPr>
                <w:noProof/>
                <w:webHidden/>
              </w:rPr>
              <w:t>29</w:t>
            </w:r>
            <w:r w:rsidR="006F2A58">
              <w:rPr>
                <w:noProof/>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46" w:history="1">
            <w:r w:rsidR="006F2A58" w:rsidRPr="00E57E05">
              <w:rPr>
                <w:rStyle w:val="af0"/>
              </w:rPr>
              <w:t>3.2</w:t>
            </w:r>
            <w:r w:rsidR="006F2A58">
              <w:rPr>
                <w:rFonts w:asciiTheme="minorHAnsi" w:eastAsiaTheme="minorEastAsia" w:hAnsiTheme="minorHAnsi" w:cstheme="minorBidi"/>
                <w:sz w:val="22"/>
                <w:lang w:val="ru-RU" w:eastAsia="ru-RU"/>
              </w:rPr>
              <w:tab/>
            </w:r>
            <w:r w:rsidR="006F2A58" w:rsidRPr="00E57E05">
              <w:rPr>
                <w:rStyle w:val="af0"/>
              </w:rPr>
              <w:t>Відстеження</w:t>
            </w:r>
            <w:r w:rsidR="006F2A58">
              <w:rPr>
                <w:webHidden/>
              </w:rPr>
              <w:tab/>
            </w:r>
            <w:r w:rsidR="006F2A58">
              <w:rPr>
                <w:webHidden/>
              </w:rPr>
              <w:fldChar w:fldCharType="begin"/>
            </w:r>
            <w:r w:rsidR="006F2A58">
              <w:rPr>
                <w:webHidden/>
              </w:rPr>
              <w:instrText xml:space="preserve"> PAGEREF _Toc452427846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47" w:history="1">
            <w:r w:rsidR="006F2A58" w:rsidRPr="00E57E05">
              <w:rPr>
                <w:rStyle w:val="af0"/>
              </w:rPr>
              <w:t>3.3</w:t>
            </w:r>
            <w:r w:rsidR="006F2A58">
              <w:rPr>
                <w:rFonts w:asciiTheme="minorHAnsi" w:eastAsiaTheme="minorEastAsia" w:hAnsiTheme="minorHAnsi" w:cstheme="minorBidi"/>
                <w:sz w:val="22"/>
                <w:lang w:val="ru-RU" w:eastAsia="ru-RU"/>
              </w:rPr>
              <w:tab/>
            </w:r>
            <w:r w:rsidR="006F2A58" w:rsidRPr="00E57E05">
              <w:rPr>
                <w:rStyle w:val="af0"/>
              </w:rPr>
              <w:t>Виявлення</w:t>
            </w:r>
            <w:r w:rsidR="006F2A58">
              <w:rPr>
                <w:webHidden/>
              </w:rPr>
              <w:tab/>
            </w:r>
            <w:r w:rsidR="006F2A58">
              <w:rPr>
                <w:webHidden/>
              </w:rPr>
              <w:fldChar w:fldCharType="begin"/>
            </w:r>
            <w:r w:rsidR="006F2A58">
              <w:rPr>
                <w:webHidden/>
              </w:rPr>
              <w:instrText xml:space="preserve"> PAGEREF _Toc452427847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48" w:history="1">
            <w:r w:rsidR="006F2A58" w:rsidRPr="00E57E05">
              <w:rPr>
                <w:rStyle w:val="af0"/>
              </w:rPr>
              <w:t>3.4</w:t>
            </w:r>
            <w:r w:rsidR="006F2A58">
              <w:rPr>
                <w:rFonts w:asciiTheme="minorHAnsi" w:eastAsiaTheme="minorEastAsia" w:hAnsiTheme="minorHAnsi" w:cstheme="minorBidi"/>
                <w:sz w:val="22"/>
                <w:lang w:val="ru-RU" w:eastAsia="ru-RU"/>
              </w:rPr>
              <w:tab/>
            </w:r>
            <w:r w:rsidR="006F2A58" w:rsidRPr="00E57E05">
              <w:rPr>
                <w:rStyle w:val="af0"/>
              </w:rPr>
              <w:t>Навчання</w:t>
            </w:r>
            <w:r w:rsidR="006F2A58">
              <w:rPr>
                <w:webHidden/>
              </w:rPr>
              <w:tab/>
            </w:r>
            <w:r w:rsidR="006F2A58">
              <w:rPr>
                <w:webHidden/>
              </w:rPr>
              <w:fldChar w:fldCharType="begin"/>
            </w:r>
            <w:r w:rsidR="006F2A58">
              <w:rPr>
                <w:webHidden/>
              </w:rPr>
              <w:instrText xml:space="preserve"> PAGEREF _Toc452427848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49" w:history="1">
            <w:r w:rsidR="006F2A58" w:rsidRPr="00E57E05">
              <w:rPr>
                <w:rStyle w:val="af0"/>
                <w:rFonts w:eastAsiaTheme="majorEastAsia"/>
              </w:rPr>
              <w:t>3.5</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Використані бібліотеки</w:t>
            </w:r>
            <w:r w:rsidR="006F2A58">
              <w:rPr>
                <w:webHidden/>
              </w:rPr>
              <w:tab/>
            </w:r>
            <w:r w:rsidR="006F2A58">
              <w:rPr>
                <w:webHidden/>
              </w:rPr>
              <w:fldChar w:fldCharType="begin"/>
            </w:r>
            <w:r w:rsidR="006F2A58">
              <w:rPr>
                <w:webHidden/>
              </w:rPr>
              <w:instrText xml:space="preserve"> PAGEREF _Toc452427849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33"/>
            <w:tabs>
              <w:tab w:val="left" w:pos="1320"/>
            </w:tabs>
            <w:rPr>
              <w:rFonts w:asciiTheme="minorHAnsi" w:eastAsiaTheme="minorEastAsia" w:hAnsiTheme="minorHAnsi" w:cstheme="minorBidi"/>
              <w:noProof/>
              <w:lang w:val="ru-RU" w:eastAsia="ru-RU"/>
            </w:rPr>
          </w:pPr>
          <w:hyperlink w:anchor="_Toc452427850" w:history="1">
            <w:r w:rsidR="006F2A58" w:rsidRPr="00E57E05">
              <w:rPr>
                <w:rStyle w:val="af0"/>
                <w:noProof/>
              </w:rPr>
              <w:t>3.2.1</w:t>
            </w:r>
            <w:r w:rsidR="006F2A58">
              <w:rPr>
                <w:rFonts w:asciiTheme="minorHAnsi" w:eastAsiaTheme="minorEastAsia" w:hAnsiTheme="minorHAnsi" w:cstheme="minorBidi"/>
                <w:noProof/>
                <w:lang w:val="ru-RU" w:eastAsia="ru-RU"/>
              </w:rPr>
              <w:tab/>
            </w:r>
            <w:r w:rsidR="006F2A58" w:rsidRPr="00E57E05">
              <w:rPr>
                <w:rStyle w:val="af0"/>
                <w:noProof/>
              </w:rPr>
              <w:t>OpenCV</w:t>
            </w:r>
            <w:r w:rsidR="006F2A58">
              <w:rPr>
                <w:noProof/>
                <w:webHidden/>
              </w:rPr>
              <w:tab/>
            </w:r>
            <w:r w:rsidR="006F2A58">
              <w:rPr>
                <w:noProof/>
                <w:webHidden/>
              </w:rPr>
              <w:fldChar w:fldCharType="begin"/>
            </w:r>
            <w:r w:rsidR="006F2A58">
              <w:rPr>
                <w:noProof/>
                <w:webHidden/>
              </w:rPr>
              <w:instrText xml:space="preserve"> PAGEREF _Toc452427850 \h </w:instrText>
            </w:r>
            <w:r w:rsidR="006F2A58">
              <w:rPr>
                <w:noProof/>
                <w:webHidden/>
              </w:rPr>
            </w:r>
            <w:r w:rsidR="006F2A58">
              <w:rPr>
                <w:noProof/>
                <w:webHidden/>
              </w:rPr>
              <w:fldChar w:fldCharType="separate"/>
            </w:r>
            <w:r w:rsidR="006F2A58">
              <w:rPr>
                <w:noProof/>
                <w:webHidden/>
              </w:rPr>
              <w:t>31</w:t>
            </w:r>
            <w:r w:rsidR="006F2A58">
              <w:rPr>
                <w:noProof/>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51" w:history="1">
            <w:r w:rsidR="006F2A58" w:rsidRPr="00E57E05">
              <w:rPr>
                <w:rStyle w:val="af0"/>
                <w:rFonts w:eastAsiaTheme="majorEastAsia"/>
              </w:rPr>
              <w:t>3.3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Адаптація під платфому Android</w:t>
            </w:r>
            <w:r w:rsidR="006F2A58">
              <w:rPr>
                <w:webHidden/>
              </w:rPr>
              <w:tab/>
            </w:r>
            <w:r w:rsidR="006F2A58">
              <w:rPr>
                <w:webHidden/>
              </w:rPr>
              <w:fldChar w:fldCharType="begin"/>
            </w:r>
            <w:r w:rsidR="006F2A58">
              <w:rPr>
                <w:webHidden/>
              </w:rPr>
              <w:instrText xml:space="preserve"> PAGEREF _Toc452427851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rPr>
              <w:rFonts w:asciiTheme="minorHAnsi" w:eastAsiaTheme="minorEastAsia" w:hAnsiTheme="minorHAnsi" w:cstheme="minorBidi"/>
              <w:sz w:val="22"/>
              <w:lang w:val="ru-RU" w:eastAsia="ru-RU"/>
            </w:rPr>
          </w:pPr>
          <w:hyperlink w:anchor="_Toc452427852"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_Toc452427852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53" w:history="1">
            <w:r w:rsidR="006F2A58" w:rsidRPr="00E57E05">
              <w:rPr>
                <w:rStyle w:val="af0"/>
                <w:rFonts w:eastAsiaTheme="majorEastAsia"/>
                <w:lang w:val="uk-UA"/>
              </w:rPr>
              <w:t>РОЗДІЛ 4. ЕКСПЛООТАЦІЯ ПРИСТРОЮ</w:t>
            </w:r>
            <w:r w:rsidR="006F2A58">
              <w:rPr>
                <w:webHidden/>
              </w:rPr>
              <w:tab/>
            </w:r>
            <w:r w:rsidR="006F2A58">
              <w:rPr>
                <w:webHidden/>
              </w:rPr>
              <w:fldChar w:fldCharType="begin"/>
            </w:r>
            <w:r w:rsidR="006F2A58">
              <w:rPr>
                <w:webHidden/>
              </w:rPr>
              <w:instrText xml:space="preserve"> PAGEREF _Toc452427853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54" w:history="1">
            <w:r w:rsidR="006F2A58" w:rsidRPr="00E57E05">
              <w:rPr>
                <w:rStyle w:val="af0"/>
                <w:rFonts w:eastAsiaTheme="majorEastAsia"/>
              </w:rPr>
              <w:t>4.1</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Демонстрація роботи</w:t>
            </w:r>
            <w:r w:rsidR="006F2A58">
              <w:rPr>
                <w:webHidden/>
              </w:rPr>
              <w:tab/>
            </w:r>
            <w:r w:rsidR="006F2A58">
              <w:rPr>
                <w:webHidden/>
              </w:rPr>
              <w:fldChar w:fldCharType="begin"/>
            </w:r>
            <w:r w:rsidR="006F2A58">
              <w:rPr>
                <w:webHidden/>
              </w:rPr>
              <w:instrText xml:space="preserve"> PAGEREF _Toc452427854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55" w:history="1">
            <w:r w:rsidR="006F2A58" w:rsidRPr="00E57E05">
              <w:rPr>
                <w:rStyle w:val="af0"/>
                <w:rFonts w:eastAsiaTheme="majorEastAsia"/>
              </w:rPr>
              <w:t>4.2</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Порівняльна характеристика приладу з ендоскопом</w:t>
            </w:r>
            <w:r w:rsidR="006F2A58">
              <w:rPr>
                <w:webHidden/>
              </w:rPr>
              <w:tab/>
            </w:r>
            <w:r w:rsidR="006F2A58">
              <w:rPr>
                <w:webHidden/>
              </w:rPr>
              <w:fldChar w:fldCharType="begin"/>
            </w:r>
            <w:r w:rsidR="006F2A58">
              <w:rPr>
                <w:webHidden/>
              </w:rPr>
              <w:instrText xml:space="preserve"> PAGEREF _Toc452427855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56" w:history="1">
            <w:r w:rsidR="006F2A58" w:rsidRPr="00E57E05">
              <w:rPr>
                <w:rStyle w:val="af0"/>
                <w:rFonts w:eastAsiaTheme="majorEastAsia"/>
              </w:rPr>
              <w:t>4.3</w:t>
            </w:r>
            <w:r w:rsidR="006F2A58">
              <w:rPr>
                <w:rFonts w:asciiTheme="minorHAnsi" w:eastAsiaTheme="minorEastAsia" w:hAnsiTheme="minorHAnsi" w:cstheme="minorBidi"/>
                <w:sz w:val="22"/>
                <w:lang w:val="ru-RU" w:eastAsia="ru-RU"/>
              </w:rPr>
              <w:tab/>
            </w:r>
            <w:r w:rsidR="006F2A58" w:rsidRPr="00E57E05">
              <w:rPr>
                <w:rStyle w:val="af0"/>
                <w:rFonts w:eastAsiaTheme="majorEastAsia"/>
              </w:rPr>
              <w:t>Удосконалення приладу</w:t>
            </w:r>
            <w:r w:rsidR="006F2A58">
              <w:rPr>
                <w:webHidden/>
              </w:rPr>
              <w:tab/>
            </w:r>
            <w:r w:rsidR="006F2A58">
              <w:rPr>
                <w:webHidden/>
              </w:rPr>
              <w:fldChar w:fldCharType="begin"/>
            </w:r>
            <w:r w:rsidR="006F2A58">
              <w:rPr>
                <w:webHidden/>
              </w:rPr>
              <w:instrText xml:space="preserve"> PAGEREF _Toc452427856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tabs>
              <w:tab w:val="left" w:pos="880"/>
            </w:tabs>
            <w:rPr>
              <w:rFonts w:asciiTheme="minorHAnsi" w:eastAsiaTheme="minorEastAsia" w:hAnsiTheme="minorHAnsi" w:cstheme="minorBidi"/>
              <w:sz w:val="22"/>
              <w:lang w:val="ru-RU" w:eastAsia="ru-RU"/>
            </w:rPr>
          </w:pPr>
          <w:hyperlink w:anchor="_Toc452427857" w:history="1">
            <w:r w:rsidR="006F2A58" w:rsidRPr="00E57E05">
              <w:rPr>
                <w:rStyle w:val="af0"/>
                <w:rFonts w:eastAsiaTheme="majorEastAsia"/>
              </w:rPr>
              <w:t>4.4</w:t>
            </w:r>
            <w:r w:rsidR="006F2A58">
              <w:rPr>
                <w:rFonts w:asciiTheme="minorHAnsi" w:eastAsiaTheme="minorEastAsia" w:hAnsiTheme="minorHAnsi" w:cstheme="minorBidi"/>
                <w:sz w:val="22"/>
                <w:lang w:val="ru-RU" w:eastAsia="ru-RU"/>
              </w:rPr>
              <w:tab/>
            </w:r>
            <w:r w:rsidR="006F2A58" w:rsidRPr="00E57E05">
              <w:rPr>
                <w:rStyle w:val="af0"/>
                <w:rFonts w:eastAsiaTheme="majorEastAsia"/>
              </w:rPr>
              <w:t>Використання у медицині</w:t>
            </w:r>
            <w:r w:rsidR="006F2A58">
              <w:rPr>
                <w:webHidden/>
              </w:rPr>
              <w:tab/>
            </w:r>
            <w:r w:rsidR="006F2A58">
              <w:rPr>
                <w:webHidden/>
              </w:rPr>
              <w:fldChar w:fldCharType="begin"/>
            </w:r>
            <w:r w:rsidR="006F2A58">
              <w:rPr>
                <w:webHidden/>
              </w:rPr>
              <w:instrText xml:space="preserve"> PAGEREF _Toc452427857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26"/>
            <w:rPr>
              <w:rFonts w:asciiTheme="minorHAnsi" w:eastAsiaTheme="minorEastAsia" w:hAnsiTheme="minorHAnsi" w:cstheme="minorBidi"/>
              <w:sz w:val="22"/>
              <w:lang w:val="ru-RU" w:eastAsia="ru-RU"/>
            </w:rPr>
          </w:pPr>
          <w:hyperlink w:anchor="_Toc452427858" w:history="1">
            <w:r w:rsidR="006F2A58" w:rsidRPr="00E57E05">
              <w:rPr>
                <w:rStyle w:val="af0"/>
                <w:rFonts w:eastAsiaTheme="majorEastAsia"/>
              </w:rPr>
              <w:t>Висновок до розділу</w:t>
            </w:r>
            <w:r w:rsidR="006F2A58">
              <w:rPr>
                <w:webHidden/>
              </w:rPr>
              <w:tab/>
            </w:r>
            <w:r w:rsidR="006F2A58">
              <w:rPr>
                <w:webHidden/>
              </w:rPr>
              <w:fldChar w:fldCharType="begin"/>
            </w:r>
            <w:r w:rsidR="006F2A58">
              <w:rPr>
                <w:webHidden/>
              </w:rPr>
              <w:instrText xml:space="preserve"> PAGEREF _Toc452427858 \h </w:instrText>
            </w:r>
            <w:r w:rsidR="006F2A58">
              <w:rPr>
                <w:webHidden/>
              </w:rPr>
            </w:r>
            <w:r w:rsidR="006F2A58">
              <w:rPr>
                <w:webHidden/>
              </w:rPr>
              <w:fldChar w:fldCharType="separate"/>
            </w:r>
            <w:r w:rsidR="006F2A58">
              <w:rPr>
                <w:webHidden/>
              </w:rPr>
              <w:t>31</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59" w:history="1">
            <w:r w:rsidR="006F2A58" w:rsidRPr="00E57E05">
              <w:rPr>
                <w:rStyle w:val="af0"/>
                <w:rFonts w:eastAsiaTheme="majorEastAsia"/>
                <w:lang w:val="uk-UA"/>
              </w:rPr>
              <w:t>ВИСНОВОК</w:t>
            </w:r>
            <w:r w:rsidR="006F2A58">
              <w:rPr>
                <w:webHidden/>
              </w:rPr>
              <w:tab/>
            </w:r>
            <w:r w:rsidR="006F2A58">
              <w:rPr>
                <w:webHidden/>
              </w:rPr>
              <w:fldChar w:fldCharType="begin"/>
            </w:r>
            <w:r w:rsidR="006F2A58">
              <w:rPr>
                <w:webHidden/>
              </w:rPr>
              <w:instrText xml:space="preserve"> PAGEREF _Toc452427859 \h </w:instrText>
            </w:r>
            <w:r w:rsidR="006F2A58">
              <w:rPr>
                <w:webHidden/>
              </w:rPr>
            </w:r>
            <w:r w:rsidR="006F2A58">
              <w:rPr>
                <w:webHidden/>
              </w:rPr>
              <w:fldChar w:fldCharType="separate"/>
            </w:r>
            <w:r w:rsidR="006F2A58">
              <w:rPr>
                <w:webHidden/>
              </w:rPr>
              <w:t>32</w:t>
            </w:r>
            <w:r w:rsidR="006F2A58">
              <w:rPr>
                <w:webHidden/>
              </w:rPr>
              <w:fldChar w:fldCharType="end"/>
            </w:r>
          </w:hyperlink>
        </w:p>
        <w:p w:rsidR="006F2A58" w:rsidRDefault="00C471E3" w:rsidP="00AB4332">
          <w:pPr>
            <w:pStyle w:val="12"/>
            <w:rPr>
              <w:rFonts w:asciiTheme="minorHAnsi" w:eastAsiaTheme="minorEastAsia" w:hAnsiTheme="minorHAnsi" w:cstheme="minorBidi"/>
              <w:sz w:val="22"/>
              <w:szCs w:val="22"/>
            </w:rPr>
          </w:pPr>
          <w:hyperlink w:anchor="_Toc452427860" w:history="1">
            <w:r w:rsidR="006F2A58" w:rsidRPr="00E57E05">
              <w:rPr>
                <w:rStyle w:val="af0"/>
                <w:rFonts w:eastAsiaTheme="majorEastAsia"/>
                <w:lang w:val="uk-UA"/>
              </w:rPr>
              <w:t>Список використаних джерел</w:t>
            </w:r>
            <w:r w:rsidR="006F2A58">
              <w:rPr>
                <w:webHidden/>
              </w:rPr>
              <w:tab/>
            </w:r>
            <w:r w:rsidR="006F2A58">
              <w:rPr>
                <w:webHidden/>
              </w:rPr>
              <w:fldChar w:fldCharType="begin"/>
            </w:r>
            <w:r w:rsidR="006F2A58">
              <w:rPr>
                <w:webHidden/>
              </w:rPr>
              <w:instrText xml:space="preserve"> PAGEREF _Toc452427860 \h </w:instrText>
            </w:r>
            <w:r w:rsidR="006F2A58">
              <w:rPr>
                <w:webHidden/>
              </w:rPr>
            </w:r>
            <w:r w:rsidR="006F2A58">
              <w:rPr>
                <w:webHidden/>
              </w:rPr>
              <w:fldChar w:fldCharType="separate"/>
            </w:r>
            <w:r w:rsidR="006F2A58">
              <w:rPr>
                <w:webHidden/>
              </w:rPr>
              <w:t>33</w:t>
            </w:r>
            <w:r w:rsidR="006F2A58">
              <w:rPr>
                <w:webHidden/>
              </w:rPr>
              <w:fldChar w:fldCharType="end"/>
            </w:r>
          </w:hyperlink>
        </w:p>
        <w:p w:rsidR="003C2BB6" w:rsidRPr="00257079" w:rsidRDefault="003C2BB6" w:rsidP="00AB4332">
          <w:pPr>
            <w:spacing w:line="360" w:lineRule="auto"/>
            <w:rPr>
              <w:sz w:val="28"/>
              <w:szCs w:val="28"/>
              <w:lang w:val="uk-UA"/>
            </w:rPr>
          </w:pPr>
          <w:r w:rsidRPr="003A52E7">
            <w:rPr>
              <w:sz w:val="28"/>
              <w:szCs w:val="28"/>
              <w:lang w:val="uk-UA"/>
            </w:rPr>
            <w:fldChar w:fldCharType="end"/>
          </w:r>
        </w:p>
      </w:sdtContent>
    </w:sdt>
    <w:p w:rsidR="00EE189D" w:rsidRPr="00257079" w:rsidRDefault="00EE189D" w:rsidP="00AB4332">
      <w:pPr>
        <w:spacing w:line="360" w:lineRule="auto"/>
        <w:ind w:right="-2"/>
        <w:rPr>
          <w:rFonts w:eastAsia="SimSun"/>
          <w:kern w:val="1"/>
          <w:sz w:val="28"/>
          <w:szCs w:val="28"/>
          <w:lang w:val="uk-UA" w:eastAsia="x-none" w:bidi="x-none"/>
        </w:rPr>
      </w:pPr>
    </w:p>
    <w:p w:rsidR="00AE3EBE" w:rsidRPr="00127E61" w:rsidRDefault="00AE3EBE" w:rsidP="00AB4332">
      <w:pPr>
        <w:spacing w:line="360" w:lineRule="auto"/>
        <w:rPr>
          <w:rFonts w:eastAsia="SimSun"/>
          <w:sz w:val="28"/>
          <w:szCs w:val="28"/>
          <w:lang w:val="uk-UA"/>
        </w:rPr>
      </w:pPr>
    </w:p>
    <w:p w:rsidR="00AE3EBE" w:rsidRPr="00127E61" w:rsidRDefault="00AE3EBE" w:rsidP="00AB4332">
      <w:pPr>
        <w:spacing w:line="360" w:lineRule="auto"/>
        <w:rPr>
          <w:rFonts w:eastAsia="SimSun"/>
          <w:sz w:val="28"/>
          <w:szCs w:val="28"/>
          <w:lang w:val="uk-UA"/>
        </w:rPr>
      </w:pPr>
    </w:p>
    <w:p w:rsidR="00107BBB" w:rsidRPr="00127E61" w:rsidRDefault="002F5276" w:rsidP="00AB4332">
      <w:pPr>
        <w:pStyle w:val="1"/>
        <w:spacing w:line="360" w:lineRule="auto"/>
        <w:rPr>
          <w:i/>
          <w:lang w:val="uk-UA"/>
          <w:rPrChange w:id="3" w:author="ASD" w:date="2016-05-26T18:30:00Z">
            <w:rPr>
              <w:i/>
            </w:rPr>
          </w:rPrChange>
        </w:rPr>
      </w:pPr>
      <w:r w:rsidRPr="00127E61">
        <w:rPr>
          <w:rFonts w:eastAsia="SimSun"/>
          <w:lang w:val="uk-UA"/>
          <w:rPrChange w:id="4" w:author="ASD" w:date="2016-05-26T18:30:00Z">
            <w:rPr>
              <w:rFonts w:eastAsia="SimSun"/>
            </w:rPr>
          </w:rPrChange>
        </w:rPr>
        <w:br w:type="page"/>
      </w:r>
      <w:bookmarkStart w:id="5" w:name="_Toc391370611"/>
      <w:bookmarkStart w:id="6" w:name="_Toc452427819"/>
      <w:r w:rsidR="00107BBB" w:rsidRPr="00127E61">
        <w:rPr>
          <w:rFonts w:eastAsiaTheme="majorEastAsia"/>
          <w:lang w:val="uk-UA"/>
          <w:rPrChange w:id="7" w:author="ASD" w:date="2016-05-26T18:30:00Z">
            <w:rPr>
              <w:rFonts w:eastAsiaTheme="majorEastAsia"/>
            </w:rPr>
          </w:rPrChange>
        </w:rPr>
        <w:lastRenderedPageBreak/>
        <w:t>В</w:t>
      </w:r>
      <w:bookmarkEnd w:id="5"/>
      <w:r w:rsidR="00E33834" w:rsidRPr="00127E61">
        <w:rPr>
          <w:rFonts w:eastAsiaTheme="majorEastAsia"/>
          <w:lang w:val="uk-UA"/>
          <w:rPrChange w:id="8" w:author="ASD" w:date="2016-05-26T18:30:00Z">
            <w:rPr>
              <w:rFonts w:eastAsiaTheme="majorEastAsia"/>
            </w:rPr>
          </w:rPrChange>
        </w:rPr>
        <w:t>СТУП</w:t>
      </w:r>
      <w:bookmarkEnd w:id="6"/>
    </w:p>
    <w:p w:rsidR="003C2BB6" w:rsidRPr="00BF72C3" w:rsidRDefault="003C2BB6" w:rsidP="00AB4332">
      <w:pPr>
        <w:widowControl w:val="0"/>
        <w:autoSpaceDE w:val="0"/>
        <w:autoSpaceDN w:val="0"/>
        <w:adjustRightInd w:val="0"/>
        <w:spacing w:line="360" w:lineRule="auto"/>
        <w:ind w:firstLine="567"/>
        <w:rPr>
          <w:sz w:val="28"/>
          <w:szCs w:val="28"/>
          <w:lang w:val="uk-UA"/>
        </w:rPr>
      </w:pPr>
      <w:r w:rsidRPr="00BF72C3">
        <w:rPr>
          <w:sz w:val="28"/>
          <w:szCs w:val="28"/>
          <w:lang w:val="uk-UA"/>
        </w:rPr>
        <w:t>Трапляються ситуації, коли необхідно зазирнути у недоступну для людини зону та мати алгоритм, який би швидко міг знайти те, що нам потрібно. Саме для таких цілей я створив свій подовжувач та написав програмне забезпечення, яке дозволяє в автоматизованому режимі знаходити шукані об’єкти. Мій прилад збудований на основі смартфону під управлінням операційної системи Android, що забезпечує відкриту платформу для інших розробників.</w:t>
      </w:r>
    </w:p>
    <w:p w:rsidR="00D312A2" w:rsidRPr="00127E61" w:rsidRDefault="00D312A2" w:rsidP="00AB4332">
      <w:pPr>
        <w:widowControl w:val="0"/>
        <w:autoSpaceDE w:val="0"/>
        <w:autoSpaceDN w:val="0"/>
        <w:adjustRightInd w:val="0"/>
        <w:spacing w:line="360" w:lineRule="auto"/>
        <w:ind w:firstLine="567"/>
        <w:rPr>
          <w:sz w:val="28"/>
          <w:szCs w:val="28"/>
          <w:lang w:val="uk-UA"/>
        </w:rPr>
      </w:pPr>
    </w:p>
    <w:p w:rsidR="00A73708" w:rsidRPr="00127E61" w:rsidRDefault="00A73708" w:rsidP="00AB4332">
      <w:pPr>
        <w:spacing w:line="360" w:lineRule="auto"/>
        <w:rPr>
          <w:sz w:val="28"/>
          <w:szCs w:val="28"/>
          <w:lang w:val="uk-UA"/>
        </w:rPr>
      </w:pPr>
      <w:r w:rsidRPr="00127E61">
        <w:rPr>
          <w:sz w:val="28"/>
          <w:szCs w:val="28"/>
          <w:lang w:val="uk-UA"/>
        </w:rPr>
        <w:br w:type="page"/>
      </w:r>
    </w:p>
    <w:p w:rsidR="00D312A2" w:rsidRPr="00127E61" w:rsidRDefault="00440440" w:rsidP="00AB4332">
      <w:pPr>
        <w:pStyle w:val="1"/>
        <w:spacing w:line="360" w:lineRule="auto"/>
        <w:rPr>
          <w:rFonts w:eastAsiaTheme="majorEastAsia"/>
          <w:i/>
          <w:iCs/>
          <w:lang w:val="uk-UA"/>
        </w:rPr>
      </w:pPr>
      <w:bookmarkStart w:id="9" w:name="_Toc452427820"/>
      <w:r w:rsidRPr="00127E61">
        <w:rPr>
          <w:rFonts w:eastAsiaTheme="majorEastAsia"/>
          <w:lang w:val="uk-UA"/>
        </w:rPr>
        <w:lastRenderedPageBreak/>
        <w:t xml:space="preserve">РОЗДІЛ </w:t>
      </w:r>
      <w:r w:rsidR="00D312A2" w:rsidRPr="00127E61">
        <w:rPr>
          <w:rFonts w:eastAsiaTheme="majorEastAsia"/>
          <w:lang w:val="uk-UA"/>
        </w:rPr>
        <w:t>1</w:t>
      </w:r>
      <w:r w:rsidR="00740F8F">
        <w:rPr>
          <w:rFonts w:eastAsiaTheme="majorEastAsia"/>
          <w:lang w:val="uk-UA"/>
        </w:rPr>
        <w:t xml:space="preserve">  </w:t>
      </w:r>
      <w:r w:rsidRPr="00127E61">
        <w:rPr>
          <w:rFonts w:eastAsiaTheme="majorEastAsia"/>
          <w:lang w:val="uk-UA"/>
        </w:rPr>
        <w:t xml:space="preserve"> </w:t>
      </w:r>
      <w:r w:rsidR="00740F8F">
        <w:rPr>
          <w:rFonts w:eastAsiaTheme="majorEastAsia"/>
          <w:lang w:val="en-US"/>
        </w:rPr>
        <w:t xml:space="preserve">                                                                                                             </w:t>
      </w:r>
      <w:r w:rsidR="00AA085A" w:rsidRPr="00127E61">
        <w:rPr>
          <w:rFonts w:eastAsiaTheme="majorEastAsia"/>
          <w:lang w:val="uk-UA"/>
        </w:rPr>
        <w:t>ДІАГНОСТИКА</w:t>
      </w:r>
      <w:r w:rsidRPr="00127E61">
        <w:rPr>
          <w:rFonts w:eastAsiaTheme="majorEastAsia"/>
          <w:lang w:val="uk-UA"/>
        </w:rPr>
        <w:t xml:space="preserve"> ВАЖ</w:t>
      </w:r>
      <w:r w:rsidR="0009116E">
        <w:rPr>
          <w:rFonts w:eastAsiaTheme="majorEastAsia"/>
          <w:lang w:val="uk-UA"/>
        </w:rPr>
        <w:t>К</w:t>
      </w:r>
      <w:r w:rsidRPr="00127E61">
        <w:rPr>
          <w:rFonts w:eastAsiaTheme="majorEastAsia"/>
          <w:lang w:val="uk-UA"/>
        </w:rPr>
        <w:t>ОДОСТУПНИХ СЕРЕДОВИЩ</w:t>
      </w:r>
      <w:bookmarkEnd w:id="9"/>
    </w:p>
    <w:p w:rsidR="00D312A2" w:rsidRPr="00127E61" w:rsidRDefault="00645027" w:rsidP="00AB4332">
      <w:pPr>
        <w:pStyle w:val="2"/>
        <w:numPr>
          <w:ilvl w:val="0"/>
          <w:numId w:val="13"/>
        </w:numPr>
        <w:spacing w:line="360" w:lineRule="auto"/>
        <w:ind w:left="1260" w:hanging="540"/>
        <w:rPr>
          <w:rFonts w:eastAsia="Calibri"/>
          <w:lang w:val="uk-UA"/>
        </w:rPr>
      </w:pPr>
      <w:bookmarkStart w:id="10" w:name="_Toc452427821"/>
      <w:r w:rsidRPr="00127E61">
        <w:rPr>
          <w:rFonts w:eastAsia="Calibri"/>
          <w:lang w:val="uk-UA"/>
        </w:rPr>
        <w:t>Періоди розвитку ендоскопії</w:t>
      </w:r>
      <w:bookmarkEnd w:id="10"/>
    </w:p>
    <w:p w:rsidR="008E7559" w:rsidRPr="00127E61" w:rsidRDefault="00865A14" w:rsidP="00AB4332">
      <w:pPr>
        <w:widowControl w:val="0"/>
        <w:autoSpaceDE w:val="0"/>
        <w:autoSpaceDN w:val="0"/>
        <w:adjustRightInd w:val="0"/>
        <w:spacing w:line="360" w:lineRule="auto"/>
        <w:ind w:firstLine="567"/>
        <w:rPr>
          <w:sz w:val="28"/>
          <w:szCs w:val="28"/>
          <w:lang w:val="uk-UA"/>
        </w:rPr>
      </w:pPr>
      <w:r w:rsidRPr="00127E61">
        <w:rPr>
          <w:sz w:val="28"/>
          <w:szCs w:val="28"/>
          <w:lang w:val="uk-UA"/>
        </w:rPr>
        <w:t>Дана розробка відноситься до п</w:t>
      </w:r>
      <w:r w:rsidR="008E7559" w:rsidRPr="00127E61">
        <w:rPr>
          <w:sz w:val="28"/>
          <w:szCs w:val="28"/>
          <w:lang w:val="uk-UA"/>
        </w:rPr>
        <w:t>ідвид</w:t>
      </w:r>
      <w:r w:rsidRPr="00127E61">
        <w:rPr>
          <w:sz w:val="28"/>
          <w:szCs w:val="28"/>
          <w:lang w:val="uk-UA"/>
        </w:rPr>
        <w:t>у</w:t>
      </w:r>
      <w:r w:rsidR="008E7559" w:rsidRPr="00127E61">
        <w:rPr>
          <w:sz w:val="28"/>
          <w:szCs w:val="28"/>
          <w:lang w:val="uk-UA"/>
        </w:rPr>
        <w:t xml:space="preserve"> приладів, </w:t>
      </w:r>
      <w:r w:rsidRPr="00127E61">
        <w:rPr>
          <w:sz w:val="28"/>
          <w:szCs w:val="28"/>
          <w:lang w:val="uk-UA"/>
        </w:rPr>
        <w:t>що</w:t>
      </w:r>
      <w:r w:rsidR="008E7559" w:rsidRPr="00127E61">
        <w:rPr>
          <w:sz w:val="28"/>
          <w:szCs w:val="28"/>
          <w:lang w:val="uk-UA"/>
        </w:rPr>
        <w:t xml:space="preserve"> призначені для дослідження важкодоступних середовищ</w:t>
      </w:r>
      <w:r w:rsidR="00A93EE5" w:rsidRPr="00127E61">
        <w:rPr>
          <w:sz w:val="28"/>
          <w:szCs w:val="28"/>
          <w:lang w:val="uk-UA"/>
        </w:rPr>
        <w:t xml:space="preserve">. Потреба в таких приладах з’явилося з необхідністю зазирнути, туди куди людське око фізично не може. </w:t>
      </w:r>
    </w:p>
    <w:p w:rsidR="00A93EE5" w:rsidRPr="00127E61" w:rsidRDefault="00A93EE5" w:rsidP="00AB4332">
      <w:pPr>
        <w:widowControl w:val="0"/>
        <w:autoSpaceDE w:val="0"/>
        <w:autoSpaceDN w:val="0"/>
        <w:adjustRightInd w:val="0"/>
        <w:spacing w:line="360" w:lineRule="auto"/>
        <w:ind w:firstLine="567"/>
        <w:rPr>
          <w:sz w:val="28"/>
          <w:szCs w:val="28"/>
          <w:lang w:val="uk-UA"/>
        </w:rPr>
      </w:pPr>
      <w:r w:rsidRPr="00127E61">
        <w:rPr>
          <w:sz w:val="28"/>
          <w:szCs w:val="28"/>
          <w:lang w:val="uk-UA"/>
        </w:rPr>
        <w:t>Уперше дану проблеми вперше спробував вирішити Philip Bozzini  в 1806 році. Його необхідніть у даному приладі була пов’язана з дослідженням людського тіла. Усього ендоскопія налічує чотири періоди свого існування</w:t>
      </w:r>
      <w:r w:rsidR="00AC25BC" w:rsidRPr="00127E61">
        <w:rPr>
          <w:sz w:val="28"/>
          <w:szCs w:val="28"/>
          <w:lang w:val="uk-UA"/>
        </w:rPr>
        <w:t>, які пудуть представлені нижче.</w:t>
      </w:r>
      <w:r w:rsidRPr="00127E61">
        <w:rPr>
          <w:sz w:val="28"/>
          <w:szCs w:val="28"/>
          <w:lang w:val="uk-UA"/>
        </w:rPr>
        <w:t xml:space="preserve"> </w:t>
      </w:r>
    </w:p>
    <w:p w:rsidR="00AC25BC" w:rsidRPr="00127E61" w:rsidRDefault="00AC25BC" w:rsidP="00AB4332">
      <w:pPr>
        <w:pStyle w:val="3"/>
        <w:widowControl w:val="0"/>
        <w:numPr>
          <w:ilvl w:val="0"/>
          <w:numId w:val="16"/>
        </w:numPr>
        <w:tabs>
          <w:tab w:val="left" w:pos="1530"/>
        </w:tabs>
        <w:autoSpaceDE w:val="0"/>
        <w:autoSpaceDN w:val="0"/>
        <w:adjustRightInd w:val="0"/>
        <w:spacing w:line="360" w:lineRule="auto"/>
        <w:ind w:left="1170" w:hanging="450"/>
        <w:rPr>
          <w:szCs w:val="28"/>
          <w:lang w:val="uk-UA"/>
        </w:rPr>
      </w:pPr>
      <w:bookmarkStart w:id="11" w:name="_Toc452427822"/>
      <w:r w:rsidRPr="00127E61">
        <w:rPr>
          <w:szCs w:val="28"/>
          <w:lang w:val="uk-UA"/>
        </w:rPr>
        <w:t>Ригідний період.</w:t>
      </w:r>
      <w:bookmarkEnd w:id="11"/>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Початок першого етапу слід віднести до кінця 1795 року, коли були зроблені перші, досить небезпечні спроби ендоскопічних досліджень. У 1806 р Philip Bozzini (1773-1809)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127E61">
        <w:rPr>
          <w:sz w:val="28"/>
          <w:szCs w:val="28"/>
          <w:lang w:val="uk-UA"/>
        </w:rPr>
        <w:t>. Сам же</w:t>
      </w:r>
      <w:r w:rsidRPr="00127E61">
        <w:rPr>
          <w:sz w:val="28"/>
          <w:szCs w:val="28"/>
          <w:lang w:val="uk-UA"/>
        </w:rPr>
        <w:t xml:space="preserve"> винахідник був покараний медичним факультетом міста Відня за "цікавість".</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У 1826 році H. L. Segales повідомив про застосування вдосконаленого апарата, сконструйованого Bozzini.</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Французький хірург Antoine Jean Desormeaux, що вважається "батьком ендоскопії", в 1853 р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w:t>
      </w:r>
      <w:r w:rsidRPr="00127E61">
        <w:rPr>
          <w:sz w:val="28"/>
          <w:szCs w:val="28"/>
          <w:lang w:val="uk-UA"/>
        </w:rPr>
        <w:lastRenderedPageBreak/>
        <w:t>при таких дослідженнях були опіки.</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A. Kussmaul в 1868 р ввів в практику методику гастроскопії за допомогою металевої трубки з гнучким обтуратором. Спочатку в шлунок вводився гнучкий провідник (обтуратор), а по ньому металева порожниста трубка. Введення такої трубки було можливо за умови, що верхні зуб</w:t>
      </w:r>
      <w:r w:rsidR="00EF637C" w:rsidRPr="00127E61">
        <w:rPr>
          <w:sz w:val="28"/>
          <w:szCs w:val="28"/>
          <w:lang w:val="uk-UA"/>
        </w:rPr>
        <w:t>ці</w:t>
      </w:r>
      <w:r w:rsidRPr="00127E61">
        <w:rPr>
          <w:sz w:val="28"/>
          <w:szCs w:val="28"/>
          <w:lang w:val="uk-UA"/>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У тому ж році L. Bevan розро</w:t>
      </w:r>
      <w:r w:rsidR="00EF637C" w:rsidRPr="00127E61">
        <w:rPr>
          <w:sz w:val="28"/>
          <w:szCs w:val="28"/>
          <w:lang w:val="uk-UA"/>
        </w:rPr>
        <w:t>бив жорсткий езофагоскоп</w:t>
      </w:r>
      <w:r w:rsidRPr="00127E61">
        <w:rPr>
          <w:sz w:val="28"/>
          <w:szCs w:val="28"/>
          <w:lang w:val="uk-UA"/>
        </w:rPr>
        <w:t xml:space="preserve">, який був призначений для вилучення чужорідних </w:t>
      </w:r>
      <w:r w:rsidR="00EF637C" w:rsidRPr="00127E61">
        <w:rPr>
          <w:sz w:val="28"/>
          <w:szCs w:val="28"/>
          <w:lang w:val="uk-UA"/>
        </w:rPr>
        <w:t>тіл і огляду пухлин стравоходу, прилад</w:t>
      </w:r>
      <w:r w:rsidRPr="00127E61">
        <w:rPr>
          <w:sz w:val="28"/>
          <w:szCs w:val="28"/>
          <w:lang w:val="uk-UA"/>
        </w:rPr>
        <w:t xml:space="preserve"> мав довжину 10 см. </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Важливою віхою в розвитку гастроскопії була робота J. Mikulicz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шлунка. Цю роботу розцінюють як одне з найважливіших теоретичних обґрунтувань методу.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Надалі жорсткі езофагоскопа і гастроскопи удосконалювалися. Удосконалювалася і методика досліджень. Т. Rosenheim (1896) вперше застосував місцеву анестезію кокаїном. G. Kelling (1898) винайшов керований гастроскоп, F. Lange і D. Meltzing (1898) - гастрокамер для фотографування шлунка без візуального огляду.</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В кінці XIX століття, коли була винайдена лампа Едісона, при ендоскопії почали застосовувати мініатюрні електричні лампочки. J. P. Turtle (1902) вперше використав таку лампу при ректоскопії, а Т. Rosenheim (1906) - при гастроскопії. Сконструйований W. Brunnings (1907) езофагоскопа з електричним освітленням (електроскоп) застосовувався в практиці до 70-х років XX століття.</w:t>
      </w: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0809E2" w:rsidRPr="00127E61" w:rsidRDefault="000809E2" w:rsidP="00AB4332">
      <w:pPr>
        <w:widowControl w:val="0"/>
        <w:autoSpaceDE w:val="0"/>
        <w:autoSpaceDN w:val="0"/>
        <w:adjustRightInd w:val="0"/>
        <w:spacing w:line="360" w:lineRule="auto"/>
        <w:ind w:firstLine="567"/>
        <w:rPr>
          <w:sz w:val="28"/>
          <w:szCs w:val="28"/>
          <w:lang w:val="uk-UA"/>
        </w:rPr>
      </w:pPr>
    </w:p>
    <w:p w:rsidR="00AC25BC" w:rsidRPr="00127E61" w:rsidRDefault="00AC5BD7" w:rsidP="00AB4332">
      <w:pPr>
        <w:pStyle w:val="3"/>
        <w:widowControl w:val="0"/>
        <w:numPr>
          <w:ilvl w:val="0"/>
          <w:numId w:val="16"/>
        </w:numPr>
        <w:tabs>
          <w:tab w:val="left" w:pos="1530"/>
        </w:tabs>
        <w:autoSpaceDE w:val="0"/>
        <w:autoSpaceDN w:val="0"/>
        <w:adjustRightInd w:val="0"/>
        <w:spacing w:line="360" w:lineRule="auto"/>
        <w:ind w:left="1170" w:hanging="450"/>
        <w:rPr>
          <w:szCs w:val="28"/>
          <w:lang w:val="uk-UA"/>
        </w:rPr>
      </w:pPr>
      <w:bookmarkStart w:id="12" w:name="_Toc452427823"/>
      <w:r w:rsidRPr="00127E61">
        <w:rPr>
          <w:szCs w:val="28"/>
          <w:lang w:val="uk-UA"/>
        </w:rPr>
        <w:lastRenderedPageBreak/>
        <w:t>Напів гнучкий</w:t>
      </w:r>
      <w:r w:rsidR="00EF637C" w:rsidRPr="00127E61">
        <w:rPr>
          <w:szCs w:val="28"/>
          <w:lang w:val="uk-UA"/>
        </w:rPr>
        <w:t xml:space="preserve"> період</w:t>
      </w:r>
      <w:bookmarkEnd w:id="12"/>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Найбільший внесок </w:t>
      </w:r>
      <w:r w:rsidR="002D476B" w:rsidRPr="00127E61">
        <w:rPr>
          <w:sz w:val="28"/>
          <w:szCs w:val="28"/>
          <w:lang w:val="uk-UA"/>
        </w:rPr>
        <w:t>у</w:t>
      </w:r>
      <w:r w:rsidRPr="00127E61">
        <w:rPr>
          <w:sz w:val="28"/>
          <w:szCs w:val="28"/>
          <w:lang w:val="uk-UA"/>
        </w:rPr>
        <w:t xml:space="preserve"> розвиток гастроскопії </w:t>
      </w:r>
      <w:r w:rsidR="002D476B" w:rsidRPr="00127E61">
        <w:rPr>
          <w:sz w:val="28"/>
          <w:szCs w:val="28"/>
          <w:lang w:val="uk-UA"/>
        </w:rPr>
        <w:t>у</w:t>
      </w:r>
      <w:r w:rsidRPr="00127E61">
        <w:rPr>
          <w:sz w:val="28"/>
          <w:szCs w:val="28"/>
          <w:lang w:val="uk-UA"/>
        </w:rPr>
        <w:t xml:space="preserve"> цей період зробив R. Schindler (1932), який описав ендоскопічну картину слизової оболонки шлунка при ряді захворювань, а також розробив конструкцію </w:t>
      </w:r>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r w:rsidRPr="00127E61">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шлунка. Гастроскоп Шин</w:t>
      </w:r>
      <w:r w:rsidR="002D476B" w:rsidRPr="00127E61">
        <w:rPr>
          <w:sz w:val="28"/>
          <w:szCs w:val="28"/>
          <w:lang w:val="uk-UA"/>
        </w:rPr>
        <w:t>длера представляв собою трубку</w:t>
      </w:r>
      <w:r w:rsidRPr="00127E61">
        <w:rPr>
          <w:sz w:val="28"/>
          <w:szCs w:val="28"/>
          <w:lang w:val="uk-UA"/>
        </w:rPr>
        <w:t xml:space="preserve"> довжиною 78 см, його гнучка частина мала 24 см </w:t>
      </w:r>
      <w:r w:rsidR="002D476B" w:rsidRPr="00127E61">
        <w:rPr>
          <w:sz w:val="28"/>
          <w:szCs w:val="28"/>
          <w:lang w:val="uk-UA"/>
        </w:rPr>
        <w:t>у</w:t>
      </w:r>
      <w:r w:rsidRPr="00127E61">
        <w:rPr>
          <w:sz w:val="28"/>
          <w:szCs w:val="28"/>
          <w:lang w:val="uk-UA"/>
        </w:rPr>
        <w:t xml:space="preserve"> довжину, 12 мм </w:t>
      </w:r>
      <w:r w:rsidR="002D476B" w:rsidRPr="00127E61">
        <w:rPr>
          <w:sz w:val="28"/>
          <w:szCs w:val="28"/>
          <w:lang w:val="uk-UA"/>
        </w:rPr>
        <w:t>у</w:t>
      </w:r>
      <w:r w:rsidRPr="00127E61">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шлунка,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127E61">
        <w:rPr>
          <w:sz w:val="28"/>
          <w:szCs w:val="28"/>
          <w:lang w:val="uk-UA"/>
        </w:rPr>
        <w:t>,</w:t>
      </w:r>
      <w:r w:rsidRPr="00127E61">
        <w:rPr>
          <w:sz w:val="28"/>
          <w:szCs w:val="28"/>
          <w:lang w:val="uk-UA"/>
        </w:rPr>
        <w:t xml:space="preserve"> автор</w:t>
      </w:r>
      <w:r w:rsidR="002D476B" w:rsidRPr="00127E61">
        <w:rPr>
          <w:sz w:val="28"/>
          <w:szCs w:val="28"/>
          <w:lang w:val="uk-UA"/>
        </w:rPr>
        <w:t>у</w:t>
      </w:r>
      <w:r w:rsidRPr="00127E61">
        <w:rPr>
          <w:sz w:val="28"/>
          <w:szCs w:val="28"/>
          <w:lang w:val="uk-UA"/>
        </w:rPr>
        <w:t xml:space="preserve"> вдалося досить широко впровадити методику в </w:t>
      </w:r>
      <w:r w:rsidR="002D476B" w:rsidRPr="00127E61">
        <w:rPr>
          <w:sz w:val="28"/>
          <w:szCs w:val="28"/>
          <w:lang w:val="uk-UA"/>
        </w:rPr>
        <w:t>медичну</w:t>
      </w:r>
      <w:r w:rsidRPr="00127E61">
        <w:rPr>
          <w:sz w:val="28"/>
          <w:szCs w:val="28"/>
          <w:lang w:val="uk-UA"/>
        </w:rPr>
        <w:t xml:space="preserve"> практику. R. Schindler по праву можна вважати "батьком гастроскопії".</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t xml:space="preserve">У наступні роки було запропоновано багато модифікації </w:t>
      </w:r>
      <w:r w:rsidR="002D476B" w:rsidRPr="00127E61">
        <w:rPr>
          <w:sz w:val="28"/>
          <w:szCs w:val="28"/>
          <w:lang w:val="uk-UA"/>
        </w:rPr>
        <w:t>н</w:t>
      </w:r>
      <w:r w:rsidRPr="00127E61">
        <w:rPr>
          <w:sz w:val="28"/>
          <w:szCs w:val="28"/>
          <w:lang w:val="uk-UA"/>
        </w:rPr>
        <w:t>апівгнучк</w:t>
      </w:r>
      <w:r w:rsidR="002D476B" w:rsidRPr="00127E61">
        <w:rPr>
          <w:sz w:val="28"/>
          <w:szCs w:val="28"/>
          <w:lang w:val="uk-UA"/>
        </w:rPr>
        <w:t>ого</w:t>
      </w:r>
      <w:r w:rsidRPr="00127E61">
        <w:rPr>
          <w:sz w:val="28"/>
          <w:szCs w:val="28"/>
          <w:lang w:val="uk-UA"/>
        </w:rPr>
        <w:t xml:space="preserve"> гастроскоп</w:t>
      </w:r>
      <w:r w:rsidR="002D476B" w:rsidRPr="00127E61">
        <w:rPr>
          <w:sz w:val="28"/>
          <w:szCs w:val="28"/>
          <w:lang w:val="uk-UA"/>
        </w:rPr>
        <w:t>а</w:t>
      </w:r>
      <w:r w:rsidRPr="00127E61">
        <w:rPr>
          <w:sz w:val="28"/>
          <w:szCs w:val="28"/>
          <w:lang w:val="uk-UA"/>
        </w:rPr>
        <w:t>. Дві моделі гастроскопа N. Henning (1939, 1948) відрізнялися меншою товщиною гнучкої частини (7,5 мм), тому обстеження з їх допомогою легше переносилося хворими. Н. Taylor (1941) сконструював гастроскоп</w:t>
      </w:r>
      <w:r w:rsidR="002D476B" w:rsidRPr="00127E61">
        <w:rPr>
          <w:sz w:val="28"/>
          <w:szCs w:val="28"/>
          <w:lang w:val="uk-UA"/>
        </w:rPr>
        <w:t xml:space="preserve"> із</w:t>
      </w:r>
      <w:r w:rsidRPr="00127E61">
        <w:rPr>
          <w:sz w:val="28"/>
          <w:szCs w:val="28"/>
          <w:lang w:val="uk-UA"/>
        </w:rPr>
        <w:t xml:space="preserve"> </w:t>
      </w:r>
      <w:r w:rsidR="002D476B" w:rsidRPr="00127E61">
        <w:rPr>
          <w:sz w:val="28"/>
          <w:szCs w:val="28"/>
          <w:lang w:val="uk-UA"/>
        </w:rPr>
        <w:t>гнучкою</w:t>
      </w:r>
      <w:r w:rsidRPr="00127E61">
        <w:rPr>
          <w:sz w:val="28"/>
          <w:szCs w:val="28"/>
          <w:lang w:val="uk-UA"/>
        </w:rPr>
        <w:t xml:space="preserve"> дистально</w:t>
      </w:r>
      <w:r w:rsidR="002D476B" w:rsidRPr="00127E61">
        <w:rPr>
          <w:sz w:val="28"/>
          <w:szCs w:val="28"/>
          <w:lang w:val="uk-UA"/>
        </w:rPr>
        <w:t>ю</w:t>
      </w:r>
      <w:r w:rsidRPr="00127E61">
        <w:rPr>
          <w:sz w:val="28"/>
          <w:szCs w:val="28"/>
          <w:lang w:val="uk-UA"/>
        </w:rPr>
        <w:t xml:space="preserve"> частиною, яка при управлінні дозволяла оглядати частин</w:t>
      </w:r>
      <w:r w:rsidR="002D476B" w:rsidRPr="00127E61">
        <w:rPr>
          <w:sz w:val="28"/>
          <w:szCs w:val="28"/>
          <w:lang w:val="uk-UA"/>
        </w:rPr>
        <w:t xml:space="preserve">у </w:t>
      </w:r>
      <w:r w:rsidRPr="00127E61">
        <w:rPr>
          <w:sz w:val="28"/>
          <w:szCs w:val="28"/>
          <w:lang w:val="uk-UA"/>
        </w:rPr>
        <w:t>"сліпих" зон шлунка.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Напівгнучкі ендоскопів йшов по шляху поліпшення їх оптичних властивостей і розробки принципів біопсії через гастроскоп. У 1948 р</w:t>
      </w:r>
      <w:r w:rsidR="002D476B" w:rsidRPr="00127E61">
        <w:rPr>
          <w:sz w:val="28"/>
          <w:szCs w:val="28"/>
          <w:lang w:val="uk-UA"/>
        </w:rPr>
        <w:t>оці</w:t>
      </w:r>
      <w:r w:rsidRPr="00127E61">
        <w:rPr>
          <w:sz w:val="28"/>
          <w:szCs w:val="28"/>
          <w:lang w:val="uk-UA"/>
        </w:rPr>
        <w:t xml:space="preserve"> Е. В. Benedict створив операційний гастроскоп, що має біопсійний канал і дозволяє проводити маніпуляції усередині шлунка.</w:t>
      </w:r>
    </w:p>
    <w:p w:rsidR="00AC25BC" w:rsidRPr="00127E61" w:rsidRDefault="00AC25BC" w:rsidP="00AB4332">
      <w:pPr>
        <w:widowControl w:val="0"/>
        <w:autoSpaceDE w:val="0"/>
        <w:autoSpaceDN w:val="0"/>
        <w:adjustRightInd w:val="0"/>
        <w:spacing w:line="360" w:lineRule="auto"/>
        <w:ind w:firstLine="567"/>
        <w:rPr>
          <w:sz w:val="28"/>
          <w:szCs w:val="28"/>
          <w:lang w:val="uk-UA"/>
        </w:rPr>
      </w:pPr>
      <w:r w:rsidRPr="00127E61">
        <w:rPr>
          <w:sz w:val="28"/>
          <w:szCs w:val="28"/>
          <w:lang w:val="uk-UA"/>
        </w:rPr>
        <w:lastRenderedPageBreak/>
        <w:t>У ц</w:t>
      </w:r>
      <w:r w:rsidR="002D476B" w:rsidRPr="00127E61">
        <w:rPr>
          <w:sz w:val="28"/>
          <w:szCs w:val="28"/>
          <w:lang w:val="uk-UA"/>
        </w:rPr>
        <w:t>ей</w:t>
      </w:r>
      <w:r w:rsidRPr="00127E61">
        <w:rPr>
          <w:sz w:val="28"/>
          <w:szCs w:val="28"/>
          <w:lang w:val="uk-UA"/>
        </w:rPr>
        <w:t xml:space="preserve"> ж</w:t>
      </w:r>
      <w:r w:rsidR="002D476B" w:rsidRPr="00127E61">
        <w:rPr>
          <w:sz w:val="28"/>
          <w:szCs w:val="28"/>
          <w:lang w:val="uk-UA"/>
        </w:rPr>
        <w:t>е</w:t>
      </w:r>
      <w:r w:rsidRPr="00127E61">
        <w:rPr>
          <w:sz w:val="28"/>
          <w:szCs w:val="28"/>
          <w:lang w:val="uk-UA"/>
        </w:rPr>
        <w:t xml:space="preserve"> р</w:t>
      </w:r>
      <w:r w:rsidR="002D476B" w:rsidRPr="00127E61">
        <w:rPr>
          <w:sz w:val="28"/>
          <w:szCs w:val="28"/>
          <w:lang w:val="uk-UA"/>
        </w:rPr>
        <w:t>ік</w:t>
      </w:r>
      <w:r w:rsidRPr="00127E61">
        <w:rPr>
          <w:sz w:val="28"/>
          <w:szCs w:val="28"/>
          <w:lang w:val="uk-UA"/>
        </w:rPr>
        <w:t xml:space="preserve"> лікарі та дослідники знову повернулися до проблеми фотодокументації. Перші успішні досліди з внутрішньошлункової фотографією були проведені T.Uji (1950). У 1958 р S. Tasaka і S. Achizawa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127E61" w:rsidRDefault="00EC7E4E" w:rsidP="00AB4332">
      <w:pPr>
        <w:pStyle w:val="3"/>
        <w:widowControl w:val="0"/>
        <w:numPr>
          <w:ilvl w:val="0"/>
          <w:numId w:val="16"/>
        </w:numPr>
        <w:tabs>
          <w:tab w:val="left" w:pos="1530"/>
        </w:tabs>
        <w:autoSpaceDE w:val="0"/>
        <w:autoSpaceDN w:val="0"/>
        <w:adjustRightInd w:val="0"/>
        <w:spacing w:line="360" w:lineRule="auto"/>
        <w:ind w:left="1170" w:hanging="450"/>
        <w:rPr>
          <w:szCs w:val="28"/>
          <w:lang w:val="uk-UA"/>
        </w:rPr>
      </w:pPr>
      <w:bookmarkStart w:id="13" w:name="_Toc452427824"/>
      <w:r w:rsidRPr="00127E61">
        <w:rPr>
          <w:szCs w:val="28"/>
          <w:lang w:val="uk-UA"/>
        </w:rPr>
        <w:t>Опто</w:t>
      </w:r>
      <w:r w:rsidR="00AC5BD7" w:rsidRPr="00127E61">
        <w:rPr>
          <w:szCs w:val="28"/>
          <w:lang w:val="uk-UA"/>
        </w:rPr>
        <w:t>волоконний період</w:t>
      </w:r>
      <w:bookmarkEnd w:id="13"/>
    </w:p>
    <w:p w:rsidR="00AC25BC" w:rsidRPr="00127E61" w:rsidRDefault="00EC7E4E" w:rsidP="00AB4332">
      <w:pPr>
        <w:widowControl w:val="0"/>
        <w:autoSpaceDE w:val="0"/>
        <w:autoSpaceDN w:val="0"/>
        <w:adjustRightInd w:val="0"/>
        <w:spacing w:line="360" w:lineRule="auto"/>
        <w:ind w:firstLine="567"/>
        <w:rPr>
          <w:sz w:val="28"/>
          <w:szCs w:val="28"/>
          <w:lang w:val="uk-UA"/>
        </w:rPr>
      </w:pPr>
      <w:r w:rsidRPr="00127E61">
        <w:rPr>
          <w:sz w:val="28"/>
          <w:szCs w:val="28"/>
          <w:lang w:val="uk-UA"/>
        </w:rPr>
        <w:t>Третій етап у</w:t>
      </w:r>
      <w:r w:rsidR="00AC25BC" w:rsidRPr="00127E61">
        <w:rPr>
          <w:sz w:val="28"/>
          <w:szCs w:val="28"/>
          <w:lang w:val="uk-UA"/>
        </w:rPr>
        <w:t xml:space="preserve"> ендоскопії почався після публікації Hirschowitz В. I. et al., </w:t>
      </w:r>
      <w:r w:rsidRPr="00127E61">
        <w:rPr>
          <w:sz w:val="28"/>
          <w:szCs w:val="28"/>
          <w:lang w:val="uk-UA"/>
        </w:rPr>
        <w:t xml:space="preserve">в </w:t>
      </w:r>
      <w:r w:rsidR="00AC25BC" w:rsidRPr="00127E61">
        <w:rPr>
          <w:sz w:val="28"/>
          <w:szCs w:val="28"/>
          <w:lang w:val="uk-UA"/>
        </w:rPr>
        <w:t>1958</w:t>
      </w:r>
      <w:r w:rsidRPr="00127E61">
        <w:rPr>
          <w:sz w:val="28"/>
          <w:szCs w:val="28"/>
          <w:lang w:val="uk-UA"/>
        </w:rPr>
        <w:t xml:space="preserve"> році </w:t>
      </w:r>
      <w:r w:rsidR="00AC25BC" w:rsidRPr="00127E61">
        <w:rPr>
          <w:sz w:val="28"/>
          <w:szCs w:val="28"/>
          <w:lang w:val="uk-UA"/>
        </w:rPr>
        <w:t xml:space="preserve">робіт, присвячених практичному застосуванню гнучкого фиброгастроскопа, хоча ідея передачі світла </w:t>
      </w:r>
      <w:r w:rsidRPr="00127E61">
        <w:rPr>
          <w:sz w:val="28"/>
          <w:szCs w:val="28"/>
          <w:lang w:val="uk-UA"/>
        </w:rPr>
        <w:t xml:space="preserve">по </w:t>
      </w:r>
      <w:del w:id="14" w:author="ASD" w:date="2016-05-26T18:41:00Z">
        <w:r w:rsidRPr="00127E61" w:rsidDel="00BF72C3">
          <w:rPr>
            <w:sz w:val="28"/>
            <w:szCs w:val="28"/>
            <w:lang w:val="uk-UA"/>
          </w:rPr>
          <w:delText>гнучким</w:delText>
        </w:r>
        <w:r w:rsidR="00AC25BC" w:rsidRPr="00127E61"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127E61" w:rsidDel="00BF72C3">
          <w:rPr>
            <w:sz w:val="28"/>
            <w:szCs w:val="28"/>
            <w:lang w:val="uk-UA"/>
          </w:rPr>
          <w:delText>оці. У</w:delText>
        </w:r>
        <w:r w:rsidR="00AC25BC" w:rsidRPr="00127E61" w:rsidDel="00BF72C3">
          <w:rPr>
            <w:sz w:val="28"/>
            <w:szCs w:val="28"/>
            <w:lang w:val="uk-UA"/>
          </w:rPr>
          <w:delText xml:space="preserve"> створенні першого фиброгастроскопа </w:delText>
        </w:r>
      </w:del>
      <w:r w:rsidR="00AC25BC" w:rsidRPr="00127E61">
        <w:rPr>
          <w:sz w:val="28"/>
          <w:szCs w:val="28"/>
          <w:lang w:val="uk-UA"/>
        </w:rPr>
        <w:t>взяли участь Curtiss, Hirschowitz і Peters. Цей апарат мав значно більш</w:t>
      </w:r>
      <w:r w:rsidRPr="00127E61">
        <w:rPr>
          <w:sz w:val="28"/>
          <w:szCs w:val="28"/>
          <w:lang w:val="uk-UA"/>
        </w:rPr>
        <w:t>і</w:t>
      </w:r>
      <w:r w:rsidR="00AC25BC" w:rsidRPr="00127E61">
        <w:rPr>
          <w:sz w:val="28"/>
          <w:szCs w:val="28"/>
          <w:lang w:val="uk-UA"/>
        </w:rPr>
        <w:t xml:space="preserve"> можливост</w:t>
      </w:r>
      <w:r w:rsidRPr="00127E61">
        <w:rPr>
          <w:sz w:val="28"/>
          <w:szCs w:val="28"/>
          <w:lang w:val="uk-UA"/>
        </w:rPr>
        <w:t>і</w:t>
      </w:r>
      <w:r w:rsidR="00AC25BC" w:rsidRPr="00127E61">
        <w:rPr>
          <w:sz w:val="28"/>
          <w:szCs w:val="28"/>
          <w:lang w:val="uk-UA"/>
        </w:rPr>
        <w:t xml:space="preserve"> в порівнянні з найдосконалішою моделлю </w:t>
      </w:r>
      <w:r w:rsidRPr="00127E61">
        <w:rPr>
          <w:sz w:val="28"/>
          <w:szCs w:val="28"/>
          <w:lang w:val="uk-UA"/>
        </w:rPr>
        <w:t>н</w:t>
      </w:r>
      <w:r w:rsidR="00AC25BC" w:rsidRPr="00127E61">
        <w:rPr>
          <w:sz w:val="28"/>
          <w:szCs w:val="28"/>
          <w:lang w:val="uk-UA"/>
        </w:rPr>
        <w:t>апівгнучк</w:t>
      </w:r>
      <w:r w:rsidRPr="00127E61">
        <w:rPr>
          <w:sz w:val="28"/>
          <w:szCs w:val="28"/>
          <w:lang w:val="uk-UA"/>
        </w:rPr>
        <w:t>ого</w:t>
      </w:r>
      <w:r w:rsidR="00AC25BC" w:rsidRPr="00127E61">
        <w:rPr>
          <w:sz w:val="28"/>
          <w:szCs w:val="28"/>
          <w:lang w:val="uk-UA"/>
        </w:rPr>
        <w:t xml:space="preserve"> ендоскопа і дослідження з його допомогою </w:t>
      </w:r>
      <w:r w:rsidRPr="00127E61">
        <w:rPr>
          <w:sz w:val="28"/>
          <w:szCs w:val="28"/>
          <w:lang w:val="uk-UA"/>
        </w:rPr>
        <w:t>краще</w:t>
      </w:r>
      <w:r w:rsidR="00AC25BC" w:rsidRPr="00127E61">
        <w:rPr>
          <w:sz w:val="28"/>
          <w:szCs w:val="28"/>
          <w:lang w:val="uk-UA"/>
        </w:rPr>
        <w:t xml:space="preserve"> переносилося </w:t>
      </w:r>
      <w:ins w:id="15" w:author="ASD" w:date="2016-05-26T18:41:00Z">
        <w:r w:rsidR="00BF72C3" w:rsidRPr="00917EAF">
          <w:rPr>
            <w:sz w:val="28"/>
            <w:szCs w:val="28"/>
            <w:lang w:val="uk-UA"/>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BF72C3">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BF72C3">
        <w:rPr>
          <w:sz w:val="28"/>
          <w:szCs w:val="28"/>
          <w:lang w:val="uk-UA"/>
        </w:rPr>
        <w:t>У</w:t>
      </w:r>
      <w:r w:rsidR="00AC25BC" w:rsidRPr="00127E61">
        <w:rPr>
          <w:sz w:val="28"/>
          <w:szCs w:val="28"/>
          <w:lang w:val="uk-UA"/>
        </w:rPr>
        <w:t xml:space="preserve"> даний час в ендоскопі</w:t>
      </w:r>
      <w:r w:rsidRPr="00127E61">
        <w:rPr>
          <w:sz w:val="28"/>
          <w:szCs w:val="28"/>
          <w:lang w:val="uk-UA"/>
        </w:rPr>
        <w:t>ю</w:t>
      </w:r>
      <w:r w:rsidR="00AC25BC" w:rsidRPr="00127E61">
        <w:rPr>
          <w:sz w:val="28"/>
          <w:szCs w:val="28"/>
          <w:lang w:val="uk-UA"/>
        </w:rPr>
        <w:t xml:space="preserve"> шлунка використову</w:t>
      </w:r>
      <w:r w:rsidRPr="00127E61">
        <w:rPr>
          <w:sz w:val="28"/>
          <w:szCs w:val="28"/>
          <w:lang w:val="uk-UA"/>
        </w:rPr>
        <w:t>є</w:t>
      </w:r>
      <w:r w:rsidR="00AC25BC" w:rsidRPr="00127E61">
        <w:rPr>
          <w:sz w:val="28"/>
          <w:szCs w:val="28"/>
          <w:lang w:val="uk-UA"/>
        </w:rPr>
        <w:t xml:space="preserve"> фіброгастроскоп, як</w:t>
      </w:r>
      <w:r w:rsidRPr="00127E61">
        <w:rPr>
          <w:sz w:val="28"/>
          <w:szCs w:val="28"/>
          <w:lang w:val="uk-UA"/>
        </w:rPr>
        <w:t>ий</w:t>
      </w:r>
      <w:r w:rsidR="00AC25BC" w:rsidRPr="00127E61">
        <w:rPr>
          <w:sz w:val="28"/>
          <w:szCs w:val="28"/>
          <w:lang w:val="uk-UA"/>
        </w:rPr>
        <w:t xml:space="preserve"> дозвол</w:t>
      </w:r>
      <w:r w:rsidRPr="00127E61">
        <w:rPr>
          <w:sz w:val="28"/>
          <w:szCs w:val="28"/>
          <w:lang w:val="uk-UA"/>
        </w:rPr>
        <w:t>яє</w:t>
      </w:r>
      <w:r w:rsidR="00AC25BC" w:rsidRPr="00127E61">
        <w:rPr>
          <w:sz w:val="28"/>
          <w:szCs w:val="28"/>
          <w:lang w:val="uk-UA"/>
        </w:rPr>
        <w:t xml:space="preserve"> значно розширити межі огляду, детально оцінювати стан слизової оболонки стравоходу, шлунка,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127E61" w:rsidRDefault="00AC25BC" w:rsidP="00AB4332">
      <w:pPr>
        <w:pStyle w:val="3"/>
        <w:widowControl w:val="0"/>
        <w:numPr>
          <w:ilvl w:val="0"/>
          <w:numId w:val="16"/>
        </w:numPr>
        <w:tabs>
          <w:tab w:val="left" w:pos="1530"/>
        </w:tabs>
        <w:autoSpaceDE w:val="0"/>
        <w:autoSpaceDN w:val="0"/>
        <w:adjustRightInd w:val="0"/>
        <w:spacing w:line="360" w:lineRule="auto"/>
        <w:ind w:left="1170" w:hanging="450"/>
        <w:rPr>
          <w:szCs w:val="28"/>
          <w:lang w:val="uk-UA"/>
        </w:rPr>
      </w:pPr>
      <w:bookmarkStart w:id="16" w:name="_Toc452427825"/>
      <w:r w:rsidRPr="00127E61">
        <w:rPr>
          <w:szCs w:val="28"/>
          <w:lang w:val="uk-UA"/>
        </w:rPr>
        <w:t>Електронний період</w:t>
      </w:r>
      <w:bookmarkEnd w:id="16"/>
    </w:p>
    <w:p w:rsidR="00757B58" w:rsidRPr="00127E61" w:rsidRDefault="00AC25BC" w:rsidP="00AB4332">
      <w:pPr>
        <w:widowControl w:val="0"/>
        <w:autoSpaceDE w:val="0"/>
        <w:autoSpaceDN w:val="0"/>
        <w:adjustRightInd w:val="0"/>
        <w:spacing w:line="360" w:lineRule="auto"/>
        <w:ind w:firstLine="567"/>
        <w:rPr>
          <w:rFonts w:eastAsia="Calibri"/>
          <w:lang w:val="uk-UA"/>
        </w:rPr>
      </w:pPr>
      <w:r w:rsidRPr="00127E61">
        <w:rPr>
          <w:sz w:val="28"/>
          <w:szCs w:val="28"/>
          <w:lang w:val="uk-UA"/>
        </w:rPr>
        <w:t>Нинішній електронний період почався в Bell Laboratories (AT &amp; T), коли Boyle і Smith в 1969 році створили прилад із зарядним зв'язком (ПЗС), перетворює оптичні сигнали в електричні імпульси. Десять років по тому інжене</w:t>
      </w:r>
      <w:r w:rsidRPr="00127E61">
        <w:rPr>
          <w:sz w:val="28"/>
          <w:szCs w:val="28"/>
          <w:lang w:val="uk-UA"/>
        </w:rPr>
        <w:lastRenderedPageBreak/>
        <w:t xml:space="preserve">рами компанії Welch Allyn був створений перший електронний ендоскоп - ендоскопія увійшла в століття цифрових технологій. Електронна відеоендоскопія дала можливість відразу декільком фахівцям бачити весь процес ендоскопічного дослідження, збільшувати зображення і зберігати його в комп'ютерній базі даних. </w:t>
      </w:r>
    </w:p>
    <w:p w:rsidR="00FF5444" w:rsidRPr="00127E61" w:rsidRDefault="00FF5444" w:rsidP="00AB4332">
      <w:pPr>
        <w:pStyle w:val="2"/>
        <w:numPr>
          <w:ilvl w:val="0"/>
          <w:numId w:val="13"/>
        </w:numPr>
        <w:spacing w:line="360" w:lineRule="auto"/>
        <w:ind w:left="1260" w:hanging="540"/>
        <w:rPr>
          <w:rFonts w:eastAsia="Calibri"/>
          <w:lang w:val="uk-UA"/>
        </w:rPr>
      </w:pPr>
      <w:bookmarkStart w:id="17" w:name="_Toc452427826"/>
      <w:r w:rsidRPr="00127E61">
        <w:rPr>
          <w:rFonts w:eastAsia="Calibri"/>
          <w:lang w:val="uk-UA"/>
        </w:rPr>
        <w:t>Застосування в медицині</w:t>
      </w:r>
      <w:bookmarkEnd w:id="17"/>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Change w:id="18" w:author="ASD" w:date="2016-05-26T18:30:00Z">
            <w:rPr>
              <w:color w:val="auto"/>
              <w:sz w:val="28"/>
              <w:szCs w:val="28"/>
              <w:lang w:val="ru-RU" w:eastAsia="ru-RU"/>
            </w:rPr>
          </w:rPrChange>
        </w:rPr>
      </w:pPr>
      <w:r w:rsidRPr="00127E61">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"https://uk.wikipedia.org/wiki/%D0%95%D0%BD%D0%B4%D0%BE%D1%81%D0%BA%D0%BE%D0%BF" \o "Ендоскоп" </w:instrText>
      </w:r>
      <w:r w:rsidRPr="00740F8F">
        <w:rPr>
          <w:color w:val="auto"/>
          <w:sz w:val="28"/>
          <w:szCs w:val="28"/>
          <w:lang w:eastAsia="ru-RU"/>
          <w:rPrChange w:id="19" w:author="ASD" w:date="2016-05-26T18:30:00Z">
            <w:rPr>
              <w:color w:val="auto"/>
              <w:sz w:val="28"/>
              <w:szCs w:val="28"/>
              <w:lang w:eastAsia="ru-RU"/>
            </w:rPr>
          </w:rPrChange>
        </w:rPr>
        <w:fldChar w:fldCharType="separate"/>
      </w:r>
      <w:r w:rsidRPr="00127E61">
        <w:rPr>
          <w:color w:val="auto"/>
          <w:sz w:val="28"/>
          <w:szCs w:val="28"/>
          <w:lang w:eastAsia="ru-RU"/>
        </w:rPr>
        <w:t>ендоскопа</w:t>
      </w:r>
      <w:r w:rsidRPr="00740F8F">
        <w:rPr>
          <w:color w:val="auto"/>
          <w:sz w:val="28"/>
          <w:szCs w:val="28"/>
          <w:lang w:eastAsia="ru-RU"/>
        </w:rPr>
        <w:fldChar w:fldCharType="end"/>
      </w:r>
      <w:r w:rsidRPr="00127E61">
        <w:rPr>
          <w:color w:val="auto"/>
          <w:sz w:val="28"/>
          <w:szCs w:val="28"/>
          <w:lang w:eastAsia="ru-RU"/>
        </w:rPr>
        <w:t>, без порушення цілісності шкірних покривів та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"https://uk.wikipedia.org/wiki/%D0%A1%D0%BB%D0%B8%D0%B7%D0%BE%D0%B2%D0%B0_%D0%BE%D0%B1%D0%BE%D0%BB%D0%BE%D0%BD%D0%BA%D0%B0" \o "Слизова оболонка" </w:instrText>
      </w:r>
      <w:r w:rsidRPr="00740F8F">
        <w:rPr>
          <w:color w:val="auto"/>
          <w:sz w:val="28"/>
          <w:szCs w:val="28"/>
          <w:lang w:eastAsia="ru-RU"/>
          <w:rPrChange w:id="20" w:author="ASD" w:date="2016-05-26T18:30:00Z">
            <w:rPr>
              <w:color w:val="auto"/>
              <w:sz w:val="28"/>
              <w:szCs w:val="28"/>
              <w:lang w:eastAsia="ru-RU"/>
            </w:rPr>
          </w:rPrChange>
        </w:rPr>
        <w:fldChar w:fldCharType="separate"/>
      </w:r>
      <w:r w:rsidRPr="00127E61">
        <w:rPr>
          <w:color w:val="auto"/>
          <w:sz w:val="28"/>
          <w:szCs w:val="28"/>
          <w:lang w:eastAsia="ru-RU"/>
        </w:rPr>
        <w:t>слизових оболонок</w:t>
      </w:r>
      <w:r w:rsidRPr="00740F8F">
        <w:rPr>
          <w:color w:val="auto"/>
          <w:sz w:val="28"/>
          <w:szCs w:val="28"/>
          <w:lang w:eastAsia="ru-RU"/>
        </w:rPr>
        <w:fldChar w:fldCharType="end"/>
      </w:r>
      <w:r w:rsidRPr="00127E61">
        <w:rPr>
          <w:color w:val="auto"/>
          <w:sz w:val="28"/>
          <w:szCs w:val="28"/>
          <w:lang w:eastAsia="ru-RU"/>
        </w:rPr>
        <w:t>. Проте дедалі частіше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"https://uk.wikipedia.org/wiki/%D0%A5%D1%96%D1%80%D1%83%D1%80%D0%B3%D1%96%D1%8F" \o "Хірургія" </w:instrText>
      </w:r>
      <w:r w:rsidRPr="00740F8F">
        <w:rPr>
          <w:color w:val="auto"/>
          <w:sz w:val="28"/>
          <w:szCs w:val="28"/>
          <w:lang w:eastAsia="ru-RU"/>
          <w:rPrChange w:id="21" w:author="ASD" w:date="2016-05-26T18:30:00Z">
            <w:rPr>
              <w:color w:val="auto"/>
              <w:sz w:val="28"/>
              <w:szCs w:val="28"/>
              <w:lang w:eastAsia="ru-RU"/>
            </w:rPr>
          </w:rPrChange>
        </w:rPr>
        <w:fldChar w:fldCharType="separate"/>
      </w:r>
      <w:r w:rsidRPr="00127E61">
        <w:rPr>
          <w:color w:val="auto"/>
          <w:sz w:val="28"/>
          <w:szCs w:val="28"/>
          <w:lang w:eastAsia="ru-RU"/>
        </w:rPr>
        <w:t>хірургічній</w:t>
      </w:r>
      <w:r w:rsidRPr="00740F8F">
        <w:rPr>
          <w:color w:val="auto"/>
          <w:sz w:val="28"/>
          <w:szCs w:val="28"/>
          <w:lang w:eastAsia="ru-RU"/>
        </w:rPr>
        <w:fldChar w:fldCharType="end"/>
      </w:r>
      <w:r w:rsidRPr="00127E61">
        <w:rPr>
          <w:color w:val="auto"/>
          <w:sz w:val="28"/>
          <w:szCs w:val="28"/>
          <w:lang w:eastAsia="ru-RU"/>
        </w:rPr>
        <w:t> практиці застосовують травматичні види ендоскопії.</w:t>
      </w:r>
      <w:r w:rsidRPr="00127E61">
        <w:rPr>
          <w:color w:val="auto"/>
          <w:sz w:val="28"/>
          <w:szCs w:val="28"/>
          <w:lang w:eastAsia="ru-RU"/>
          <w:rPrChange w:id="22" w:author="ASD" w:date="2016-05-26T18:30:00Z">
            <w:rPr>
              <w:color w:val="auto"/>
              <w:sz w:val="28"/>
              <w:szCs w:val="28"/>
              <w:lang w:val="ru-RU" w:eastAsia="ru-RU"/>
            </w:rPr>
          </w:rPrChange>
        </w:rPr>
        <w:t>[1]</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BF72C3">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"https://uk.wikipedia.org/wiki/%D0%9F%D0%B0%D1%86%D1%96%D1%94%D0%BD%D1%82" \o "Пацієнт" </w:instrText>
      </w:r>
      <w:r w:rsidRPr="00740F8F">
        <w:rPr>
          <w:color w:val="auto"/>
          <w:sz w:val="28"/>
          <w:szCs w:val="28"/>
          <w:lang w:eastAsia="ru-RU"/>
          <w:rPrChange w:id="23" w:author="ASD" w:date="2016-05-26T18:30:00Z">
            <w:rPr>
              <w:color w:val="auto"/>
              <w:sz w:val="28"/>
              <w:szCs w:val="28"/>
              <w:lang w:eastAsia="ru-RU"/>
            </w:rPr>
          </w:rPrChange>
        </w:rPr>
        <w:fldChar w:fldCharType="separate"/>
      </w:r>
      <w:r w:rsidRPr="00127E61">
        <w:rPr>
          <w:color w:val="auto"/>
          <w:sz w:val="28"/>
          <w:szCs w:val="28"/>
          <w:lang w:eastAsia="ru-RU"/>
        </w:rPr>
        <w:t>пацієнту</w:t>
      </w:r>
      <w:r w:rsidRPr="00740F8F">
        <w:rPr>
          <w:color w:val="auto"/>
          <w:sz w:val="28"/>
          <w:szCs w:val="28"/>
          <w:lang w:eastAsia="ru-RU"/>
        </w:rPr>
        <w:fldChar w:fldCharType="end"/>
      </w:r>
      <w:r w:rsidRPr="00127E61">
        <w:rPr>
          <w:color w:val="auto"/>
          <w:sz w:val="28"/>
          <w:szCs w:val="28"/>
          <w:lang w:eastAsia="ru-RU"/>
        </w:rPr>
        <w:t> перенести маніпуляцію, а лікарю-діагносту адекватніше та якісніше здійснити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"https://uk.wikipedia.org/wiki/%D0%9E%D0%B1%D1%81%D1%82%D0%B5%D0%B6%D0%B5%D0%BD%D0%BD%D1%8F" \o "Обстеження" </w:instrText>
      </w:r>
      <w:r w:rsidRPr="00740F8F">
        <w:rPr>
          <w:color w:val="auto"/>
          <w:sz w:val="28"/>
          <w:szCs w:val="28"/>
          <w:lang w:eastAsia="ru-RU"/>
          <w:rPrChange w:id="24" w:author="ASD" w:date="2016-05-26T18:30:00Z">
            <w:rPr>
              <w:color w:val="auto"/>
              <w:sz w:val="28"/>
              <w:szCs w:val="28"/>
              <w:lang w:eastAsia="ru-RU"/>
            </w:rPr>
          </w:rPrChange>
        </w:rPr>
        <w:fldChar w:fldCharType="separate"/>
      </w:r>
      <w:r w:rsidRPr="00127E61">
        <w:rPr>
          <w:color w:val="auto"/>
          <w:sz w:val="28"/>
          <w:szCs w:val="28"/>
          <w:lang w:eastAsia="ru-RU"/>
        </w:rPr>
        <w:t>обстеження</w:t>
      </w:r>
      <w:r w:rsidRPr="00740F8F">
        <w:rPr>
          <w:color w:val="auto"/>
          <w:sz w:val="28"/>
          <w:szCs w:val="28"/>
          <w:lang w:eastAsia="ru-RU"/>
        </w:rPr>
        <w:fldChar w:fldCharType="end"/>
      </w:r>
      <w:r w:rsidRPr="00127E61">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127E61"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При ендоскопії ендоскопи зазвичай вводяться в порожнину тіла через природні шляхи, наприклад,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"https://uk.wikipedia.org/wiki/%D0%A8%D0%BB%D1%83%D0%BD%D0%BE%D0%BA" \o "Шлунок" </w:instrText>
      </w:r>
      <w:r w:rsidRPr="00740F8F">
        <w:rPr>
          <w:color w:val="auto"/>
          <w:sz w:val="28"/>
          <w:szCs w:val="28"/>
          <w:lang w:eastAsia="ru-RU"/>
          <w:rPrChange w:id="25" w:author="ASD" w:date="2016-05-26T18:30:00Z">
            <w:rPr>
              <w:color w:val="auto"/>
              <w:sz w:val="28"/>
              <w:szCs w:val="28"/>
              <w:lang w:eastAsia="ru-RU"/>
            </w:rPr>
          </w:rPrChange>
        </w:rPr>
        <w:fldChar w:fldCharType="separate"/>
      </w:r>
      <w:r w:rsidRPr="00127E61">
        <w:rPr>
          <w:color w:val="auto"/>
          <w:sz w:val="28"/>
          <w:szCs w:val="28"/>
          <w:lang w:eastAsia="ru-RU"/>
        </w:rPr>
        <w:t>шлунок</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"https://uk.wikipedia.org/wiki/%D0%A0%D0%BE%D1%82" \o "Рот" </w:instrText>
      </w:r>
      <w:r w:rsidRPr="00740F8F">
        <w:rPr>
          <w:color w:val="auto"/>
          <w:sz w:val="28"/>
          <w:szCs w:val="28"/>
          <w:lang w:eastAsia="ru-RU"/>
          <w:rPrChange w:id="26" w:author="ASD" w:date="2016-05-26T18:30:00Z">
            <w:rPr>
              <w:color w:val="auto"/>
              <w:sz w:val="28"/>
              <w:szCs w:val="28"/>
              <w:lang w:eastAsia="ru-RU"/>
            </w:rPr>
          </w:rPrChange>
        </w:rPr>
        <w:fldChar w:fldCharType="separate"/>
      </w:r>
      <w:r w:rsidRPr="00127E61">
        <w:rPr>
          <w:color w:val="auto"/>
          <w:sz w:val="28"/>
          <w:szCs w:val="28"/>
          <w:lang w:eastAsia="ru-RU"/>
        </w:rPr>
        <w:t>рот</w:t>
      </w:r>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"https://uk.wikipedia.org/wiki/%D0%A1%D1%82%D1%80%D0%B0%D0%B2%D0%BE%D1%85%D1%96%D0%B4" \o "Стравохід" </w:instrText>
      </w:r>
      <w:r w:rsidRPr="00740F8F">
        <w:rPr>
          <w:color w:val="auto"/>
          <w:sz w:val="28"/>
          <w:szCs w:val="28"/>
          <w:lang w:eastAsia="ru-RU"/>
          <w:rPrChange w:id="27" w:author="ASD" w:date="2016-05-26T18:30:00Z">
            <w:rPr>
              <w:color w:val="auto"/>
              <w:sz w:val="28"/>
              <w:szCs w:val="28"/>
              <w:lang w:eastAsia="ru-RU"/>
            </w:rPr>
          </w:rPrChange>
        </w:rPr>
        <w:fldChar w:fldCharType="separate"/>
      </w:r>
      <w:r w:rsidRPr="00127E61">
        <w:rPr>
          <w:color w:val="auto"/>
          <w:sz w:val="28"/>
          <w:szCs w:val="28"/>
          <w:lang w:eastAsia="ru-RU"/>
        </w:rPr>
        <w:t>стравохід</w:t>
      </w:r>
      <w:r w:rsidRPr="00740F8F">
        <w:rPr>
          <w:color w:val="auto"/>
          <w:sz w:val="28"/>
          <w:szCs w:val="28"/>
          <w:lang w:eastAsia="ru-RU"/>
        </w:rPr>
        <w:fldChar w:fldCharType="end"/>
      </w:r>
      <w:r w:rsidRPr="00127E61">
        <w:rPr>
          <w:color w:val="auto"/>
          <w:sz w:val="28"/>
          <w:szCs w:val="28"/>
          <w:lang w:eastAsia="ru-RU"/>
        </w:rPr>
        <w:t>, в</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"https://uk.wikipedia.org/wiki/%D0%91%D1%80%D0%BE%D0%BD%D1%85%D0%B8" \o "Бронхи" </w:instrText>
      </w:r>
      <w:r w:rsidRPr="00740F8F">
        <w:rPr>
          <w:color w:val="auto"/>
          <w:sz w:val="28"/>
          <w:szCs w:val="28"/>
          <w:lang w:eastAsia="ru-RU"/>
          <w:rPrChange w:id="28" w:author="ASD" w:date="2016-05-26T18:30:00Z">
            <w:rPr>
              <w:color w:val="auto"/>
              <w:sz w:val="28"/>
              <w:szCs w:val="28"/>
              <w:lang w:eastAsia="ru-RU"/>
            </w:rPr>
          </w:rPrChange>
        </w:rPr>
        <w:fldChar w:fldCharType="separate"/>
      </w:r>
      <w:r w:rsidRPr="00127E61">
        <w:rPr>
          <w:color w:val="auto"/>
          <w:sz w:val="28"/>
          <w:szCs w:val="28"/>
          <w:lang w:eastAsia="ru-RU"/>
        </w:rPr>
        <w:t>бронхи</w:t>
      </w:r>
      <w:r w:rsidRPr="00740F8F">
        <w:rPr>
          <w:color w:val="auto"/>
          <w:sz w:val="28"/>
          <w:szCs w:val="28"/>
          <w:lang w:eastAsia="ru-RU"/>
        </w:rPr>
        <w:fldChar w:fldCharType="end"/>
      </w:r>
      <w:r w:rsidRPr="00127E61">
        <w:rPr>
          <w:color w:val="auto"/>
          <w:sz w:val="28"/>
          <w:szCs w:val="28"/>
          <w:lang w:eastAsia="ru-RU"/>
        </w:rPr>
        <w:t> і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"https://uk.wikipedia.org/wiki/%D0%9B%D0%B5%D0%B3%D0%B5%D0%BD%D1%96" \o "Легені" </w:instrText>
      </w:r>
      <w:r w:rsidRPr="00740F8F">
        <w:rPr>
          <w:color w:val="auto"/>
          <w:sz w:val="28"/>
          <w:szCs w:val="28"/>
          <w:lang w:eastAsia="ru-RU"/>
          <w:rPrChange w:id="29" w:author="ASD" w:date="2016-05-26T18:30:00Z">
            <w:rPr>
              <w:color w:val="auto"/>
              <w:sz w:val="28"/>
              <w:szCs w:val="28"/>
              <w:lang w:eastAsia="ru-RU"/>
            </w:rPr>
          </w:rPrChange>
        </w:rPr>
        <w:fldChar w:fldCharType="separate"/>
      </w:r>
      <w:r w:rsidRPr="00127E61">
        <w:rPr>
          <w:color w:val="auto"/>
          <w:sz w:val="28"/>
          <w:szCs w:val="28"/>
          <w:lang w:eastAsia="ru-RU"/>
        </w:rPr>
        <w:t>легені</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"https://uk.wikipedia.org/wiki/%D0%93%D0%BE%D1%80%D1%82%D0%B0%D0%BD%D1%8C" \o "Гортань" </w:instrText>
      </w:r>
      <w:r w:rsidRPr="00740F8F">
        <w:rPr>
          <w:color w:val="auto"/>
          <w:sz w:val="28"/>
          <w:szCs w:val="28"/>
          <w:lang w:eastAsia="ru-RU"/>
          <w:rPrChange w:id="30" w:author="ASD" w:date="2016-05-26T18:30:00Z">
            <w:rPr>
              <w:color w:val="auto"/>
              <w:sz w:val="28"/>
              <w:szCs w:val="28"/>
              <w:lang w:eastAsia="ru-RU"/>
            </w:rPr>
          </w:rPrChange>
        </w:rPr>
        <w:fldChar w:fldCharType="separate"/>
      </w:r>
      <w:r w:rsidRPr="00127E61">
        <w:rPr>
          <w:color w:val="auto"/>
          <w:sz w:val="28"/>
          <w:szCs w:val="28"/>
          <w:lang w:eastAsia="ru-RU"/>
        </w:rPr>
        <w:t>гортань</w:t>
      </w:r>
      <w:r w:rsidRPr="00740F8F">
        <w:rPr>
          <w:color w:val="auto"/>
          <w:sz w:val="28"/>
          <w:szCs w:val="28"/>
          <w:lang w:eastAsia="ru-RU"/>
        </w:rPr>
        <w:fldChar w:fldCharType="end"/>
      </w:r>
      <w:r w:rsidRPr="00127E61">
        <w:rPr>
          <w:color w:val="auto"/>
          <w:sz w:val="28"/>
          <w:szCs w:val="28"/>
          <w:lang w:eastAsia="ru-RU"/>
        </w:rPr>
        <w:t>, в </w:t>
      </w:r>
      <w:r w:rsidRPr="00740F8F">
        <w:rPr>
          <w:color w:val="auto"/>
          <w:sz w:val="28"/>
          <w:szCs w:val="28"/>
          <w:lang w:eastAsia="ru-RU"/>
        </w:rPr>
        <w:fldChar w:fldCharType="begin"/>
      </w:r>
      <w:r w:rsidRPr="00127E61">
        <w:rPr>
          <w:color w:val="auto"/>
          <w:sz w:val="28"/>
          <w:szCs w:val="28"/>
          <w:lang w:eastAsia="ru-RU"/>
        </w:rPr>
        <w:instrText xml:space="preserve"> HYPERLINK "https://uk.wikipedia.org/wiki/%D0%A1%D0%B5%D1%87%D0%BE%D0%B2%D0%B8%D0%B9_%D0%BC%D1%96%D1%85%D1%83%D1%80" \o "Сечовий міхур" </w:instrText>
      </w:r>
      <w:r w:rsidRPr="00740F8F">
        <w:rPr>
          <w:color w:val="auto"/>
          <w:sz w:val="28"/>
          <w:szCs w:val="28"/>
          <w:lang w:eastAsia="ru-RU"/>
          <w:rPrChange w:id="31" w:author="ASD" w:date="2016-05-26T18:30:00Z">
            <w:rPr>
              <w:color w:val="auto"/>
              <w:sz w:val="28"/>
              <w:szCs w:val="28"/>
              <w:lang w:eastAsia="ru-RU"/>
            </w:rPr>
          </w:rPrChange>
        </w:rPr>
        <w:fldChar w:fldCharType="separate"/>
      </w:r>
      <w:r w:rsidRPr="00127E61">
        <w:rPr>
          <w:color w:val="auto"/>
          <w:sz w:val="28"/>
          <w:szCs w:val="28"/>
          <w:lang w:eastAsia="ru-RU"/>
        </w:rPr>
        <w:t>сечовий міхур</w:t>
      </w:r>
      <w:r w:rsidRPr="00740F8F">
        <w:rPr>
          <w:color w:val="auto"/>
          <w:sz w:val="28"/>
          <w:szCs w:val="28"/>
          <w:lang w:eastAsia="ru-RU"/>
        </w:rPr>
        <w:fldChar w:fldCharType="end"/>
      </w:r>
      <w:r w:rsidRPr="00127E61">
        <w:rPr>
          <w:color w:val="auto"/>
          <w:sz w:val="28"/>
          <w:szCs w:val="28"/>
          <w:lang w:eastAsia="ru-RU"/>
        </w:rPr>
        <w:t> — через </w:t>
      </w:r>
      <w:r w:rsidRPr="00740F8F">
        <w:rPr>
          <w:color w:val="auto"/>
          <w:sz w:val="28"/>
          <w:szCs w:val="28"/>
          <w:lang w:eastAsia="ru-RU"/>
        </w:rPr>
        <w:fldChar w:fldCharType="begin"/>
      </w:r>
      <w:r w:rsidRPr="00127E61">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740F8F">
        <w:rPr>
          <w:color w:val="auto"/>
          <w:sz w:val="28"/>
          <w:szCs w:val="28"/>
          <w:lang w:eastAsia="ru-RU"/>
          <w:rPrChange w:id="32" w:author="ASD" w:date="2016-05-26T18:30:00Z">
            <w:rPr>
              <w:color w:val="auto"/>
              <w:sz w:val="28"/>
              <w:szCs w:val="28"/>
              <w:lang w:eastAsia="ru-RU"/>
            </w:rPr>
          </w:rPrChange>
        </w:rPr>
        <w:fldChar w:fldCharType="separate"/>
      </w:r>
      <w:r w:rsidRPr="00127E61">
        <w:rPr>
          <w:color w:val="auto"/>
          <w:sz w:val="28"/>
          <w:szCs w:val="28"/>
          <w:lang w:eastAsia="ru-RU"/>
        </w:rPr>
        <w:t>сечовивідний канал</w:t>
      </w:r>
      <w:r w:rsidRPr="00740F8F">
        <w:rPr>
          <w:color w:val="auto"/>
          <w:sz w:val="28"/>
          <w:szCs w:val="28"/>
          <w:lang w:eastAsia="ru-RU"/>
        </w:rPr>
        <w:fldChar w:fldCharType="end"/>
      </w:r>
      <w:r w:rsidRPr="00127E61">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127E61" w:rsidRDefault="009E2012" w:rsidP="00AB4332">
      <w:pPr>
        <w:pStyle w:val="a9"/>
        <w:shd w:val="clear" w:color="auto" w:fill="FFFFFF"/>
        <w:spacing w:before="0" w:beforeAutospacing="0" w:after="120" w:afterAutospacing="0" w:line="360" w:lineRule="auto"/>
        <w:ind w:firstLine="630"/>
        <w:rPr>
          <w:color w:val="auto"/>
          <w:sz w:val="28"/>
          <w:szCs w:val="28"/>
          <w:lang w:eastAsia="ru-RU"/>
        </w:rPr>
      </w:pPr>
      <w:r w:rsidRPr="00127E61">
        <w:rPr>
          <w:color w:val="auto"/>
          <w:sz w:val="28"/>
          <w:szCs w:val="28"/>
          <w:lang w:eastAsia="ru-RU"/>
        </w:rPr>
        <w:t>Медичний ендоскоп призначений для огляду порожнини і внутрішньої поверхні:</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стравоходу зветься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3" w:author="ASD" w:date="2016-05-26T18:30:00Z">
            <w:rPr>
              <w:sz w:val="28"/>
              <w:szCs w:val="28"/>
              <w:lang w:val="uk-UA"/>
            </w:rPr>
          </w:rPrChange>
        </w:rPr>
        <w:fldChar w:fldCharType="separate"/>
      </w:r>
      <w:r w:rsidRPr="00127E61">
        <w:rPr>
          <w:sz w:val="28"/>
          <w:szCs w:val="28"/>
          <w:lang w:val="uk-UA"/>
        </w:rPr>
        <w:t>езофагоскоп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шлунка —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4" w:author="ASD" w:date="2016-05-26T18:30:00Z">
            <w:rPr>
              <w:sz w:val="28"/>
              <w:szCs w:val="28"/>
              <w:lang w:val="uk-UA"/>
            </w:rPr>
          </w:rPrChange>
        </w:rPr>
        <w:fldChar w:fldCharType="separate"/>
      </w:r>
      <w:r w:rsidRPr="00127E61">
        <w:rPr>
          <w:sz w:val="28"/>
          <w:szCs w:val="28"/>
          <w:lang w:val="uk-UA"/>
        </w:rPr>
        <w:t>гастроскоп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12-палої кишки — </w:t>
      </w:r>
      <w:r w:rsidRPr="00740F8F">
        <w:rPr>
          <w:sz w:val="28"/>
          <w:szCs w:val="28"/>
          <w:lang w:val="uk-UA"/>
        </w:rPr>
        <w:fldChar w:fldCharType="begin"/>
      </w:r>
      <w:r w:rsidRPr="00127E61">
        <w:rPr>
          <w:sz w:val="28"/>
          <w:szCs w:val="28"/>
          <w:lang w:val="uk-UA"/>
        </w:rPr>
        <w:instrText xml:space="preserve"> HYPERLINK "https://uk.wikipedia.org/wiki/%D0%93%D0%B0%D1%81%D1%82%D1%80%D0%BE%D1%81%D0%BA%D0%BE%D0%BF" \o "Гастроскоп" </w:instrText>
      </w:r>
      <w:r w:rsidRPr="00740F8F">
        <w:rPr>
          <w:sz w:val="28"/>
          <w:szCs w:val="28"/>
          <w:lang w:val="uk-UA"/>
          <w:rPrChange w:id="35" w:author="ASD" w:date="2016-05-26T18:30:00Z">
            <w:rPr>
              <w:sz w:val="28"/>
              <w:szCs w:val="28"/>
              <w:lang w:val="uk-UA"/>
            </w:rPr>
          </w:rPrChange>
        </w:rPr>
        <w:fldChar w:fldCharType="separate"/>
      </w:r>
      <w:r w:rsidRPr="00127E61">
        <w:rPr>
          <w:sz w:val="28"/>
          <w:szCs w:val="28"/>
          <w:lang w:val="uk-UA"/>
        </w:rPr>
        <w:t>дуоденоскоп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товстої кишки — </w:t>
      </w:r>
      <w:r w:rsidRPr="00740F8F">
        <w:rPr>
          <w:sz w:val="28"/>
          <w:szCs w:val="28"/>
          <w:lang w:val="uk-UA"/>
        </w:rPr>
        <w:fldChar w:fldCharType="begin"/>
      </w:r>
      <w:r w:rsidRPr="00127E61">
        <w:rPr>
          <w:sz w:val="28"/>
          <w:szCs w:val="28"/>
          <w:lang w:val="uk-UA"/>
        </w:rPr>
        <w:instrText xml:space="preserve"> HYPERLINK "https://uk.wikipedia.org/w/index.php?title=%D0%9A%D0%BE%D0%BB%D0%BE%D0%BD%D0%BE%D1%81%D0%BA%D0%BE%D0%BF&amp;action=edit&amp;redlink=1" \o "Колоноскоп (ще не написана)" </w:instrText>
      </w:r>
      <w:r w:rsidRPr="00740F8F">
        <w:rPr>
          <w:sz w:val="28"/>
          <w:szCs w:val="28"/>
          <w:lang w:val="uk-UA"/>
          <w:rPrChange w:id="36" w:author="ASD" w:date="2016-05-26T18:30:00Z">
            <w:rPr>
              <w:sz w:val="28"/>
              <w:szCs w:val="28"/>
              <w:lang w:val="uk-UA"/>
            </w:rPr>
          </w:rPrChange>
        </w:rPr>
        <w:fldChar w:fldCharType="separate"/>
      </w:r>
      <w:r w:rsidRPr="00127E61">
        <w:rPr>
          <w:sz w:val="28"/>
          <w:szCs w:val="28"/>
          <w:lang w:val="uk-UA"/>
        </w:rPr>
        <w:t>колоноскоп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
      <w:r w:rsidRPr="00127E61">
        <w:rPr>
          <w:sz w:val="28"/>
          <w:szCs w:val="28"/>
          <w:lang w:val="uk-UA"/>
        </w:rPr>
        <w:t>сечового міхура — </w:t>
      </w:r>
      <w:r w:rsidRPr="00740F8F">
        <w:rPr>
          <w:sz w:val="28"/>
          <w:szCs w:val="28"/>
          <w:lang w:val="uk-UA"/>
        </w:rPr>
        <w:fldChar w:fldCharType="begin"/>
      </w:r>
      <w:r w:rsidRPr="00127E61">
        <w:rPr>
          <w:sz w:val="28"/>
          <w:szCs w:val="28"/>
          <w:lang w:val="uk-UA"/>
        </w:rPr>
        <w:instrText xml:space="preserve"> HYPERLINK "https://uk.wikipedia.org/w/index.php?title=%D0%A6%D0%B8%D1%81%D1%82%D0%BE%D1%81%D0%BA%D0%BE%D0%BF&amp;action=edit&amp;redlink=1" \o "Цистоскоп (ще не написана)" </w:instrText>
      </w:r>
      <w:r w:rsidRPr="00740F8F">
        <w:rPr>
          <w:sz w:val="28"/>
          <w:szCs w:val="28"/>
          <w:lang w:val="uk-UA"/>
          <w:rPrChange w:id="37" w:author="ASD" w:date="2016-05-26T18:30:00Z">
            <w:rPr>
              <w:sz w:val="28"/>
              <w:szCs w:val="28"/>
              <w:lang w:val="uk-UA"/>
            </w:rPr>
          </w:rPrChange>
        </w:rPr>
        <w:fldChar w:fldCharType="separate"/>
      </w:r>
      <w:r w:rsidRPr="00127E61">
        <w:rPr>
          <w:sz w:val="28"/>
          <w:szCs w:val="28"/>
          <w:lang w:val="uk-UA"/>
        </w:rPr>
        <w:t>цистоскоп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Change w:id="38"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lastRenderedPageBreak/>
        <w:t>суглобів — </w:t>
      </w:r>
      <w:r w:rsidRPr="00740F8F">
        <w:rPr>
          <w:sz w:val="28"/>
          <w:szCs w:val="28"/>
          <w:lang w:val="uk-UA"/>
        </w:rPr>
        <w:fldChar w:fldCharType="begin"/>
      </w:r>
      <w:r w:rsidRPr="00127E61">
        <w:rPr>
          <w:sz w:val="28"/>
          <w:szCs w:val="28"/>
          <w:lang w:val="uk-UA"/>
        </w:rPr>
        <w:instrText xml:space="preserve"> HYPERLINK "https://uk.wikipedia.org/wiki/%D0%90%D1%80%D1%82%D1%80%D0%BE%D1%81%D0%BA%D0%BE%D0%BF" \o "Артроскоп" </w:instrText>
      </w:r>
      <w:r w:rsidRPr="00740F8F">
        <w:rPr>
          <w:sz w:val="28"/>
          <w:szCs w:val="28"/>
          <w:lang w:val="uk-UA"/>
          <w:rPrChange w:id="39" w:author="ASD" w:date="2016-05-26T18:30:00Z">
            <w:rPr>
              <w:sz w:val="28"/>
              <w:szCs w:val="28"/>
              <w:lang w:val="uk-UA"/>
            </w:rPr>
          </w:rPrChange>
        </w:rPr>
        <w:fldChar w:fldCharType="separate"/>
      </w:r>
      <w:r w:rsidRPr="00127E61">
        <w:rPr>
          <w:sz w:val="28"/>
          <w:szCs w:val="28"/>
          <w:lang w:val="uk-UA"/>
        </w:rPr>
        <w:t>артроскоп</w:t>
      </w:r>
      <w:r w:rsidRPr="00740F8F">
        <w:rPr>
          <w:sz w:val="28"/>
          <w:szCs w:val="28"/>
          <w:lang w:val="uk-UA"/>
        </w:rPr>
        <w:fldChar w:fldCharType="end"/>
      </w:r>
      <w:r w:rsidRPr="00127E61">
        <w:rPr>
          <w:sz w:val="28"/>
          <w:szCs w:val="28"/>
          <w:lang w:val="uk-UA"/>
        </w:rPr>
        <w:t>,</w:t>
      </w:r>
    </w:p>
    <w:p w:rsidR="009E2012" w:rsidRPr="00127E61" w:rsidRDefault="009E2012" w:rsidP="00AB4332">
      <w:pPr>
        <w:numPr>
          <w:ilvl w:val="0"/>
          <w:numId w:val="28"/>
        </w:numPr>
        <w:shd w:val="clear" w:color="auto" w:fill="FFFFFF"/>
        <w:spacing w:after="24" w:line="360" w:lineRule="auto"/>
        <w:rPr>
          <w:sz w:val="28"/>
          <w:szCs w:val="28"/>
          <w:lang w:val="uk-UA"/>
        </w:rPr>
        <w:pPrChange w:id="40" w:author="ASD" w:date="2016-05-26T18:41:00Z">
          <w:pPr>
            <w:numPr>
              <w:numId w:val="28"/>
            </w:numPr>
            <w:shd w:val="clear" w:color="auto" w:fill="FFFFFF"/>
            <w:tabs>
              <w:tab w:val="num" w:pos="720"/>
            </w:tabs>
            <w:spacing w:before="100" w:beforeAutospacing="1" w:after="24" w:line="360" w:lineRule="auto"/>
            <w:ind w:left="720" w:hanging="360"/>
          </w:pPr>
        </w:pPrChange>
      </w:pPr>
      <w:r w:rsidRPr="00127E61">
        <w:rPr>
          <w:sz w:val="28"/>
          <w:szCs w:val="28"/>
          <w:lang w:val="uk-UA"/>
        </w:rPr>
        <w:t>черевної порожнини — </w:t>
      </w:r>
      <w:r w:rsidRPr="00740F8F">
        <w:rPr>
          <w:sz w:val="28"/>
          <w:szCs w:val="28"/>
          <w:lang w:val="uk-UA"/>
        </w:rPr>
        <w:fldChar w:fldCharType="begin"/>
      </w:r>
      <w:r w:rsidRPr="00127E61">
        <w:rPr>
          <w:sz w:val="28"/>
          <w:szCs w:val="28"/>
          <w:lang w:val="uk-UA"/>
        </w:rPr>
        <w:instrText xml:space="preserve"> HYPERLINK "https://uk.wikipedia.org/w/index.php?title=%D0%9B%D0%B0%D0%BF%D0%B0%D1%80%D0%BE%D1%81%D0%BA%D0%BE%D0%BF&amp;action=edit&amp;redlink=1" \o "Лапароскоп (ще не написана)" </w:instrText>
      </w:r>
      <w:r w:rsidRPr="00740F8F">
        <w:rPr>
          <w:sz w:val="28"/>
          <w:szCs w:val="28"/>
          <w:lang w:val="uk-UA"/>
          <w:rPrChange w:id="41" w:author="ASD" w:date="2016-05-26T18:30:00Z">
            <w:rPr>
              <w:sz w:val="28"/>
              <w:szCs w:val="28"/>
              <w:lang w:val="uk-UA"/>
            </w:rPr>
          </w:rPrChange>
        </w:rPr>
        <w:fldChar w:fldCharType="separate"/>
      </w:r>
      <w:r w:rsidRPr="00127E61">
        <w:rPr>
          <w:sz w:val="28"/>
          <w:szCs w:val="28"/>
          <w:lang w:val="uk-UA"/>
        </w:rPr>
        <w:t>лапароскоп</w:t>
      </w:r>
      <w:r w:rsidRPr="00740F8F">
        <w:rPr>
          <w:sz w:val="28"/>
          <w:szCs w:val="28"/>
          <w:lang w:val="uk-UA"/>
        </w:rPr>
        <w:fldChar w:fldCharType="end"/>
      </w:r>
    </w:p>
    <w:p w:rsidR="009E2012" w:rsidRPr="00127E61" w:rsidRDefault="009E2012" w:rsidP="00AB4332">
      <w:pPr>
        <w:pStyle w:val="2"/>
        <w:numPr>
          <w:ilvl w:val="0"/>
          <w:numId w:val="13"/>
        </w:numPr>
        <w:spacing w:line="360" w:lineRule="auto"/>
        <w:ind w:left="1260" w:hanging="540"/>
        <w:rPr>
          <w:rFonts w:eastAsia="Calibri"/>
          <w:lang w:val="uk-UA"/>
        </w:rPr>
      </w:pPr>
      <w:bookmarkStart w:id="42" w:name="_Toc452427827"/>
      <w:r w:rsidRPr="00127E61">
        <w:rPr>
          <w:rFonts w:eastAsia="Calibri"/>
          <w:lang w:val="uk-UA"/>
        </w:rPr>
        <w:t>Застосування в інших галузях</w:t>
      </w:r>
      <w:bookmarkEnd w:id="42"/>
    </w:p>
    <w:p w:rsidR="009E2012" w:rsidRPr="00127E61" w:rsidRDefault="00A51CF8" w:rsidP="00AB4332">
      <w:pPr>
        <w:pStyle w:val="a9"/>
        <w:shd w:val="clear" w:color="auto" w:fill="FFFFFF"/>
        <w:spacing w:before="120" w:beforeAutospacing="0" w:after="120" w:afterAutospacing="0" w:line="360" w:lineRule="auto"/>
        <w:ind w:firstLine="630"/>
        <w:rPr>
          <w:color w:val="auto"/>
          <w:sz w:val="28"/>
          <w:szCs w:val="28"/>
          <w:lang w:eastAsia="ru-RU"/>
        </w:rPr>
      </w:pPr>
      <w:r w:rsidRPr="00127E61">
        <w:rPr>
          <w:color w:val="auto"/>
          <w:sz w:val="28"/>
          <w:szCs w:val="28"/>
          <w:lang w:eastAsia="ru-RU"/>
        </w:rPr>
        <w:t xml:space="preserve">Ендоскопію </w:t>
      </w:r>
      <w:r w:rsidR="007E32C2" w:rsidRPr="00127E61">
        <w:rPr>
          <w:color w:val="auto"/>
          <w:sz w:val="28"/>
          <w:szCs w:val="28"/>
          <w:lang w:eastAsia="ru-RU"/>
        </w:rPr>
        <w:t>часто використовують для досліджень внутрішніх пошкоджень машин</w:t>
      </w:r>
      <w:r w:rsidR="00096EF2"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Ендоскоп дозволяє оцінювати технічний стан внутрішніх деталей машини без її розбирання - тобто </w:t>
      </w:r>
      <w:r w:rsidR="00150153" w:rsidRPr="00127E61">
        <w:rPr>
          <w:color w:val="auto"/>
          <w:sz w:val="28"/>
          <w:szCs w:val="28"/>
          <w:lang w:eastAsia="ru-RU"/>
        </w:rPr>
        <w:t>даю змогу заглянути</w:t>
      </w:r>
      <w:r w:rsidRPr="00127E61">
        <w:rPr>
          <w:color w:val="auto"/>
          <w:sz w:val="28"/>
          <w:szCs w:val="28"/>
          <w:lang w:eastAsia="ru-RU"/>
        </w:rPr>
        <w:t xml:space="preserve"> в</w:t>
      </w:r>
      <w:r w:rsidR="00150153" w:rsidRPr="00127E61">
        <w:rPr>
          <w:color w:val="auto"/>
          <w:sz w:val="28"/>
          <w:szCs w:val="28"/>
          <w:lang w:eastAsia="ru-RU"/>
        </w:rPr>
        <w:t xml:space="preserve"> </w:t>
      </w:r>
      <w:r w:rsidRPr="00127E61">
        <w:rPr>
          <w:color w:val="auto"/>
          <w:sz w:val="28"/>
          <w:szCs w:val="28"/>
          <w:lang w:eastAsia="ru-RU"/>
        </w:rPr>
        <w:t>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тріщин, забоїн, прогар</w:t>
      </w:r>
      <w:r w:rsidR="00150153" w:rsidRPr="00127E61">
        <w:rPr>
          <w:color w:val="auto"/>
          <w:sz w:val="28"/>
          <w:szCs w:val="28"/>
          <w:lang w:eastAsia="ru-RU"/>
        </w:rPr>
        <w:t>и, корозія</w:t>
      </w:r>
      <w:r w:rsidRPr="00127E61">
        <w:rPr>
          <w:color w:val="auto"/>
          <w:sz w:val="28"/>
          <w:szCs w:val="28"/>
          <w:lang w:eastAsia="ru-RU"/>
        </w:rPr>
        <w:t>. Вимірюється ступінь зносу, перевіряється правильність взаємного розташування деталей</w:t>
      </w:r>
      <w:r w:rsidR="00150153" w:rsidRPr="00127E61">
        <w:rPr>
          <w:color w:val="auto"/>
          <w:sz w:val="28"/>
          <w:szCs w:val="28"/>
          <w:lang w:eastAsia="ru-RU"/>
        </w:rPr>
        <w:t xml:space="preserve">. </w:t>
      </w:r>
      <w:r w:rsidRPr="00127E61">
        <w:rPr>
          <w:color w:val="auto"/>
          <w:sz w:val="28"/>
          <w:szCs w:val="28"/>
          <w:lang w:eastAsia="ru-RU"/>
        </w:rPr>
        <w:t>Так</w:t>
      </w:r>
      <w:r w:rsidR="00150153" w:rsidRPr="00127E61">
        <w:rPr>
          <w:color w:val="auto"/>
          <w:sz w:val="28"/>
          <w:szCs w:val="28"/>
          <w:lang w:eastAsia="ru-RU"/>
        </w:rPr>
        <w:t>ож</w:t>
      </w:r>
      <w:r w:rsidRPr="00127E61">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127E61">
        <w:rPr>
          <w:color w:val="auto"/>
          <w:sz w:val="28"/>
          <w:szCs w:val="28"/>
          <w:lang w:eastAsia="ru-RU"/>
        </w:rPr>
        <w:t xml:space="preserve"> перегляду та обробки</w:t>
      </w:r>
      <w:r w:rsidRPr="00127E61">
        <w:rPr>
          <w:color w:val="auto"/>
          <w:sz w:val="28"/>
          <w:szCs w:val="28"/>
          <w:lang w:eastAsia="ru-RU"/>
        </w:rPr>
        <w:t xml:space="preserve">.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127E61">
        <w:rPr>
          <w:color w:val="auto"/>
          <w:sz w:val="28"/>
          <w:szCs w:val="28"/>
          <w:lang w:eastAsia="ru-RU"/>
        </w:rPr>
        <w:t>підкріплений</w:t>
      </w:r>
      <w:r w:rsidRPr="00127E61">
        <w:rPr>
          <w:color w:val="auto"/>
          <w:sz w:val="28"/>
          <w:szCs w:val="28"/>
          <w:lang w:eastAsia="ru-RU"/>
        </w:rPr>
        <w:t xml:space="preserve"> фотографіями дефектів.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При розробці і </w:t>
      </w:r>
      <w:r w:rsidR="00075060" w:rsidRPr="00127E61">
        <w:rPr>
          <w:color w:val="auto"/>
          <w:sz w:val="28"/>
          <w:szCs w:val="28"/>
          <w:lang w:eastAsia="ru-RU"/>
        </w:rPr>
        <w:t>налаштувані</w:t>
      </w:r>
      <w:r w:rsidRPr="00127E61">
        <w:rPr>
          <w:color w:val="auto"/>
          <w:sz w:val="28"/>
          <w:szCs w:val="28"/>
          <w:lang w:eastAsia="ru-RU"/>
        </w:rPr>
        <w:t xml:space="preserve"> нових </w:t>
      </w:r>
      <w:r w:rsidR="00075060" w:rsidRPr="00127E61">
        <w:rPr>
          <w:color w:val="auto"/>
          <w:sz w:val="28"/>
          <w:szCs w:val="28"/>
          <w:lang w:eastAsia="ru-RU"/>
        </w:rPr>
        <w:t>приладів</w:t>
      </w:r>
      <w:r w:rsidRPr="00127E61">
        <w:rPr>
          <w:color w:val="auto"/>
          <w:sz w:val="28"/>
          <w:szCs w:val="28"/>
          <w:lang w:eastAsia="ru-RU"/>
        </w:rPr>
        <w:t xml:space="preserve">. Забезпечує «чистоту експерименту» при </w:t>
      </w:r>
      <w:r w:rsidR="00075060" w:rsidRPr="00127E61">
        <w:rPr>
          <w:color w:val="auto"/>
          <w:sz w:val="28"/>
          <w:szCs w:val="28"/>
          <w:lang w:eastAsia="ru-RU"/>
        </w:rPr>
        <w:t>виробничих</w:t>
      </w:r>
      <w:r w:rsidRPr="00127E61">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127E61">
        <w:rPr>
          <w:color w:val="auto"/>
          <w:sz w:val="28"/>
          <w:szCs w:val="28"/>
          <w:lang w:eastAsia="ru-RU"/>
        </w:rPr>
        <w:t xml:space="preserve">його </w:t>
      </w:r>
      <w:r w:rsidRPr="00127E61">
        <w:rPr>
          <w:color w:val="auto"/>
          <w:sz w:val="28"/>
          <w:szCs w:val="28"/>
          <w:lang w:eastAsia="ru-RU"/>
        </w:rPr>
        <w:t xml:space="preserve">розбирання, дозволяє </w:t>
      </w:r>
      <w:r w:rsidR="00075060" w:rsidRPr="00127E61">
        <w:rPr>
          <w:color w:val="auto"/>
          <w:sz w:val="28"/>
          <w:szCs w:val="28"/>
          <w:lang w:eastAsia="ru-RU"/>
        </w:rPr>
        <w:t>вчасно</w:t>
      </w:r>
      <w:r w:rsidRPr="00127E61">
        <w:rPr>
          <w:color w:val="auto"/>
          <w:sz w:val="28"/>
          <w:szCs w:val="28"/>
          <w:lang w:eastAsia="ru-RU"/>
        </w:rPr>
        <w:t xml:space="preserve"> визначати і </w:t>
      </w:r>
      <w:r w:rsidR="00075060" w:rsidRPr="00127E61">
        <w:rPr>
          <w:color w:val="auto"/>
          <w:sz w:val="28"/>
          <w:szCs w:val="28"/>
          <w:lang w:eastAsia="ru-RU"/>
        </w:rPr>
        <w:t>спрогнозувати</w:t>
      </w:r>
      <w:r w:rsidRPr="00127E61">
        <w:rPr>
          <w:color w:val="auto"/>
          <w:sz w:val="28"/>
          <w:szCs w:val="28"/>
          <w:lang w:eastAsia="ru-RU"/>
        </w:rPr>
        <w:t xml:space="preserve"> відмови, визначати ресурс вузлів. </w:t>
      </w:r>
    </w:p>
    <w:p w:rsidR="00D902DF"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127E61">
        <w:rPr>
          <w:color w:val="auto"/>
          <w:sz w:val="28"/>
          <w:szCs w:val="28"/>
          <w:lang w:eastAsia="ru-RU"/>
        </w:rPr>
        <w:t>всіх</w:t>
      </w:r>
      <w:r w:rsidRPr="00127E61">
        <w:rPr>
          <w:color w:val="auto"/>
          <w:sz w:val="28"/>
          <w:szCs w:val="28"/>
          <w:lang w:eastAsia="ru-RU"/>
        </w:rPr>
        <w:t xml:space="preserve"> стадіях виробництва</w:t>
      </w:r>
      <w:r w:rsidR="00075060" w:rsidRPr="00127E61">
        <w:rPr>
          <w:color w:val="auto"/>
          <w:sz w:val="28"/>
          <w:szCs w:val="28"/>
          <w:lang w:eastAsia="ru-RU"/>
        </w:rPr>
        <w:t>.</w:t>
      </w:r>
    </w:p>
    <w:p w:rsidR="00075060" w:rsidRPr="00127E61"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 Під час обслуговування та експлуатації </w:t>
      </w:r>
      <w:r w:rsidR="00075060" w:rsidRPr="00127E61">
        <w:rPr>
          <w:color w:val="auto"/>
          <w:sz w:val="28"/>
          <w:szCs w:val="28"/>
          <w:lang w:eastAsia="ru-RU"/>
        </w:rPr>
        <w:t>приладів</w:t>
      </w:r>
      <w:r w:rsidRPr="00127E61">
        <w:rPr>
          <w:color w:val="auto"/>
          <w:sz w:val="28"/>
          <w:szCs w:val="28"/>
          <w:lang w:eastAsia="ru-RU"/>
        </w:rPr>
        <w:t>. Найбільш широко</w:t>
      </w:r>
      <w:r w:rsidR="00075060" w:rsidRPr="00127E61">
        <w:rPr>
          <w:color w:val="auto"/>
          <w:sz w:val="28"/>
          <w:szCs w:val="28"/>
          <w:lang w:eastAsia="ru-RU"/>
        </w:rPr>
        <w:t>,</w:t>
      </w:r>
      <w:r w:rsidRPr="00127E61">
        <w:rPr>
          <w:color w:val="auto"/>
          <w:sz w:val="28"/>
          <w:szCs w:val="28"/>
          <w:lang w:eastAsia="ru-RU"/>
        </w:rPr>
        <w:t xml:space="preserve"> технічна ендоскопія застосовується саме в експлуатації. Використання ендоскопі</w:t>
      </w:r>
      <w:r w:rsidR="00075060" w:rsidRPr="00127E61">
        <w:rPr>
          <w:color w:val="auto"/>
          <w:sz w:val="28"/>
          <w:szCs w:val="28"/>
          <w:lang w:eastAsia="ru-RU"/>
        </w:rPr>
        <w:t>ї</w:t>
      </w:r>
      <w:r w:rsidRPr="00127E61">
        <w:rPr>
          <w:color w:val="auto"/>
          <w:sz w:val="28"/>
          <w:szCs w:val="28"/>
          <w:lang w:eastAsia="ru-RU"/>
        </w:rPr>
        <w:t xml:space="preserve"> </w:t>
      </w:r>
      <w:r w:rsidR="00075060" w:rsidRPr="00127E61">
        <w:rPr>
          <w:color w:val="auto"/>
          <w:sz w:val="28"/>
          <w:szCs w:val="28"/>
          <w:lang w:eastAsia="ru-RU"/>
        </w:rPr>
        <w:t>разом</w:t>
      </w:r>
      <w:r w:rsidRPr="00127E61">
        <w:rPr>
          <w:color w:val="auto"/>
          <w:sz w:val="28"/>
          <w:szCs w:val="28"/>
          <w:lang w:eastAsia="ru-RU"/>
        </w:rPr>
        <w:t xml:space="preserve"> з іншими методами неруйнівного контролю дозволяє більш впевнено </w:t>
      </w:r>
      <w:r w:rsidRPr="00127E61">
        <w:rPr>
          <w:color w:val="auto"/>
          <w:sz w:val="28"/>
          <w:szCs w:val="28"/>
          <w:lang w:eastAsia="ru-RU"/>
        </w:rPr>
        <w:lastRenderedPageBreak/>
        <w:t>ідентифікувати результати діагностики, отримані ультразвуковими, вихрострумовий,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127E61">
        <w:rPr>
          <w:color w:val="auto"/>
          <w:sz w:val="28"/>
          <w:szCs w:val="28"/>
          <w:lang w:eastAsia="ru-RU"/>
        </w:rPr>
        <w:t>им</w:t>
      </w:r>
      <w:r w:rsidRPr="00127E61">
        <w:rPr>
          <w:color w:val="auto"/>
          <w:sz w:val="28"/>
          <w:szCs w:val="28"/>
          <w:lang w:eastAsia="ru-RU"/>
        </w:rPr>
        <w:t xml:space="preserve"> можливим засобом неруйнівного контролю. </w:t>
      </w:r>
    </w:p>
    <w:p w:rsidR="00740F8F"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Зручність роботи з приладом і однозначність отриманих результатів</w:t>
      </w:r>
      <w:r w:rsidR="00075060" w:rsidRPr="00127E61">
        <w:rPr>
          <w:color w:val="auto"/>
          <w:sz w:val="28"/>
          <w:szCs w:val="28"/>
          <w:lang w:eastAsia="ru-RU"/>
        </w:rPr>
        <w:t xml:space="preserve">, </w:t>
      </w:r>
      <w:r w:rsidRPr="00127E61">
        <w:rPr>
          <w:color w:val="auto"/>
          <w:sz w:val="28"/>
          <w:szCs w:val="28"/>
          <w:lang w:eastAsia="ru-RU"/>
        </w:rPr>
        <w:t xml:space="preserve">а також відсутність необхідності розбирання </w:t>
      </w:r>
      <w:r w:rsidR="00075060" w:rsidRPr="00127E61">
        <w:rPr>
          <w:color w:val="auto"/>
          <w:sz w:val="28"/>
          <w:szCs w:val="28"/>
          <w:lang w:eastAsia="ru-RU"/>
        </w:rPr>
        <w:t>для перевірки</w:t>
      </w:r>
      <w:r w:rsidRPr="00127E61">
        <w:rPr>
          <w:color w:val="auto"/>
          <w:sz w:val="28"/>
          <w:szCs w:val="28"/>
          <w:lang w:eastAsia="ru-RU"/>
        </w:rPr>
        <w:t xml:space="preserve"> вузл</w:t>
      </w:r>
      <w:r w:rsidR="00075060" w:rsidRPr="00127E61">
        <w:rPr>
          <w:color w:val="auto"/>
          <w:sz w:val="28"/>
          <w:szCs w:val="28"/>
          <w:lang w:eastAsia="ru-RU"/>
        </w:rPr>
        <w:t>ів роблять ендоскопію незамінним інструментом в дослідженнях машин.</w:t>
      </w:r>
    </w:p>
    <w:p w:rsidR="00740F8F" w:rsidRDefault="00740F8F" w:rsidP="00AB4332">
      <w:pPr>
        <w:spacing w:line="360" w:lineRule="auto"/>
        <w:rPr>
          <w:lang w:val="uk-UA"/>
        </w:rPr>
      </w:pPr>
      <w:r w:rsidRPr="00C471E3">
        <w:rPr>
          <w:lang w:val="uk-UA"/>
        </w:rPr>
        <w:br w:type="page"/>
      </w:r>
    </w:p>
    <w:p w:rsidR="00150153" w:rsidRPr="00127E61" w:rsidRDefault="008A5B2F" w:rsidP="00AB4332">
      <w:pPr>
        <w:pStyle w:val="2"/>
        <w:spacing w:line="360" w:lineRule="auto"/>
        <w:rPr>
          <w:rFonts w:eastAsiaTheme="majorEastAsia"/>
          <w:lang w:val="uk-UA"/>
        </w:rPr>
      </w:pPr>
      <w:bookmarkStart w:id="43" w:name="_Toc452427828"/>
      <w:r w:rsidRPr="00127E61">
        <w:rPr>
          <w:rFonts w:eastAsiaTheme="majorEastAsia"/>
          <w:lang w:val="uk-UA"/>
        </w:rPr>
        <w:lastRenderedPageBreak/>
        <w:t>Висновок до розділу</w:t>
      </w:r>
      <w:bookmarkEnd w:id="43"/>
    </w:p>
    <w:p w:rsidR="00150153"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деагнустувати за його допомогою. </w:t>
      </w:r>
    </w:p>
    <w:p w:rsidR="00191CAE" w:rsidRPr="00127E61"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127E61">
        <w:rPr>
          <w:color w:val="auto"/>
          <w:sz w:val="28"/>
          <w:szCs w:val="28"/>
          <w:lang w:eastAsia="ru-RU"/>
        </w:rPr>
        <w:t>їх розборки</w:t>
      </w:r>
      <w:r w:rsidRPr="00127E61">
        <w:rPr>
          <w:color w:val="auto"/>
          <w:sz w:val="28"/>
          <w:szCs w:val="28"/>
          <w:lang w:eastAsia="ru-RU"/>
        </w:rPr>
        <w:t>\збор</w:t>
      </w:r>
      <w:r w:rsidR="00112B6B" w:rsidRPr="00127E61">
        <w:rPr>
          <w:color w:val="auto"/>
          <w:sz w:val="28"/>
          <w:szCs w:val="28"/>
          <w:lang w:eastAsia="ru-RU"/>
        </w:rPr>
        <w:t>ки</w:t>
      </w:r>
      <w:r w:rsidRPr="00127E61">
        <w:rPr>
          <w:color w:val="auto"/>
          <w:sz w:val="28"/>
          <w:szCs w:val="28"/>
          <w:lang w:eastAsia="ru-RU"/>
        </w:rPr>
        <w:t xml:space="preserve">. </w:t>
      </w:r>
      <w:r w:rsidR="00253E8A" w:rsidRPr="00127E61">
        <w:rPr>
          <w:color w:val="auto"/>
          <w:sz w:val="28"/>
          <w:szCs w:val="28"/>
          <w:lang w:eastAsia="ru-RU"/>
        </w:rPr>
        <w:t>Майже кожна автомайстерня використає ендоскопи для</w:t>
      </w:r>
      <w:r w:rsidR="00112B6B" w:rsidRPr="00127E61">
        <w:rPr>
          <w:color w:val="auto"/>
          <w:sz w:val="28"/>
          <w:szCs w:val="28"/>
          <w:lang w:eastAsia="ru-RU"/>
        </w:rPr>
        <w:t xml:space="preserve"> огляду машин, що дає можливість швидко виявити неспрвність без розбору.</w:t>
      </w:r>
    </w:p>
    <w:p w:rsidR="00112B6B" w:rsidRPr="00127E61" w:rsidRDefault="00112B6B" w:rsidP="00AB4332">
      <w:pPr>
        <w:pStyle w:val="a9"/>
        <w:shd w:val="clear" w:color="auto" w:fill="FFFFFF"/>
        <w:spacing w:before="0" w:beforeAutospacing="0" w:after="0" w:afterAutospacing="0" w:line="360" w:lineRule="auto"/>
        <w:ind w:firstLine="630"/>
        <w:rPr>
          <w:color w:val="auto"/>
          <w:sz w:val="28"/>
          <w:szCs w:val="28"/>
          <w:lang w:eastAsia="ru-RU"/>
        </w:rPr>
      </w:pPr>
      <w:r w:rsidRPr="00127E61">
        <w:rPr>
          <w:color w:val="auto"/>
          <w:sz w:val="28"/>
          <w:szCs w:val="28"/>
          <w:lang w:eastAsia="ru-RU"/>
        </w:rPr>
        <w:t>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данної теми є актуальною.</w:t>
      </w:r>
    </w:p>
    <w:p w:rsidR="00112B6B" w:rsidRPr="00BF72C3" w:rsidRDefault="00112B6B" w:rsidP="00AB4332">
      <w:pPr>
        <w:spacing w:line="360" w:lineRule="auto"/>
        <w:rPr>
          <w:lang w:val="uk-UA"/>
        </w:rPr>
      </w:pPr>
      <w:r w:rsidRPr="00127E61">
        <w:rPr>
          <w:lang w:val="uk-UA"/>
          <w:rPrChange w:id="44" w:author="ASD" w:date="2016-05-26T18:30:00Z">
            <w:rPr/>
          </w:rPrChange>
        </w:rPr>
        <w:br w:type="page"/>
      </w:r>
    </w:p>
    <w:p w:rsidR="008A5B2F" w:rsidRPr="00BF72C3" w:rsidRDefault="008A5B2F" w:rsidP="00AB4332">
      <w:pPr>
        <w:pStyle w:val="1"/>
        <w:spacing w:line="360" w:lineRule="auto"/>
        <w:rPr>
          <w:rFonts w:eastAsiaTheme="majorEastAsia"/>
          <w:lang w:val="uk-UA"/>
        </w:rPr>
      </w:pPr>
      <w:bookmarkStart w:id="45" w:name="_Toc452427829"/>
      <w:r w:rsidRPr="00BF72C3">
        <w:rPr>
          <w:rFonts w:eastAsiaTheme="majorEastAsia"/>
          <w:lang w:val="uk-UA"/>
        </w:rPr>
        <w:lastRenderedPageBreak/>
        <w:t>РОЗДІЛ 2</w:t>
      </w:r>
      <w:r w:rsidR="00740F8F" w:rsidRPr="00740F8F">
        <w:rPr>
          <w:rFonts w:eastAsiaTheme="majorEastAsia"/>
        </w:rPr>
        <w:t xml:space="preserve">                                                                                                            </w:t>
      </w:r>
      <w:r w:rsidRPr="00BF72C3">
        <w:rPr>
          <w:rFonts w:eastAsiaTheme="majorEastAsia"/>
          <w:lang w:val="uk-UA"/>
        </w:rPr>
        <w:t xml:space="preserve"> </w:t>
      </w:r>
      <w:r w:rsidR="00486EE0" w:rsidRPr="00BF72C3">
        <w:rPr>
          <w:rFonts w:eastAsiaTheme="majorEastAsia"/>
          <w:lang w:val="uk-UA"/>
        </w:rPr>
        <w:t>РОЗРОБКА ФІЗИЧНОЇ</w:t>
      </w:r>
      <w:r w:rsidRPr="00BF72C3">
        <w:rPr>
          <w:rFonts w:eastAsiaTheme="majorEastAsia"/>
          <w:lang w:val="uk-UA"/>
        </w:rPr>
        <w:t xml:space="preserve"> ЧАСТИНИ ПРИСТРОЮ</w:t>
      </w:r>
      <w:bookmarkEnd w:id="45"/>
    </w:p>
    <w:p w:rsidR="00757B58" w:rsidRPr="00127E61" w:rsidRDefault="00486EE0" w:rsidP="00AB4332">
      <w:pPr>
        <w:pStyle w:val="2"/>
        <w:numPr>
          <w:ilvl w:val="0"/>
          <w:numId w:val="14"/>
        </w:numPr>
        <w:spacing w:line="360" w:lineRule="auto"/>
        <w:ind w:left="1260" w:hanging="540"/>
        <w:rPr>
          <w:rFonts w:eastAsiaTheme="majorEastAsia"/>
          <w:lang w:val="uk-UA"/>
        </w:rPr>
      </w:pPr>
      <w:bookmarkStart w:id="46" w:name="_Toc452427830"/>
      <w:r w:rsidRPr="00127E61">
        <w:rPr>
          <w:rFonts w:eastAsiaTheme="majorEastAsia"/>
          <w:lang w:val="uk-UA"/>
        </w:rPr>
        <w:t>Опис бази приладу</w:t>
      </w:r>
      <w:bookmarkEnd w:id="46"/>
    </w:p>
    <w:p w:rsidR="00127E61" w:rsidRPr="00127E61" w:rsidRDefault="00112B6B" w:rsidP="00AB4332">
      <w:pPr>
        <w:pStyle w:val="a9"/>
        <w:shd w:val="clear" w:color="auto" w:fill="FFFFFF"/>
        <w:spacing w:before="0" w:beforeAutospacing="0" w:after="0" w:afterAutospacing="0" w:line="360" w:lineRule="auto"/>
        <w:ind w:firstLine="630"/>
        <w:rPr>
          <w:ins w:id="47" w:author="ASD" w:date="2016-05-26T18:34:00Z"/>
          <w:color w:val="auto"/>
          <w:sz w:val="28"/>
          <w:szCs w:val="28"/>
          <w:lang w:eastAsia="ru-RU"/>
          <w:rPrChange w:id="48" w:author="ASD" w:date="2016-05-26T18:34:00Z">
            <w:rPr>
              <w:ins w:id="49" w:author="ASD" w:date="2016-05-26T18:34:00Z"/>
              <w:rFonts w:ascii="Arial" w:hAnsi="Arial" w:cs="Arial"/>
              <w:color w:val="555555"/>
              <w:sz w:val="21"/>
              <w:szCs w:val="21"/>
            </w:rPr>
          </w:rPrChange>
        </w:rPr>
        <w:pPrChange w:id="50" w:author="ASD" w:date="2016-05-26T18:40:00Z">
          <w:pPr>
            <w:pStyle w:val="a9"/>
            <w:shd w:val="clear" w:color="auto" w:fill="FFFFFF"/>
            <w:spacing w:after="150" w:afterAutospacing="0" w:line="300" w:lineRule="atLeast"/>
            <w:jc w:val="center"/>
          </w:pPr>
        </w:pPrChange>
      </w:pPr>
      <w:r w:rsidRPr="00127E61">
        <w:rPr>
          <w:color w:val="auto"/>
          <w:sz w:val="28"/>
          <w:szCs w:val="28"/>
          <w:lang w:eastAsia="ru-RU"/>
        </w:rPr>
        <w:t xml:space="preserve">Для реалізації </w:t>
      </w:r>
      <w:r w:rsidR="001A0B76" w:rsidRPr="00127E61">
        <w:rPr>
          <w:color w:val="auto"/>
          <w:sz w:val="28"/>
          <w:szCs w:val="28"/>
          <w:lang w:eastAsia="ru-RU"/>
        </w:rPr>
        <w:t>проекту було взят</w:t>
      </w:r>
      <w:r w:rsidR="0015621A">
        <w:rPr>
          <w:color w:val="auto"/>
          <w:sz w:val="28"/>
          <w:szCs w:val="28"/>
          <w:lang w:eastAsia="ru-RU"/>
        </w:rPr>
        <w:t>о</w:t>
      </w:r>
      <w:r w:rsidR="001A0B76" w:rsidRPr="00127E61">
        <w:rPr>
          <w:color w:val="auto"/>
          <w:sz w:val="28"/>
          <w:szCs w:val="28"/>
          <w:lang w:eastAsia="ru-RU"/>
        </w:rPr>
        <w:t xml:space="preserve"> за базу смартфон </w:t>
      </w:r>
      <w:r w:rsidR="001A0B76" w:rsidRPr="00127E61">
        <w:rPr>
          <w:color w:val="auto"/>
          <w:sz w:val="28"/>
          <w:szCs w:val="28"/>
          <w:lang w:eastAsia="ru-RU"/>
          <w:rPrChange w:id="51" w:author="ASD" w:date="2016-05-26T18:30:00Z">
            <w:rPr>
              <w:color w:val="auto"/>
              <w:sz w:val="28"/>
              <w:szCs w:val="28"/>
              <w:lang w:val="en-US" w:eastAsia="ru-RU"/>
            </w:rPr>
          </w:rPrChange>
        </w:rPr>
        <w:t>LG</w:t>
      </w:r>
      <w:r w:rsidR="001A0B76" w:rsidRPr="00127E61">
        <w:rPr>
          <w:color w:val="auto"/>
          <w:sz w:val="28"/>
          <w:szCs w:val="28"/>
          <w:lang w:eastAsia="ru-RU"/>
          <w:rPrChange w:id="52" w:author="ASD" w:date="2016-05-26T18:30:00Z">
            <w:rPr>
              <w:color w:val="auto"/>
              <w:sz w:val="28"/>
              <w:szCs w:val="28"/>
              <w:lang w:val="ru-RU" w:eastAsia="ru-RU"/>
            </w:rPr>
          </w:rPrChange>
        </w:rPr>
        <w:t xml:space="preserve"> </w:t>
      </w:r>
      <w:r w:rsidR="001A0B76" w:rsidRPr="00127E61">
        <w:rPr>
          <w:color w:val="auto"/>
          <w:sz w:val="28"/>
          <w:szCs w:val="28"/>
          <w:lang w:eastAsia="ru-RU"/>
          <w:rPrChange w:id="53" w:author="ASD" w:date="2016-05-26T18:30:00Z">
            <w:rPr>
              <w:color w:val="auto"/>
              <w:sz w:val="28"/>
              <w:szCs w:val="28"/>
              <w:lang w:val="en-US" w:eastAsia="ru-RU"/>
            </w:rPr>
          </w:rPrChange>
        </w:rPr>
        <w:t>P</w:t>
      </w:r>
      <w:r w:rsidR="001A0B76" w:rsidRPr="00127E61">
        <w:rPr>
          <w:color w:val="auto"/>
          <w:sz w:val="28"/>
          <w:szCs w:val="28"/>
          <w:lang w:eastAsia="ru-RU"/>
          <w:rPrChange w:id="54" w:author="ASD" w:date="2016-05-26T18:30:00Z">
            <w:rPr>
              <w:color w:val="auto"/>
              <w:sz w:val="28"/>
              <w:szCs w:val="28"/>
              <w:lang w:val="ru-RU" w:eastAsia="ru-RU"/>
            </w:rPr>
          </w:rPrChange>
        </w:rPr>
        <w:t xml:space="preserve">700. </w:t>
      </w:r>
      <w:del w:id="55" w:author="ASD" w:date="2016-05-26T18:35:00Z">
        <w:r w:rsidR="001A0B76" w:rsidRPr="00BF72C3" w:rsidDel="00127E61">
          <w:rPr>
            <w:color w:val="auto"/>
            <w:sz w:val="28"/>
            <w:szCs w:val="28"/>
            <w:lang w:eastAsia="ru-RU"/>
          </w:rPr>
          <w:delText>Даний</w:delText>
        </w:r>
      </w:del>
      <w:r w:rsidR="001A0B76" w:rsidRPr="00BF72C3">
        <w:rPr>
          <w:color w:val="auto"/>
          <w:sz w:val="28"/>
          <w:szCs w:val="28"/>
          <w:lang w:eastAsia="ru-RU"/>
        </w:rPr>
        <w:t xml:space="preserve"> </w:t>
      </w:r>
      <w:r w:rsidR="0015621A">
        <w:rPr>
          <w:color w:val="auto"/>
          <w:sz w:val="28"/>
          <w:szCs w:val="28"/>
          <w:lang w:eastAsia="ru-RU"/>
        </w:rPr>
        <w:t>Його р</w:t>
      </w:r>
      <w:ins w:id="56" w:author="ASD" w:date="2016-05-26T18:36:00Z">
        <w:r w:rsidR="00127E61" w:rsidRPr="00127E61">
          <w:rPr>
            <w:color w:val="auto"/>
            <w:sz w:val="28"/>
            <w:szCs w:val="28"/>
            <w:lang w:eastAsia="ru-RU"/>
          </w:rPr>
          <w:t>озміри стандартні для Android-смартфона 125,5 мм у висоту і 67 мм в ширину. Товщина складає 8,7 мм, важить L7 122 гра</w:t>
        </w:r>
      </w:ins>
      <w:r w:rsidR="0015621A">
        <w:rPr>
          <w:color w:val="auto"/>
          <w:sz w:val="28"/>
          <w:szCs w:val="28"/>
          <w:lang w:eastAsia="ru-RU"/>
        </w:rPr>
        <w:t>мма</w:t>
      </w:r>
      <w:ins w:id="57" w:author="ASD" w:date="2016-05-26T18:36:00Z">
        <w:r w:rsidR="00127E61" w:rsidRPr="00127E61">
          <w:rPr>
            <w:color w:val="auto"/>
            <w:sz w:val="28"/>
            <w:szCs w:val="28"/>
            <w:lang w:eastAsia="ru-RU"/>
          </w:rPr>
          <w:t>.</w:t>
        </w:r>
      </w:ins>
      <w:ins w:id="58" w:author="ASD" w:date="2016-05-26T18:34:00Z">
        <w:r w:rsidR="00127E61" w:rsidRPr="00127E61">
          <w:rPr>
            <w:noProof/>
            <w:color w:val="auto"/>
            <w:sz w:val="28"/>
            <w:szCs w:val="28"/>
            <w:lang w:val="ru-RU" w:eastAsia="ru-RU"/>
            <w:rPrChange w:id="59" w:author="ASD" w:date="2016-05-26T18:34:00Z">
              <w:rPr>
                <w:rFonts w:ascii="Arial" w:hAnsi="Arial" w:cs="Arial"/>
                <w:noProof/>
                <w:color w:val="555555"/>
                <w:sz w:val="21"/>
                <w:szCs w:val="21"/>
                <w:lang w:val="ru-RU" w:eastAsia="ru-RU"/>
              </w:rPr>
            </w:rPrChange>
          </w:rPr>
          <w:drawing>
            <wp:anchor distT="0" distB="0" distL="114300" distR="114300" simplePos="0" relativeHeight="251658240" behindDoc="0" locked="0" layoutInCell="1" allowOverlap="1">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F16D3E" w:rsidRDefault="00F16D3E" w:rsidP="00AB4332">
      <w:pPr>
        <w:pStyle w:val="a9"/>
        <w:shd w:val="clear" w:color="auto" w:fill="FFFFFF"/>
        <w:spacing w:after="150" w:afterAutospacing="0" w:line="360" w:lineRule="auto"/>
        <w:jc w:val="left"/>
        <w:rPr>
          <w:color w:val="auto"/>
          <w:sz w:val="28"/>
          <w:szCs w:val="28"/>
          <w:lang w:eastAsia="ru-RU"/>
        </w:rPr>
      </w:pPr>
      <w:r>
        <w:rPr>
          <w:color w:val="auto"/>
          <w:sz w:val="28"/>
          <w:szCs w:val="28"/>
          <w:lang w:eastAsia="ru-RU"/>
        </w:rPr>
        <w:t xml:space="preserve">Рис. 2.1 </w:t>
      </w:r>
      <w:r>
        <w:rPr>
          <w:color w:val="auto"/>
          <w:sz w:val="28"/>
          <w:szCs w:val="28"/>
          <w:lang w:val="en-US" w:eastAsia="ru-RU"/>
        </w:rPr>
        <w:t>Android</w:t>
      </w:r>
      <w:r w:rsidRPr="00F16D3E">
        <w:rPr>
          <w:color w:val="auto"/>
          <w:sz w:val="28"/>
          <w:szCs w:val="28"/>
          <w:lang w:eastAsia="ru-RU"/>
        </w:rPr>
        <w:t xml:space="preserve"> </w:t>
      </w:r>
      <w:r>
        <w:rPr>
          <w:color w:val="auto"/>
          <w:sz w:val="28"/>
          <w:szCs w:val="28"/>
          <w:lang w:eastAsia="ru-RU"/>
        </w:rPr>
        <w:t xml:space="preserve">смартфон </w:t>
      </w:r>
      <w:r>
        <w:rPr>
          <w:color w:val="auto"/>
          <w:sz w:val="28"/>
          <w:szCs w:val="28"/>
          <w:lang w:val="en-US" w:eastAsia="ru-RU"/>
        </w:rPr>
        <w:t>LG</w:t>
      </w:r>
      <w:r w:rsidRPr="00F16D3E">
        <w:rPr>
          <w:color w:val="auto"/>
          <w:sz w:val="28"/>
          <w:szCs w:val="28"/>
          <w:lang w:eastAsia="ru-RU"/>
        </w:rPr>
        <w:t xml:space="preserve"> </w:t>
      </w:r>
      <w:r>
        <w:rPr>
          <w:color w:val="auto"/>
          <w:sz w:val="28"/>
          <w:szCs w:val="28"/>
          <w:lang w:val="en-US" w:eastAsia="ru-RU"/>
        </w:rPr>
        <w:t>P</w:t>
      </w:r>
      <w:r w:rsidRPr="00F16D3E">
        <w:rPr>
          <w:color w:val="auto"/>
          <w:sz w:val="28"/>
          <w:szCs w:val="28"/>
          <w:lang w:eastAsia="ru-RU"/>
        </w:rPr>
        <w:t>700</w:t>
      </w:r>
    </w:p>
    <w:p w:rsidR="00127E61" w:rsidRPr="00127E61" w:rsidRDefault="00127E61" w:rsidP="00AB4332">
      <w:pPr>
        <w:pStyle w:val="a9"/>
        <w:shd w:val="clear" w:color="auto" w:fill="FFFFFF"/>
        <w:spacing w:before="0" w:beforeAutospacing="0" w:after="0" w:afterAutospacing="0" w:line="360" w:lineRule="auto"/>
        <w:ind w:firstLine="630"/>
        <w:rPr>
          <w:ins w:id="60" w:author="ASD" w:date="2016-05-26T18:34:00Z"/>
          <w:color w:val="auto"/>
          <w:sz w:val="28"/>
          <w:szCs w:val="28"/>
          <w:lang w:eastAsia="ru-RU"/>
          <w:rPrChange w:id="61" w:author="ASD" w:date="2016-05-26T18:34:00Z">
            <w:rPr>
              <w:ins w:id="62" w:author="ASD" w:date="2016-05-26T18:34:00Z"/>
              <w:rFonts w:ascii="Arial" w:hAnsi="Arial" w:cs="Arial"/>
              <w:color w:val="555555"/>
              <w:sz w:val="21"/>
              <w:szCs w:val="21"/>
            </w:rPr>
          </w:rPrChange>
        </w:rPr>
      </w:pPr>
      <w:ins w:id="63" w:author="ASD" w:date="2016-05-26T18:36:00Z">
        <w:r w:rsidRPr="00127E61">
          <w:rPr>
            <w:color w:val="auto"/>
            <w:sz w:val="28"/>
            <w:szCs w:val="28"/>
            <w:lang w:eastAsia="ru-RU"/>
          </w:rPr>
          <w:t>Лицьов</w:t>
        </w:r>
      </w:ins>
      <w:r w:rsidR="00F16D3E">
        <w:rPr>
          <w:color w:val="auto"/>
          <w:sz w:val="28"/>
          <w:szCs w:val="28"/>
          <w:lang w:eastAsia="ru-RU"/>
        </w:rPr>
        <w:t>у</w:t>
      </w:r>
      <w:ins w:id="64" w:author="ASD" w:date="2016-05-26T18:36:00Z">
        <w:r w:rsidRPr="00127E61">
          <w:rPr>
            <w:color w:val="auto"/>
            <w:sz w:val="28"/>
            <w:szCs w:val="28"/>
            <w:lang w:eastAsia="ru-RU"/>
          </w:rPr>
          <w:t xml:space="preserve"> панель займає 4,3-дюйм</w:t>
        </w:r>
      </w:ins>
      <w:r w:rsidR="00F16D3E">
        <w:rPr>
          <w:color w:val="auto"/>
          <w:sz w:val="28"/>
          <w:szCs w:val="28"/>
          <w:lang w:eastAsia="ru-RU"/>
        </w:rPr>
        <w:t>овий</w:t>
      </w:r>
      <w:ins w:id="65" w:author="ASD" w:date="2016-05-26T18:36:00Z">
        <w:r w:rsidRPr="00127E61">
          <w:rPr>
            <w:color w:val="auto"/>
            <w:sz w:val="28"/>
            <w:szCs w:val="28"/>
            <w:lang w:eastAsia="ru-RU"/>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Pr>
          <w:color w:val="auto"/>
          <w:sz w:val="28"/>
          <w:szCs w:val="28"/>
          <w:lang w:eastAsia="ru-RU"/>
        </w:rPr>
        <w:t xml:space="preserve"> під</w:t>
      </w:r>
      <w:ins w:id="66" w:author="ASD" w:date="2016-05-26T18:36:00Z">
        <w:r w:rsidRPr="00127E61">
          <w:rPr>
            <w:color w:val="auto"/>
            <w:sz w:val="28"/>
            <w:szCs w:val="28"/>
            <w:lang w:eastAsia="ru-RU"/>
          </w:rPr>
          <w:t xml:space="preserve"> розмовн</w:t>
        </w:r>
      </w:ins>
      <w:r w:rsidR="00F16D3E">
        <w:rPr>
          <w:color w:val="auto"/>
          <w:sz w:val="28"/>
          <w:szCs w:val="28"/>
          <w:lang w:eastAsia="ru-RU"/>
        </w:rPr>
        <w:t>ий</w:t>
      </w:r>
      <w:ins w:id="67" w:author="ASD" w:date="2016-05-26T18:36:00Z">
        <w:r w:rsidRPr="00127E61">
          <w:rPr>
            <w:color w:val="auto"/>
            <w:sz w:val="28"/>
            <w:szCs w:val="28"/>
            <w:lang w:eastAsia="ru-RU"/>
          </w:rPr>
          <w:t xml:space="preserve"> динамік і датчик</w:t>
        </w:r>
      </w:ins>
      <w:r w:rsidR="00F16D3E">
        <w:rPr>
          <w:color w:val="auto"/>
          <w:sz w:val="28"/>
          <w:szCs w:val="28"/>
          <w:lang w:eastAsia="ru-RU"/>
        </w:rPr>
        <w:t>и</w:t>
      </w:r>
      <w:ins w:id="68" w:author="ASD" w:date="2016-05-26T18:36:00Z">
        <w:r w:rsidRPr="00127E61">
          <w:rPr>
            <w:color w:val="auto"/>
            <w:sz w:val="28"/>
            <w:szCs w:val="28"/>
            <w:lang w:eastAsia="ru-RU"/>
          </w:rPr>
          <w:t xml:space="preserve"> - наближення </w:t>
        </w:r>
      </w:ins>
      <w:r w:rsidR="00F16D3E">
        <w:rPr>
          <w:color w:val="auto"/>
          <w:sz w:val="28"/>
          <w:szCs w:val="28"/>
          <w:lang w:eastAsia="ru-RU"/>
        </w:rPr>
        <w:t>та</w:t>
      </w:r>
      <w:ins w:id="69" w:author="ASD" w:date="2016-05-26T18:36:00Z">
        <w:r w:rsidRPr="00127E61">
          <w:rPr>
            <w:color w:val="auto"/>
            <w:sz w:val="28"/>
            <w:szCs w:val="28"/>
            <w:lang w:eastAsia="ru-RU"/>
          </w:rPr>
          <w:t xml:space="preserve"> освітлен</w:t>
        </w:r>
      </w:ins>
      <w:r w:rsidR="00F16D3E">
        <w:rPr>
          <w:color w:val="auto"/>
          <w:sz w:val="28"/>
          <w:szCs w:val="28"/>
          <w:lang w:eastAsia="ru-RU"/>
        </w:rPr>
        <w:t>ня</w:t>
      </w:r>
      <w:ins w:id="70" w:author="ASD" w:date="2016-05-26T18:36:00Z">
        <w:r w:rsidRPr="00127E61">
          <w:rPr>
            <w:color w:val="auto"/>
            <w:sz w:val="28"/>
            <w:szCs w:val="28"/>
            <w:lang w:eastAsia="ru-RU"/>
          </w:rPr>
          <w:t>. Знизу розташована механічн</w:t>
        </w:r>
      </w:ins>
      <w:r w:rsidR="00F16D3E">
        <w:rPr>
          <w:color w:val="auto"/>
          <w:sz w:val="28"/>
          <w:szCs w:val="28"/>
          <w:lang w:eastAsia="ru-RU"/>
        </w:rPr>
        <w:t>а</w:t>
      </w:r>
      <w:ins w:id="71" w:author="ASD" w:date="2016-05-26T18:36:00Z">
        <w:r w:rsidRPr="00127E61">
          <w:rPr>
            <w:color w:val="auto"/>
            <w:sz w:val="28"/>
            <w:szCs w:val="28"/>
            <w:lang w:eastAsia="ru-RU"/>
          </w:rPr>
          <w:t xml:space="preserve"> кнопка "Додому" і по боках від неї - сенсорні "Назад" і "Меню". За усталеною серед більшості </w:t>
        </w:r>
        <w:r w:rsidRPr="00127E61">
          <w:rPr>
            <w:color w:val="auto"/>
            <w:sz w:val="28"/>
            <w:szCs w:val="28"/>
            <w:lang w:eastAsia="ru-RU"/>
          </w:rPr>
          <w:lastRenderedPageBreak/>
          <w:t>виробників традиці</w:t>
        </w:r>
      </w:ins>
      <w:r w:rsidR="00F16D3E">
        <w:rPr>
          <w:color w:val="auto"/>
          <w:sz w:val="28"/>
          <w:szCs w:val="28"/>
          <w:lang w:eastAsia="ru-RU"/>
        </w:rPr>
        <w:t>єю</w:t>
      </w:r>
      <w:ins w:id="72" w:author="ASD" w:date="2016-05-26T18:36:00Z">
        <w:r w:rsidRPr="00127E61">
          <w:rPr>
            <w:color w:val="auto"/>
            <w:sz w:val="28"/>
            <w:szCs w:val="28"/>
            <w:lang w:eastAsia="ru-RU"/>
          </w:rPr>
          <w:t>, екран втоплений всередину корпусу</w:t>
        </w:r>
      </w:ins>
      <w:r w:rsidR="00F16D3E">
        <w:rPr>
          <w:color w:val="auto"/>
          <w:sz w:val="28"/>
          <w:szCs w:val="28"/>
          <w:lang w:eastAsia="ru-RU"/>
        </w:rPr>
        <w:t>, тому</w:t>
      </w:r>
      <w:ins w:id="73" w:author="ASD" w:date="2016-05-26T18:36:00Z">
        <w:r w:rsidRPr="00127E61">
          <w:rPr>
            <w:color w:val="auto"/>
            <w:sz w:val="28"/>
            <w:szCs w:val="28"/>
            <w:lang w:eastAsia="ru-RU"/>
          </w:rPr>
          <w:t xml:space="preserve"> можна не боятися, що він подряпається при розташуванні смартфона обличчям вниз.</w:t>
        </w:r>
      </w:ins>
    </w:p>
    <w:p w:rsidR="00127E61" w:rsidRPr="00127E61" w:rsidRDefault="00127E61" w:rsidP="00AB4332">
      <w:pPr>
        <w:pStyle w:val="a9"/>
        <w:shd w:val="clear" w:color="auto" w:fill="FFFFFF"/>
        <w:spacing w:before="0" w:beforeAutospacing="0" w:after="0" w:afterAutospacing="0" w:line="360" w:lineRule="auto"/>
        <w:rPr>
          <w:ins w:id="74" w:author="ASD" w:date="2016-05-26T18:34:00Z"/>
          <w:color w:val="auto"/>
          <w:sz w:val="28"/>
          <w:szCs w:val="28"/>
          <w:lang w:eastAsia="ru-RU"/>
          <w:rPrChange w:id="75" w:author="ASD" w:date="2016-05-26T18:34:00Z">
            <w:rPr>
              <w:ins w:id="76" w:author="ASD" w:date="2016-05-26T18:34:00Z"/>
              <w:rFonts w:ascii="Arial" w:hAnsi="Arial" w:cs="Arial"/>
              <w:color w:val="555555"/>
              <w:sz w:val="21"/>
              <w:szCs w:val="21"/>
            </w:rPr>
          </w:rPrChange>
        </w:rPr>
        <w:pPrChange w:id="77" w:author="ASD" w:date="2016-05-26T18:40:00Z">
          <w:pPr>
            <w:pStyle w:val="a9"/>
            <w:shd w:val="clear" w:color="auto" w:fill="FFFFFF"/>
            <w:spacing w:after="150" w:afterAutospacing="0" w:line="300" w:lineRule="atLeast"/>
            <w:jc w:val="center"/>
          </w:pPr>
        </w:pPrChange>
      </w:pPr>
      <w:ins w:id="78" w:author="ASD" w:date="2016-05-26T18:36:00Z">
        <w:r w:rsidRPr="00127E61">
          <w:rPr>
            <w:color w:val="auto"/>
            <w:sz w:val="28"/>
            <w:szCs w:val="28"/>
            <w:lang w:eastAsia="ru-RU"/>
          </w:rPr>
          <w:t xml:space="preserve">На верхньому </w:t>
        </w:r>
      </w:ins>
      <w:r w:rsidR="00F16D3E">
        <w:rPr>
          <w:color w:val="auto"/>
          <w:sz w:val="28"/>
          <w:szCs w:val="28"/>
          <w:lang w:eastAsia="ru-RU"/>
        </w:rPr>
        <w:t>боці</w:t>
      </w:r>
      <w:ins w:id="79" w:author="ASD" w:date="2016-05-26T18:36:00Z">
        <w:r w:rsidRPr="00127E61">
          <w:rPr>
            <w:color w:val="auto"/>
            <w:sz w:val="28"/>
            <w:szCs w:val="28"/>
            <w:lang w:eastAsia="ru-RU"/>
          </w:rPr>
          <w:t xml:space="preserve"> розташований 3,5-мм аудіовихід і кнопка включе-ня / розблокування. </w:t>
        </w:r>
      </w:ins>
      <w:r w:rsidR="00F16D3E">
        <w:rPr>
          <w:color w:val="auto"/>
          <w:sz w:val="28"/>
          <w:szCs w:val="28"/>
          <w:lang w:eastAsia="ru-RU"/>
        </w:rPr>
        <w:t>На н</w:t>
      </w:r>
      <w:ins w:id="80" w:author="ASD" w:date="2016-05-26T18:36:00Z">
        <w:r w:rsidRPr="00127E61">
          <w:rPr>
            <w:color w:val="auto"/>
            <w:sz w:val="28"/>
            <w:szCs w:val="28"/>
            <w:lang w:eastAsia="ru-RU"/>
          </w:rPr>
          <w:t>ижн</w:t>
        </w:r>
      </w:ins>
      <w:r w:rsidR="00F16D3E">
        <w:rPr>
          <w:color w:val="auto"/>
          <w:sz w:val="28"/>
          <w:szCs w:val="28"/>
          <w:lang w:eastAsia="ru-RU"/>
        </w:rPr>
        <w:t>ьому</w:t>
      </w:r>
      <w:ins w:id="81" w:author="ASD" w:date="2016-05-26T18:36:00Z">
        <w:r w:rsidRPr="00127E61">
          <w:rPr>
            <w:color w:val="auto"/>
            <w:sz w:val="28"/>
            <w:szCs w:val="28"/>
            <w:lang w:eastAsia="ru-RU"/>
          </w:rPr>
          <w:t xml:space="preserve"> тор</w:t>
        </w:r>
      </w:ins>
      <w:r w:rsidR="00F16D3E">
        <w:rPr>
          <w:color w:val="auto"/>
          <w:sz w:val="28"/>
          <w:szCs w:val="28"/>
          <w:lang w:eastAsia="ru-RU"/>
        </w:rPr>
        <w:t>ці</w:t>
      </w:r>
      <w:ins w:id="82" w:author="ASD" w:date="2016-05-26T18:36:00Z">
        <w:r w:rsidRPr="00127E61">
          <w:rPr>
            <w:color w:val="auto"/>
            <w:sz w:val="28"/>
            <w:szCs w:val="28"/>
            <w:lang w:eastAsia="ru-RU"/>
          </w:rPr>
          <w:t xml:space="preserve"> розташуван</w:t>
        </w:r>
      </w:ins>
      <w:r w:rsidR="00F16D3E">
        <w:rPr>
          <w:color w:val="auto"/>
          <w:sz w:val="28"/>
          <w:szCs w:val="28"/>
          <w:lang w:eastAsia="ru-RU"/>
        </w:rPr>
        <w:t>ий</w:t>
      </w:r>
      <w:ins w:id="83" w:author="ASD" w:date="2016-05-26T18:36:00Z">
        <w:r w:rsidRPr="00127E61">
          <w:rPr>
            <w:color w:val="auto"/>
            <w:sz w:val="28"/>
            <w:szCs w:val="28"/>
            <w:lang w:eastAsia="ru-RU"/>
          </w:rPr>
          <w:t xml:space="preserve"> micro-USB роз'єм.</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84" w:author="ASD" w:date="2016-05-26T18:34:00Z">
        <w:r w:rsidRPr="00127E61">
          <w:rPr>
            <w:noProof/>
            <w:color w:val="auto"/>
            <w:sz w:val="28"/>
            <w:szCs w:val="28"/>
            <w:lang w:val="ru-RU" w:eastAsia="ru-RU"/>
            <w:rPrChange w:id="85" w:author="ASD" w:date="2016-05-26T18:34:00Z">
              <w:rPr>
                <w:rFonts w:ascii="Arial" w:hAnsi="Arial" w:cs="Arial"/>
                <w:noProof/>
                <w:color w:val="555555"/>
                <w:sz w:val="21"/>
                <w:szCs w:val="21"/>
                <w:lang w:val="ru-RU" w:eastAsia="ru-RU"/>
              </w:rPr>
            </w:rPrChange>
          </w:rPr>
          <w:drawing>
            <wp:inline distT="0" distB="0" distL="0" distR="0" wp14:anchorId="053CADFE" wp14:editId="03EB9C9A">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F16D3E" w:rsidRDefault="00F16D3E" w:rsidP="00AB4332">
      <w:pPr>
        <w:pStyle w:val="a9"/>
        <w:shd w:val="clear" w:color="auto" w:fill="FFFFFF"/>
        <w:spacing w:after="150" w:afterAutospacing="0" w:line="360" w:lineRule="auto"/>
        <w:jc w:val="left"/>
        <w:rPr>
          <w:ins w:id="86" w:author="ASD" w:date="2016-05-26T18:34:00Z"/>
          <w:color w:val="auto"/>
          <w:sz w:val="28"/>
          <w:szCs w:val="28"/>
          <w:lang w:eastAsia="ru-RU"/>
          <w:rPrChange w:id="87" w:author="ASD" w:date="2016-05-26T18:34:00Z">
            <w:rPr>
              <w:ins w:id="88" w:author="ASD" w:date="2016-05-26T18:34:00Z"/>
              <w:rFonts w:ascii="Arial" w:hAnsi="Arial" w:cs="Arial"/>
              <w:color w:val="555555"/>
              <w:sz w:val="21"/>
              <w:szCs w:val="21"/>
            </w:rPr>
          </w:rPrChange>
        </w:rPr>
      </w:pPr>
      <w:r>
        <w:rPr>
          <w:color w:val="auto"/>
          <w:sz w:val="28"/>
          <w:szCs w:val="28"/>
          <w:lang w:eastAsia="ru-RU"/>
        </w:rPr>
        <w:t xml:space="preserve">Рис. 2.2 Торець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127E61" w:rsidRPr="00127E61" w:rsidRDefault="00BF72C3" w:rsidP="00AB4332">
      <w:pPr>
        <w:pStyle w:val="a9"/>
        <w:shd w:val="clear" w:color="auto" w:fill="FFFFFF"/>
        <w:spacing w:before="0" w:beforeAutospacing="0" w:after="0" w:afterAutospacing="0" w:line="360" w:lineRule="auto"/>
        <w:ind w:firstLine="630"/>
        <w:rPr>
          <w:ins w:id="89" w:author="ASD" w:date="2016-05-26T18:34:00Z"/>
          <w:color w:val="auto"/>
          <w:sz w:val="28"/>
          <w:szCs w:val="28"/>
          <w:lang w:eastAsia="ru-RU"/>
          <w:rPrChange w:id="90" w:author="ASD" w:date="2016-05-26T18:34:00Z">
            <w:rPr>
              <w:ins w:id="91" w:author="ASD" w:date="2016-05-26T18:34:00Z"/>
              <w:rFonts w:ascii="Arial" w:hAnsi="Arial" w:cs="Arial"/>
              <w:color w:val="555555"/>
              <w:sz w:val="21"/>
              <w:szCs w:val="21"/>
            </w:rPr>
          </w:rPrChange>
        </w:rPr>
      </w:pPr>
      <w:ins w:id="92" w:author="ASD" w:date="2016-05-26T18:36:00Z">
        <w:r w:rsidRPr="00BF72C3">
          <w:rPr>
            <w:color w:val="auto"/>
            <w:sz w:val="28"/>
            <w:szCs w:val="28"/>
            <w:lang w:eastAsia="ru-RU"/>
          </w:rPr>
          <w:t>Ліва грань порожня, на правій же розташована гойдалка гучності</w:t>
        </w:r>
      </w:ins>
      <w:r w:rsidR="00F16D3E">
        <w:rPr>
          <w:color w:val="auto"/>
          <w:sz w:val="28"/>
          <w:szCs w:val="28"/>
          <w:lang w:eastAsia="ru-RU"/>
        </w:rPr>
        <w:t>.</w:t>
      </w:r>
      <w:r w:rsidR="007D3CF1">
        <w:rPr>
          <w:color w:val="auto"/>
          <w:sz w:val="28"/>
          <w:szCs w:val="28"/>
          <w:lang w:eastAsia="ru-RU"/>
        </w:rPr>
        <w:t xml:space="preserve"> </w:t>
      </w:r>
      <w:ins w:id="93" w:author="ASD" w:date="2016-05-26T18:36:00Z">
        <w:r w:rsidRPr="00BF72C3">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Default="00127E61" w:rsidP="00AB4332">
      <w:pPr>
        <w:pStyle w:val="a9"/>
        <w:shd w:val="clear" w:color="auto" w:fill="FFFFFF"/>
        <w:spacing w:after="150" w:afterAutospacing="0" w:line="360" w:lineRule="auto"/>
        <w:jc w:val="center"/>
        <w:rPr>
          <w:color w:val="auto"/>
          <w:sz w:val="28"/>
          <w:szCs w:val="28"/>
          <w:lang w:eastAsia="ru-RU"/>
        </w:rPr>
      </w:pPr>
      <w:ins w:id="94" w:author="ASD" w:date="2016-05-26T18:34:00Z">
        <w:r w:rsidRPr="00127E61">
          <w:rPr>
            <w:noProof/>
            <w:color w:val="auto"/>
            <w:sz w:val="28"/>
            <w:szCs w:val="28"/>
            <w:lang w:val="ru-RU" w:eastAsia="ru-RU"/>
            <w:rPrChange w:id="95" w:author="ASD" w:date="2016-05-26T18:34:00Z">
              <w:rPr>
                <w:rFonts w:ascii="Arial" w:hAnsi="Arial" w:cs="Arial"/>
                <w:noProof/>
                <w:color w:val="555555"/>
                <w:sz w:val="21"/>
                <w:szCs w:val="21"/>
                <w:lang w:val="ru-RU" w:eastAsia="ru-RU"/>
              </w:rPr>
            </w:rPrChange>
          </w:rPr>
          <w:lastRenderedPageBreak/>
          <w:drawing>
            <wp:inline distT="0" distB="0" distL="0" distR="0" wp14:anchorId="27E4AAF3" wp14:editId="0A7EE437">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127E61" w:rsidRDefault="007D3CF1" w:rsidP="00AB4332">
      <w:pPr>
        <w:pStyle w:val="a9"/>
        <w:shd w:val="clear" w:color="auto" w:fill="FFFFFF"/>
        <w:spacing w:after="150" w:afterAutospacing="0" w:line="360" w:lineRule="auto"/>
        <w:jc w:val="left"/>
        <w:rPr>
          <w:ins w:id="96" w:author="ASD" w:date="2016-05-26T18:34:00Z"/>
          <w:color w:val="auto"/>
          <w:sz w:val="28"/>
          <w:szCs w:val="28"/>
          <w:lang w:eastAsia="ru-RU"/>
          <w:rPrChange w:id="97" w:author="ASD" w:date="2016-05-26T18:34:00Z">
            <w:rPr>
              <w:ins w:id="98" w:author="ASD" w:date="2016-05-26T18:34:00Z"/>
              <w:rFonts w:ascii="Arial" w:hAnsi="Arial" w:cs="Arial"/>
              <w:color w:val="555555"/>
              <w:sz w:val="21"/>
              <w:szCs w:val="21"/>
            </w:rPr>
          </w:rPrChange>
        </w:rPr>
      </w:pPr>
      <w:r>
        <w:rPr>
          <w:color w:val="auto"/>
          <w:sz w:val="28"/>
          <w:szCs w:val="28"/>
          <w:lang w:eastAsia="ru-RU"/>
        </w:rPr>
        <w:t xml:space="preserve">Рис 2.3 Задня сторона смартфону </w:t>
      </w:r>
      <w:r>
        <w:rPr>
          <w:color w:val="auto"/>
          <w:sz w:val="28"/>
          <w:szCs w:val="28"/>
          <w:lang w:val="en-US" w:eastAsia="ru-RU"/>
        </w:rPr>
        <w:t>LG</w:t>
      </w:r>
      <w:r w:rsidRPr="00F16D3E">
        <w:rPr>
          <w:color w:val="auto"/>
          <w:sz w:val="28"/>
          <w:szCs w:val="28"/>
          <w:lang w:val="ru-RU" w:eastAsia="ru-RU"/>
        </w:rPr>
        <w:t xml:space="preserve"> </w:t>
      </w:r>
      <w:r>
        <w:rPr>
          <w:color w:val="auto"/>
          <w:sz w:val="28"/>
          <w:szCs w:val="28"/>
          <w:lang w:val="en-US" w:eastAsia="ru-RU"/>
        </w:rPr>
        <w:t>P</w:t>
      </w:r>
      <w:r w:rsidRPr="00F16D3E">
        <w:rPr>
          <w:color w:val="auto"/>
          <w:sz w:val="28"/>
          <w:szCs w:val="28"/>
          <w:lang w:val="ru-RU" w:eastAsia="ru-RU"/>
        </w:rPr>
        <w:t>700</w:t>
      </w:r>
    </w:p>
    <w:p w:rsidR="00BF72C3" w:rsidRPr="00BF72C3" w:rsidRDefault="007D3CF1" w:rsidP="00AB4332">
      <w:pPr>
        <w:pStyle w:val="3"/>
        <w:numPr>
          <w:ilvl w:val="0"/>
          <w:numId w:val="32"/>
        </w:numPr>
        <w:tabs>
          <w:tab w:val="left" w:pos="810"/>
          <w:tab w:val="left" w:pos="1170"/>
        </w:tabs>
        <w:spacing w:line="360" w:lineRule="auto"/>
        <w:ind w:left="1440" w:hanging="720"/>
        <w:rPr>
          <w:ins w:id="99" w:author="ASD" w:date="2016-05-26T18:37:00Z"/>
        </w:rPr>
      </w:pPr>
      <w:bookmarkStart w:id="100" w:name="_Toc452427831"/>
      <w:r w:rsidRPr="007D3CF1">
        <w:rPr>
          <w:rFonts w:eastAsiaTheme="majorEastAsia"/>
          <w:kern w:val="32"/>
          <w:szCs w:val="32"/>
          <w:lang w:val="uk-UA" w:eastAsia="ru-RU"/>
        </w:rPr>
        <w:t>Е</w:t>
      </w:r>
      <w:ins w:id="101" w:author="ASD" w:date="2016-05-26T18:37:00Z">
        <w:r w:rsidR="00BF72C3" w:rsidRPr="007D3CF1">
          <w:rPr>
            <w:rFonts w:eastAsiaTheme="majorEastAsia"/>
            <w:kern w:val="32"/>
            <w:szCs w:val="32"/>
            <w:lang w:val="uk-UA" w:eastAsia="ru-RU"/>
          </w:rPr>
          <w:t>кра</w:t>
        </w:r>
        <w:r w:rsidR="00BF72C3" w:rsidRPr="00BF72C3">
          <w:t>н</w:t>
        </w:r>
        <w:bookmarkEnd w:id="100"/>
      </w:ins>
    </w:p>
    <w:p w:rsidR="00BF72C3" w:rsidRPr="00BF72C3" w:rsidRDefault="00BF72C3" w:rsidP="00AB4332">
      <w:pPr>
        <w:pStyle w:val="a9"/>
        <w:shd w:val="clear" w:color="auto" w:fill="FFFFFF"/>
        <w:spacing w:before="0" w:beforeAutospacing="0" w:after="0" w:afterAutospacing="0" w:line="360" w:lineRule="auto"/>
        <w:ind w:firstLine="630"/>
        <w:rPr>
          <w:ins w:id="102" w:author="ASD" w:date="2016-05-26T18:37:00Z"/>
          <w:color w:val="auto"/>
          <w:sz w:val="28"/>
          <w:szCs w:val="28"/>
          <w:lang w:eastAsia="ru-RU"/>
        </w:rPr>
      </w:pPr>
      <w:ins w:id="103" w:author="ASD" w:date="2016-05-26T18:37:00Z">
        <w:r w:rsidRPr="00BF72C3">
          <w:rPr>
            <w:color w:val="auto"/>
            <w:sz w:val="28"/>
            <w:szCs w:val="28"/>
            <w:lang w:eastAsia="ru-RU"/>
          </w:rPr>
          <w:t xml:space="preserve">Безумовним плюсом смартфона </w:t>
        </w:r>
      </w:ins>
      <w:r w:rsidR="007D3CF1">
        <w:rPr>
          <w:color w:val="auto"/>
          <w:sz w:val="28"/>
          <w:szCs w:val="28"/>
          <w:lang w:eastAsia="ru-RU"/>
        </w:rPr>
        <w:t xml:space="preserve">для проекту </w:t>
      </w:r>
      <w:ins w:id="104" w:author="ASD" w:date="2016-05-26T18:37:00Z">
        <w:r w:rsidRPr="00BF72C3">
          <w:rPr>
            <w:color w:val="auto"/>
            <w:sz w:val="28"/>
            <w:szCs w:val="28"/>
            <w:lang w:eastAsia="ru-RU"/>
          </w:rPr>
          <w:t xml:space="preserve">є екран. </w:t>
        </w:r>
      </w:ins>
      <w:r w:rsidR="007D3CF1">
        <w:rPr>
          <w:color w:val="auto"/>
          <w:sz w:val="28"/>
          <w:szCs w:val="28"/>
          <w:lang w:eastAsia="ru-RU"/>
        </w:rPr>
        <w:t>Він має</w:t>
      </w:r>
      <w:ins w:id="105" w:author="ASD" w:date="2016-05-26T18:37:00Z">
        <w:r w:rsidRPr="00BF72C3">
          <w:rPr>
            <w:color w:val="auto"/>
            <w:sz w:val="28"/>
            <w:szCs w:val="28"/>
            <w:lang w:eastAsia="ru-RU"/>
          </w:rPr>
          <w:t xml:space="preserve"> невелик</w:t>
        </w:r>
      </w:ins>
      <w:r w:rsidR="007D3CF1">
        <w:rPr>
          <w:color w:val="auto"/>
          <w:sz w:val="28"/>
          <w:szCs w:val="28"/>
          <w:lang w:eastAsia="ru-RU"/>
        </w:rPr>
        <w:t>у роздільну здатність у</w:t>
      </w:r>
      <w:ins w:id="106" w:author="ASD" w:date="2016-05-26T18:37:00Z">
        <w:r w:rsidRPr="00BF72C3">
          <w:rPr>
            <w:color w:val="auto"/>
            <w:sz w:val="28"/>
            <w:szCs w:val="28"/>
            <w:lang w:eastAsia="ru-RU"/>
          </w:rPr>
          <w:t xml:space="preserve"> 800х480 пікселів при 4,3 дюймах, він виготовлений за технологією IPS</w:t>
        </w:r>
      </w:ins>
      <w:r w:rsidR="00E81AAD">
        <w:rPr>
          <w:color w:val="auto"/>
          <w:sz w:val="28"/>
          <w:szCs w:val="28"/>
          <w:lang w:eastAsia="ru-RU"/>
        </w:rPr>
        <w:t xml:space="preserve"> – це означає, що він</w:t>
      </w:r>
      <w:ins w:id="107" w:author="ASD" w:date="2016-05-26T18:37:00Z">
        <w:r w:rsidRPr="00BF72C3">
          <w:rPr>
            <w:color w:val="auto"/>
            <w:sz w:val="28"/>
            <w:szCs w:val="28"/>
            <w:lang w:eastAsia="ru-RU"/>
          </w:rPr>
          <w:t xml:space="preserve"> </w:t>
        </w:r>
      </w:ins>
      <w:r w:rsidR="00E81AAD">
        <w:rPr>
          <w:color w:val="auto"/>
          <w:sz w:val="28"/>
          <w:szCs w:val="28"/>
          <w:lang w:eastAsia="ru-RU"/>
        </w:rPr>
        <w:t>має</w:t>
      </w:r>
      <w:ins w:id="108" w:author="ASD" w:date="2016-05-26T18:37:00Z">
        <w:r w:rsidRPr="00BF72C3">
          <w:rPr>
            <w:color w:val="auto"/>
            <w:sz w:val="28"/>
            <w:szCs w:val="28"/>
            <w:lang w:eastAsia="ru-RU"/>
          </w:rPr>
          <w:t xml:space="preserve"> відмінну передачу кольору і </w:t>
        </w:r>
      </w:ins>
      <w:r w:rsidR="00E81AAD">
        <w:rPr>
          <w:color w:val="auto"/>
          <w:sz w:val="28"/>
          <w:szCs w:val="28"/>
          <w:lang w:eastAsia="ru-RU"/>
        </w:rPr>
        <w:t>добрі</w:t>
      </w:r>
      <w:ins w:id="109" w:author="ASD" w:date="2016-05-26T18:37:00Z">
        <w:r w:rsidRPr="00BF72C3">
          <w:rPr>
            <w:color w:val="auto"/>
            <w:sz w:val="28"/>
            <w:szCs w:val="28"/>
            <w:lang w:eastAsia="ru-RU"/>
          </w:rPr>
          <w:t>кут</w:t>
        </w:r>
      </w:ins>
      <w:r w:rsidR="00E81AAD">
        <w:rPr>
          <w:color w:val="auto"/>
          <w:sz w:val="28"/>
          <w:szCs w:val="28"/>
          <w:lang w:eastAsia="ru-RU"/>
        </w:rPr>
        <w:t>и</w:t>
      </w:r>
      <w:ins w:id="110" w:author="ASD" w:date="2016-05-26T18:37:00Z">
        <w:r w:rsidRPr="00BF72C3">
          <w:rPr>
            <w:color w:val="auto"/>
            <w:sz w:val="28"/>
            <w:szCs w:val="28"/>
            <w:lang w:eastAsia="ru-RU"/>
          </w:rPr>
          <w:t xml:space="preserve"> огляду</w:t>
        </w:r>
      </w:ins>
      <w:r w:rsidR="00E81AAD">
        <w:rPr>
          <w:color w:val="auto"/>
          <w:sz w:val="28"/>
          <w:szCs w:val="28"/>
          <w:lang w:eastAsia="ru-RU"/>
        </w:rPr>
        <w:t>(180 градусів), що є великим плюсом для майбутнього приладу</w:t>
      </w:r>
      <w:ins w:id="111" w:author="ASD" w:date="2016-05-26T18:37:00Z">
        <w:r w:rsidRPr="00BF72C3">
          <w:rPr>
            <w:color w:val="auto"/>
            <w:sz w:val="28"/>
            <w:szCs w:val="28"/>
            <w:lang w:eastAsia="ru-RU"/>
          </w:rPr>
          <w:t xml:space="preserve">. Так і є, дисплей має відмінний запас яскравості і цветопереда-чу. </w:t>
        </w:r>
      </w:ins>
      <w:r w:rsidR="00E81AAD">
        <w:rPr>
          <w:color w:val="auto"/>
          <w:sz w:val="28"/>
          <w:szCs w:val="28"/>
          <w:lang w:eastAsia="ru-RU"/>
        </w:rPr>
        <w:t xml:space="preserve">Також смартфон має систкму </w:t>
      </w:r>
      <w:ins w:id="112" w:author="ASD" w:date="2016-05-26T18:37:00Z">
        <w:r w:rsidRPr="00BF72C3">
          <w:rPr>
            <w:color w:val="auto"/>
            <w:sz w:val="28"/>
            <w:szCs w:val="28"/>
            <w:lang w:eastAsia="ru-RU"/>
          </w:rPr>
          <w:t xml:space="preserve">Multitouch, </w:t>
        </w:r>
      </w:ins>
      <w:r w:rsidR="00E81AAD">
        <w:rPr>
          <w:color w:val="auto"/>
          <w:sz w:val="28"/>
          <w:szCs w:val="28"/>
          <w:lang w:eastAsia="ru-RU"/>
        </w:rPr>
        <w:t>яка</w:t>
      </w:r>
      <w:ins w:id="113" w:author="ASD" w:date="2016-05-26T18:37:00Z">
        <w:r w:rsidRPr="00BF72C3">
          <w:rPr>
            <w:color w:val="auto"/>
            <w:sz w:val="28"/>
            <w:szCs w:val="28"/>
            <w:lang w:eastAsia="ru-RU"/>
          </w:rPr>
          <w:t xml:space="preserve"> підтрим</w:t>
        </w:r>
      </w:ins>
      <w:r w:rsidR="00E81AAD">
        <w:rPr>
          <w:color w:val="auto"/>
          <w:sz w:val="28"/>
          <w:szCs w:val="28"/>
          <w:lang w:eastAsia="ru-RU"/>
        </w:rPr>
        <w:t>ує</w:t>
      </w:r>
      <w:ins w:id="114" w:author="ASD" w:date="2016-05-26T18:37:00Z">
        <w:r w:rsidRPr="00BF72C3">
          <w:rPr>
            <w:color w:val="auto"/>
            <w:sz w:val="28"/>
            <w:szCs w:val="28"/>
            <w:lang w:eastAsia="ru-RU"/>
          </w:rPr>
          <w:t xml:space="preserve"> десят</w:t>
        </w:r>
      </w:ins>
      <w:r w:rsidR="00E81AAD">
        <w:rPr>
          <w:color w:val="auto"/>
          <w:sz w:val="28"/>
          <w:szCs w:val="28"/>
          <w:lang w:eastAsia="ru-RU"/>
        </w:rPr>
        <w:t>ь</w:t>
      </w:r>
      <w:ins w:id="115" w:author="ASD" w:date="2016-05-26T18:37:00Z">
        <w:r w:rsidRPr="00BF72C3">
          <w:rPr>
            <w:color w:val="auto"/>
            <w:sz w:val="28"/>
            <w:szCs w:val="28"/>
            <w:lang w:eastAsia="ru-RU"/>
          </w:rPr>
          <w:t xml:space="preserve"> </w:t>
        </w:r>
      </w:ins>
      <w:r w:rsidR="00E81AAD">
        <w:rPr>
          <w:color w:val="auto"/>
          <w:sz w:val="28"/>
          <w:szCs w:val="28"/>
          <w:lang w:eastAsia="ru-RU"/>
        </w:rPr>
        <w:t>пальців</w:t>
      </w:r>
      <w:ins w:id="116" w:author="ASD" w:date="2016-05-26T18:37:00Z">
        <w:r w:rsidRPr="00BF72C3">
          <w:rPr>
            <w:color w:val="auto"/>
            <w:sz w:val="28"/>
            <w:szCs w:val="28"/>
            <w:lang w:eastAsia="ru-RU"/>
          </w:rPr>
          <w:t>.</w:t>
        </w:r>
      </w:ins>
    </w:p>
    <w:p w:rsidR="00BF72C3" w:rsidRPr="00BF72C3" w:rsidRDefault="00BF72C3" w:rsidP="00AB4332">
      <w:pPr>
        <w:pStyle w:val="3"/>
        <w:numPr>
          <w:ilvl w:val="0"/>
          <w:numId w:val="32"/>
        </w:numPr>
        <w:spacing w:line="360" w:lineRule="auto"/>
        <w:ind w:left="1440" w:hanging="720"/>
        <w:rPr>
          <w:ins w:id="117" w:author="ASD" w:date="2016-05-26T18:37:00Z"/>
        </w:rPr>
      </w:pPr>
      <w:bookmarkStart w:id="118" w:name="_Toc452427832"/>
      <w:ins w:id="119" w:author="ASD" w:date="2016-05-26T18:37:00Z">
        <w:r w:rsidRPr="00BF72C3">
          <w:t>Камера</w:t>
        </w:r>
        <w:bookmarkEnd w:id="118"/>
      </w:ins>
    </w:p>
    <w:p w:rsidR="00127E61" w:rsidRDefault="0017313B" w:rsidP="00AB4332">
      <w:pPr>
        <w:pStyle w:val="a9"/>
        <w:shd w:val="clear" w:color="auto" w:fill="FFFFFF"/>
        <w:spacing w:before="0" w:beforeAutospacing="0" w:after="0" w:afterAutospacing="0" w:line="360" w:lineRule="auto"/>
        <w:ind w:firstLine="630"/>
        <w:rPr>
          <w:color w:val="auto"/>
          <w:sz w:val="28"/>
          <w:szCs w:val="28"/>
          <w:lang w:eastAsia="ru-RU"/>
        </w:rPr>
        <w:pPrChange w:id="120" w:author="ASD" w:date="2016-05-26T18:41:00Z">
          <w:pPr>
            <w:pStyle w:val="a9"/>
            <w:shd w:val="clear" w:color="auto" w:fill="FFFFFF"/>
            <w:spacing w:after="150" w:afterAutospacing="0" w:line="300" w:lineRule="atLeast"/>
          </w:pPr>
        </w:pPrChange>
      </w:pPr>
      <w:r>
        <w:rPr>
          <w:color w:val="auto"/>
          <w:sz w:val="28"/>
          <w:szCs w:val="28"/>
          <w:lang w:eastAsia="ru-RU"/>
        </w:rPr>
        <w:t>Смартфон має в собі досить слабкий модуль камери на сьогоднішній день</w:t>
      </w:r>
      <w:ins w:id="121" w:author="ASD" w:date="2016-05-26T18:37:00Z">
        <w:r w:rsidR="00BF72C3" w:rsidRPr="00BF72C3">
          <w:rPr>
            <w:color w:val="auto"/>
            <w:sz w:val="28"/>
            <w:szCs w:val="28"/>
            <w:lang w:eastAsia="ru-RU"/>
          </w:rPr>
          <w:t xml:space="preserve">. У </w:t>
        </w:r>
      </w:ins>
      <w:r>
        <w:rPr>
          <w:color w:val="auto"/>
          <w:sz w:val="28"/>
          <w:szCs w:val="28"/>
          <w:lang w:eastAsia="ru-RU"/>
        </w:rPr>
        <w:t>ньому</w:t>
      </w:r>
      <w:ins w:id="122" w:author="ASD" w:date="2016-05-26T18:37:00Z">
        <w:r w:rsidR="00BF72C3" w:rsidRPr="00BF72C3">
          <w:rPr>
            <w:color w:val="auto"/>
            <w:sz w:val="28"/>
            <w:szCs w:val="28"/>
            <w:lang w:eastAsia="ru-RU"/>
          </w:rPr>
          <w:t xml:space="preserve"> </w:t>
        </w:r>
      </w:ins>
      <w:r>
        <w:rPr>
          <w:color w:val="auto"/>
          <w:sz w:val="28"/>
          <w:szCs w:val="28"/>
          <w:lang w:eastAsia="ru-RU"/>
        </w:rPr>
        <w:t>встановлена</w:t>
      </w:r>
      <w:ins w:id="123" w:author="ASD" w:date="2016-05-26T18:37:00Z">
        <w:r w:rsidR="00BF72C3" w:rsidRPr="00BF72C3">
          <w:rPr>
            <w:color w:val="auto"/>
            <w:sz w:val="28"/>
            <w:szCs w:val="28"/>
            <w:lang w:eastAsia="ru-RU"/>
          </w:rPr>
          <w:t xml:space="preserve"> 5-мегапіксельна камера </w:t>
        </w:r>
      </w:ins>
      <w:r>
        <w:rPr>
          <w:color w:val="auto"/>
          <w:sz w:val="28"/>
          <w:szCs w:val="28"/>
          <w:lang w:eastAsia="ru-RU"/>
        </w:rPr>
        <w:t>із</w:t>
      </w:r>
      <w:ins w:id="124" w:author="ASD" w:date="2016-05-26T18:37:00Z">
        <w:r w:rsidR="00BF72C3" w:rsidRPr="00BF72C3">
          <w:rPr>
            <w:color w:val="auto"/>
            <w:sz w:val="28"/>
            <w:szCs w:val="28"/>
            <w:lang w:eastAsia="ru-RU"/>
          </w:rPr>
          <w:t xml:space="preserve"> спалахом і автофокусом, але якість фотографій залишає бажати кращого, більш-менш гарні знімки </w:t>
        </w:r>
      </w:ins>
      <w:r>
        <w:rPr>
          <w:color w:val="auto"/>
          <w:sz w:val="28"/>
          <w:szCs w:val="28"/>
          <w:lang w:eastAsia="ru-RU"/>
        </w:rPr>
        <w:t>виходять</w:t>
      </w:r>
      <w:ins w:id="125" w:author="ASD" w:date="2016-05-26T18:37:00Z">
        <w:r w:rsidR="00BF72C3" w:rsidRPr="00BF72C3">
          <w:rPr>
            <w:color w:val="auto"/>
            <w:sz w:val="28"/>
            <w:szCs w:val="28"/>
            <w:lang w:eastAsia="ru-RU"/>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Pr>
          <w:color w:val="auto"/>
          <w:sz w:val="28"/>
          <w:szCs w:val="28"/>
          <w:lang w:eastAsia="ru-RU"/>
        </w:rPr>
        <w:t>с</w:t>
      </w:r>
      <w:ins w:id="126" w:author="ASD" w:date="2016-05-26T18:37:00Z">
        <w:r w:rsidR="00BF72C3" w:rsidRPr="00BF72C3">
          <w:rPr>
            <w:color w:val="auto"/>
            <w:sz w:val="28"/>
            <w:szCs w:val="28"/>
            <w:lang w:eastAsia="ru-RU"/>
          </w:rPr>
          <w:t xml:space="preserve"> часто </w:t>
        </w:r>
      </w:ins>
      <w:r>
        <w:rPr>
          <w:color w:val="auto"/>
          <w:sz w:val="28"/>
          <w:szCs w:val="28"/>
          <w:lang w:eastAsia="ru-RU"/>
        </w:rPr>
        <w:t>дає збій</w:t>
      </w:r>
      <w:ins w:id="127" w:author="ASD" w:date="2016-05-26T18:37:00Z">
        <w:r w:rsidR="00BF72C3" w:rsidRPr="00BF72C3">
          <w:rPr>
            <w:color w:val="auto"/>
            <w:sz w:val="28"/>
            <w:szCs w:val="28"/>
            <w:lang w:eastAsia="ru-RU"/>
          </w:rPr>
          <w:t>, під час фотографування текст</w:t>
        </w:r>
      </w:ins>
      <w:r>
        <w:rPr>
          <w:color w:val="auto"/>
          <w:sz w:val="28"/>
          <w:szCs w:val="28"/>
          <w:lang w:eastAsia="ru-RU"/>
        </w:rPr>
        <w:t>у.</w:t>
      </w:r>
    </w:p>
    <w:p w:rsidR="0017313B" w:rsidRDefault="0017313B" w:rsidP="00AB4332">
      <w:pPr>
        <w:pStyle w:val="a9"/>
        <w:shd w:val="clear" w:color="auto" w:fill="FFFFFF"/>
        <w:spacing w:before="0" w:beforeAutospacing="0" w:after="0" w:afterAutospacing="0" w:line="360" w:lineRule="auto"/>
        <w:ind w:firstLine="630"/>
        <w:rPr>
          <w:color w:val="auto"/>
          <w:sz w:val="28"/>
          <w:szCs w:val="28"/>
          <w:lang w:eastAsia="ru-RU"/>
        </w:rPr>
      </w:pPr>
      <w:ins w:id="128" w:author="ASD" w:date="2016-05-26T18:38:00Z">
        <w:r w:rsidRPr="00BF72C3">
          <w:rPr>
            <w:color w:val="auto"/>
            <w:sz w:val="28"/>
            <w:szCs w:val="28"/>
            <w:lang w:eastAsia="ru-RU"/>
          </w:rPr>
          <w:t>Також є можливість писати відео в 480р, якість, як нескладно до-гадати, досить низька. Незрозуміло чому відсутній zoom при зйомці відео.</w:t>
        </w:r>
      </w:ins>
    </w:p>
    <w:p w:rsidR="0017313B" w:rsidRPr="00127E61" w:rsidRDefault="0017313B" w:rsidP="00AB4332">
      <w:pPr>
        <w:pStyle w:val="a9"/>
        <w:shd w:val="clear" w:color="auto" w:fill="FFFFFF"/>
        <w:spacing w:before="0" w:beforeAutospacing="0" w:after="0" w:afterAutospacing="0" w:line="360" w:lineRule="auto"/>
        <w:rPr>
          <w:ins w:id="129" w:author="ASD" w:date="2016-05-26T18:34:00Z"/>
          <w:color w:val="auto"/>
          <w:sz w:val="28"/>
          <w:szCs w:val="28"/>
          <w:lang w:eastAsia="ru-RU"/>
          <w:rPrChange w:id="130" w:author="ASD" w:date="2016-05-26T18:34:00Z">
            <w:rPr>
              <w:ins w:id="131" w:author="ASD" w:date="2016-05-26T18:34:00Z"/>
              <w:rFonts w:ascii="Arial" w:hAnsi="Arial" w:cs="Arial"/>
              <w:color w:val="555555"/>
              <w:sz w:val="21"/>
              <w:szCs w:val="21"/>
            </w:rPr>
          </w:rPrChange>
        </w:rPr>
      </w:pPr>
    </w:p>
    <w:p w:rsidR="00127E61" w:rsidRPr="00127E61" w:rsidRDefault="00127E61" w:rsidP="00AB4332">
      <w:pPr>
        <w:pStyle w:val="a9"/>
        <w:shd w:val="clear" w:color="auto" w:fill="FFFFFF"/>
        <w:spacing w:after="150" w:afterAutospacing="0" w:line="360" w:lineRule="auto"/>
        <w:jc w:val="center"/>
        <w:rPr>
          <w:ins w:id="132" w:author="ASD" w:date="2016-05-26T18:34:00Z"/>
          <w:color w:val="auto"/>
          <w:sz w:val="28"/>
          <w:szCs w:val="28"/>
          <w:lang w:eastAsia="ru-RU"/>
          <w:rPrChange w:id="133" w:author="ASD" w:date="2016-05-26T18:34:00Z">
            <w:rPr>
              <w:ins w:id="134" w:author="ASD" w:date="2016-05-26T18:34:00Z"/>
              <w:rFonts w:ascii="Arial" w:hAnsi="Arial" w:cs="Arial"/>
              <w:color w:val="555555"/>
              <w:sz w:val="21"/>
              <w:szCs w:val="21"/>
            </w:rPr>
          </w:rPrChange>
        </w:rPr>
        <w:pPrChange w:id="135" w:author="ASD" w:date="2016-05-26T18:41:00Z">
          <w:pPr>
            <w:pStyle w:val="a9"/>
            <w:shd w:val="clear" w:color="auto" w:fill="FFFFFF"/>
            <w:spacing w:after="150" w:afterAutospacing="0" w:line="300" w:lineRule="atLeast"/>
          </w:pPr>
        </w:pPrChange>
      </w:pPr>
      <w:ins w:id="136" w:author="ASD" w:date="2016-05-26T18:34:00Z">
        <w:r w:rsidRPr="00127E61">
          <w:rPr>
            <w:noProof/>
            <w:color w:val="auto"/>
            <w:sz w:val="28"/>
            <w:szCs w:val="28"/>
            <w:lang w:val="ru-RU" w:eastAsia="ru-RU"/>
            <w:rPrChange w:id="137" w:author="ASD" w:date="2016-05-26T18:34:00Z">
              <w:rPr>
                <w:rFonts w:ascii="Arial" w:hAnsi="Arial" w:cs="Arial"/>
                <w:noProof/>
                <w:color w:val="CB8D17"/>
                <w:sz w:val="21"/>
                <w:szCs w:val="21"/>
                <w:lang w:val="ru-RU" w:eastAsia="ru-RU"/>
              </w:rPr>
            </w:rPrChange>
          </w:rPr>
          <w:drawing>
            <wp:inline distT="0" distB="0" distL="0" distR="0" wp14:anchorId="520E52DD" wp14:editId="0A8DCF04">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8" w:author="ASD" w:date="2016-05-26T18:34:00Z">
              <w:rPr>
                <w:rFonts w:ascii="Arial" w:hAnsi="Arial" w:cs="Arial"/>
                <w:noProof/>
                <w:color w:val="CB8D17"/>
                <w:sz w:val="21"/>
                <w:szCs w:val="21"/>
                <w:lang w:val="ru-RU" w:eastAsia="ru-RU"/>
              </w:rPr>
            </w:rPrChange>
          </w:rPr>
          <w:drawing>
            <wp:inline distT="0" distB="0" distL="0" distR="0" wp14:anchorId="7D4B810D" wp14:editId="54A2BD31">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39" w:author="ASD" w:date="2016-05-26T18:34:00Z">
              <w:rPr>
                <w:rFonts w:ascii="Arial" w:hAnsi="Arial" w:cs="Arial"/>
                <w:noProof/>
                <w:color w:val="CB8D17"/>
                <w:sz w:val="21"/>
                <w:szCs w:val="21"/>
                <w:lang w:val="ru-RU" w:eastAsia="ru-RU"/>
              </w:rPr>
            </w:rPrChange>
          </w:rPr>
          <w:drawing>
            <wp:inline distT="0" distB="0" distL="0" distR="0" wp14:anchorId="0240E92E" wp14:editId="0F3E3E2A">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0" w:author="ASD" w:date="2016-05-26T18:34:00Z">
              <w:rPr>
                <w:rFonts w:ascii="Arial" w:hAnsi="Arial" w:cs="Arial"/>
                <w:noProof/>
                <w:color w:val="CB8D17"/>
                <w:sz w:val="21"/>
                <w:szCs w:val="21"/>
                <w:lang w:val="ru-RU" w:eastAsia="ru-RU"/>
              </w:rPr>
            </w:rPrChange>
          </w:rPr>
          <w:drawing>
            <wp:inline distT="0" distB="0" distL="0" distR="0" wp14:anchorId="61E38A6E" wp14:editId="71427F24">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Default="00127E61" w:rsidP="00AB4332">
      <w:pPr>
        <w:pStyle w:val="a9"/>
        <w:shd w:val="clear" w:color="auto" w:fill="FFFFFF"/>
        <w:spacing w:after="150" w:afterAutospacing="0" w:line="360" w:lineRule="auto"/>
        <w:jc w:val="center"/>
        <w:rPr>
          <w:color w:val="auto"/>
          <w:sz w:val="28"/>
          <w:szCs w:val="28"/>
          <w:lang w:eastAsia="ru-RU"/>
        </w:rPr>
        <w:pPrChange w:id="141" w:author="ASD" w:date="2016-05-26T18:41:00Z">
          <w:pPr>
            <w:pStyle w:val="a9"/>
            <w:shd w:val="clear" w:color="auto" w:fill="FFFFFF"/>
            <w:spacing w:after="150" w:afterAutospacing="0" w:line="300" w:lineRule="atLeast"/>
          </w:pPr>
        </w:pPrChange>
      </w:pPr>
      <w:ins w:id="142" w:author="ASD" w:date="2016-05-26T18:34:00Z">
        <w:r w:rsidRPr="00127E61">
          <w:rPr>
            <w:noProof/>
            <w:color w:val="auto"/>
            <w:sz w:val="28"/>
            <w:szCs w:val="28"/>
            <w:lang w:val="ru-RU" w:eastAsia="ru-RU"/>
            <w:rPrChange w:id="143" w:author="ASD" w:date="2016-05-26T18:34:00Z">
              <w:rPr>
                <w:rFonts w:ascii="Arial" w:hAnsi="Arial" w:cs="Arial"/>
                <w:noProof/>
                <w:color w:val="CB8D17"/>
                <w:sz w:val="21"/>
                <w:szCs w:val="21"/>
                <w:lang w:val="ru-RU" w:eastAsia="ru-RU"/>
              </w:rPr>
            </w:rPrChange>
          </w:rPr>
          <w:drawing>
            <wp:inline distT="0" distB="0" distL="0" distR="0" wp14:anchorId="1F147879" wp14:editId="6F5E7F1D">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4" w:author="ASD" w:date="2016-05-26T18:34:00Z">
              <w:rPr>
                <w:rFonts w:ascii="Arial" w:hAnsi="Arial" w:cs="Arial"/>
                <w:noProof/>
                <w:color w:val="CB8D17"/>
                <w:sz w:val="21"/>
                <w:szCs w:val="21"/>
                <w:lang w:val="ru-RU" w:eastAsia="ru-RU"/>
              </w:rPr>
            </w:rPrChange>
          </w:rPr>
          <w:drawing>
            <wp:inline distT="0" distB="0" distL="0" distR="0" wp14:anchorId="173F6E7A" wp14:editId="777E0A5F">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127E61">
          <w:rPr>
            <w:noProof/>
            <w:color w:val="auto"/>
            <w:sz w:val="28"/>
            <w:szCs w:val="28"/>
            <w:lang w:val="ru-RU" w:eastAsia="ru-RU"/>
            <w:rPrChange w:id="145" w:author="ASD" w:date="2016-05-26T18:34:00Z">
              <w:rPr>
                <w:rFonts w:ascii="Arial" w:hAnsi="Arial" w:cs="Arial"/>
                <w:noProof/>
                <w:color w:val="CB8D17"/>
                <w:sz w:val="21"/>
                <w:szCs w:val="21"/>
                <w:lang w:val="ru-RU" w:eastAsia="ru-RU"/>
              </w:rPr>
            </w:rPrChange>
          </w:rPr>
          <w:drawing>
            <wp:inline distT="0" distB="0" distL="0" distR="0" wp14:anchorId="3960C65D" wp14:editId="50A6AE55">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127E61" w:rsidRDefault="0017313B" w:rsidP="00AB4332">
      <w:pPr>
        <w:pStyle w:val="a9"/>
        <w:shd w:val="clear" w:color="auto" w:fill="FFFFFF"/>
        <w:spacing w:after="150" w:afterAutospacing="0" w:line="360" w:lineRule="auto"/>
        <w:jc w:val="left"/>
        <w:rPr>
          <w:ins w:id="146" w:author="ASD" w:date="2016-05-26T18:34:00Z"/>
          <w:color w:val="auto"/>
          <w:sz w:val="28"/>
          <w:szCs w:val="28"/>
          <w:lang w:eastAsia="ru-RU"/>
          <w:rPrChange w:id="147" w:author="ASD" w:date="2016-05-26T18:34:00Z">
            <w:rPr>
              <w:ins w:id="148" w:author="ASD" w:date="2016-05-26T18:34:00Z"/>
              <w:rFonts w:ascii="Arial" w:hAnsi="Arial" w:cs="Arial"/>
              <w:color w:val="555555"/>
              <w:sz w:val="21"/>
              <w:szCs w:val="21"/>
            </w:rPr>
          </w:rPrChange>
        </w:rPr>
      </w:pPr>
      <w:r>
        <w:rPr>
          <w:color w:val="auto"/>
          <w:sz w:val="28"/>
          <w:szCs w:val="28"/>
          <w:lang w:eastAsia="ru-RU"/>
        </w:rPr>
        <w:t>Рис. 2.4 Демонстрація роботи модуля камери смартфона</w:t>
      </w:r>
    </w:p>
    <w:p w:rsidR="00BF72C3" w:rsidRPr="00BF72C3" w:rsidRDefault="0017313B" w:rsidP="00AB4332">
      <w:pPr>
        <w:pStyle w:val="3"/>
        <w:numPr>
          <w:ilvl w:val="0"/>
          <w:numId w:val="32"/>
        </w:numPr>
        <w:spacing w:line="360" w:lineRule="auto"/>
        <w:ind w:left="1440" w:hanging="720"/>
        <w:rPr>
          <w:ins w:id="149" w:author="ASD" w:date="2016-05-26T18:38:00Z"/>
        </w:rPr>
        <w:pPrChange w:id="150" w:author="ASD" w:date="2016-05-26T18:41:00Z">
          <w:pPr>
            <w:pStyle w:val="a9"/>
            <w:shd w:val="clear" w:color="auto" w:fill="FFFFFF"/>
            <w:spacing w:after="150" w:line="300" w:lineRule="atLeast"/>
          </w:pPr>
        </w:pPrChange>
      </w:pPr>
      <w:bookmarkStart w:id="151" w:name="_Toc452427833"/>
      <w:r>
        <w:rPr>
          <w:lang w:val="uk-UA"/>
        </w:rPr>
        <w:t>П</w:t>
      </w:r>
      <w:ins w:id="152" w:author="ASD" w:date="2016-05-26T18:38:00Z">
        <w:r w:rsidR="00BF72C3" w:rsidRPr="00BF72C3">
          <w:t>родуктивність</w:t>
        </w:r>
        <w:bookmarkEnd w:id="151"/>
      </w:ins>
    </w:p>
    <w:p w:rsidR="00BF72C3"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ньому встановлений процесор</w:t>
      </w:r>
      <w:ins w:id="153" w:author="ASD" w:date="2016-05-26T18:38:00Z">
        <w:r w:rsidR="00BF72C3" w:rsidRPr="00BF72C3">
          <w:rPr>
            <w:color w:val="auto"/>
            <w:sz w:val="28"/>
            <w:szCs w:val="28"/>
            <w:lang w:eastAsia="ru-RU"/>
          </w:rPr>
          <w:t xml:space="preserve"> Qualcomm MSM7227, виконаний по архітектурі Cortex A5 і відео</w:t>
        </w:r>
      </w:ins>
      <w:r>
        <w:rPr>
          <w:color w:val="auto"/>
          <w:sz w:val="28"/>
          <w:szCs w:val="28"/>
          <w:lang w:eastAsia="ru-RU"/>
        </w:rPr>
        <w:t>-прискорювач</w:t>
      </w:r>
      <w:ins w:id="154" w:author="ASD" w:date="2016-05-26T18:38:00Z">
        <w:r w:rsidR="00BF72C3" w:rsidRPr="00BF72C3">
          <w:rPr>
            <w:color w:val="auto"/>
            <w:sz w:val="28"/>
            <w:szCs w:val="28"/>
            <w:lang w:eastAsia="ru-RU"/>
          </w:rPr>
          <w:t xml:space="preserve"> Adreno 200, доповнені 512 мегабайтами оперативної пам'яті. При цьому, частота процесора збільшена з стандарних 600 МГц до 1 ГГц. На перший погляд, ця пара гідно проявляє себе в бенчмарках, на рівні старих одноядерних флагманів, Galaxy S або Desire HD</w:t>
        </w:r>
      </w:ins>
      <w:r>
        <w:rPr>
          <w:color w:val="auto"/>
          <w:sz w:val="28"/>
          <w:szCs w:val="28"/>
          <w:lang w:eastAsia="ru-RU"/>
        </w:rPr>
        <w:t xml:space="preserve">, але порівняно із сучасними моделями вона є досить відсталою. </w:t>
      </w:r>
    </w:p>
    <w:p w:rsidR="00B2116F"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2.1</w:t>
      </w:r>
    </w:p>
    <w:tbl>
      <w:tblPr>
        <w:tblStyle w:val="a8"/>
        <w:tblW w:w="0" w:type="auto"/>
        <w:tblLook w:val="04A0" w:firstRow="1" w:lastRow="0" w:firstColumn="1" w:lastColumn="0" w:noHBand="0" w:noVBand="1"/>
      </w:tblPr>
      <w:tblGrid>
        <w:gridCol w:w="3055"/>
        <w:gridCol w:w="6289"/>
      </w:tblGrid>
      <w:tr w:rsidR="00B2116F" w:rsidRPr="00C471E3"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Процесор</w:t>
            </w:r>
            <w:r w:rsidRPr="007E4F40">
              <w:rPr>
                <w:color w:val="auto"/>
                <w:lang w:eastAsia="ru-RU"/>
              </w:rPr>
              <w:t> </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Qualcomm Snapdragon S1 MSM7227A + GPU Adreno 200</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Тип ядра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Cortex-A5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Кількість ядер</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Частота, ГГц</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1</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Слот розширення</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microSD/SDHC (до 32 ГБ)</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Оперативна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0,5</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Вбудована пам'ять, ГБ</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2,7</w:t>
            </w:r>
          </w:p>
        </w:tc>
      </w:tr>
      <w:tr w:rsidR="00B2116F" w:rsidRPr="007E4F40" w:rsidTr="00D52597">
        <w:tc>
          <w:tcPr>
            <w:tcW w:w="3055"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lastRenderedPageBreak/>
              <w:t>Операційна система</w:t>
            </w:r>
          </w:p>
        </w:tc>
        <w:tc>
          <w:tcPr>
            <w:tcW w:w="6290" w:type="dxa"/>
          </w:tcPr>
          <w:p w:rsidR="00B2116F" w:rsidRPr="007E4F40"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7E4F40">
              <w:rPr>
                <w:color w:val="auto"/>
                <w:sz w:val="28"/>
                <w:szCs w:val="28"/>
                <w:lang w:eastAsia="ru-RU"/>
              </w:rPr>
              <w:t>Android 4.0 (ICS)</w:t>
            </w:r>
          </w:p>
        </w:tc>
      </w:tr>
    </w:tbl>
    <w:p w:rsidR="00B2116F" w:rsidRPr="00BF72C3" w:rsidRDefault="00B2116F" w:rsidP="00AB4332">
      <w:pPr>
        <w:pStyle w:val="a9"/>
        <w:shd w:val="clear" w:color="auto" w:fill="FFFFFF"/>
        <w:spacing w:before="0" w:beforeAutospacing="0" w:after="0" w:afterAutospacing="0" w:line="360" w:lineRule="auto"/>
        <w:ind w:firstLine="630"/>
        <w:rPr>
          <w:ins w:id="155" w:author="ASD" w:date="2016-05-26T18:38:00Z"/>
          <w:color w:val="auto"/>
          <w:sz w:val="28"/>
          <w:szCs w:val="28"/>
          <w:lang w:eastAsia="ru-RU"/>
          <w:rPrChange w:id="156" w:author="ASD" w:date="2016-05-26T18:39:00Z">
            <w:rPr>
              <w:ins w:id="157" w:author="ASD" w:date="2016-05-26T18:38:00Z"/>
              <w:rFonts w:ascii="Arial" w:hAnsi="Arial" w:cs="Arial"/>
              <w:color w:val="555555"/>
              <w:sz w:val="21"/>
              <w:szCs w:val="21"/>
            </w:rPr>
          </w:rPrChange>
        </w:rPr>
      </w:pPr>
    </w:p>
    <w:p w:rsidR="00BF72C3" w:rsidRPr="00BF72C3" w:rsidRDefault="00E40D42" w:rsidP="00AB4332">
      <w:pPr>
        <w:pStyle w:val="3"/>
        <w:numPr>
          <w:ilvl w:val="0"/>
          <w:numId w:val="32"/>
        </w:numPr>
        <w:spacing w:line="360" w:lineRule="auto"/>
        <w:ind w:left="1440" w:hanging="720"/>
        <w:rPr>
          <w:ins w:id="158" w:author="ASD" w:date="2016-05-26T18:38:00Z"/>
          <w:rPrChange w:id="159" w:author="ASD" w:date="2016-05-26T18:39:00Z">
            <w:rPr>
              <w:ins w:id="160" w:author="ASD" w:date="2016-05-26T18:38:00Z"/>
              <w:rFonts w:ascii="Arial" w:hAnsi="Arial" w:cs="Arial"/>
              <w:color w:val="555555"/>
              <w:sz w:val="21"/>
              <w:szCs w:val="21"/>
            </w:rPr>
          </w:rPrChange>
        </w:rPr>
      </w:pPr>
      <w:bookmarkStart w:id="161" w:name="_Toc452427834"/>
      <w:r>
        <w:rPr>
          <w:lang w:val="uk-UA"/>
        </w:rPr>
        <w:t>Час ж</w:t>
      </w:r>
      <w:ins w:id="162" w:author="ASD" w:date="2016-05-26T18:38:00Z">
        <w:r w:rsidR="00BF72C3" w:rsidRPr="00BF72C3">
          <w:rPr>
            <w:rPrChange w:id="163" w:author="ASD" w:date="2016-05-26T18:39:00Z">
              <w:rPr>
                <w:rFonts w:ascii="Arial" w:hAnsi="Arial" w:cs="Arial"/>
                <w:color w:val="555555"/>
                <w:sz w:val="21"/>
                <w:szCs w:val="21"/>
              </w:rPr>
            </w:rPrChange>
          </w:rPr>
          <w:t>иття</w:t>
        </w:r>
      </w:ins>
      <w:r>
        <w:t xml:space="preserve"> </w:t>
      </w:r>
      <w:ins w:id="164" w:author="ASD" w:date="2016-05-26T18:38:00Z">
        <w:r w:rsidR="00BF72C3" w:rsidRPr="00BF72C3">
          <w:rPr>
            <w:rPrChange w:id="165" w:author="ASD" w:date="2016-05-26T18:39:00Z">
              <w:rPr>
                <w:rFonts w:ascii="Arial" w:hAnsi="Arial" w:cs="Arial"/>
                <w:color w:val="555555"/>
                <w:sz w:val="21"/>
                <w:szCs w:val="21"/>
              </w:rPr>
            </w:rPrChange>
          </w:rPr>
          <w:t>батареї</w:t>
        </w:r>
        <w:bookmarkEnd w:id="161"/>
      </w:ins>
    </w:p>
    <w:p w:rsidR="00127E61"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С</w:t>
      </w:r>
      <w:ins w:id="166" w:author="ASD" w:date="2016-05-26T18:38:00Z">
        <w:r w:rsidR="00BF72C3" w:rsidRPr="00BF72C3">
          <w:rPr>
            <w:color w:val="auto"/>
            <w:sz w:val="28"/>
            <w:szCs w:val="28"/>
            <w:lang w:eastAsia="ru-RU"/>
            <w:rPrChange w:id="167" w:author="ASD" w:date="2016-05-26T18:39:00Z">
              <w:rPr>
                <w:rFonts w:ascii="Arial" w:hAnsi="Arial" w:cs="Arial"/>
                <w:color w:val="555555"/>
                <w:sz w:val="21"/>
                <w:szCs w:val="21"/>
              </w:rPr>
            </w:rPrChange>
          </w:rPr>
          <w:t xml:space="preserve">лабкий процесор є </w:t>
        </w:r>
      </w:ins>
      <w:r>
        <w:rPr>
          <w:color w:val="auto"/>
          <w:sz w:val="28"/>
          <w:szCs w:val="28"/>
          <w:lang w:eastAsia="ru-RU"/>
        </w:rPr>
        <w:t xml:space="preserve">великим </w:t>
      </w:r>
      <w:ins w:id="168" w:author="ASD" w:date="2016-05-26T18:38:00Z">
        <w:r w:rsidR="00BF72C3" w:rsidRPr="00BF72C3">
          <w:rPr>
            <w:color w:val="auto"/>
            <w:sz w:val="28"/>
            <w:szCs w:val="28"/>
            <w:lang w:eastAsia="ru-RU"/>
            <w:rPrChange w:id="169" w:author="ASD" w:date="2016-05-26T18:39:00Z">
              <w:rPr>
                <w:rFonts w:ascii="Arial" w:hAnsi="Arial" w:cs="Arial"/>
                <w:color w:val="555555"/>
                <w:sz w:val="21"/>
                <w:szCs w:val="21"/>
              </w:rPr>
            </w:rPrChange>
          </w:rPr>
          <w:t xml:space="preserve">мінусом смартфона, </w:t>
        </w:r>
      </w:ins>
      <w:r>
        <w:rPr>
          <w:color w:val="auto"/>
          <w:sz w:val="28"/>
          <w:szCs w:val="28"/>
          <w:lang w:eastAsia="ru-RU"/>
        </w:rPr>
        <w:t>але це</w:t>
      </w:r>
      <w:ins w:id="170" w:author="ASD" w:date="2016-05-26T18:38:00Z">
        <w:r w:rsidR="00BF72C3" w:rsidRPr="00BF72C3">
          <w:rPr>
            <w:color w:val="auto"/>
            <w:sz w:val="28"/>
            <w:szCs w:val="28"/>
            <w:lang w:eastAsia="ru-RU"/>
            <w:rPrChange w:id="171" w:author="ASD" w:date="2016-05-26T18:39:00Z">
              <w:rPr>
                <w:rFonts w:ascii="Arial" w:hAnsi="Arial" w:cs="Arial"/>
                <w:color w:val="555555"/>
                <w:sz w:val="21"/>
                <w:szCs w:val="21"/>
              </w:rPr>
            </w:rPrChange>
          </w:rPr>
          <w:t xml:space="preserve"> одночасно є причиною довгого життя</w:t>
        </w:r>
      </w:ins>
      <w:r>
        <w:rPr>
          <w:color w:val="auto"/>
          <w:sz w:val="28"/>
          <w:szCs w:val="28"/>
          <w:lang w:eastAsia="ru-RU"/>
        </w:rPr>
        <w:t xml:space="preserve"> смартфона</w:t>
      </w:r>
      <w:ins w:id="172" w:author="ASD" w:date="2016-05-26T18:38:00Z">
        <w:r w:rsidR="00BF72C3" w:rsidRPr="00BF72C3">
          <w:rPr>
            <w:color w:val="auto"/>
            <w:sz w:val="28"/>
            <w:szCs w:val="28"/>
            <w:lang w:eastAsia="ru-RU"/>
            <w:rPrChange w:id="173" w:author="ASD" w:date="2016-05-26T18:39:00Z">
              <w:rPr>
                <w:rFonts w:ascii="Arial" w:hAnsi="Arial" w:cs="Arial"/>
                <w:color w:val="555555"/>
                <w:sz w:val="21"/>
                <w:szCs w:val="21"/>
              </w:rPr>
            </w:rPrChange>
          </w:rPr>
          <w:t xml:space="preserve"> від батареї, обсяг якої становить 1700 мАг. </w:t>
        </w:r>
      </w:ins>
    </w:p>
    <w:p w:rsidR="00417BA9" w:rsidRPr="00BF72C3" w:rsidRDefault="00417BA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Приблизний час життя смартфона – це 2 дні без під</w:t>
      </w:r>
      <w:r w:rsidR="00F2513E">
        <w:rPr>
          <w:color w:val="auto"/>
          <w:sz w:val="28"/>
          <w:szCs w:val="28"/>
          <w:lang w:eastAsia="ru-RU"/>
        </w:rPr>
        <w:t>зарядки, таким чином ми отримаємо досить живучий прилад, що дасть можливість зручно працювати майбутнім користувачам.</w:t>
      </w:r>
    </w:p>
    <w:p w:rsidR="00486EE0" w:rsidRDefault="00486EE0" w:rsidP="00AB4332">
      <w:pPr>
        <w:pStyle w:val="2"/>
        <w:numPr>
          <w:ilvl w:val="0"/>
          <w:numId w:val="14"/>
        </w:numPr>
        <w:spacing w:line="360" w:lineRule="auto"/>
        <w:ind w:left="1260" w:hanging="540"/>
        <w:rPr>
          <w:rFonts w:eastAsiaTheme="majorEastAsia"/>
          <w:lang w:val="uk-UA"/>
        </w:rPr>
      </w:pPr>
      <w:bookmarkStart w:id="174" w:name="_Toc452427835"/>
      <w:r w:rsidRPr="00BF72C3">
        <w:rPr>
          <w:rFonts w:eastAsiaTheme="majorEastAsia"/>
          <w:lang w:val="uk-UA"/>
        </w:rPr>
        <w:t xml:space="preserve">Дослідження </w:t>
      </w:r>
      <w:r w:rsidR="00AE3EBE" w:rsidRPr="00127E61">
        <w:rPr>
          <w:rFonts w:eastAsiaTheme="majorEastAsia"/>
          <w:lang w:val="uk-UA"/>
        </w:rPr>
        <w:t>роботи</w:t>
      </w:r>
      <w:r w:rsidRPr="00127E61">
        <w:rPr>
          <w:rFonts w:eastAsiaTheme="majorEastAsia"/>
          <w:lang w:val="uk-UA"/>
        </w:rPr>
        <w:t xml:space="preserve"> модул</w:t>
      </w:r>
      <w:r w:rsidR="00AE3EBE" w:rsidRPr="00127E61">
        <w:rPr>
          <w:rFonts w:eastAsiaTheme="majorEastAsia"/>
          <w:lang w:val="uk-UA"/>
        </w:rPr>
        <w:t>я</w:t>
      </w:r>
      <w:r w:rsidRPr="00127E61">
        <w:rPr>
          <w:rFonts w:eastAsiaTheme="majorEastAsia"/>
          <w:lang w:val="uk-UA"/>
        </w:rPr>
        <w:t xml:space="preserve"> камери</w:t>
      </w:r>
      <w:r w:rsidR="00AE3EBE" w:rsidRPr="00127E61">
        <w:rPr>
          <w:rFonts w:eastAsiaTheme="majorEastAsia"/>
          <w:lang w:val="uk-UA"/>
        </w:rPr>
        <w:t xml:space="preserve"> смартфона</w:t>
      </w:r>
      <w:bookmarkEnd w:id="174"/>
    </w:p>
    <w:p w:rsidR="00F2513E" w:rsidRDefault="00CD212D" w:rsidP="00AB4332">
      <w:pPr>
        <w:pStyle w:val="a9"/>
        <w:shd w:val="clear" w:color="auto" w:fill="FFFFFF"/>
        <w:spacing w:before="0" w:beforeAutospacing="0" w:after="0" w:afterAutospacing="0" w:line="360" w:lineRule="auto"/>
        <w:ind w:firstLine="630"/>
        <w:rPr>
          <w:color w:val="auto"/>
          <w:sz w:val="28"/>
          <w:szCs w:val="28"/>
          <w:lang w:eastAsia="ru-RU"/>
        </w:rPr>
      </w:pPr>
      <w:r w:rsidRPr="00CD212D">
        <w:rPr>
          <w:color w:val="auto"/>
          <w:sz w:val="28"/>
          <w:szCs w:val="28"/>
          <w:lang w:eastAsia="ru-RU"/>
        </w:rPr>
        <w:t xml:space="preserve">Дослідження </w:t>
      </w:r>
      <w:r w:rsidR="00EA0F52">
        <w:rPr>
          <w:color w:val="auto"/>
          <w:sz w:val="28"/>
          <w:szCs w:val="28"/>
          <w:lang w:eastAsia="ru-RU"/>
        </w:rPr>
        <w:t>даної частини було почати з вивчення документації по ремонту смартфона</w:t>
      </w:r>
      <w:r w:rsidR="00EA0F52" w:rsidRPr="00EA0F52">
        <w:rPr>
          <w:color w:val="auto"/>
          <w:sz w:val="28"/>
          <w:szCs w:val="28"/>
          <w:lang w:val="ru-RU" w:eastAsia="ru-RU"/>
        </w:rPr>
        <w:t>[2]</w:t>
      </w:r>
      <w:r w:rsidR="00EA0F52">
        <w:rPr>
          <w:color w:val="auto"/>
          <w:sz w:val="28"/>
          <w:szCs w:val="28"/>
          <w:lang w:eastAsia="ru-RU"/>
        </w:rPr>
        <w:t>. Було встановлено, що модуль камери використовує 24-сокет</w:t>
      </w:r>
      <w:r w:rsidR="009863F6">
        <w:rPr>
          <w:color w:val="auto"/>
          <w:sz w:val="28"/>
          <w:szCs w:val="28"/>
          <w:lang w:eastAsia="ru-RU"/>
        </w:rPr>
        <w:t>, який використовується для живлення камери, обміну інформації між смартфоном і камерою.</w:t>
      </w:r>
    </w:p>
    <w:p w:rsidR="009863F6" w:rsidRDefault="009863F6" w:rsidP="00AB4332">
      <w:pPr>
        <w:pStyle w:val="a9"/>
        <w:shd w:val="clear" w:color="auto" w:fill="FFFFFF"/>
        <w:spacing w:before="0" w:beforeAutospacing="0" w:after="0" w:afterAutospacing="0" w:line="360" w:lineRule="auto"/>
        <w:ind w:firstLine="630"/>
        <w:jc w:val="center"/>
        <w:rPr>
          <w:color w:val="auto"/>
          <w:sz w:val="28"/>
          <w:szCs w:val="28"/>
          <w:lang w:eastAsia="ru-RU"/>
        </w:rPr>
      </w:pPr>
      <w:r>
        <w:rPr>
          <w:noProof/>
          <w:lang w:val="ru-RU" w:eastAsia="ru-RU"/>
        </w:rPr>
        <w:drawing>
          <wp:inline distT="0" distB="0" distL="0" distR="0" wp14:anchorId="2B53EF57" wp14:editId="6DB0F41E">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Default="009863F6"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 2.5 Принципова схема з’єднання</w:t>
      </w:r>
    </w:p>
    <w:p w:rsidR="009863F6" w:rsidRDefault="009863F6"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Із схеми видно, що </w:t>
      </w:r>
      <w:r w:rsidR="0091532E">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sidRPr="0091532E">
        <w:rPr>
          <w:noProof/>
          <w:color w:val="auto"/>
          <w:sz w:val="28"/>
          <w:szCs w:val="28"/>
          <w:lang w:val="ru-RU" w:eastAsia="ru-RU"/>
        </w:rPr>
        <w:lastRenderedPageBreak/>
        <w:drawing>
          <wp:inline distT="0" distB="0" distL="0" distR="0">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Default="0091532E"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2.6 Сокет модуля камери </w:t>
      </w:r>
    </w:p>
    <w:p w:rsidR="0091532E" w:rsidRDefault="00BC6194"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пристроя під свої потреби.</w:t>
      </w:r>
    </w:p>
    <w:p w:rsidR="00F976AB" w:rsidRDefault="00BC6194" w:rsidP="00AB4332">
      <w:pPr>
        <w:pStyle w:val="a9"/>
        <w:shd w:val="clear" w:color="auto" w:fill="FFFFFF"/>
        <w:spacing w:before="0" w:beforeAutospacing="0" w:after="0" w:afterAutospacing="0" w:line="360" w:lineRule="auto"/>
        <w:ind w:firstLine="630"/>
        <w:rPr>
          <w:sz w:val="28"/>
          <w:szCs w:val="28"/>
        </w:rPr>
      </w:pPr>
      <w:r>
        <w:rPr>
          <w:color w:val="auto"/>
          <w:sz w:val="28"/>
          <w:szCs w:val="28"/>
          <w:lang w:eastAsia="ru-RU"/>
        </w:rPr>
        <w:t xml:space="preserve">Після замірів модуля камери було встановлено його розміри </w:t>
      </w:r>
      <w:r w:rsidRPr="00914392">
        <w:rPr>
          <w:sz w:val="28"/>
          <w:szCs w:val="28"/>
        </w:rPr>
        <w:t>5</w:t>
      </w:r>
      <w:r>
        <w:rPr>
          <w:sz w:val="28"/>
          <w:szCs w:val="28"/>
        </w:rPr>
        <w:t>.5</w:t>
      </w:r>
      <w:r w:rsidRPr="00914392">
        <w:rPr>
          <w:sz w:val="28"/>
          <w:szCs w:val="28"/>
        </w:rPr>
        <w:t>х7.8х5</w:t>
      </w:r>
      <w:r>
        <w:rPr>
          <w:sz w:val="28"/>
          <w:szCs w:val="28"/>
        </w:rPr>
        <w:t>.5 мм – ці розміри є досить компактними, що дає можливість використовувати</w:t>
      </w:r>
      <w:r w:rsidR="00F976AB">
        <w:rPr>
          <w:sz w:val="28"/>
          <w:szCs w:val="28"/>
        </w:rPr>
        <w:t xml:space="preserve"> їх у важкодоступних місцях.</w:t>
      </w:r>
    </w:p>
    <w:p w:rsidR="00BC6194" w:rsidRDefault="00F976AB"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F976AB">
        <w:rPr>
          <w:noProof/>
          <w:sz w:val="28"/>
          <w:szCs w:val="28"/>
          <w:lang w:val="ru-RU" w:eastAsia="ru-RU"/>
        </w:rPr>
        <w:drawing>
          <wp:inline distT="0" distB="0" distL="0" distR="0">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Default="00F976AB"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 xml:space="preserve">Рис. 2.7 Модуль камери з роз’ємом </w:t>
      </w:r>
    </w:p>
    <w:p w:rsidR="00F976AB" w:rsidRPr="00EA0F52" w:rsidRDefault="00F976AB" w:rsidP="00AB4332">
      <w:pPr>
        <w:pStyle w:val="a9"/>
        <w:shd w:val="clear" w:color="auto" w:fill="FFFFFF"/>
        <w:spacing w:before="0" w:beforeAutospacing="0" w:after="0" w:afterAutospacing="0" w:line="360" w:lineRule="auto"/>
        <w:ind w:firstLine="630"/>
        <w:rPr>
          <w:color w:val="auto"/>
          <w:sz w:val="28"/>
          <w:szCs w:val="28"/>
          <w:lang w:eastAsia="ru-RU"/>
          <w:rPrChange w:id="175" w:author="ASD" w:date="2016-05-26T18:30:00Z">
            <w:rPr>
              <w:rFonts w:eastAsiaTheme="majorEastAsia"/>
            </w:rPr>
          </w:rPrChange>
        </w:rPr>
      </w:pPr>
      <w:r>
        <w:rPr>
          <w:color w:val="auto"/>
          <w:sz w:val="28"/>
          <w:szCs w:val="28"/>
          <w:lang w:eastAsia="ru-RU"/>
        </w:rPr>
        <w:lastRenderedPageBreak/>
        <w:t xml:space="preserve">Після досліджень стало зрозуміло, що модуль камери використовує </w:t>
      </w:r>
      <w:r w:rsidR="0064644F">
        <w:rPr>
          <w:color w:val="auto"/>
          <w:sz w:val="28"/>
          <w:szCs w:val="28"/>
          <w:lang w:eastAsia="ru-RU"/>
        </w:rPr>
        <w:t xml:space="preserve">аналоговий спосіб передачі даних, що є дуже поміхо нестійким засобом обіну даних. Це варто врахувати при розробці адаптера. </w:t>
      </w:r>
    </w:p>
    <w:p w:rsidR="00486EE0" w:rsidRDefault="00486EE0" w:rsidP="00AB4332">
      <w:pPr>
        <w:pStyle w:val="2"/>
        <w:numPr>
          <w:ilvl w:val="0"/>
          <w:numId w:val="14"/>
        </w:numPr>
        <w:spacing w:line="360" w:lineRule="auto"/>
        <w:ind w:left="1260" w:hanging="540"/>
        <w:rPr>
          <w:rFonts w:eastAsiaTheme="majorEastAsia"/>
          <w:lang w:val="uk-UA"/>
        </w:rPr>
      </w:pPr>
      <w:bookmarkStart w:id="176" w:name="_Toc452427836"/>
      <w:r w:rsidRPr="00127E61">
        <w:rPr>
          <w:rFonts w:eastAsiaTheme="majorEastAsia"/>
          <w:lang w:val="uk-UA"/>
        </w:rPr>
        <w:t>Розробка адаптера</w:t>
      </w:r>
      <w:bookmarkEnd w:id="176"/>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Розробка цього адаптора пов’язана із наступними перевагами над </w:t>
      </w:r>
      <w:r w:rsidRPr="000C3D4E">
        <w:rPr>
          <w:color w:val="auto"/>
          <w:sz w:val="28"/>
          <w:szCs w:val="28"/>
          <w:lang w:eastAsia="ru-RU"/>
        </w:rPr>
        <w:t>звичайними</w:t>
      </w:r>
      <w:r>
        <w:rPr>
          <w:color w:val="auto"/>
          <w:sz w:val="28"/>
          <w:szCs w:val="28"/>
          <w:lang w:eastAsia="ru-RU"/>
        </w:rPr>
        <w:t xml:space="preserve"> екодерами</w:t>
      </w:r>
      <w:r w:rsidRPr="000C3D4E">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Моя система заснована на смартфоні </w:t>
      </w:r>
      <w:r>
        <w:rPr>
          <w:color w:val="auto"/>
          <w:sz w:val="28"/>
          <w:szCs w:val="28"/>
          <w:lang w:eastAsia="ru-RU"/>
        </w:rPr>
        <w:t>LG Р705</w:t>
      </w:r>
      <w:r w:rsidRPr="000C3D4E">
        <w:rPr>
          <w:color w:val="auto"/>
          <w:sz w:val="28"/>
          <w:szCs w:val="28"/>
          <w:lang w:eastAsia="ru-RU"/>
        </w:rPr>
        <w:t xml:space="preserve">, який оснащений 5МP камерою з автофокусом. Проблема використання цього приладу </w:t>
      </w:r>
      <w:r>
        <w:rPr>
          <w:color w:val="auto"/>
          <w:sz w:val="28"/>
          <w:szCs w:val="28"/>
          <w:lang w:eastAsia="ru-RU"/>
        </w:rPr>
        <w:t xml:space="preserve">для реалізації мого проекту </w:t>
      </w:r>
      <w:r w:rsidRPr="000C3D4E">
        <w:rPr>
          <w:color w:val="auto"/>
          <w:sz w:val="28"/>
          <w:szCs w:val="28"/>
          <w:lang w:eastAsia="ru-RU"/>
        </w:rPr>
        <w:t xml:space="preserve">була </w:t>
      </w:r>
      <w:r>
        <w:rPr>
          <w:color w:val="auto"/>
          <w:sz w:val="28"/>
          <w:szCs w:val="28"/>
          <w:lang w:eastAsia="ru-RU"/>
        </w:rPr>
        <w:t>в неможливості винести камеру за його межі</w:t>
      </w:r>
      <w:r w:rsidRPr="000C3D4E">
        <w:rPr>
          <w:color w:val="auto"/>
          <w:sz w:val="28"/>
          <w:szCs w:val="28"/>
          <w:lang w:eastAsia="ru-RU"/>
        </w:rPr>
        <w:t>, тому я розробив подовжувач-</w:t>
      </w:r>
      <w:r w:rsidRPr="000C3D4E">
        <w:rPr>
          <w:rFonts w:eastAsiaTheme="majorEastAsia"/>
          <w:sz w:val="28"/>
          <w:szCs w:val="28"/>
          <w:rPrChange w:id="177" w:author="ASD" w:date="2016-05-26T18:30:00Z">
            <w:rPr>
              <w:rFonts w:eastAsiaTheme="majorEastAsia"/>
            </w:rPr>
          </w:rPrChange>
        </w:rPr>
        <w:t>адаптер</w:t>
      </w:r>
      <w:r w:rsidRPr="000C3D4E">
        <w:rPr>
          <w:color w:val="auto"/>
          <w:sz w:val="28"/>
          <w:szCs w:val="28"/>
          <w:lang w:eastAsia="ru-RU"/>
        </w:rPr>
        <w:t>, який дозволяє винести саму камеру за межі смартфона.</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При проектування подовжувач</w:t>
      </w:r>
      <w:r>
        <w:rPr>
          <w:color w:val="auto"/>
          <w:sz w:val="28"/>
          <w:szCs w:val="28"/>
          <w:lang w:eastAsia="ru-RU"/>
        </w:rPr>
        <w:t>а</w:t>
      </w:r>
      <w:r w:rsidRPr="000C3D4E">
        <w:rPr>
          <w:color w:val="auto"/>
          <w:sz w:val="28"/>
          <w:szCs w:val="28"/>
          <w:lang w:eastAsia="ru-RU"/>
        </w:rPr>
        <w:t>-</w:t>
      </w:r>
      <w:r w:rsidRPr="000C3D4E">
        <w:rPr>
          <w:rFonts w:eastAsiaTheme="majorEastAsia"/>
          <w:sz w:val="28"/>
          <w:szCs w:val="28"/>
          <w:rPrChange w:id="178" w:author="ASD" w:date="2016-05-26T18:30:00Z">
            <w:rPr>
              <w:rFonts w:eastAsiaTheme="majorEastAsia"/>
            </w:rPr>
          </w:rPrChange>
        </w:rPr>
        <w:t>адаптер</w:t>
      </w:r>
      <w:r>
        <w:rPr>
          <w:rFonts w:eastAsiaTheme="majorEastAsia"/>
          <w:sz w:val="28"/>
          <w:szCs w:val="28"/>
        </w:rPr>
        <w:t>а</w:t>
      </w:r>
      <w:r w:rsidRPr="000C3D4E">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r>
        <w:rPr>
          <w:color w:val="auto"/>
          <w:sz w:val="28"/>
          <w:szCs w:val="28"/>
          <w:lang w:eastAsia="ru-RU"/>
        </w:rPr>
        <w:t>адапт</w:t>
      </w:r>
      <w:r w:rsidR="00E36C12">
        <w:rPr>
          <w:color w:val="auto"/>
          <w:sz w:val="28"/>
          <w:szCs w:val="28"/>
          <w:lang w:eastAsia="ru-RU"/>
        </w:rPr>
        <w:t>о</w:t>
      </w:r>
      <w:r>
        <w:rPr>
          <w:color w:val="auto"/>
          <w:sz w:val="28"/>
          <w:szCs w:val="28"/>
          <w:lang w:eastAsia="ru-RU"/>
        </w:rPr>
        <w:t>ра</w:t>
      </w:r>
      <w:r w:rsidRPr="000C3D4E">
        <w:rPr>
          <w:color w:val="auto"/>
          <w:sz w:val="28"/>
          <w:szCs w:val="28"/>
          <w:lang w:eastAsia="ru-RU"/>
        </w:rPr>
        <w:t xml:space="preserve"> конектора камери).</w:t>
      </w:r>
    </w:p>
    <w:p w:rsidR="000C3D4E" w:rsidRPr="000C3D4E" w:rsidRDefault="000C3D4E"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0C3D4E">
        <w:rPr>
          <w:noProof/>
          <w:color w:val="auto"/>
          <w:sz w:val="28"/>
          <w:szCs w:val="28"/>
          <w:lang w:val="ru-RU" w:eastAsia="ru-RU"/>
        </w:rPr>
        <w:lastRenderedPageBreak/>
        <w:drawing>
          <wp:inline distT="0" distB="0" distL="0" distR="0" wp14:anchorId="7649914A" wp14:editId="7F57B133">
            <wp:extent cx="4312693" cy="2906973"/>
            <wp:effectExtent l="0" t="0" r="0" b="8255"/>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14901" cy="2908461"/>
                    </a:xfrm>
                    <a:prstGeom prst="rect">
                      <a:avLst/>
                    </a:prstGeom>
                    <a:noFill/>
                    <a:ln>
                      <a:noFill/>
                      <a:prstDash/>
                    </a:ln>
                  </pic:spPr>
                </pic:pic>
              </a:graphicData>
            </a:graphic>
          </wp:inline>
        </w:drawing>
      </w:r>
    </w:p>
    <w:p w:rsidR="000C3D4E" w:rsidRPr="000C3D4E" w:rsidRDefault="000C3D4E"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0C3D4E">
        <w:rPr>
          <w:color w:val="auto"/>
          <w:sz w:val="28"/>
          <w:szCs w:val="28"/>
          <w:lang w:eastAsia="ru-RU"/>
        </w:rPr>
        <w:t>Рис.</w:t>
      </w:r>
      <w:r>
        <w:rPr>
          <w:color w:val="auto"/>
          <w:sz w:val="28"/>
          <w:szCs w:val="28"/>
          <w:lang w:eastAsia="ru-RU"/>
        </w:rPr>
        <w:t xml:space="preserve"> </w:t>
      </w:r>
      <w:r w:rsidRPr="000C3D4E">
        <w:rPr>
          <w:color w:val="auto"/>
          <w:sz w:val="28"/>
          <w:szCs w:val="28"/>
          <w:lang w:eastAsia="ru-RU"/>
        </w:rPr>
        <w:t>2</w:t>
      </w:r>
      <w:r>
        <w:rPr>
          <w:color w:val="auto"/>
          <w:sz w:val="28"/>
          <w:szCs w:val="28"/>
          <w:lang w:eastAsia="ru-RU"/>
        </w:rPr>
        <w:t>.8</w:t>
      </w:r>
      <w:r w:rsidRPr="000C3D4E">
        <w:rPr>
          <w:color w:val="auto"/>
          <w:sz w:val="28"/>
          <w:szCs w:val="28"/>
          <w:lang w:eastAsia="ru-RU"/>
        </w:rPr>
        <w:t xml:space="preserve"> Схема </w:t>
      </w:r>
      <w:r w:rsidR="00E36C12">
        <w:rPr>
          <w:color w:val="auto"/>
          <w:sz w:val="28"/>
          <w:szCs w:val="28"/>
          <w:lang w:eastAsia="ru-RU"/>
        </w:rPr>
        <w:t>адаптора</w:t>
      </w:r>
      <w:r w:rsidR="00E36C12" w:rsidRPr="000C3D4E">
        <w:rPr>
          <w:color w:val="auto"/>
          <w:sz w:val="28"/>
          <w:szCs w:val="28"/>
          <w:lang w:eastAsia="ru-RU"/>
        </w:rPr>
        <w:t xml:space="preserve"> </w:t>
      </w:r>
      <w:r w:rsidRPr="000C3D4E">
        <w:rPr>
          <w:color w:val="auto"/>
          <w:sz w:val="28"/>
          <w:szCs w:val="28"/>
          <w:lang w:eastAsia="ru-RU"/>
        </w:rPr>
        <w:t>конектора камери</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коректно.</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color w:val="auto"/>
          <w:sz w:val="28"/>
          <w:szCs w:val="28"/>
          <w:lang w:eastAsia="ru-RU"/>
        </w:rPr>
        <w:t xml:space="preserve">Модуль камери підключений до материнська плата за допомогою роз'єму з 24 контактами, з яких 4 контакта використовуються для живлення різної напругою модуль камери (Рис. </w:t>
      </w:r>
      <w:r>
        <w:rPr>
          <w:color w:val="auto"/>
          <w:sz w:val="28"/>
          <w:szCs w:val="28"/>
          <w:lang w:eastAsia="ru-RU"/>
        </w:rPr>
        <w:t>2.9</w:t>
      </w:r>
      <w:r w:rsidRPr="000C3D4E">
        <w:rPr>
          <w:color w:val="auto"/>
          <w:sz w:val="28"/>
          <w:szCs w:val="28"/>
          <w:lang w:eastAsia="ru-RU"/>
        </w:rPr>
        <w:t xml:space="preserve"> Схема </w:t>
      </w:r>
      <w:r w:rsidR="00E36C12">
        <w:rPr>
          <w:color w:val="auto"/>
          <w:sz w:val="28"/>
          <w:szCs w:val="28"/>
          <w:lang w:eastAsia="ru-RU"/>
        </w:rPr>
        <w:t>адаптора</w:t>
      </w:r>
      <w:r w:rsidR="00E36C12" w:rsidRPr="000C3D4E">
        <w:rPr>
          <w:color w:val="auto"/>
          <w:sz w:val="28"/>
          <w:szCs w:val="28"/>
          <w:lang w:eastAsia="ru-RU"/>
        </w:rPr>
        <w:t xml:space="preserve"> </w:t>
      </w:r>
      <w:r w:rsidRPr="000C3D4E">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Pr>
          <w:color w:val="auto"/>
          <w:sz w:val="28"/>
          <w:szCs w:val="28"/>
          <w:lang w:eastAsia="ru-RU"/>
        </w:rPr>
        <w:t>і</w:t>
      </w:r>
      <w:r w:rsidRPr="000C3D4E">
        <w:rPr>
          <w:color w:val="auto"/>
          <w:sz w:val="28"/>
          <w:szCs w:val="28"/>
          <w:lang w:eastAsia="ru-RU"/>
        </w:rPr>
        <w:t>.</w:t>
      </w:r>
    </w:p>
    <w:p w:rsidR="000C3D4E" w:rsidRPr="000C3D4E"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0C3D4E">
        <w:rPr>
          <w:noProof/>
          <w:color w:val="auto"/>
          <w:sz w:val="28"/>
          <w:szCs w:val="28"/>
          <w:lang w:val="ru-RU" w:eastAsia="ru-RU"/>
        </w:rPr>
        <w:lastRenderedPageBreak/>
        <w:drawing>
          <wp:inline distT="0" distB="0" distL="0" distR="0" wp14:anchorId="6235F254" wp14:editId="4A9E63A5">
            <wp:extent cx="5232928" cy="3389772"/>
            <wp:effectExtent l="0" t="0" r="5822" b="1128"/>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7E4F40" w:rsidRDefault="007E4F40" w:rsidP="00AB4332">
      <w:pPr>
        <w:pStyle w:val="a9"/>
        <w:shd w:val="clear" w:color="auto" w:fill="FFFFFF"/>
        <w:spacing w:before="0" w:beforeAutospacing="0" w:after="0" w:afterAutospacing="0" w:line="360" w:lineRule="auto"/>
        <w:ind w:firstLine="630"/>
        <w:jc w:val="left"/>
        <w:rPr>
          <w:color w:val="auto"/>
          <w:sz w:val="28"/>
          <w:szCs w:val="28"/>
          <w:lang w:eastAsia="ru-RU"/>
          <w:rPrChange w:id="179" w:author="ASD" w:date="2016-05-26T18:30:00Z">
            <w:rPr>
              <w:rFonts w:eastAsiaTheme="majorEastAsia"/>
            </w:rPr>
          </w:rPrChange>
        </w:rPr>
      </w:pPr>
      <w:r>
        <w:rPr>
          <w:color w:val="auto"/>
          <w:sz w:val="28"/>
          <w:szCs w:val="28"/>
          <w:lang w:eastAsia="ru-RU"/>
        </w:rPr>
        <w:t>Рис. 2.9</w:t>
      </w:r>
      <w:r w:rsidR="000C3D4E" w:rsidRPr="000C3D4E">
        <w:rPr>
          <w:color w:val="auto"/>
          <w:sz w:val="28"/>
          <w:szCs w:val="28"/>
          <w:lang w:eastAsia="ru-RU"/>
        </w:rPr>
        <w:t xml:space="preserve"> Схема </w:t>
      </w:r>
      <w:r w:rsidR="00E36C12">
        <w:rPr>
          <w:color w:val="auto"/>
          <w:sz w:val="28"/>
          <w:szCs w:val="28"/>
          <w:lang w:eastAsia="ru-RU"/>
        </w:rPr>
        <w:t>адаптора</w:t>
      </w:r>
      <w:r w:rsidR="00E36C12" w:rsidRPr="000C3D4E">
        <w:rPr>
          <w:color w:val="auto"/>
          <w:sz w:val="28"/>
          <w:szCs w:val="28"/>
          <w:lang w:eastAsia="ru-RU"/>
        </w:rPr>
        <w:t xml:space="preserve"> </w:t>
      </w:r>
      <w:r w:rsidR="000C3D4E" w:rsidRPr="000C3D4E">
        <w:rPr>
          <w:color w:val="auto"/>
          <w:sz w:val="28"/>
          <w:szCs w:val="28"/>
          <w:lang w:eastAsia="ru-RU"/>
        </w:rPr>
        <w:t>камери до смартфона</w:t>
      </w:r>
    </w:p>
    <w:p w:rsidR="00496446" w:rsidRDefault="00496446" w:rsidP="00AB4332">
      <w:pPr>
        <w:pStyle w:val="2"/>
        <w:numPr>
          <w:ilvl w:val="0"/>
          <w:numId w:val="14"/>
        </w:numPr>
        <w:spacing w:line="360" w:lineRule="auto"/>
        <w:ind w:left="1260" w:hanging="540"/>
        <w:rPr>
          <w:rFonts w:eastAsiaTheme="majorEastAsia"/>
          <w:lang w:val="uk-UA"/>
        </w:rPr>
      </w:pPr>
      <w:bookmarkStart w:id="180" w:name="_Toc452427837"/>
      <w:r w:rsidRPr="00127E61">
        <w:rPr>
          <w:rFonts w:eastAsiaTheme="majorEastAsia"/>
          <w:lang w:val="uk-UA"/>
        </w:rPr>
        <w:t xml:space="preserve">Порівняння з </w:t>
      </w:r>
      <w:r w:rsidR="00AF5FF5" w:rsidRPr="00127E61">
        <w:rPr>
          <w:rFonts w:eastAsiaTheme="majorEastAsia"/>
          <w:lang w:val="uk-UA"/>
        </w:rPr>
        <w:t>аналогами</w:t>
      </w:r>
      <w:bookmarkEnd w:id="180"/>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Default="007E4F40" w:rsidP="00AB4332">
      <w:pPr>
        <w:pStyle w:val="3"/>
        <w:numPr>
          <w:ilvl w:val="0"/>
          <w:numId w:val="35"/>
        </w:numPr>
        <w:tabs>
          <w:tab w:val="left" w:pos="1440"/>
        </w:tabs>
        <w:spacing w:line="360" w:lineRule="auto"/>
        <w:ind w:left="1440" w:hanging="720"/>
      </w:pPr>
      <w:bookmarkStart w:id="181" w:name="_Toc452427838"/>
      <w:r w:rsidRPr="007E4F40">
        <w:t>Технічне порівняння</w:t>
      </w:r>
      <w:bookmarkEnd w:id="181"/>
    </w:p>
    <w:p w:rsidR="001C19E5" w:rsidRPr="001C19E5"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1C19E5">
        <w:rPr>
          <w:color w:val="auto"/>
          <w:sz w:val="28"/>
          <w:szCs w:val="28"/>
          <w:lang w:eastAsia="ru-RU"/>
        </w:rPr>
        <w:t>Порівняння подовжувача та найкращого ендоскопа</w:t>
      </w:r>
      <w:r>
        <w:rPr>
          <w:color w:val="auto"/>
          <w:sz w:val="28"/>
          <w:szCs w:val="28"/>
          <w:lang w:eastAsia="ru-RU"/>
        </w:rPr>
        <w:t xml:space="preserve"> на ринку.</w:t>
      </w:r>
    </w:p>
    <w:p w:rsidR="007E4F40" w:rsidRDefault="007E4F40" w:rsidP="00AB4332">
      <w:pPr>
        <w:pStyle w:val="a9"/>
        <w:shd w:val="clear" w:color="auto" w:fill="FFFFFF"/>
        <w:spacing w:before="0" w:beforeAutospacing="0" w:after="0" w:afterAutospacing="0" w:line="360" w:lineRule="auto"/>
        <w:ind w:firstLine="360"/>
        <w:jc w:val="center"/>
        <w:rPr>
          <w:color w:val="auto"/>
          <w:sz w:val="28"/>
          <w:szCs w:val="28"/>
          <w:lang w:eastAsia="ru-RU"/>
        </w:rPr>
      </w:pPr>
      <w:r w:rsidRPr="007E4F40">
        <w:rPr>
          <w:noProof/>
          <w:color w:val="auto"/>
          <w:sz w:val="28"/>
          <w:szCs w:val="28"/>
          <w:lang w:val="ru-RU" w:eastAsia="ru-RU"/>
        </w:rPr>
        <w:drawing>
          <wp:inline distT="0" distB="0" distL="0" distR="0" wp14:anchorId="4F32DECB" wp14:editId="6D99E73D">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7E4F40" w:rsidRDefault="007E4F40" w:rsidP="00AB4332">
      <w:pPr>
        <w:pStyle w:val="a9"/>
        <w:shd w:val="clear" w:color="auto" w:fill="FFFFFF"/>
        <w:spacing w:before="0" w:beforeAutospacing="0" w:after="0" w:afterAutospacing="0" w:line="360" w:lineRule="auto"/>
        <w:ind w:firstLine="360"/>
        <w:jc w:val="left"/>
        <w:rPr>
          <w:color w:val="auto"/>
          <w:sz w:val="28"/>
          <w:szCs w:val="28"/>
          <w:lang w:eastAsia="ru-RU"/>
        </w:rPr>
      </w:pPr>
      <w:r>
        <w:rPr>
          <w:color w:val="auto"/>
          <w:sz w:val="28"/>
          <w:szCs w:val="28"/>
          <w:lang w:eastAsia="ru-RU"/>
        </w:rPr>
        <w:lastRenderedPageBreak/>
        <w:t>Рис. 2.10 Подовжувач та енкодер</w:t>
      </w:r>
    </w:p>
    <w:p w:rsidR="007E4F40" w:rsidRPr="007E4F40" w:rsidRDefault="007E4F40"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7E4F40">
        <w:rPr>
          <w:color w:val="auto"/>
          <w:sz w:val="28"/>
          <w:szCs w:val="28"/>
          <w:lang w:eastAsia="ru-RU"/>
        </w:rPr>
        <w:t>Таблиця</w:t>
      </w:r>
      <w:r w:rsidR="001C19E5">
        <w:rPr>
          <w:color w:val="auto"/>
          <w:sz w:val="28"/>
          <w:szCs w:val="28"/>
          <w:lang w:eastAsia="ru-RU"/>
        </w:rPr>
        <w:t xml:space="preserve"> 2.</w:t>
      </w:r>
      <w:r w:rsidR="00B2116F">
        <w:rPr>
          <w:color w:val="auto"/>
          <w:sz w:val="28"/>
          <w:szCs w:val="28"/>
          <w:lang w:eastAsia="ru-RU"/>
        </w:rPr>
        <w:t>2</w:t>
      </w:r>
      <w:r w:rsidRPr="007E4F40">
        <w:rPr>
          <w:color w:val="auto"/>
          <w:sz w:val="28"/>
          <w:szCs w:val="28"/>
          <w:lang w:eastAsia="ru-RU"/>
        </w:rPr>
        <w:t xml:space="preserve"> </w:t>
      </w:r>
    </w:p>
    <w:tbl>
      <w:tblPr>
        <w:tblStyle w:val="a8"/>
        <w:tblW w:w="0" w:type="auto"/>
        <w:tblLook w:val="04A0" w:firstRow="1" w:lastRow="0" w:firstColumn="1" w:lastColumn="0" w:noHBand="0" w:noVBand="1"/>
      </w:tblPr>
      <w:tblGrid>
        <w:gridCol w:w="5754"/>
        <w:gridCol w:w="1890"/>
        <w:gridCol w:w="1700"/>
      </w:tblGrid>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Подовжувач</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Ендоскоп</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Розмір камери в мм</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8х8х5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5.5х7.8х5.5</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Кількість мега пікселів</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5</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1.3</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Роздільна здатність фото</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2592х1944</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нема</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Відеозйомка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640х480</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Цифровий зум</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Автофокус</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Спалах</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 xml:space="preserve">Подовження </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До 10 м</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Потрібне програмне забезпечення для роботи</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Використовує Mini USB Port</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Використовує камеру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Прив’язано до смартфона</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Так</w:t>
            </w:r>
          </w:p>
        </w:tc>
        <w:tc>
          <w:tcPr>
            <w:tcW w:w="170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Ні</w:t>
            </w:r>
          </w:p>
        </w:tc>
      </w:tr>
      <w:tr w:rsidR="007E4F40" w:rsidRPr="007E4F40" w:rsidTr="00D52597">
        <w:tc>
          <w:tcPr>
            <w:tcW w:w="5755"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Вартість</w:t>
            </w:r>
          </w:p>
        </w:tc>
        <w:tc>
          <w:tcPr>
            <w:tcW w:w="1890" w:type="dxa"/>
          </w:tcPr>
          <w:p w:rsidR="007E4F40" w:rsidRPr="007E4F40"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7E4F40">
              <w:rPr>
                <w:color w:val="auto"/>
                <w:sz w:val="28"/>
                <w:szCs w:val="28"/>
                <w:lang w:eastAsia="ru-RU"/>
              </w:rPr>
              <w:t>200 грн</w:t>
            </w:r>
          </w:p>
        </w:tc>
        <w:tc>
          <w:tcPr>
            <w:tcW w:w="1700" w:type="dxa"/>
          </w:tcPr>
          <w:p w:rsidR="007E4F40" w:rsidRPr="007E4F40" w:rsidRDefault="001C19E5" w:rsidP="00AB4332">
            <w:pPr>
              <w:pStyle w:val="a9"/>
              <w:shd w:val="clear" w:color="auto" w:fill="FFFFFF"/>
              <w:spacing w:before="0" w:beforeAutospacing="0" w:after="0" w:afterAutospacing="0" w:line="360" w:lineRule="auto"/>
              <w:ind w:hanging="23"/>
              <w:rPr>
                <w:color w:val="auto"/>
                <w:sz w:val="28"/>
                <w:szCs w:val="28"/>
                <w:lang w:eastAsia="ru-RU"/>
              </w:rPr>
            </w:pPr>
            <w:r>
              <w:rPr>
                <w:color w:val="auto"/>
                <w:sz w:val="28"/>
                <w:szCs w:val="28"/>
                <w:lang w:eastAsia="ru-RU"/>
              </w:rPr>
              <w:t>1</w:t>
            </w:r>
            <w:r w:rsidR="007E4F40" w:rsidRPr="007E4F40">
              <w:rPr>
                <w:color w:val="auto"/>
                <w:sz w:val="28"/>
                <w:szCs w:val="28"/>
                <w:lang w:eastAsia="ru-RU"/>
              </w:rPr>
              <w:t>931 грн</w:t>
            </w:r>
          </w:p>
        </w:tc>
      </w:tr>
    </w:tbl>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 xml:space="preserve">Варто зазначити, що для порівняння було узято найкращу модель ендоскопа для Android, а для подовжувача використана застаріла модель смартфона </w:t>
      </w:r>
      <w:r w:rsidRPr="007E4F40">
        <w:rPr>
          <w:color w:val="auto"/>
          <w:sz w:val="28"/>
          <w:szCs w:val="28"/>
          <w:lang w:eastAsia="ru-RU"/>
        </w:rPr>
        <w:lastRenderedPageBreak/>
        <w:t>LG P700. Сучасні смартфони мають значно вищі характеристики. Наприклад: сучасний модуль камери має 20 мега пікселів, що є у 4 рази більше за використаний модуль.</w:t>
      </w:r>
    </w:p>
    <w:p w:rsidR="001C19E5" w:rsidRPr="001C19E5" w:rsidRDefault="007E4F40" w:rsidP="00AB4332">
      <w:pPr>
        <w:pStyle w:val="3"/>
        <w:numPr>
          <w:ilvl w:val="0"/>
          <w:numId w:val="35"/>
        </w:numPr>
        <w:spacing w:line="360" w:lineRule="auto"/>
        <w:ind w:left="1440" w:hanging="720"/>
      </w:pPr>
      <w:bookmarkStart w:id="182" w:name="_Toc452427839"/>
      <w:r w:rsidRPr="007E4F40">
        <w:t>Програмне порівняння</w:t>
      </w:r>
      <w:bookmarkEnd w:id="182"/>
    </w:p>
    <w:p w:rsidR="001C19E5" w:rsidRPr="007E4F40"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Для створення програмного забезпечення я взяв за основу алгоритм OpenTLD, який базується на алгоритмі Лукаса — Канаде.</w:t>
      </w:r>
    </w:p>
    <w:p w:rsidR="00B2116F"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 xml:space="preserve">Детальний опис програмної частини є в третьому розділі. </w:t>
      </w:r>
    </w:p>
    <w:p w:rsidR="007E4F40"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Таблиця порівняння програмного забезпечення мого приладу та найкращого ендоскопа</w:t>
      </w:r>
      <w:r w:rsidR="001C19E5">
        <w:rPr>
          <w:color w:val="auto"/>
          <w:sz w:val="28"/>
          <w:szCs w:val="28"/>
          <w:lang w:eastAsia="ru-RU"/>
        </w:rPr>
        <w:t>.</w:t>
      </w:r>
    </w:p>
    <w:p w:rsidR="001C19E5" w:rsidRPr="007E4F40"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Pr>
          <w:color w:val="auto"/>
          <w:sz w:val="28"/>
          <w:szCs w:val="28"/>
          <w:lang w:eastAsia="ru-RU"/>
        </w:rPr>
        <w:t>Таблиця 2.3</w:t>
      </w:r>
    </w:p>
    <w:tbl>
      <w:tblPr>
        <w:tblStyle w:val="a8"/>
        <w:tblW w:w="0" w:type="auto"/>
        <w:tblLook w:val="04A0" w:firstRow="1" w:lastRow="0" w:firstColumn="1" w:lastColumn="0" w:noHBand="0" w:noVBand="1"/>
      </w:tblPr>
      <w:tblGrid>
        <w:gridCol w:w="6270"/>
        <w:gridCol w:w="1704"/>
        <w:gridCol w:w="1370"/>
      </w:tblGrid>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Подовжувач</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Ендоскоп</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Відеозйомка</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Демонстрація зображення з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Знаходження заданого об’єкту в реальному часі</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Спостереження за заданим об’єктом в режимі реального часу</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Використання фільтрів відео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Зум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52597">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Програмний зум камери</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r w:rsidR="007E4F40" w:rsidRPr="007E4F40" w:rsidTr="00D11CB1">
        <w:trPr>
          <w:trHeight w:val="449"/>
        </w:trPr>
        <w:tc>
          <w:tcPr>
            <w:tcW w:w="6271"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Фото</w:t>
            </w:r>
          </w:p>
        </w:tc>
        <w:tc>
          <w:tcPr>
            <w:tcW w:w="1704"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Так</w:t>
            </w:r>
          </w:p>
        </w:tc>
        <w:tc>
          <w:tcPr>
            <w:tcW w:w="1370" w:type="dxa"/>
          </w:tcPr>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r w:rsidRPr="007E4F40">
              <w:rPr>
                <w:color w:val="auto"/>
                <w:sz w:val="28"/>
                <w:szCs w:val="28"/>
                <w:lang w:eastAsia="ru-RU"/>
              </w:rPr>
              <w:t>Ні</w:t>
            </w:r>
          </w:p>
        </w:tc>
      </w:tr>
    </w:tbl>
    <w:p w:rsidR="007E4F40" w:rsidRPr="007E4F40" w:rsidRDefault="007E4F40" w:rsidP="00AB4332">
      <w:pPr>
        <w:pStyle w:val="a9"/>
        <w:shd w:val="clear" w:color="auto" w:fill="FFFFFF"/>
        <w:spacing w:before="0" w:beforeAutospacing="0" w:after="0" w:afterAutospacing="0" w:line="360" w:lineRule="auto"/>
        <w:rPr>
          <w:color w:val="auto"/>
          <w:sz w:val="28"/>
          <w:szCs w:val="28"/>
          <w:lang w:eastAsia="ru-RU"/>
        </w:rPr>
      </w:pPr>
    </w:p>
    <w:p w:rsidR="00977FBC"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7E4F40">
        <w:rPr>
          <w:color w:val="auto"/>
          <w:sz w:val="28"/>
          <w:szCs w:val="28"/>
          <w:lang w:eastAsia="ru-RU"/>
        </w:rPr>
        <w:t>Із таблиці видно, що програмне забезпечення ендоскопа досить примітивн</w:t>
      </w:r>
      <w:r w:rsidR="00E36C12">
        <w:rPr>
          <w:color w:val="auto"/>
          <w:sz w:val="28"/>
          <w:szCs w:val="28"/>
          <w:lang w:eastAsia="ru-RU"/>
        </w:rPr>
        <w:t>е</w:t>
      </w:r>
      <w:r w:rsidRPr="007E4F40">
        <w:rPr>
          <w:color w:val="auto"/>
          <w:sz w:val="28"/>
          <w:szCs w:val="28"/>
          <w:lang w:eastAsia="ru-RU"/>
        </w:rPr>
        <w:t xml:space="preserve"> порівняно з можливістю мого продукту.</w:t>
      </w:r>
    </w:p>
    <w:p w:rsidR="00977FBC" w:rsidRDefault="00977FBC" w:rsidP="00AB4332">
      <w:pPr>
        <w:spacing w:line="360" w:lineRule="auto"/>
        <w:rPr>
          <w:lang w:val="uk-UA"/>
        </w:rPr>
      </w:pPr>
      <w:r>
        <w:br w:type="page"/>
      </w:r>
    </w:p>
    <w:p w:rsidR="008A5B2F" w:rsidRPr="00127E61" w:rsidRDefault="008A5B2F" w:rsidP="00AB4332">
      <w:pPr>
        <w:pStyle w:val="2"/>
        <w:spacing w:line="360" w:lineRule="auto"/>
        <w:rPr>
          <w:rFonts w:eastAsiaTheme="majorEastAsia"/>
          <w:lang w:val="uk-UA"/>
        </w:rPr>
      </w:pPr>
      <w:bookmarkStart w:id="183" w:name="_Toc452427840"/>
      <w:r w:rsidRPr="00127E61">
        <w:rPr>
          <w:rFonts w:eastAsiaTheme="majorEastAsia"/>
          <w:lang w:val="uk-UA"/>
        </w:rPr>
        <w:lastRenderedPageBreak/>
        <w:t>Висновок до розділу</w:t>
      </w:r>
      <w:bookmarkEnd w:id="183"/>
    </w:p>
    <w:p w:rsidR="00D11CB1" w:rsidRDefault="00E36C12" w:rsidP="00AB4332">
      <w:pPr>
        <w:pStyle w:val="a9"/>
        <w:shd w:val="clear" w:color="auto" w:fill="FFFFFF"/>
        <w:spacing w:before="0" w:beforeAutospacing="0" w:after="0" w:afterAutospacing="0" w:line="360" w:lineRule="auto"/>
        <w:ind w:firstLine="630"/>
        <w:rPr>
          <w:color w:val="auto"/>
          <w:sz w:val="28"/>
          <w:szCs w:val="28"/>
          <w:lang w:eastAsia="ru-RU"/>
        </w:rPr>
      </w:pPr>
      <w:r w:rsidRPr="00E36C12">
        <w:rPr>
          <w:color w:val="auto"/>
          <w:sz w:val="28"/>
          <w:szCs w:val="28"/>
          <w:lang w:eastAsia="ru-RU"/>
        </w:rPr>
        <w:t>Розробка адаптора дозволила реалізувати</w:t>
      </w:r>
      <w:r>
        <w:rPr>
          <w:color w:val="auto"/>
          <w:sz w:val="28"/>
          <w:szCs w:val="28"/>
          <w:lang w:eastAsia="ru-RU"/>
        </w:rPr>
        <w:t xml:space="preserve"> технічну частину приладу, а його характеристики більш виші за найкрашій енкодер представлений на ринку</w:t>
      </w:r>
      <w:r w:rsidR="00D11CB1">
        <w:rPr>
          <w:color w:val="auto"/>
          <w:sz w:val="28"/>
          <w:szCs w:val="28"/>
          <w:lang w:eastAsia="ru-RU"/>
        </w:rPr>
        <w:t xml:space="preserve"> на сьогоднішній день. Також простота виготовлення зумовлює дешивезну </w:t>
      </w:r>
    </w:p>
    <w:p w:rsidR="00D11CB1" w:rsidRDefault="00D11CB1" w:rsidP="00AB4332">
      <w:pPr>
        <w:pStyle w:val="a9"/>
        <w:shd w:val="clear" w:color="auto" w:fill="FFFFFF"/>
        <w:spacing w:before="0" w:beforeAutospacing="0" w:after="0" w:afterAutospacing="0" w:line="360" w:lineRule="auto"/>
        <w:rPr>
          <w:color w:val="auto"/>
          <w:sz w:val="28"/>
          <w:szCs w:val="28"/>
          <w:lang w:eastAsia="ru-RU"/>
        </w:rPr>
      </w:pPr>
      <w:r>
        <w:rPr>
          <w:color w:val="auto"/>
          <w:sz w:val="28"/>
          <w:szCs w:val="28"/>
          <w:lang w:eastAsia="ru-RU"/>
        </w:rPr>
        <w:t>приладу. Сама конструкція є дуже гнучкою, що дає широкий спектр для модифікацій.</w:t>
      </w:r>
    </w:p>
    <w:p w:rsidR="00D11CB1" w:rsidRDefault="00D11CB1" w:rsidP="00AB4332">
      <w:pPr>
        <w:spacing w:line="360" w:lineRule="auto"/>
        <w:jc w:val="left"/>
        <w:rPr>
          <w:sz w:val="28"/>
          <w:szCs w:val="28"/>
          <w:lang w:val="uk-UA"/>
        </w:rPr>
      </w:pPr>
      <w:r>
        <w:rPr>
          <w:sz w:val="28"/>
          <w:szCs w:val="28"/>
        </w:rPr>
        <w:br w:type="page"/>
      </w:r>
    </w:p>
    <w:p w:rsidR="008A5B2F" w:rsidRPr="00127E61" w:rsidRDefault="008A5B2F" w:rsidP="00AB4332">
      <w:pPr>
        <w:pStyle w:val="1"/>
        <w:spacing w:line="360" w:lineRule="auto"/>
        <w:rPr>
          <w:rFonts w:eastAsiaTheme="majorEastAsia"/>
          <w:lang w:val="uk-UA"/>
        </w:rPr>
      </w:pPr>
      <w:bookmarkStart w:id="184" w:name="_Toc452427841"/>
      <w:r w:rsidRPr="00127E61">
        <w:rPr>
          <w:rFonts w:eastAsiaTheme="majorEastAsia"/>
          <w:lang w:val="uk-UA"/>
        </w:rPr>
        <w:lastRenderedPageBreak/>
        <w:t>РОЗДІЛ 3. РОЗРОБКА ПРОГРАМНО</w:t>
      </w:r>
      <w:r w:rsidR="00180694">
        <w:rPr>
          <w:rFonts w:eastAsiaTheme="majorEastAsia"/>
          <w:lang w:val="uk-UA"/>
        </w:rPr>
        <w:t>ГО ЗАБЕЗПЕЧЕННЯ</w:t>
      </w:r>
      <w:bookmarkEnd w:id="184"/>
    </w:p>
    <w:p w:rsidR="006D4B1D" w:rsidRPr="006D4B1D" w:rsidRDefault="00AF5FF5" w:rsidP="00AB4332">
      <w:pPr>
        <w:pStyle w:val="2"/>
        <w:numPr>
          <w:ilvl w:val="0"/>
          <w:numId w:val="15"/>
        </w:numPr>
        <w:spacing w:line="360" w:lineRule="auto"/>
        <w:ind w:left="1260" w:hanging="540"/>
        <w:rPr>
          <w:rFonts w:eastAsiaTheme="majorEastAsia"/>
          <w:lang w:val="uk-UA"/>
        </w:rPr>
      </w:pPr>
      <w:bookmarkStart w:id="185" w:name="_Toc452427842"/>
      <w:r w:rsidRPr="00127E61">
        <w:rPr>
          <w:rFonts w:eastAsiaTheme="majorEastAsia"/>
          <w:lang w:val="uk-UA"/>
        </w:rPr>
        <w:t xml:space="preserve">Опис </w:t>
      </w:r>
      <w:r w:rsidRPr="00127E61">
        <w:rPr>
          <w:rFonts w:eastAsiaTheme="majorEastAsia"/>
          <w:lang w:val="uk-UA"/>
          <w:rPrChange w:id="186" w:author="ASD" w:date="2016-05-26T18:30:00Z">
            <w:rPr>
              <w:rFonts w:eastAsiaTheme="majorEastAsia"/>
              <w:lang w:val="en-US"/>
            </w:rPr>
          </w:rPrChange>
        </w:rPr>
        <w:t>OpenTLD</w:t>
      </w:r>
      <w:bookmarkEnd w:id="185"/>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Зорова кора головного мозку людини знаходить і ідентифікує об'єкти шляхом аналізу інформації,</w:t>
      </w:r>
      <w:r>
        <w:rPr>
          <w:color w:val="auto"/>
          <w:sz w:val="28"/>
          <w:szCs w:val="28"/>
          <w:lang w:eastAsia="ru-RU"/>
        </w:rPr>
        <w:t xml:space="preserve"> </w:t>
      </w:r>
      <w:r w:rsidRPr="00180694">
        <w:rPr>
          <w:color w:val="auto"/>
          <w:sz w:val="28"/>
          <w:szCs w:val="28"/>
          <w:lang w:eastAsia="ru-RU"/>
        </w:rPr>
        <w:t>прибувають в якості потенціалів дії, які запускаються в сітківці [20]. У той час як перцептивних психологи</w:t>
      </w:r>
      <w:r>
        <w:rPr>
          <w:color w:val="auto"/>
          <w:sz w:val="28"/>
          <w:szCs w:val="28"/>
          <w:lang w:eastAsia="ru-RU"/>
        </w:rPr>
        <w:t xml:space="preserve"> </w:t>
      </w:r>
      <w:r w:rsidRPr="00180694">
        <w:rPr>
          <w:color w:val="auto"/>
          <w:sz w:val="28"/>
          <w:szCs w:val="28"/>
          <w:lang w:eastAsia="ru-RU"/>
        </w:rPr>
        <w:t>вивчити, як зорова система людини інтерпретує стимули навколишнього середовища, дослідники в комп'ютері</w:t>
      </w:r>
      <w:r>
        <w:rPr>
          <w:color w:val="auto"/>
          <w:sz w:val="28"/>
          <w:szCs w:val="28"/>
          <w:lang w:eastAsia="ru-RU"/>
        </w:rPr>
        <w:t xml:space="preserve"> </w:t>
      </w:r>
      <w:r w:rsidRPr="00180694">
        <w:rPr>
          <w:color w:val="auto"/>
          <w:sz w:val="28"/>
          <w:szCs w:val="28"/>
          <w:lang w:eastAsia="ru-RU"/>
        </w:rPr>
        <w:t>бачення розробляти математичні методи з метою отримання інформації про фізичні об'єкти</w:t>
      </w:r>
      <w:r>
        <w:rPr>
          <w:color w:val="auto"/>
          <w:sz w:val="28"/>
          <w:szCs w:val="28"/>
          <w:lang w:eastAsia="ru-RU"/>
        </w:rPr>
        <w:t xml:space="preserve"> </w:t>
      </w:r>
      <w:r w:rsidRPr="00180694">
        <w:rPr>
          <w:color w:val="auto"/>
          <w:sz w:val="28"/>
          <w:szCs w:val="28"/>
          <w:lang w:eastAsia="ru-RU"/>
        </w:rPr>
        <w:t>на основі зображень з камери [44]. Методи комп'ютерного зору застосовуються для оптичного розпізнавання символів,</w:t>
      </w:r>
      <w:r>
        <w:rPr>
          <w:color w:val="auto"/>
          <w:sz w:val="28"/>
          <w:szCs w:val="28"/>
          <w:lang w:eastAsia="ru-RU"/>
        </w:rPr>
        <w:t xml:space="preserve"> </w:t>
      </w:r>
      <w:r w:rsidRPr="00180694">
        <w:rPr>
          <w:color w:val="auto"/>
          <w:sz w:val="28"/>
          <w:szCs w:val="28"/>
          <w:lang w:eastAsia="ru-RU"/>
        </w:rPr>
        <w:t>контрол</w:t>
      </w:r>
      <w:r w:rsidR="005512AD">
        <w:rPr>
          <w:color w:val="auto"/>
          <w:sz w:val="28"/>
          <w:szCs w:val="28"/>
          <w:lang w:eastAsia="ru-RU"/>
        </w:rPr>
        <w:t>лю якості, керівництва</w:t>
      </w:r>
      <w:r w:rsidRPr="00180694">
        <w:rPr>
          <w:color w:val="auto"/>
          <w:sz w:val="28"/>
          <w:szCs w:val="28"/>
          <w:lang w:eastAsia="ru-RU"/>
        </w:rPr>
        <w:t xml:space="preserve"> робота</w:t>
      </w:r>
      <w:r w:rsidR="005512AD">
        <w:rPr>
          <w:color w:val="auto"/>
          <w:sz w:val="28"/>
          <w:szCs w:val="28"/>
          <w:lang w:eastAsia="ru-RU"/>
        </w:rPr>
        <w:t>ми</w:t>
      </w:r>
      <w:r w:rsidRPr="00180694">
        <w:rPr>
          <w:color w:val="auto"/>
          <w:sz w:val="28"/>
          <w:szCs w:val="28"/>
          <w:lang w:eastAsia="ru-RU"/>
        </w:rPr>
        <w:t>, реконструкці</w:t>
      </w:r>
      <w:r w:rsidR="005512AD">
        <w:rPr>
          <w:color w:val="auto"/>
          <w:sz w:val="28"/>
          <w:szCs w:val="28"/>
          <w:lang w:eastAsia="ru-RU"/>
        </w:rPr>
        <w:t>ї сцен</w:t>
      </w:r>
      <w:r w:rsidRPr="00180694">
        <w:rPr>
          <w:color w:val="auto"/>
          <w:sz w:val="28"/>
          <w:szCs w:val="28"/>
          <w:lang w:eastAsia="ru-RU"/>
        </w:rPr>
        <w:t xml:space="preserve"> і категоризації об'єктів [47].</w:t>
      </w:r>
    </w:p>
    <w:p w:rsidR="005512AD"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Одн</w:t>
      </w:r>
      <w:r w:rsidR="005512AD">
        <w:rPr>
          <w:color w:val="auto"/>
          <w:sz w:val="28"/>
          <w:szCs w:val="28"/>
          <w:lang w:eastAsia="ru-RU"/>
        </w:rPr>
        <w:t>ією з</w:t>
      </w:r>
      <w:r w:rsidRPr="00180694">
        <w:rPr>
          <w:color w:val="auto"/>
          <w:sz w:val="28"/>
          <w:szCs w:val="28"/>
          <w:lang w:eastAsia="ru-RU"/>
        </w:rPr>
        <w:t xml:space="preserve"> </w:t>
      </w:r>
      <w:r w:rsidR="005512AD">
        <w:rPr>
          <w:color w:val="auto"/>
          <w:sz w:val="28"/>
          <w:szCs w:val="28"/>
          <w:lang w:eastAsia="ru-RU"/>
        </w:rPr>
        <w:t xml:space="preserve">гілок </w:t>
      </w:r>
      <w:r w:rsidRPr="00180694">
        <w:rPr>
          <w:color w:val="auto"/>
          <w:sz w:val="28"/>
          <w:szCs w:val="28"/>
          <w:lang w:eastAsia="ru-RU"/>
        </w:rPr>
        <w:t>досліджень в області комп'юте</w:t>
      </w:r>
      <w:r w:rsidR="005512AD">
        <w:rPr>
          <w:color w:val="auto"/>
          <w:sz w:val="28"/>
          <w:szCs w:val="28"/>
          <w:lang w:eastAsia="ru-RU"/>
        </w:rPr>
        <w:t>рного зору є розпізнавання та відстеження об'єктів. Це направлення</w:t>
      </w:r>
      <w:r w:rsidRPr="00180694">
        <w:rPr>
          <w:color w:val="auto"/>
          <w:sz w:val="28"/>
          <w:szCs w:val="28"/>
          <w:lang w:eastAsia="ru-RU"/>
        </w:rPr>
        <w:t xml:space="preserve"> вивча</w:t>
      </w:r>
      <w:r w:rsidR="005512AD">
        <w:rPr>
          <w:color w:val="auto"/>
          <w:sz w:val="28"/>
          <w:szCs w:val="28"/>
          <w:lang w:eastAsia="ru-RU"/>
        </w:rPr>
        <w:t>є</w:t>
      </w:r>
      <w:r w:rsidRPr="00180694">
        <w:rPr>
          <w:color w:val="auto"/>
          <w:sz w:val="28"/>
          <w:szCs w:val="28"/>
          <w:lang w:eastAsia="ru-RU"/>
        </w:rPr>
        <w:t xml:space="preserve"> методи</w:t>
      </w:r>
      <w:r w:rsidR="005512AD">
        <w:rPr>
          <w:color w:val="auto"/>
          <w:sz w:val="28"/>
          <w:szCs w:val="28"/>
          <w:lang w:eastAsia="ru-RU"/>
        </w:rPr>
        <w:t>,</w:t>
      </w:r>
      <w:r>
        <w:rPr>
          <w:color w:val="auto"/>
          <w:sz w:val="28"/>
          <w:szCs w:val="28"/>
          <w:lang w:eastAsia="ru-RU"/>
        </w:rPr>
        <w:t xml:space="preserve"> </w:t>
      </w:r>
      <w:r w:rsidRPr="00180694">
        <w:rPr>
          <w:color w:val="auto"/>
          <w:sz w:val="28"/>
          <w:szCs w:val="28"/>
          <w:lang w:eastAsia="ru-RU"/>
        </w:rPr>
        <w:t xml:space="preserve">що </w:t>
      </w:r>
      <w:r w:rsidR="005512AD">
        <w:rPr>
          <w:color w:val="auto"/>
          <w:sz w:val="28"/>
          <w:szCs w:val="28"/>
          <w:lang w:eastAsia="ru-RU"/>
        </w:rPr>
        <w:t>оцінюють</w:t>
      </w:r>
      <w:r w:rsidRPr="00180694">
        <w:rPr>
          <w:color w:val="auto"/>
          <w:sz w:val="28"/>
          <w:szCs w:val="28"/>
          <w:lang w:eastAsia="ru-RU"/>
        </w:rPr>
        <w:t xml:space="preserve"> розташування </w:t>
      </w:r>
      <w:r w:rsidR="005512AD">
        <w:rPr>
          <w:color w:val="auto"/>
          <w:sz w:val="28"/>
          <w:szCs w:val="28"/>
          <w:lang w:eastAsia="ru-RU"/>
        </w:rPr>
        <w:t>об’єктів</w:t>
      </w:r>
      <w:r w:rsidRPr="00180694">
        <w:rPr>
          <w:color w:val="auto"/>
          <w:sz w:val="28"/>
          <w:szCs w:val="28"/>
          <w:lang w:eastAsia="ru-RU"/>
        </w:rPr>
        <w:t xml:space="preserve"> в послідовних відеокадр</w:t>
      </w:r>
      <w:r w:rsidR="005512AD">
        <w:rPr>
          <w:color w:val="auto"/>
          <w:sz w:val="28"/>
          <w:szCs w:val="28"/>
          <w:lang w:eastAsia="ru-RU"/>
        </w:rPr>
        <w:t>ах</w:t>
      </w:r>
      <w:r w:rsidRPr="00180694">
        <w:rPr>
          <w:color w:val="auto"/>
          <w:sz w:val="28"/>
          <w:szCs w:val="28"/>
          <w:lang w:eastAsia="ru-RU"/>
        </w:rPr>
        <w:t xml:space="preserve"> [34]. </w:t>
      </w:r>
    </w:p>
    <w:p w:rsidR="00180694" w:rsidRPr="00180694" w:rsidRDefault="005512AD"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w:t>
      </w:r>
      <w:r w:rsidR="00180694" w:rsidRPr="00180694">
        <w:rPr>
          <w:color w:val="auto"/>
          <w:sz w:val="28"/>
          <w:szCs w:val="28"/>
          <w:lang w:eastAsia="ru-RU"/>
        </w:rPr>
        <w:t xml:space="preserve">оширення </w:t>
      </w:r>
      <w:r>
        <w:rPr>
          <w:color w:val="auto"/>
          <w:sz w:val="28"/>
          <w:szCs w:val="28"/>
          <w:lang w:eastAsia="ru-RU"/>
        </w:rPr>
        <w:t>потужних</w:t>
      </w:r>
      <w:r w:rsidR="00180694">
        <w:rPr>
          <w:color w:val="auto"/>
          <w:sz w:val="28"/>
          <w:szCs w:val="28"/>
          <w:lang w:eastAsia="ru-RU"/>
        </w:rPr>
        <w:t xml:space="preserve"> </w:t>
      </w:r>
      <w:r w:rsidR="00180694" w:rsidRPr="00180694">
        <w:rPr>
          <w:color w:val="auto"/>
          <w:sz w:val="28"/>
          <w:szCs w:val="28"/>
          <w:lang w:eastAsia="ru-RU"/>
        </w:rPr>
        <w:t>комп'ютер</w:t>
      </w:r>
      <w:r>
        <w:rPr>
          <w:color w:val="auto"/>
          <w:sz w:val="28"/>
          <w:szCs w:val="28"/>
          <w:lang w:eastAsia="ru-RU"/>
        </w:rPr>
        <w:t>ів</w:t>
      </w:r>
      <w:r w:rsidR="00180694" w:rsidRPr="00180694">
        <w:rPr>
          <w:color w:val="auto"/>
          <w:sz w:val="28"/>
          <w:szCs w:val="28"/>
          <w:lang w:eastAsia="ru-RU"/>
        </w:rPr>
        <w:t>, наявність високоякісних і недорогих відеокамер, а також необхідність</w:t>
      </w:r>
      <w:r w:rsidR="00180694">
        <w:rPr>
          <w:color w:val="auto"/>
          <w:sz w:val="28"/>
          <w:szCs w:val="28"/>
          <w:lang w:eastAsia="ru-RU"/>
        </w:rPr>
        <w:t xml:space="preserve"> </w:t>
      </w:r>
      <w:r w:rsidR="00180694" w:rsidRPr="00180694">
        <w:rPr>
          <w:color w:val="auto"/>
          <w:sz w:val="28"/>
          <w:szCs w:val="28"/>
          <w:lang w:eastAsia="ru-RU"/>
        </w:rPr>
        <w:t xml:space="preserve">для автоматизованого аналізу відео </w:t>
      </w:r>
      <w:r w:rsidR="008E2C9A">
        <w:rPr>
          <w:color w:val="auto"/>
          <w:sz w:val="28"/>
          <w:szCs w:val="28"/>
          <w:lang w:eastAsia="ru-RU"/>
        </w:rPr>
        <w:t xml:space="preserve">дало поштовх </w:t>
      </w:r>
      <w:r w:rsidR="00180694" w:rsidRPr="00180694">
        <w:rPr>
          <w:color w:val="auto"/>
          <w:sz w:val="28"/>
          <w:szCs w:val="28"/>
          <w:lang w:eastAsia="ru-RU"/>
        </w:rPr>
        <w:t>до застосуванн</w:t>
      </w:r>
      <w:r w:rsidR="00D66ADF">
        <w:rPr>
          <w:color w:val="auto"/>
          <w:sz w:val="28"/>
          <w:szCs w:val="28"/>
          <w:lang w:eastAsia="ru-RU"/>
        </w:rPr>
        <w:t>я алгоритмів відстеження об'єктів</w:t>
      </w:r>
      <w:r w:rsidR="00180694" w:rsidRPr="00180694">
        <w:rPr>
          <w:color w:val="auto"/>
          <w:sz w:val="28"/>
          <w:szCs w:val="28"/>
          <w:lang w:eastAsia="ru-RU"/>
        </w:rPr>
        <w:t xml:space="preserve"> в автоматизованих</w:t>
      </w:r>
      <w:r w:rsidR="00180694">
        <w:rPr>
          <w:color w:val="auto"/>
          <w:sz w:val="28"/>
          <w:szCs w:val="28"/>
          <w:lang w:eastAsia="ru-RU"/>
        </w:rPr>
        <w:t xml:space="preserve"> </w:t>
      </w:r>
      <w:r w:rsidR="00D66ADF">
        <w:rPr>
          <w:color w:val="auto"/>
          <w:sz w:val="28"/>
          <w:szCs w:val="28"/>
          <w:lang w:eastAsia="ru-RU"/>
        </w:rPr>
        <w:t xml:space="preserve">систкмах </w:t>
      </w:r>
      <w:r w:rsidR="00180694" w:rsidRPr="00180694">
        <w:rPr>
          <w:color w:val="auto"/>
          <w:sz w:val="28"/>
          <w:szCs w:val="28"/>
          <w:lang w:eastAsia="ru-RU"/>
        </w:rPr>
        <w:t>відеоспостереження, автоматичн</w:t>
      </w:r>
      <w:r w:rsidR="00D66ADF">
        <w:rPr>
          <w:color w:val="auto"/>
          <w:sz w:val="28"/>
          <w:szCs w:val="28"/>
          <w:lang w:eastAsia="ru-RU"/>
        </w:rPr>
        <w:t>их</w:t>
      </w:r>
      <w:r w:rsidR="00180694" w:rsidRPr="00180694">
        <w:rPr>
          <w:color w:val="auto"/>
          <w:sz w:val="28"/>
          <w:szCs w:val="28"/>
          <w:lang w:eastAsia="ru-RU"/>
        </w:rPr>
        <w:t xml:space="preserve"> анотацій відеоданих, </w:t>
      </w:r>
      <w:r w:rsidR="00D66ADF">
        <w:rPr>
          <w:color w:val="auto"/>
          <w:sz w:val="28"/>
          <w:szCs w:val="28"/>
          <w:lang w:eastAsia="ru-RU"/>
        </w:rPr>
        <w:t>взаємодії людини з комп'ютером та навігації транспортних засобів</w:t>
      </w:r>
      <w:r w:rsidR="00180694" w:rsidRPr="00180694">
        <w:rPr>
          <w:color w:val="auto"/>
          <w:sz w:val="28"/>
          <w:szCs w:val="28"/>
          <w:lang w:eastAsia="ru-RU"/>
        </w:rPr>
        <w:t xml:space="preserve"> [50].</w:t>
      </w:r>
    </w:p>
    <w:p w:rsidR="00180694" w:rsidRPr="00180694" w:rsidRDefault="00180694" w:rsidP="00AB4332">
      <w:pPr>
        <w:pStyle w:val="3"/>
        <w:numPr>
          <w:ilvl w:val="0"/>
          <w:numId w:val="42"/>
        </w:numPr>
        <w:spacing w:line="360" w:lineRule="auto"/>
        <w:ind w:left="1440" w:hanging="720"/>
      </w:pPr>
      <w:bookmarkStart w:id="187" w:name="_Toc452427843"/>
      <w:r w:rsidRPr="00180694">
        <w:t>Визначення проблеми</w:t>
      </w:r>
      <w:bookmarkEnd w:id="187"/>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Проблема </w:t>
      </w:r>
      <w:r w:rsidR="006879E7">
        <w:rPr>
          <w:color w:val="auto"/>
          <w:sz w:val="28"/>
          <w:szCs w:val="28"/>
          <w:lang w:eastAsia="ru-RU"/>
        </w:rPr>
        <w:t xml:space="preserve">полягає у створенні алгоритму, який би був здатний оцінити із </w:t>
      </w:r>
      <w:r w:rsidRPr="00180694">
        <w:rPr>
          <w:color w:val="auto"/>
          <w:sz w:val="28"/>
          <w:szCs w:val="28"/>
          <w:lang w:eastAsia="ru-RU"/>
        </w:rPr>
        <w:t>послідовн</w:t>
      </w:r>
      <w:r w:rsidR="006879E7">
        <w:rPr>
          <w:color w:val="auto"/>
          <w:sz w:val="28"/>
          <w:szCs w:val="28"/>
          <w:lang w:eastAsia="ru-RU"/>
        </w:rPr>
        <w:t>ості</w:t>
      </w:r>
      <w:r w:rsidRPr="00180694">
        <w:rPr>
          <w:color w:val="auto"/>
          <w:sz w:val="28"/>
          <w:szCs w:val="28"/>
          <w:lang w:eastAsia="ru-RU"/>
        </w:rPr>
        <w:t xml:space="preserve"> зображень I1 ... In, стан </w:t>
      </w:r>
      <w:r w:rsidR="006879E7">
        <w:rPr>
          <w:color w:val="auto"/>
          <w:sz w:val="28"/>
          <w:szCs w:val="28"/>
          <w:lang w:eastAsia="ru-RU"/>
        </w:rPr>
        <w:t>об’єкта, який відстежується,</w:t>
      </w:r>
      <w:r w:rsidRPr="00180694">
        <w:rPr>
          <w:color w:val="auto"/>
          <w:sz w:val="28"/>
          <w:szCs w:val="28"/>
          <w:lang w:eastAsia="ru-RU"/>
        </w:rPr>
        <w:t xml:space="preserve"> для кожного кадру Ік. </w:t>
      </w:r>
      <w:r w:rsidR="006879E7">
        <w:rPr>
          <w:color w:val="auto"/>
          <w:sz w:val="28"/>
          <w:szCs w:val="28"/>
          <w:lang w:eastAsia="ru-RU"/>
        </w:rPr>
        <w:t>Методи відстеження об'єкту</w:t>
      </w:r>
      <w:r w:rsidRPr="00180694">
        <w:rPr>
          <w:color w:val="auto"/>
          <w:sz w:val="28"/>
          <w:szCs w:val="28"/>
          <w:lang w:eastAsia="ru-RU"/>
        </w:rPr>
        <w:t xml:space="preserve"> коду</w:t>
      </w:r>
      <w:r w:rsidR="006879E7">
        <w:rPr>
          <w:color w:val="auto"/>
          <w:sz w:val="28"/>
          <w:szCs w:val="28"/>
          <w:lang w:eastAsia="ru-RU"/>
        </w:rPr>
        <w:t>ють його</w:t>
      </w:r>
      <w:r w:rsidRPr="00180694">
        <w:rPr>
          <w:color w:val="auto"/>
          <w:sz w:val="28"/>
          <w:szCs w:val="28"/>
          <w:lang w:eastAsia="ru-RU"/>
        </w:rPr>
        <w:t xml:space="preserve"> стан</w:t>
      </w:r>
      <w:r w:rsidR="006879E7">
        <w:rPr>
          <w:color w:val="auto"/>
          <w:sz w:val="28"/>
          <w:szCs w:val="28"/>
          <w:lang w:eastAsia="ru-RU"/>
        </w:rPr>
        <w:t xml:space="preserve">, </w:t>
      </w:r>
      <w:r w:rsidRPr="00180694">
        <w:rPr>
          <w:color w:val="auto"/>
          <w:sz w:val="28"/>
          <w:szCs w:val="28"/>
          <w:lang w:eastAsia="ru-RU"/>
        </w:rPr>
        <w:t>як центроїди, що обмежує</w:t>
      </w:r>
      <w:r>
        <w:rPr>
          <w:color w:val="auto"/>
          <w:sz w:val="28"/>
          <w:szCs w:val="28"/>
          <w:lang w:eastAsia="ru-RU"/>
        </w:rPr>
        <w:t xml:space="preserve"> </w:t>
      </w:r>
      <w:r w:rsidR="006879E7">
        <w:rPr>
          <w:color w:val="auto"/>
          <w:sz w:val="28"/>
          <w:szCs w:val="28"/>
          <w:lang w:eastAsia="ru-RU"/>
        </w:rPr>
        <w:t>певним простором</w:t>
      </w:r>
      <w:r w:rsidRPr="00180694">
        <w:rPr>
          <w:color w:val="auto"/>
          <w:sz w:val="28"/>
          <w:szCs w:val="28"/>
          <w:lang w:eastAsia="ru-RU"/>
        </w:rPr>
        <w:t xml:space="preserve"> [34]. Наприклад, на рис. </w:t>
      </w:r>
      <w:r w:rsidR="002B322F">
        <w:rPr>
          <w:color w:val="auto"/>
          <w:sz w:val="28"/>
          <w:szCs w:val="28"/>
          <w:lang w:eastAsia="ru-RU"/>
        </w:rPr>
        <w:t>3</w:t>
      </w:r>
      <w:r w:rsidRPr="00180694">
        <w:rPr>
          <w:color w:val="auto"/>
          <w:sz w:val="28"/>
          <w:szCs w:val="28"/>
          <w:lang w:eastAsia="ru-RU"/>
        </w:rPr>
        <w:t xml:space="preserve">.1, </w:t>
      </w:r>
      <w:r w:rsidR="006879E7">
        <w:rPr>
          <w:color w:val="auto"/>
          <w:sz w:val="28"/>
          <w:szCs w:val="28"/>
          <w:lang w:eastAsia="ru-RU"/>
        </w:rPr>
        <w:t>де об’єкт</w:t>
      </w:r>
      <w:r w:rsidRPr="00180694">
        <w:rPr>
          <w:color w:val="auto"/>
          <w:sz w:val="28"/>
          <w:szCs w:val="28"/>
          <w:lang w:eastAsia="ru-RU"/>
        </w:rPr>
        <w:t xml:space="preserve"> обмежує</w:t>
      </w:r>
      <w:r>
        <w:rPr>
          <w:color w:val="auto"/>
          <w:sz w:val="28"/>
          <w:szCs w:val="28"/>
          <w:lang w:eastAsia="ru-RU"/>
        </w:rPr>
        <w:t xml:space="preserve"> </w:t>
      </w:r>
      <w:r w:rsidR="006879E7">
        <w:rPr>
          <w:color w:val="auto"/>
          <w:sz w:val="28"/>
          <w:szCs w:val="28"/>
          <w:lang w:eastAsia="ru-RU"/>
        </w:rPr>
        <w:t>прямокутник, який</w:t>
      </w:r>
      <w:r w:rsidRPr="00180694">
        <w:rPr>
          <w:color w:val="auto"/>
          <w:sz w:val="28"/>
          <w:szCs w:val="28"/>
          <w:lang w:eastAsia="ru-RU"/>
        </w:rPr>
        <w:t xml:space="preserve"> показ</w:t>
      </w:r>
      <w:r w:rsidR="006879E7">
        <w:rPr>
          <w:color w:val="auto"/>
          <w:sz w:val="28"/>
          <w:szCs w:val="28"/>
          <w:lang w:eastAsia="ru-RU"/>
        </w:rPr>
        <w:t xml:space="preserve">ує </w:t>
      </w:r>
      <w:r w:rsidRPr="00180694">
        <w:rPr>
          <w:color w:val="auto"/>
          <w:sz w:val="28"/>
          <w:szCs w:val="28"/>
          <w:lang w:eastAsia="ru-RU"/>
        </w:rPr>
        <w:t>об'єкт</w:t>
      </w:r>
      <w:r w:rsidR="006879E7">
        <w:rPr>
          <w:color w:val="auto"/>
          <w:sz w:val="28"/>
          <w:szCs w:val="28"/>
          <w:lang w:eastAsia="ru-RU"/>
        </w:rPr>
        <w:t xml:space="preserve"> </w:t>
      </w:r>
      <w:r w:rsidR="002B322F">
        <w:rPr>
          <w:color w:val="auto"/>
          <w:sz w:val="28"/>
          <w:szCs w:val="28"/>
          <w:lang w:eastAsia="ru-RU"/>
        </w:rPr>
        <w:t>цікавості</w:t>
      </w:r>
      <w:r w:rsidR="006879E7">
        <w:rPr>
          <w:color w:val="auto"/>
          <w:sz w:val="28"/>
          <w:szCs w:val="28"/>
          <w:lang w:eastAsia="ru-RU"/>
        </w:rPr>
        <w:t>. У</w:t>
      </w:r>
      <w:r w:rsidRPr="00180694">
        <w:rPr>
          <w:color w:val="auto"/>
          <w:sz w:val="28"/>
          <w:szCs w:val="28"/>
          <w:lang w:eastAsia="ru-RU"/>
        </w:rPr>
        <w:t xml:space="preserve"> цьому випадку параметри </w:t>
      </w:r>
      <w:r w:rsidR="006879E7">
        <w:rPr>
          <w:color w:val="auto"/>
          <w:sz w:val="28"/>
          <w:szCs w:val="28"/>
          <w:lang w:eastAsia="ru-RU"/>
        </w:rPr>
        <w:t xml:space="preserve">обмежувального простору </w:t>
      </w:r>
      <w:r w:rsidRPr="00180694">
        <w:rPr>
          <w:color w:val="auto"/>
          <w:sz w:val="28"/>
          <w:szCs w:val="28"/>
          <w:lang w:eastAsia="ru-RU"/>
        </w:rPr>
        <w:t>складаються з</w:t>
      </w:r>
      <w:r>
        <w:rPr>
          <w:color w:val="auto"/>
          <w:sz w:val="28"/>
          <w:szCs w:val="28"/>
          <w:lang w:eastAsia="ru-RU"/>
        </w:rPr>
        <w:t xml:space="preserve"> </w:t>
      </w:r>
      <w:r w:rsidRPr="00180694">
        <w:rPr>
          <w:color w:val="auto"/>
          <w:sz w:val="28"/>
          <w:szCs w:val="28"/>
          <w:lang w:eastAsia="ru-RU"/>
        </w:rPr>
        <w:t>верхн</w:t>
      </w:r>
      <w:r w:rsidR="006879E7">
        <w:rPr>
          <w:color w:val="auto"/>
          <w:sz w:val="28"/>
          <w:szCs w:val="28"/>
          <w:lang w:eastAsia="ru-RU"/>
        </w:rPr>
        <w:t xml:space="preserve">ього </w:t>
      </w:r>
      <w:r w:rsidRPr="00180694">
        <w:rPr>
          <w:color w:val="auto"/>
          <w:sz w:val="28"/>
          <w:szCs w:val="28"/>
          <w:lang w:eastAsia="ru-RU"/>
        </w:rPr>
        <w:t>лів</w:t>
      </w:r>
      <w:r w:rsidR="006879E7">
        <w:rPr>
          <w:color w:val="auto"/>
          <w:sz w:val="28"/>
          <w:szCs w:val="28"/>
          <w:lang w:eastAsia="ru-RU"/>
        </w:rPr>
        <w:t>ого</w:t>
      </w:r>
      <w:r w:rsidRPr="00180694">
        <w:rPr>
          <w:color w:val="auto"/>
          <w:sz w:val="28"/>
          <w:szCs w:val="28"/>
          <w:lang w:eastAsia="ru-RU"/>
        </w:rPr>
        <w:t xml:space="preserve"> кут</w:t>
      </w:r>
      <w:r w:rsidR="006879E7">
        <w:rPr>
          <w:color w:val="auto"/>
          <w:sz w:val="28"/>
          <w:szCs w:val="28"/>
          <w:lang w:eastAsia="ru-RU"/>
        </w:rPr>
        <w:t xml:space="preserve">а прямокутника (х, </w:t>
      </w:r>
      <w:r w:rsidR="006879E7">
        <w:rPr>
          <w:color w:val="auto"/>
          <w:sz w:val="28"/>
          <w:szCs w:val="28"/>
          <w:lang w:eastAsia="ru-RU"/>
        </w:rPr>
        <w:lastRenderedPageBreak/>
        <w:t>у) та</w:t>
      </w:r>
      <w:r w:rsidRPr="00180694">
        <w:rPr>
          <w:color w:val="auto"/>
          <w:sz w:val="28"/>
          <w:szCs w:val="28"/>
          <w:lang w:eastAsia="ru-RU"/>
        </w:rPr>
        <w:t xml:space="preserve"> його ширини і висоти. </w:t>
      </w:r>
      <w:r w:rsidR="006879E7" w:rsidRPr="006879E7">
        <w:rPr>
          <w:color w:val="auto"/>
          <w:sz w:val="28"/>
          <w:szCs w:val="28"/>
          <w:lang w:eastAsia="ru-RU"/>
        </w:rPr>
        <w:t>Maggio and Cavallaro</w:t>
      </w:r>
      <w:r w:rsidR="006879E7" w:rsidRPr="00180694">
        <w:rPr>
          <w:color w:val="auto"/>
          <w:sz w:val="28"/>
          <w:szCs w:val="28"/>
          <w:lang w:eastAsia="ru-RU"/>
        </w:rPr>
        <w:t xml:space="preserve"> </w:t>
      </w:r>
      <w:r w:rsidRPr="00180694">
        <w:rPr>
          <w:color w:val="auto"/>
          <w:sz w:val="28"/>
          <w:szCs w:val="28"/>
          <w:lang w:eastAsia="ru-RU"/>
        </w:rPr>
        <w:t>[34]</w:t>
      </w:r>
      <w:r>
        <w:rPr>
          <w:color w:val="auto"/>
          <w:sz w:val="28"/>
          <w:szCs w:val="28"/>
          <w:lang w:eastAsia="ru-RU"/>
        </w:rPr>
        <w:t xml:space="preserve"> </w:t>
      </w:r>
      <w:r w:rsidR="00FC75B6">
        <w:rPr>
          <w:color w:val="auto"/>
          <w:sz w:val="28"/>
          <w:szCs w:val="28"/>
          <w:lang w:eastAsia="ru-RU"/>
        </w:rPr>
        <w:t>група підходів</w:t>
      </w:r>
      <w:r w:rsidRPr="00180694">
        <w:rPr>
          <w:color w:val="auto"/>
          <w:sz w:val="28"/>
          <w:szCs w:val="28"/>
          <w:lang w:eastAsia="ru-RU"/>
        </w:rPr>
        <w:t>,</w:t>
      </w:r>
      <w:r w:rsidR="00FC75B6">
        <w:rPr>
          <w:color w:val="auto"/>
          <w:sz w:val="28"/>
          <w:szCs w:val="28"/>
          <w:lang w:eastAsia="ru-RU"/>
        </w:rPr>
        <w:t xml:space="preserve"> що</w:t>
      </w:r>
      <w:r w:rsidRPr="00180694">
        <w:rPr>
          <w:color w:val="auto"/>
          <w:sz w:val="28"/>
          <w:szCs w:val="28"/>
          <w:lang w:eastAsia="ru-RU"/>
        </w:rPr>
        <w:t xml:space="preserve"> </w:t>
      </w:r>
      <w:r w:rsidR="00FC75B6">
        <w:rPr>
          <w:color w:val="auto"/>
          <w:sz w:val="28"/>
          <w:szCs w:val="28"/>
          <w:lang w:eastAsia="ru-RU"/>
        </w:rPr>
        <w:t>засновані на кількості взаємодій з користувачем, які потрібні</w:t>
      </w:r>
      <w:r w:rsidRPr="00180694">
        <w:rPr>
          <w:color w:val="auto"/>
          <w:sz w:val="28"/>
          <w:szCs w:val="28"/>
          <w:lang w:eastAsia="ru-RU"/>
        </w:rPr>
        <w:t xml:space="preserve"> для ідентифікації об'єктів</w:t>
      </w:r>
      <w:r w:rsidR="00FC75B6">
        <w:rPr>
          <w:color w:val="auto"/>
          <w:sz w:val="28"/>
          <w:szCs w:val="28"/>
          <w:lang w:eastAsia="ru-RU"/>
        </w:rPr>
        <w:t xml:space="preserve"> цікавості</w:t>
      </w:r>
      <w:r w:rsidRPr="00180694">
        <w:rPr>
          <w:color w:val="auto"/>
          <w:sz w:val="28"/>
          <w:szCs w:val="28"/>
          <w:lang w:eastAsia="ru-RU"/>
        </w:rPr>
        <w:t>. Ручний трекінг вимагає взаємодії з користувачем в кожному кадрі. Автоматизований</w:t>
      </w:r>
      <w:r>
        <w:rPr>
          <w:color w:val="auto"/>
          <w:sz w:val="28"/>
          <w:szCs w:val="28"/>
          <w:lang w:eastAsia="ru-RU"/>
        </w:rPr>
        <w:t xml:space="preserve"> </w:t>
      </w:r>
      <w:r w:rsidRPr="00180694">
        <w:rPr>
          <w:color w:val="auto"/>
          <w:sz w:val="28"/>
          <w:szCs w:val="28"/>
          <w:lang w:eastAsia="ru-RU"/>
        </w:rPr>
        <w:t>методи відстеження використовувати апріорну інформацію для того, щоб автоматично форматувати процес відстеження.</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У напівавтоматичному відстеженн</w:t>
      </w:r>
      <w:r w:rsidR="002B322F">
        <w:rPr>
          <w:color w:val="auto"/>
          <w:sz w:val="28"/>
          <w:szCs w:val="28"/>
          <w:lang w:eastAsia="ru-RU"/>
        </w:rPr>
        <w:t>і</w:t>
      </w:r>
      <w:r w:rsidRPr="00180694">
        <w:rPr>
          <w:color w:val="auto"/>
          <w:sz w:val="28"/>
          <w:szCs w:val="28"/>
          <w:lang w:eastAsia="ru-RU"/>
        </w:rPr>
        <w:t xml:space="preserve">, </w:t>
      </w:r>
      <w:r w:rsidR="002B322F">
        <w:rPr>
          <w:color w:val="auto"/>
          <w:sz w:val="28"/>
          <w:szCs w:val="28"/>
          <w:lang w:eastAsia="ru-RU"/>
        </w:rPr>
        <w:t xml:space="preserve">який </w:t>
      </w:r>
      <w:r w:rsidRPr="00180694">
        <w:rPr>
          <w:color w:val="auto"/>
          <w:sz w:val="28"/>
          <w:szCs w:val="28"/>
          <w:lang w:eastAsia="ru-RU"/>
        </w:rPr>
        <w:t>призначений для користувача</w:t>
      </w:r>
      <w:r w:rsidR="002B322F">
        <w:rPr>
          <w:color w:val="auto"/>
          <w:sz w:val="28"/>
          <w:szCs w:val="28"/>
          <w:lang w:eastAsia="ru-RU"/>
        </w:rPr>
        <w:t>,</w:t>
      </w:r>
      <w:r w:rsidRPr="00180694">
        <w:rPr>
          <w:color w:val="auto"/>
          <w:sz w:val="28"/>
          <w:szCs w:val="28"/>
          <w:lang w:eastAsia="ru-RU"/>
        </w:rPr>
        <w:t xml:space="preserve"> введення потрібно для того, щоб ініціювати процес відстеження.</w:t>
      </w:r>
      <w:r>
        <w:rPr>
          <w:color w:val="auto"/>
          <w:sz w:val="28"/>
          <w:szCs w:val="28"/>
          <w:lang w:eastAsia="ru-RU"/>
        </w:rPr>
        <w:t xml:space="preserve"> </w:t>
      </w:r>
      <w:r w:rsidRPr="00180694">
        <w:rPr>
          <w:color w:val="auto"/>
          <w:sz w:val="28"/>
          <w:szCs w:val="28"/>
          <w:lang w:eastAsia="ru-RU"/>
        </w:rPr>
        <w:t xml:space="preserve">Згідно Maggio і Cavallaro [34], основною проблемою в </w:t>
      </w:r>
      <w:r w:rsidR="002B322F">
        <w:rPr>
          <w:color w:val="auto"/>
          <w:sz w:val="28"/>
          <w:szCs w:val="28"/>
          <w:lang w:eastAsia="ru-RU"/>
        </w:rPr>
        <w:t>процесі</w:t>
      </w:r>
      <w:r w:rsidRPr="00180694">
        <w:rPr>
          <w:color w:val="auto"/>
          <w:sz w:val="28"/>
          <w:szCs w:val="28"/>
          <w:lang w:eastAsia="ru-RU"/>
        </w:rPr>
        <w:t xml:space="preserve"> відстеження об'єкта є </w:t>
      </w:r>
      <w:r w:rsidR="002B322F">
        <w:rPr>
          <w:color w:val="auto"/>
          <w:sz w:val="28"/>
          <w:szCs w:val="28"/>
          <w:lang w:eastAsia="ru-RU"/>
        </w:rPr>
        <w:t>шум</w:t>
      </w:r>
      <w:r w:rsidRPr="00180694">
        <w:rPr>
          <w:color w:val="auto"/>
          <w:sz w:val="28"/>
          <w:szCs w:val="28"/>
          <w:lang w:eastAsia="ru-RU"/>
        </w:rPr>
        <w:t>.</w:t>
      </w:r>
    </w:p>
    <w:p w:rsidR="00180694" w:rsidRPr="00180694" w:rsidRDefault="002B322F"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Шум</w:t>
      </w:r>
      <w:r w:rsidR="00180694" w:rsidRPr="00180694">
        <w:rPr>
          <w:color w:val="auto"/>
          <w:sz w:val="28"/>
          <w:szCs w:val="28"/>
          <w:lang w:eastAsia="ru-RU"/>
        </w:rPr>
        <w:t xml:space="preserve"> </w:t>
      </w:r>
      <w:r>
        <w:rPr>
          <w:color w:val="auto"/>
          <w:sz w:val="28"/>
          <w:szCs w:val="28"/>
          <w:lang w:eastAsia="ru-RU"/>
        </w:rPr>
        <w:t>- це</w:t>
      </w:r>
      <w:r w:rsidR="00180694" w:rsidRPr="00180694">
        <w:rPr>
          <w:color w:val="auto"/>
          <w:sz w:val="28"/>
          <w:szCs w:val="28"/>
          <w:lang w:eastAsia="ru-RU"/>
        </w:rPr>
        <w:t xml:space="preserve"> </w:t>
      </w:r>
      <w:r>
        <w:rPr>
          <w:color w:val="auto"/>
          <w:sz w:val="28"/>
          <w:szCs w:val="28"/>
          <w:lang w:eastAsia="ru-RU"/>
        </w:rPr>
        <w:t>коли,</w:t>
      </w:r>
      <w:r w:rsidR="00180694" w:rsidRPr="00180694">
        <w:rPr>
          <w:color w:val="auto"/>
          <w:sz w:val="28"/>
          <w:szCs w:val="28"/>
          <w:lang w:eastAsia="ru-RU"/>
        </w:rPr>
        <w:t xml:space="preserve"> функції очікувані </w:t>
      </w:r>
      <w:r>
        <w:rPr>
          <w:color w:val="auto"/>
          <w:sz w:val="28"/>
          <w:szCs w:val="28"/>
          <w:lang w:eastAsia="ru-RU"/>
        </w:rPr>
        <w:t>не може віділити об'єкт цікавості від інших об’єктів у простору пошуку. На рис 3.1 демонструється об’єкт цікавості та простір пошуку.</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drawing>
          <wp:inline distT="0" distB="0" distL="0" distR="0" wp14:anchorId="2BE07287" wp14:editId="563DCE0D">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2B322F" w:rsidRDefault="00180694" w:rsidP="00AB4332">
      <w:pPr>
        <w:pStyle w:val="a9"/>
        <w:shd w:val="clear" w:color="auto" w:fill="FFFFFF"/>
        <w:spacing w:before="0" w:beforeAutospacing="0" w:after="0" w:afterAutospacing="0" w:line="360" w:lineRule="auto"/>
        <w:ind w:firstLine="630"/>
        <w:jc w:val="left"/>
        <w:rPr>
          <w:color w:val="auto"/>
          <w:sz w:val="28"/>
          <w:szCs w:val="28"/>
          <w:lang w:eastAsia="ru-RU"/>
        </w:rPr>
      </w:pPr>
      <w:r>
        <w:rPr>
          <w:color w:val="auto"/>
          <w:sz w:val="28"/>
          <w:szCs w:val="28"/>
          <w:lang w:eastAsia="ru-RU"/>
        </w:rPr>
        <w:t>Рис</w:t>
      </w:r>
      <w:r w:rsidRPr="00180694">
        <w:rPr>
          <w:color w:val="auto"/>
          <w:sz w:val="28"/>
          <w:szCs w:val="28"/>
          <w:lang w:eastAsia="ru-RU"/>
        </w:rPr>
        <w:t xml:space="preserve"> </w:t>
      </w:r>
      <w:r>
        <w:rPr>
          <w:color w:val="auto"/>
          <w:sz w:val="28"/>
          <w:szCs w:val="28"/>
          <w:lang w:eastAsia="ru-RU"/>
        </w:rPr>
        <w:t>3</w:t>
      </w:r>
      <w:r w:rsidRPr="00180694">
        <w:rPr>
          <w:color w:val="auto"/>
          <w:sz w:val="28"/>
          <w:szCs w:val="28"/>
          <w:lang w:eastAsia="ru-RU"/>
        </w:rPr>
        <w:t>.1</w:t>
      </w:r>
      <w:r>
        <w:rPr>
          <w:color w:val="auto"/>
          <w:sz w:val="28"/>
          <w:szCs w:val="28"/>
          <w:lang w:eastAsia="ru-RU"/>
        </w:rPr>
        <w:t xml:space="preserve"> </w:t>
      </w:r>
      <w:r w:rsidR="002B322F">
        <w:rPr>
          <w:color w:val="auto"/>
          <w:sz w:val="28"/>
          <w:szCs w:val="28"/>
          <w:lang w:eastAsia="ru-RU"/>
        </w:rPr>
        <w:t>Об</w:t>
      </w:r>
      <w:r w:rsidR="002B322F">
        <w:rPr>
          <w:color w:val="auto"/>
          <w:sz w:val="28"/>
          <w:szCs w:val="28"/>
          <w:lang w:val="ru-RU" w:eastAsia="ru-RU"/>
        </w:rPr>
        <w:t>'єкт цікавості обведений жовтим прямокутником</w:t>
      </w:r>
    </w:p>
    <w:p w:rsid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На рис. </w:t>
      </w:r>
      <w:r w:rsidR="002B322F">
        <w:rPr>
          <w:color w:val="auto"/>
          <w:sz w:val="28"/>
          <w:szCs w:val="28"/>
          <w:lang w:eastAsia="ru-RU"/>
        </w:rPr>
        <w:t>3</w:t>
      </w:r>
      <w:r w:rsidRPr="00180694">
        <w:rPr>
          <w:color w:val="auto"/>
          <w:sz w:val="28"/>
          <w:szCs w:val="28"/>
          <w:lang w:eastAsia="ru-RU"/>
        </w:rPr>
        <w:t>.2 наведено приклад</w:t>
      </w:r>
      <w:r w:rsidR="002B322F">
        <w:rPr>
          <w:color w:val="auto"/>
          <w:sz w:val="28"/>
          <w:szCs w:val="28"/>
          <w:lang w:eastAsia="ru-RU"/>
        </w:rPr>
        <w:t xml:space="preserve"> із </w:t>
      </w:r>
      <w:r w:rsidR="00BA2AC9">
        <w:rPr>
          <w:color w:val="auto"/>
          <w:sz w:val="28"/>
          <w:szCs w:val="28"/>
          <w:lang w:eastAsia="ru-RU"/>
        </w:rPr>
        <w:t>перешкодами (Обведені червоним)</w:t>
      </w:r>
      <w:r w:rsidRPr="00180694">
        <w:rPr>
          <w:color w:val="auto"/>
          <w:sz w:val="28"/>
          <w:szCs w:val="28"/>
          <w:lang w:eastAsia="ru-RU"/>
        </w:rPr>
        <w:t xml:space="preserve">. На цьому зображенні </w:t>
      </w:r>
      <w:r w:rsidR="00BA2AC9" w:rsidRPr="00180694">
        <w:rPr>
          <w:color w:val="auto"/>
          <w:sz w:val="28"/>
          <w:szCs w:val="28"/>
          <w:lang w:eastAsia="ru-RU"/>
        </w:rPr>
        <w:t xml:space="preserve">присутні </w:t>
      </w:r>
      <w:r w:rsidRPr="00180694">
        <w:rPr>
          <w:color w:val="auto"/>
          <w:sz w:val="28"/>
          <w:szCs w:val="28"/>
          <w:lang w:eastAsia="ru-RU"/>
        </w:rPr>
        <w:t>кілька об'єктів, які аналогічні за формою</w:t>
      </w:r>
      <w:r>
        <w:rPr>
          <w:color w:val="auto"/>
          <w:sz w:val="28"/>
          <w:szCs w:val="28"/>
          <w:lang w:eastAsia="ru-RU"/>
        </w:rPr>
        <w:t xml:space="preserve"> </w:t>
      </w:r>
      <w:r w:rsidRPr="00180694">
        <w:rPr>
          <w:color w:val="auto"/>
          <w:sz w:val="28"/>
          <w:szCs w:val="28"/>
          <w:lang w:eastAsia="ru-RU"/>
        </w:rPr>
        <w:t>об'єкт</w:t>
      </w:r>
      <w:r w:rsidR="00BA2AC9">
        <w:rPr>
          <w:color w:val="auto"/>
          <w:sz w:val="28"/>
          <w:szCs w:val="28"/>
          <w:lang w:eastAsia="ru-RU"/>
        </w:rPr>
        <w:t>у</w:t>
      </w:r>
      <w:r w:rsidRPr="00180694">
        <w:rPr>
          <w:color w:val="auto"/>
          <w:sz w:val="28"/>
          <w:szCs w:val="28"/>
          <w:lang w:eastAsia="ru-RU"/>
        </w:rPr>
        <w:t xml:space="preserve"> </w:t>
      </w:r>
      <w:r w:rsidR="00BA2AC9">
        <w:rPr>
          <w:color w:val="auto"/>
          <w:sz w:val="28"/>
          <w:szCs w:val="28"/>
          <w:lang w:eastAsia="ru-RU"/>
        </w:rPr>
        <w:t>цікавості</w:t>
      </w:r>
      <w:r w:rsidRPr="00180694">
        <w:rPr>
          <w:color w:val="auto"/>
          <w:sz w:val="28"/>
          <w:szCs w:val="28"/>
          <w:lang w:eastAsia="ru-RU"/>
        </w:rPr>
        <w:t>. Ще одн</w:t>
      </w:r>
      <w:r w:rsidR="00BA2AC9">
        <w:rPr>
          <w:color w:val="auto"/>
          <w:sz w:val="28"/>
          <w:szCs w:val="28"/>
          <w:lang w:eastAsia="ru-RU"/>
        </w:rPr>
        <w:t>ією</w:t>
      </w:r>
      <w:r w:rsidRPr="00180694">
        <w:rPr>
          <w:color w:val="auto"/>
          <w:sz w:val="28"/>
          <w:szCs w:val="28"/>
          <w:lang w:eastAsia="ru-RU"/>
        </w:rPr>
        <w:t xml:space="preserve"> проблем</w:t>
      </w:r>
      <w:r w:rsidR="00BA2AC9">
        <w:rPr>
          <w:color w:val="auto"/>
          <w:sz w:val="28"/>
          <w:szCs w:val="28"/>
          <w:lang w:eastAsia="ru-RU"/>
        </w:rPr>
        <w:t xml:space="preserve">ою є </w:t>
      </w:r>
      <w:r w:rsidRPr="00180694">
        <w:rPr>
          <w:color w:val="auto"/>
          <w:sz w:val="28"/>
          <w:szCs w:val="28"/>
          <w:lang w:eastAsia="ru-RU"/>
        </w:rPr>
        <w:t>поява варіацій само</w:t>
      </w:r>
      <w:r w:rsidR="00BA2AC9">
        <w:rPr>
          <w:color w:val="auto"/>
          <w:sz w:val="28"/>
          <w:szCs w:val="28"/>
          <w:lang w:eastAsia="ru-RU"/>
        </w:rPr>
        <w:t>го</w:t>
      </w:r>
      <w:r w:rsidRPr="00180694">
        <w:rPr>
          <w:color w:val="auto"/>
          <w:sz w:val="28"/>
          <w:szCs w:val="28"/>
          <w:lang w:eastAsia="ru-RU"/>
        </w:rPr>
        <w:t xml:space="preserve"> </w:t>
      </w:r>
      <w:r w:rsidR="00BA2AC9">
        <w:rPr>
          <w:color w:val="auto"/>
          <w:sz w:val="28"/>
          <w:szCs w:val="28"/>
          <w:lang w:eastAsia="ru-RU"/>
        </w:rPr>
        <w:t>об’єкту</w:t>
      </w:r>
      <w:r w:rsidRPr="00180694">
        <w:rPr>
          <w:color w:val="auto"/>
          <w:sz w:val="28"/>
          <w:szCs w:val="28"/>
          <w:lang w:eastAsia="ru-RU"/>
        </w:rPr>
        <w:t>.</w:t>
      </w:r>
      <w:r>
        <w:rPr>
          <w:color w:val="auto"/>
          <w:sz w:val="28"/>
          <w:szCs w:val="28"/>
          <w:lang w:eastAsia="ru-RU"/>
        </w:rPr>
        <w:t xml:space="preserve"> </w:t>
      </w:r>
    </w:p>
    <w:p w:rsidR="00180694" w:rsidRDefault="00BA2AC9"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Внутрішня мінливість зовнішнього</w:t>
      </w:r>
      <w:r w:rsidR="00180694" w:rsidRPr="00180694">
        <w:rPr>
          <w:color w:val="auto"/>
          <w:sz w:val="28"/>
          <w:szCs w:val="28"/>
          <w:lang w:eastAsia="ru-RU"/>
        </w:rPr>
        <w:t xml:space="preserve"> вигляд</w:t>
      </w:r>
      <w:r>
        <w:rPr>
          <w:color w:val="auto"/>
          <w:sz w:val="28"/>
          <w:szCs w:val="28"/>
          <w:lang w:eastAsia="ru-RU"/>
        </w:rPr>
        <w:t>у</w:t>
      </w:r>
      <w:r w:rsidR="00180694" w:rsidRPr="00180694">
        <w:rPr>
          <w:color w:val="auto"/>
          <w:sz w:val="28"/>
          <w:szCs w:val="28"/>
          <w:lang w:eastAsia="ru-RU"/>
        </w:rPr>
        <w:t xml:space="preserve"> включає в себе змін</w:t>
      </w:r>
      <w:r>
        <w:rPr>
          <w:color w:val="auto"/>
          <w:sz w:val="28"/>
          <w:szCs w:val="28"/>
          <w:lang w:eastAsia="ru-RU"/>
        </w:rPr>
        <w:t>у</w:t>
      </w:r>
      <w:r w:rsidR="00180694" w:rsidRPr="00180694">
        <w:rPr>
          <w:color w:val="auto"/>
          <w:sz w:val="28"/>
          <w:szCs w:val="28"/>
          <w:lang w:eastAsia="ru-RU"/>
        </w:rPr>
        <w:t xml:space="preserve"> </w:t>
      </w:r>
      <w:r w:rsidR="00D4256B">
        <w:rPr>
          <w:color w:val="auto"/>
          <w:sz w:val="28"/>
          <w:szCs w:val="28"/>
          <w:lang w:eastAsia="ru-RU"/>
        </w:rPr>
        <w:t>позиції</w:t>
      </w:r>
      <w:r w:rsidR="00180694" w:rsidRPr="00180694">
        <w:rPr>
          <w:color w:val="auto"/>
          <w:sz w:val="28"/>
          <w:szCs w:val="28"/>
          <w:lang w:eastAsia="ru-RU"/>
        </w:rPr>
        <w:t xml:space="preserve"> і форм</w:t>
      </w:r>
      <w:r w:rsidR="00D4256B">
        <w:rPr>
          <w:color w:val="auto"/>
          <w:sz w:val="28"/>
          <w:szCs w:val="28"/>
          <w:lang w:eastAsia="ru-RU"/>
        </w:rPr>
        <w:t>у</w:t>
      </w:r>
      <w:r w:rsidR="00180694" w:rsidRPr="00180694">
        <w:rPr>
          <w:color w:val="auto"/>
          <w:sz w:val="28"/>
          <w:szCs w:val="28"/>
          <w:lang w:eastAsia="ru-RU"/>
        </w:rPr>
        <w:t xml:space="preserve"> </w:t>
      </w:r>
      <w:r>
        <w:rPr>
          <w:color w:val="auto"/>
          <w:sz w:val="28"/>
          <w:szCs w:val="28"/>
          <w:lang w:eastAsia="ru-RU"/>
        </w:rPr>
        <w:t>об’єкта</w:t>
      </w:r>
      <w:r w:rsidR="00180694" w:rsidRPr="00180694">
        <w:rPr>
          <w:color w:val="auto"/>
          <w:sz w:val="28"/>
          <w:szCs w:val="28"/>
          <w:lang w:eastAsia="ru-RU"/>
        </w:rPr>
        <w:t xml:space="preserve">, </w:t>
      </w:r>
      <w:r>
        <w:rPr>
          <w:color w:val="auto"/>
          <w:sz w:val="28"/>
          <w:szCs w:val="28"/>
          <w:lang w:eastAsia="ru-RU"/>
        </w:rPr>
        <w:t>у</w:t>
      </w:r>
      <w:r w:rsidR="00180694" w:rsidRPr="00180694">
        <w:rPr>
          <w:color w:val="auto"/>
          <w:sz w:val="28"/>
          <w:szCs w:val="28"/>
          <w:lang w:eastAsia="ru-RU"/>
        </w:rPr>
        <w:t xml:space="preserve"> той</w:t>
      </w:r>
      <w:r>
        <w:rPr>
          <w:color w:val="auto"/>
          <w:sz w:val="28"/>
          <w:szCs w:val="28"/>
          <w:lang w:eastAsia="ru-RU"/>
        </w:rPr>
        <w:t xml:space="preserve"> самий</w:t>
      </w:r>
      <w:r w:rsidR="00180694" w:rsidRPr="00180694">
        <w:rPr>
          <w:color w:val="auto"/>
          <w:sz w:val="28"/>
          <w:szCs w:val="28"/>
          <w:lang w:eastAsia="ru-RU"/>
        </w:rPr>
        <w:t xml:space="preserve"> час зовнішня</w:t>
      </w:r>
      <w:r w:rsidR="00D4256B">
        <w:rPr>
          <w:color w:val="auto"/>
          <w:sz w:val="28"/>
          <w:szCs w:val="28"/>
          <w:lang w:eastAsia="ru-RU"/>
        </w:rPr>
        <w:t xml:space="preserve"> мінливість</w:t>
      </w:r>
      <w:r w:rsidR="00180694" w:rsidRPr="00180694">
        <w:rPr>
          <w:color w:val="auto"/>
          <w:sz w:val="28"/>
          <w:szCs w:val="28"/>
          <w:lang w:eastAsia="ru-RU"/>
        </w:rPr>
        <w:t xml:space="preserve"> </w:t>
      </w:r>
      <w:r w:rsidR="00D4256B">
        <w:rPr>
          <w:color w:val="auto"/>
          <w:sz w:val="28"/>
          <w:szCs w:val="28"/>
          <w:lang w:eastAsia="ru-RU"/>
        </w:rPr>
        <w:t>включає в себе зміну</w:t>
      </w:r>
      <w:r w:rsidR="00180694" w:rsidRPr="00180694">
        <w:rPr>
          <w:color w:val="auto"/>
          <w:sz w:val="28"/>
          <w:szCs w:val="28"/>
          <w:lang w:eastAsia="ru-RU"/>
        </w:rPr>
        <w:t xml:space="preserve"> </w:t>
      </w:r>
      <w:r w:rsidR="00180694" w:rsidRPr="00180694">
        <w:rPr>
          <w:color w:val="auto"/>
          <w:sz w:val="28"/>
          <w:szCs w:val="28"/>
          <w:lang w:eastAsia="ru-RU"/>
        </w:rPr>
        <w:lastRenderedPageBreak/>
        <w:t>освітлен</w:t>
      </w:r>
      <w:r w:rsidR="00D4256B">
        <w:rPr>
          <w:color w:val="auto"/>
          <w:sz w:val="28"/>
          <w:szCs w:val="28"/>
          <w:lang w:eastAsia="ru-RU"/>
        </w:rPr>
        <w:t>ня</w:t>
      </w:r>
      <w:r w:rsidR="00180694" w:rsidRPr="00180694">
        <w:rPr>
          <w:color w:val="auto"/>
          <w:sz w:val="28"/>
          <w:szCs w:val="28"/>
          <w:lang w:eastAsia="ru-RU"/>
        </w:rPr>
        <w:t>, рух камери</w:t>
      </w:r>
      <w:r w:rsidR="00D4256B">
        <w:rPr>
          <w:color w:val="auto"/>
          <w:sz w:val="28"/>
          <w:szCs w:val="28"/>
          <w:lang w:eastAsia="ru-RU"/>
        </w:rPr>
        <w:t xml:space="preserve"> та</w:t>
      </w:r>
      <w:r w:rsidR="00180694" w:rsidRPr="00180694">
        <w:rPr>
          <w:color w:val="auto"/>
          <w:sz w:val="28"/>
          <w:szCs w:val="28"/>
          <w:lang w:eastAsia="ru-RU"/>
        </w:rPr>
        <w:t xml:space="preserve"> інш</w:t>
      </w:r>
      <w:r w:rsidR="00D4256B">
        <w:rPr>
          <w:color w:val="auto"/>
          <w:sz w:val="28"/>
          <w:szCs w:val="28"/>
          <w:lang w:eastAsia="ru-RU"/>
        </w:rPr>
        <w:t>е</w:t>
      </w:r>
      <w:r w:rsidR="00180694" w:rsidRPr="00180694">
        <w:rPr>
          <w:color w:val="auto"/>
          <w:sz w:val="28"/>
          <w:szCs w:val="28"/>
          <w:lang w:eastAsia="ru-RU"/>
        </w:rPr>
        <w:t>[41]. Підходи, які підтримують шаблон</w:t>
      </w:r>
      <w:r w:rsidR="00D4256B">
        <w:rPr>
          <w:color w:val="auto"/>
          <w:sz w:val="28"/>
          <w:szCs w:val="28"/>
          <w:lang w:eastAsia="ru-RU"/>
        </w:rPr>
        <w:t>и</w:t>
      </w:r>
      <w:r w:rsidR="00180694" w:rsidRPr="00180694">
        <w:rPr>
          <w:color w:val="auto"/>
          <w:sz w:val="28"/>
          <w:szCs w:val="28"/>
          <w:lang w:eastAsia="ru-RU"/>
        </w:rPr>
        <w:t xml:space="preserve"> об'єкта, як правило, стикаються з</w:t>
      </w:r>
      <w:r w:rsidR="00180694">
        <w:rPr>
          <w:color w:val="auto"/>
          <w:sz w:val="28"/>
          <w:szCs w:val="28"/>
          <w:lang w:eastAsia="ru-RU"/>
        </w:rPr>
        <w:t xml:space="preserve"> </w:t>
      </w:r>
      <w:r w:rsidR="00180694" w:rsidRPr="00180694">
        <w:rPr>
          <w:color w:val="auto"/>
          <w:sz w:val="28"/>
          <w:szCs w:val="28"/>
          <w:lang w:eastAsia="ru-RU"/>
        </w:rPr>
        <w:t>проблема</w:t>
      </w:r>
      <w:r w:rsidR="00D4256B">
        <w:rPr>
          <w:color w:val="auto"/>
          <w:sz w:val="28"/>
          <w:szCs w:val="28"/>
          <w:lang w:eastAsia="ru-RU"/>
        </w:rPr>
        <w:t>ми</w:t>
      </w:r>
      <w:r w:rsidR="00180694" w:rsidRPr="00180694">
        <w:rPr>
          <w:color w:val="auto"/>
          <w:sz w:val="28"/>
          <w:szCs w:val="28"/>
          <w:lang w:eastAsia="ru-RU"/>
        </w:rPr>
        <w:t xml:space="preserve"> поновлення шаблон</w:t>
      </w:r>
      <w:r w:rsidR="00D4256B">
        <w:rPr>
          <w:color w:val="auto"/>
          <w:sz w:val="28"/>
          <w:szCs w:val="28"/>
          <w:lang w:eastAsia="ru-RU"/>
        </w:rPr>
        <w:t>у</w:t>
      </w:r>
      <w:r w:rsidR="00180694" w:rsidRPr="00180694">
        <w:rPr>
          <w:color w:val="auto"/>
          <w:sz w:val="28"/>
          <w:szCs w:val="28"/>
          <w:lang w:eastAsia="ru-RU"/>
        </w:rPr>
        <w:t xml:space="preserve">, який відноситься до </w:t>
      </w:r>
      <w:r w:rsidR="00D4256B">
        <w:rPr>
          <w:color w:val="auto"/>
          <w:sz w:val="28"/>
          <w:szCs w:val="28"/>
          <w:lang w:eastAsia="ru-RU"/>
        </w:rPr>
        <w:t xml:space="preserve">проблеми </w:t>
      </w:r>
      <w:r w:rsidR="00180694" w:rsidRPr="00180694">
        <w:rPr>
          <w:color w:val="auto"/>
          <w:sz w:val="28"/>
          <w:szCs w:val="28"/>
          <w:lang w:eastAsia="ru-RU"/>
        </w:rPr>
        <w:t>онов</w:t>
      </w:r>
      <w:r w:rsidR="00D4256B">
        <w:rPr>
          <w:color w:val="auto"/>
          <w:sz w:val="28"/>
          <w:szCs w:val="28"/>
          <w:lang w:eastAsia="ru-RU"/>
        </w:rPr>
        <w:t xml:space="preserve">лення </w:t>
      </w:r>
      <w:r w:rsidR="00180694" w:rsidRPr="00180694">
        <w:rPr>
          <w:color w:val="auto"/>
          <w:sz w:val="28"/>
          <w:szCs w:val="28"/>
          <w:lang w:eastAsia="ru-RU"/>
        </w:rPr>
        <w:t>існуюч</w:t>
      </w:r>
      <w:r w:rsidR="00D4256B">
        <w:rPr>
          <w:color w:val="auto"/>
          <w:sz w:val="28"/>
          <w:szCs w:val="28"/>
          <w:lang w:eastAsia="ru-RU"/>
        </w:rPr>
        <w:t>ого</w:t>
      </w:r>
      <w:r w:rsidR="00180694" w:rsidRPr="00180694">
        <w:rPr>
          <w:color w:val="auto"/>
          <w:sz w:val="28"/>
          <w:szCs w:val="28"/>
          <w:lang w:eastAsia="ru-RU"/>
        </w:rPr>
        <w:t xml:space="preserve"> шаблон</w:t>
      </w:r>
      <w:r w:rsidR="00D4256B">
        <w:rPr>
          <w:color w:val="auto"/>
          <w:sz w:val="28"/>
          <w:szCs w:val="28"/>
          <w:lang w:eastAsia="ru-RU"/>
        </w:rPr>
        <w:t>у</w:t>
      </w:r>
      <w:r w:rsidR="00180694">
        <w:rPr>
          <w:color w:val="auto"/>
          <w:sz w:val="28"/>
          <w:szCs w:val="28"/>
          <w:lang w:eastAsia="ru-RU"/>
        </w:rPr>
        <w:t xml:space="preserve"> </w:t>
      </w:r>
      <w:r w:rsidR="00180694" w:rsidRPr="00180694">
        <w:rPr>
          <w:color w:val="auto"/>
          <w:sz w:val="28"/>
          <w:szCs w:val="28"/>
          <w:lang w:eastAsia="ru-RU"/>
        </w:rPr>
        <w:t>так</w:t>
      </w:r>
      <w:r w:rsidR="00D4256B">
        <w:rPr>
          <w:color w:val="auto"/>
          <w:sz w:val="28"/>
          <w:szCs w:val="28"/>
          <w:lang w:eastAsia="ru-RU"/>
        </w:rPr>
        <w:t>,</w:t>
      </w:r>
      <w:r w:rsidR="00180694" w:rsidRPr="00180694">
        <w:rPr>
          <w:color w:val="auto"/>
          <w:sz w:val="28"/>
          <w:szCs w:val="28"/>
          <w:lang w:eastAsia="ru-RU"/>
        </w:rPr>
        <w:t xml:space="preserve"> що</w:t>
      </w:r>
      <w:r w:rsidR="00D4256B">
        <w:rPr>
          <w:color w:val="auto"/>
          <w:sz w:val="28"/>
          <w:szCs w:val="28"/>
          <w:lang w:eastAsia="ru-RU"/>
        </w:rPr>
        <w:t>б</w:t>
      </w:r>
      <w:r w:rsidR="00180694" w:rsidRPr="00180694">
        <w:rPr>
          <w:color w:val="auto"/>
          <w:sz w:val="28"/>
          <w:szCs w:val="28"/>
          <w:lang w:eastAsia="ru-RU"/>
        </w:rPr>
        <w:t xml:space="preserve"> він залиша</w:t>
      </w:r>
      <w:r w:rsidR="00D4256B">
        <w:rPr>
          <w:color w:val="auto"/>
          <w:sz w:val="28"/>
          <w:szCs w:val="28"/>
          <w:lang w:eastAsia="ru-RU"/>
        </w:rPr>
        <w:t>вся</w:t>
      </w:r>
      <w:r w:rsidR="00180694" w:rsidRPr="00180694">
        <w:rPr>
          <w:color w:val="auto"/>
          <w:sz w:val="28"/>
          <w:szCs w:val="28"/>
          <w:lang w:eastAsia="ru-RU"/>
        </w:rPr>
        <w:t xml:space="preserve"> </w:t>
      </w:r>
      <w:r w:rsidR="00D4256B">
        <w:rPr>
          <w:color w:val="auto"/>
          <w:sz w:val="28"/>
          <w:szCs w:val="28"/>
          <w:lang w:eastAsia="ru-RU"/>
        </w:rPr>
        <w:t>вірний</w:t>
      </w:r>
      <w:r w:rsidR="00180694" w:rsidRPr="00180694">
        <w:rPr>
          <w:color w:val="auto"/>
          <w:sz w:val="28"/>
          <w:szCs w:val="28"/>
          <w:lang w:eastAsia="ru-RU"/>
        </w:rPr>
        <w:t xml:space="preserve"> моделі [35]. Якщо вихід</w:t>
      </w:r>
      <w:r w:rsidR="00D4256B">
        <w:rPr>
          <w:color w:val="auto"/>
          <w:sz w:val="28"/>
          <w:szCs w:val="28"/>
          <w:lang w:eastAsia="ru-RU"/>
        </w:rPr>
        <w:t>ний шаблон ніколи не змінюється то</w:t>
      </w:r>
      <w:r w:rsidR="00180694">
        <w:rPr>
          <w:color w:val="auto"/>
          <w:sz w:val="28"/>
          <w:szCs w:val="28"/>
          <w:lang w:eastAsia="ru-RU"/>
        </w:rPr>
        <w:t xml:space="preserve"> </w:t>
      </w:r>
      <w:r w:rsidR="00180694" w:rsidRPr="00180694">
        <w:rPr>
          <w:color w:val="auto"/>
          <w:sz w:val="28"/>
          <w:szCs w:val="28"/>
          <w:lang w:eastAsia="ru-RU"/>
        </w:rPr>
        <w:t xml:space="preserve">він </w:t>
      </w:r>
      <w:r w:rsidR="00D4256B">
        <w:rPr>
          <w:color w:val="auto"/>
          <w:sz w:val="28"/>
          <w:szCs w:val="28"/>
          <w:lang w:eastAsia="ru-RU"/>
        </w:rPr>
        <w:t xml:space="preserve">з часом </w:t>
      </w:r>
      <w:r w:rsidR="00180694" w:rsidRPr="00180694">
        <w:rPr>
          <w:color w:val="auto"/>
          <w:sz w:val="28"/>
          <w:szCs w:val="28"/>
          <w:lang w:eastAsia="ru-RU"/>
        </w:rPr>
        <w:t xml:space="preserve"> перестане бути точним </w:t>
      </w:r>
      <w:r w:rsidR="00D4256B">
        <w:rPr>
          <w:color w:val="auto"/>
          <w:sz w:val="28"/>
          <w:szCs w:val="28"/>
          <w:lang w:eastAsia="ru-RU"/>
        </w:rPr>
        <w:t>представленням</w:t>
      </w:r>
      <w:r w:rsidR="00180694" w:rsidRPr="00180694">
        <w:rPr>
          <w:color w:val="auto"/>
          <w:sz w:val="28"/>
          <w:szCs w:val="28"/>
          <w:lang w:eastAsia="ru-RU"/>
        </w:rPr>
        <w:t xml:space="preserve"> моделі</w:t>
      </w:r>
      <w:r w:rsidR="00D4256B">
        <w:rPr>
          <w:color w:val="auto"/>
          <w:sz w:val="28"/>
          <w:szCs w:val="28"/>
          <w:lang w:eastAsia="ru-RU"/>
        </w:rPr>
        <w:t xml:space="preserve"> цікавості. К</w:t>
      </w:r>
      <w:r w:rsidR="00180694" w:rsidRPr="00180694">
        <w:rPr>
          <w:color w:val="auto"/>
          <w:sz w:val="28"/>
          <w:szCs w:val="28"/>
          <w:lang w:eastAsia="ru-RU"/>
        </w:rPr>
        <w:t>оли шаблон</w:t>
      </w:r>
      <w:r w:rsidR="00180694">
        <w:rPr>
          <w:color w:val="auto"/>
          <w:sz w:val="28"/>
          <w:szCs w:val="28"/>
          <w:lang w:eastAsia="ru-RU"/>
        </w:rPr>
        <w:t xml:space="preserve"> </w:t>
      </w:r>
      <w:r w:rsidR="00180694" w:rsidRPr="00180694">
        <w:rPr>
          <w:color w:val="auto"/>
          <w:sz w:val="28"/>
          <w:szCs w:val="28"/>
          <w:lang w:eastAsia="ru-RU"/>
        </w:rPr>
        <w:t>адапт</w:t>
      </w:r>
      <w:r w:rsidR="00D4256B">
        <w:rPr>
          <w:color w:val="auto"/>
          <w:sz w:val="28"/>
          <w:szCs w:val="28"/>
          <w:lang w:eastAsia="ru-RU"/>
        </w:rPr>
        <w:t>ивен</w:t>
      </w:r>
      <w:r w:rsidR="00180694" w:rsidRPr="00180694">
        <w:rPr>
          <w:color w:val="auto"/>
          <w:sz w:val="28"/>
          <w:szCs w:val="28"/>
          <w:lang w:eastAsia="ru-RU"/>
        </w:rPr>
        <w:t xml:space="preserve"> до кожно</w:t>
      </w:r>
      <w:r w:rsidR="00D4256B">
        <w:rPr>
          <w:color w:val="auto"/>
          <w:sz w:val="28"/>
          <w:szCs w:val="28"/>
          <w:lang w:eastAsia="ru-RU"/>
        </w:rPr>
        <w:t>ї</w:t>
      </w:r>
      <w:r w:rsidR="00180694" w:rsidRPr="00180694">
        <w:rPr>
          <w:color w:val="auto"/>
          <w:sz w:val="28"/>
          <w:szCs w:val="28"/>
          <w:lang w:eastAsia="ru-RU"/>
        </w:rPr>
        <w:t xml:space="preserve"> зміни зовнішнього вигляду</w:t>
      </w:r>
      <w:r w:rsidR="00D4256B">
        <w:rPr>
          <w:color w:val="auto"/>
          <w:sz w:val="28"/>
          <w:szCs w:val="28"/>
          <w:lang w:eastAsia="ru-RU"/>
        </w:rPr>
        <w:t xml:space="preserve"> - це</w:t>
      </w:r>
      <w:r w:rsidR="00180694" w:rsidRPr="00180694">
        <w:rPr>
          <w:color w:val="auto"/>
          <w:sz w:val="28"/>
          <w:szCs w:val="28"/>
          <w:lang w:eastAsia="ru-RU"/>
        </w:rPr>
        <w:t xml:space="preserve"> </w:t>
      </w:r>
      <w:r w:rsidR="00D4256B">
        <w:rPr>
          <w:color w:val="auto"/>
          <w:sz w:val="28"/>
          <w:szCs w:val="28"/>
          <w:lang w:eastAsia="ru-RU"/>
        </w:rPr>
        <w:t>призводить до</w:t>
      </w:r>
      <w:r w:rsidR="00180694" w:rsidRPr="00180694">
        <w:rPr>
          <w:color w:val="auto"/>
          <w:sz w:val="28"/>
          <w:szCs w:val="28"/>
          <w:lang w:eastAsia="ru-RU"/>
        </w:rPr>
        <w:t xml:space="preserve"> накопичува</w:t>
      </w:r>
      <w:r w:rsidR="00D4256B">
        <w:rPr>
          <w:color w:val="auto"/>
          <w:sz w:val="28"/>
          <w:szCs w:val="28"/>
          <w:lang w:eastAsia="ru-RU"/>
        </w:rPr>
        <w:t>ня помилок</w:t>
      </w:r>
      <w:r w:rsidR="00180694" w:rsidRPr="00180694">
        <w:rPr>
          <w:color w:val="auto"/>
          <w:sz w:val="28"/>
          <w:szCs w:val="28"/>
          <w:lang w:eastAsia="ru-RU"/>
        </w:rPr>
        <w:t xml:space="preserve"> і шаблон</w:t>
      </w:r>
      <w:r w:rsidR="00D4256B">
        <w:rPr>
          <w:color w:val="auto"/>
          <w:sz w:val="28"/>
          <w:szCs w:val="28"/>
          <w:lang w:eastAsia="ru-RU"/>
        </w:rPr>
        <w:t xml:space="preserve"> вже не</w:t>
      </w:r>
      <w:r w:rsidR="00180694" w:rsidRPr="00180694">
        <w:rPr>
          <w:color w:val="auto"/>
          <w:sz w:val="28"/>
          <w:szCs w:val="28"/>
          <w:lang w:eastAsia="ru-RU"/>
        </w:rPr>
        <w:t xml:space="preserve"> буде </w:t>
      </w:r>
      <w:r w:rsidR="00D4256B">
        <w:rPr>
          <w:color w:val="auto"/>
          <w:sz w:val="28"/>
          <w:szCs w:val="28"/>
          <w:lang w:eastAsia="ru-RU"/>
        </w:rPr>
        <w:t>представляти точно модель цікавості</w:t>
      </w:r>
      <w:r w:rsidR="00180694" w:rsidRPr="00180694">
        <w:rPr>
          <w:color w:val="auto"/>
          <w:sz w:val="28"/>
          <w:szCs w:val="28"/>
          <w:lang w:eastAsia="ru-RU"/>
        </w:rPr>
        <w:t xml:space="preserve">. Ця проблема тісно пов'язана </w:t>
      </w:r>
      <w:r w:rsidR="00D4256B">
        <w:rPr>
          <w:color w:val="auto"/>
          <w:sz w:val="28"/>
          <w:szCs w:val="28"/>
          <w:lang w:eastAsia="ru-RU"/>
        </w:rPr>
        <w:t xml:space="preserve">їз пошуком </w:t>
      </w:r>
      <w:r w:rsidR="00180694" w:rsidRPr="00180694">
        <w:rPr>
          <w:color w:val="auto"/>
          <w:sz w:val="28"/>
          <w:szCs w:val="28"/>
          <w:lang w:eastAsia="ru-RU"/>
        </w:rPr>
        <w:t>компроміс</w:t>
      </w:r>
      <w:r w:rsidR="00D4256B">
        <w:rPr>
          <w:color w:val="auto"/>
          <w:sz w:val="28"/>
          <w:szCs w:val="28"/>
          <w:lang w:eastAsia="ru-RU"/>
        </w:rPr>
        <w:t>у між стабільністю, необхідністю</w:t>
      </w:r>
      <w:r w:rsidR="00180694" w:rsidRPr="00180694">
        <w:rPr>
          <w:color w:val="auto"/>
          <w:sz w:val="28"/>
          <w:szCs w:val="28"/>
          <w:lang w:eastAsia="ru-RU"/>
        </w:rPr>
        <w:t xml:space="preserve"> збереження інформації та пластичності</w:t>
      </w:r>
      <w:r w:rsidR="00180694">
        <w:rPr>
          <w:color w:val="auto"/>
          <w:sz w:val="28"/>
          <w:szCs w:val="28"/>
          <w:lang w:eastAsia="ru-RU"/>
        </w:rPr>
        <w:t xml:space="preserve"> </w:t>
      </w:r>
      <w:r w:rsidR="00D4256B">
        <w:rPr>
          <w:color w:val="auto"/>
          <w:sz w:val="28"/>
          <w:szCs w:val="28"/>
          <w:lang w:eastAsia="ru-RU"/>
        </w:rPr>
        <w:t>моделі</w:t>
      </w:r>
      <w:r w:rsidR="00180694" w:rsidRPr="00180694">
        <w:rPr>
          <w:color w:val="auto"/>
          <w:sz w:val="28"/>
          <w:szCs w:val="28"/>
          <w:lang w:eastAsia="ru-RU"/>
        </w:rPr>
        <w:t xml:space="preserve"> для навчання [22]. Ця </w:t>
      </w:r>
      <w:r w:rsidR="00D4256B">
        <w:rPr>
          <w:color w:val="auto"/>
          <w:sz w:val="28"/>
          <w:szCs w:val="28"/>
          <w:lang w:eastAsia="ru-RU"/>
        </w:rPr>
        <w:t>проблема</w:t>
      </w:r>
      <w:r w:rsidR="00180694" w:rsidRPr="00180694">
        <w:rPr>
          <w:color w:val="auto"/>
          <w:sz w:val="28"/>
          <w:szCs w:val="28"/>
          <w:lang w:eastAsia="ru-RU"/>
        </w:rPr>
        <w:t xml:space="preserve"> стоїть перед</w:t>
      </w:r>
      <w:r w:rsidR="00D4256B">
        <w:rPr>
          <w:color w:val="auto"/>
          <w:sz w:val="28"/>
          <w:szCs w:val="28"/>
          <w:lang w:eastAsia="ru-RU"/>
        </w:rPr>
        <w:t xml:space="preserve"> усіма системами навчання [1]. О</w:t>
      </w:r>
      <w:r w:rsidR="00180694" w:rsidRPr="00180694">
        <w:rPr>
          <w:color w:val="auto"/>
          <w:sz w:val="28"/>
          <w:szCs w:val="28"/>
          <w:lang w:eastAsia="ru-RU"/>
        </w:rPr>
        <w:t>б'єкти</w:t>
      </w:r>
      <w:r w:rsidR="00180694">
        <w:rPr>
          <w:color w:val="auto"/>
          <w:sz w:val="28"/>
          <w:szCs w:val="28"/>
          <w:lang w:eastAsia="ru-RU"/>
        </w:rPr>
        <w:t xml:space="preserve"> </w:t>
      </w:r>
      <w:r w:rsidR="00180694" w:rsidRPr="00180694">
        <w:rPr>
          <w:color w:val="auto"/>
          <w:sz w:val="28"/>
          <w:szCs w:val="28"/>
          <w:lang w:eastAsia="ru-RU"/>
        </w:rPr>
        <w:t xml:space="preserve">піддаються </w:t>
      </w:r>
      <w:r w:rsidR="007425D9">
        <w:rPr>
          <w:color w:val="auto"/>
          <w:sz w:val="28"/>
          <w:szCs w:val="28"/>
          <w:lang w:eastAsia="ru-RU"/>
        </w:rPr>
        <w:t>колізіям</w:t>
      </w:r>
      <w:r w:rsidR="00180694" w:rsidRPr="00180694">
        <w:rPr>
          <w:color w:val="auto"/>
          <w:sz w:val="28"/>
          <w:szCs w:val="28"/>
          <w:lang w:eastAsia="ru-RU"/>
        </w:rPr>
        <w:t>, коли покривається іншим</w:t>
      </w:r>
      <w:r w:rsidR="007425D9">
        <w:rPr>
          <w:color w:val="auto"/>
          <w:sz w:val="28"/>
          <w:szCs w:val="28"/>
          <w:lang w:eastAsia="ru-RU"/>
        </w:rPr>
        <w:t>и</w:t>
      </w:r>
      <w:r w:rsidR="00180694" w:rsidRPr="00180694">
        <w:rPr>
          <w:color w:val="auto"/>
          <w:sz w:val="28"/>
          <w:szCs w:val="28"/>
          <w:lang w:eastAsia="ru-RU"/>
        </w:rPr>
        <w:t xml:space="preserve"> об'єкт</w:t>
      </w:r>
      <w:r w:rsidR="007425D9">
        <w:rPr>
          <w:color w:val="auto"/>
          <w:sz w:val="28"/>
          <w:szCs w:val="28"/>
          <w:lang w:eastAsia="ru-RU"/>
        </w:rPr>
        <w:t>а</w:t>
      </w:r>
      <w:r w:rsidR="00180694" w:rsidRPr="00180694">
        <w:rPr>
          <w:color w:val="auto"/>
          <w:sz w:val="28"/>
          <w:szCs w:val="28"/>
          <w:lang w:eastAsia="ru-RU"/>
        </w:rPr>
        <w:t>м</w:t>
      </w:r>
      <w:r w:rsidR="007425D9">
        <w:rPr>
          <w:color w:val="auto"/>
          <w:sz w:val="28"/>
          <w:szCs w:val="28"/>
          <w:lang w:eastAsia="ru-RU"/>
        </w:rPr>
        <w:t>и</w:t>
      </w:r>
      <w:r w:rsidR="00180694" w:rsidRPr="00180694">
        <w:rPr>
          <w:color w:val="auto"/>
          <w:sz w:val="28"/>
          <w:szCs w:val="28"/>
          <w:lang w:eastAsia="ru-RU"/>
        </w:rPr>
        <w:t xml:space="preserve"> або коли вони залишають поле зору</w:t>
      </w:r>
      <w:r w:rsidR="007425D9">
        <w:rPr>
          <w:color w:val="auto"/>
          <w:sz w:val="28"/>
          <w:szCs w:val="28"/>
          <w:lang w:eastAsia="ru-RU"/>
        </w:rPr>
        <w:t xml:space="preserve"> </w:t>
      </w:r>
      <w:r w:rsidR="00180694" w:rsidRPr="00180694">
        <w:rPr>
          <w:color w:val="auto"/>
          <w:sz w:val="28"/>
          <w:szCs w:val="28"/>
          <w:lang w:eastAsia="ru-RU"/>
        </w:rPr>
        <w:t xml:space="preserve">камера. Для обробки таких випадків, </w:t>
      </w:r>
      <w:r w:rsidR="007425D9">
        <w:rPr>
          <w:color w:val="auto"/>
          <w:sz w:val="28"/>
          <w:szCs w:val="28"/>
          <w:lang w:eastAsia="ru-RU"/>
        </w:rPr>
        <w:t xml:space="preserve">необхідний </w:t>
      </w:r>
      <w:r w:rsidR="00180694" w:rsidRPr="00180694">
        <w:rPr>
          <w:color w:val="auto"/>
          <w:sz w:val="28"/>
          <w:szCs w:val="28"/>
          <w:lang w:eastAsia="ru-RU"/>
        </w:rPr>
        <w:t>механізм</w:t>
      </w:r>
      <w:r w:rsidR="007425D9">
        <w:rPr>
          <w:color w:val="auto"/>
          <w:sz w:val="28"/>
          <w:szCs w:val="28"/>
          <w:lang w:eastAsia="ru-RU"/>
        </w:rPr>
        <w:t xml:space="preserve">, який </w:t>
      </w:r>
      <w:r w:rsidR="00180694" w:rsidRPr="00180694">
        <w:rPr>
          <w:color w:val="auto"/>
          <w:sz w:val="28"/>
          <w:szCs w:val="28"/>
          <w:lang w:eastAsia="ru-RU"/>
        </w:rPr>
        <w:t>повторно виявляє об'єкт незалежно від його</w:t>
      </w:r>
      <w:r w:rsidR="007425D9">
        <w:rPr>
          <w:color w:val="auto"/>
          <w:sz w:val="28"/>
          <w:szCs w:val="28"/>
          <w:lang w:eastAsia="ru-RU"/>
        </w:rPr>
        <w:t xml:space="preserve"> </w:t>
      </w:r>
      <w:r w:rsidR="00180694" w:rsidRPr="00180694">
        <w:rPr>
          <w:color w:val="auto"/>
          <w:sz w:val="28"/>
          <w:szCs w:val="28"/>
          <w:lang w:eastAsia="ru-RU"/>
        </w:rPr>
        <w:t>остан</w:t>
      </w:r>
      <w:r w:rsidR="007425D9">
        <w:rPr>
          <w:color w:val="auto"/>
          <w:sz w:val="28"/>
          <w:szCs w:val="28"/>
          <w:lang w:eastAsia="ru-RU"/>
        </w:rPr>
        <w:t>ньої позиції в зображенні [50].</w:t>
      </w:r>
    </w:p>
    <w:p w:rsidR="00180694" w:rsidRPr="00180694" w:rsidRDefault="00180694" w:rsidP="00AB4332">
      <w:pPr>
        <w:pStyle w:val="3"/>
        <w:numPr>
          <w:ilvl w:val="0"/>
          <w:numId w:val="42"/>
        </w:numPr>
        <w:spacing w:line="360" w:lineRule="auto"/>
        <w:ind w:left="1440" w:hanging="720"/>
      </w:pPr>
      <w:bookmarkStart w:id="188" w:name="_Toc452427844"/>
      <w:r w:rsidRPr="00180694">
        <w:t>Пов'язані роботи</w:t>
      </w:r>
      <w:bookmarkEnd w:id="188"/>
    </w:p>
    <w:p w:rsidR="00180694" w:rsidRPr="00180694" w:rsidRDefault="0062721E" w:rsidP="00AB4332">
      <w:pPr>
        <w:pStyle w:val="a9"/>
        <w:shd w:val="clear" w:color="auto" w:fill="FFFFFF"/>
        <w:spacing w:line="360" w:lineRule="auto"/>
        <w:ind w:firstLine="630"/>
        <w:rPr>
          <w:color w:val="auto"/>
          <w:sz w:val="28"/>
          <w:szCs w:val="28"/>
          <w:lang w:eastAsia="ru-RU"/>
        </w:rPr>
      </w:pPr>
      <w:r w:rsidRPr="0062721E">
        <w:rPr>
          <w:color w:val="auto"/>
          <w:sz w:val="28"/>
          <w:szCs w:val="28"/>
          <w:lang w:eastAsia="ru-RU"/>
        </w:rPr>
        <w:t>Lepetit et al</w:t>
      </w:r>
      <w:r w:rsidR="00180694" w:rsidRPr="00180694">
        <w:rPr>
          <w:color w:val="auto"/>
          <w:sz w:val="28"/>
          <w:szCs w:val="28"/>
          <w:lang w:eastAsia="ru-RU"/>
        </w:rPr>
        <w:t xml:space="preserve"> [30] виділя</w:t>
      </w:r>
      <w:r>
        <w:rPr>
          <w:color w:val="auto"/>
          <w:sz w:val="28"/>
          <w:szCs w:val="28"/>
          <w:lang w:eastAsia="ru-RU"/>
        </w:rPr>
        <w:t>є</w:t>
      </w:r>
      <w:r w:rsidR="00180694" w:rsidRPr="00180694">
        <w:rPr>
          <w:color w:val="auto"/>
          <w:sz w:val="28"/>
          <w:szCs w:val="28"/>
          <w:lang w:eastAsia="ru-RU"/>
        </w:rPr>
        <w:t xml:space="preserve"> дві парадигми у відстеженні об'єкта. Оцінка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ості</w:t>
      </w:r>
      <w:r w:rsidR="00180694" w:rsidRPr="00180694">
        <w:rPr>
          <w:color w:val="auto"/>
          <w:sz w:val="28"/>
          <w:szCs w:val="28"/>
          <w:lang w:eastAsia="ru-RU"/>
        </w:rPr>
        <w:t xml:space="preserve"> метод</w:t>
      </w:r>
      <w:r>
        <w:rPr>
          <w:color w:val="auto"/>
          <w:sz w:val="28"/>
          <w:szCs w:val="28"/>
          <w:lang w:eastAsia="ru-RU"/>
        </w:rPr>
        <w:t>у</w:t>
      </w:r>
      <w:r w:rsidR="00180694" w:rsidRPr="00180694">
        <w:rPr>
          <w:color w:val="auto"/>
          <w:sz w:val="28"/>
          <w:szCs w:val="28"/>
          <w:lang w:eastAsia="ru-RU"/>
        </w:rPr>
        <w:t xml:space="preserve"> відстеження</w:t>
      </w:r>
      <w:r w:rsidR="00180694">
        <w:rPr>
          <w:color w:val="auto"/>
          <w:sz w:val="28"/>
          <w:szCs w:val="28"/>
          <w:lang w:eastAsia="ru-RU"/>
        </w:rPr>
        <w:t xml:space="preserve"> </w:t>
      </w:r>
      <w:r w:rsidR="00180694" w:rsidRPr="00180694">
        <w:rPr>
          <w:color w:val="auto"/>
          <w:sz w:val="28"/>
          <w:szCs w:val="28"/>
          <w:lang w:eastAsia="ru-RU"/>
        </w:rPr>
        <w:t>поточн</w:t>
      </w:r>
      <w:r>
        <w:rPr>
          <w:color w:val="auto"/>
          <w:sz w:val="28"/>
          <w:szCs w:val="28"/>
          <w:lang w:eastAsia="ru-RU"/>
        </w:rPr>
        <w:t>ого</w:t>
      </w:r>
      <w:r w:rsidR="00180694" w:rsidRPr="00180694">
        <w:rPr>
          <w:color w:val="auto"/>
          <w:sz w:val="28"/>
          <w:szCs w:val="28"/>
          <w:lang w:eastAsia="ru-RU"/>
        </w:rPr>
        <w:t xml:space="preserve"> стан</w:t>
      </w:r>
      <w:r>
        <w:rPr>
          <w:color w:val="auto"/>
          <w:sz w:val="28"/>
          <w:szCs w:val="28"/>
          <w:lang w:eastAsia="ru-RU"/>
        </w:rPr>
        <w:t xml:space="preserve">у </w:t>
      </w:r>
      <w:r w:rsidR="00180694" w:rsidRPr="00180694">
        <w:rPr>
          <w:color w:val="auto"/>
          <w:sz w:val="28"/>
          <w:szCs w:val="28"/>
          <w:lang w:eastAsia="ru-RU"/>
        </w:rPr>
        <w:t>об'єкта шляхом застосування перетворення на попередній стан ХТ-1</w:t>
      </w:r>
      <w:r w:rsidR="00180694">
        <w:rPr>
          <w:color w:val="auto"/>
          <w:sz w:val="28"/>
          <w:szCs w:val="28"/>
          <w:lang w:eastAsia="ru-RU"/>
        </w:rPr>
        <w:t xml:space="preserve"> </w:t>
      </w:r>
      <w:r w:rsidR="00180694" w:rsidRPr="00180694">
        <w:rPr>
          <w:color w:val="auto"/>
          <w:sz w:val="28"/>
          <w:szCs w:val="28"/>
          <w:lang w:eastAsia="ru-RU"/>
        </w:rPr>
        <w:t xml:space="preserve">на основі вимірів </w:t>
      </w:r>
      <w:r w:rsidR="002B6E2C">
        <w:rPr>
          <w:color w:val="auto"/>
          <w:sz w:val="28"/>
          <w:szCs w:val="28"/>
          <w:lang w:val="en-US" w:eastAsia="ru-RU"/>
        </w:rPr>
        <w:t>Z</w:t>
      </w:r>
      <w:r w:rsidR="00180694" w:rsidRPr="00180694">
        <w:rPr>
          <w:color w:val="auto"/>
          <w:sz w:val="28"/>
          <w:szCs w:val="28"/>
          <w:lang w:eastAsia="ru-RU"/>
        </w:rPr>
        <w:t>1 ... ZT</w:t>
      </w:r>
      <w:r w:rsidR="00180694">
        <w:rPr>
          <w:color w:val="auto"/>
          <w:sz w:val="28"/>
          <w:szCs w:val="28"/>
          <w:lang w:eastAsia="ru-RU"/>
        </w:rPr>
        <w:t xml:space="preserve"> </w:t>
      </w:r>
      <w:r w:rsidR="00180694" w:rsidRPr="00180694">
        <w:rPr>
          <w:color w:val="auto"/>
          <w:sz w:val="28"/>
          <w:szCs w:val="28"/>
          <w:lang w:eastAsia="ru-RU"/>
        </w:rPr>
        <w:t>прийнят</w:t>
      </w:r>
      <w:r>
        <w:rPr>
          <w:color w:val="auto"/>
          <w:sz w:val="28"/>
          <w:szCs w:val="28"/>
          <w:lang w:eastAsia="ru-RU"/>
        </w:rPr>
        <w:t>их</w:t>
      </w:r>
      <w:r w:rsidR="00180694" w:rsidRPr="00180694">
        <w:rPr>
          <w:color w:val="auto"/>
          <w:sz w:val="28"/>
          <w:szCs w:val="28"/>
          <w:lang w:eastAsia="ru-RU"/>
        </w:rPr>
        <w:t xml:space="preserve"> у відповідн</w:t>
      </w:r>
      <w:r>
        <w:rPr>
          <w:color w:val="auto"/>
          <w:sz w:val="28"/>
          <w:szCs w:val="28"/>
          <w:lang w:eastAsia="ru-RU"/>
        </w:rPr>
        <w:t>ому</w:t>
      </w:r>
      <w:r w:rsidR="00180694" w:rsidRPr="00180694">
        <w:rPr>
          <w:color w:val="auto"/>
          <w:sz w:val="28"/>
          <w:szCs w:val="28"/>
          <w:lang w:eastAsia="ru-RU"/>
        </w:rPr>
        <w:t xml:space="preserve"> зображен</w:t>
      </w:r>
      <w:r>
        <w:rPr>
          <w:color w:val="auto"/>
          <w:sz w:val="28"/>
          <w:szCs w:val="28"/>
          <w:lang w:eastAsia="ru-RU"/>
        </w:rPr>
        <w:t>ні</w:t>
      </w:r>
      <w:r w:rsidR="00180694" w:rsidRPr="00180694">
        <w:rPr>
          <w:color w:val="auto"/>
          <w:sz w:val="28"/>
          <w:szCs w:val="28"/>
          <w:lang w:eastAsia="ru-RU"/>
        </w:rPr>
        <w:t xml:space="preserve">. </w:t>
      </w:r>
      <w:r>
        <w:rPr>
          <w:color w:val="auto"/>
          <w:sz w:val="28"/>
          <w:szCs w:val="28"/>
          <w:lang w:eastAsia="ru-RU"/>
        </w:rPr>
        <w:t>Р</w:t>
      </w:r>
      <w:r w:rsidR="00180694" w:rsidRPr="00180694">
        <w:rPr>
          <w:color w:val="auto"/>
          <w:sz w:val="28"/>
          <w:szCs w:val="28"/>
          <w:lang w:eastAsia="ru-RU"/>
        </w:rPr>
        <w:t>екурсивн</w:t>
      </w:r>
      <w:r>
        <w:rPr>
          <w:color w:val="auto"/>
          <w:sz w:val="28"/>
          <w:szCs w:val="28"/>
          <w:lang w:eastAsia="ru-RU"/>
        </w:rPr>
        <w:t>а</w:t>
      </w:r>
      <w:r w:rsidR="00180694" w:rsidRPr="00180694">
        <w:rPr>
          <w:color w:val="auto"/>
          <w:sz w:val="28"/>
          <w:szCs w:val="28"/>
          <w:lang w:eastAsia="ru-RU"/>
        </w:rPr>
        <w:t xml:space="preserve"> оцін</w:t>
      </w:r>
      <w:r>
        <w:rPr>
          <w:color w:val="auto"/>
          <w:sz w:val="28"/>
          <w:szCs w:val="28"/>
          <w:lang w:eastAsia="ru-RU"/>
        </w:rPr>
        <w:t>ка</w:t>
      </w:r>
      <w:r w:rsidR="00180694">
        <w:rPr>
          <w:color w:val="auto"/>
          <w:sz w:val="28"/>
          <w:szCs w:val="28"/>
          <w:lang w:eastAsia="ru-RU"/>
        </w:rPr>
        <w:t xml:space="preserve"> </w:t>
      </w:r>
      <w:r w:rsidR="00180694" w:rsidRPr="00180694">
        <w:rPr>
          <w:color w:val="auto"/>
          <w:sz w:val="28"/>
          <w:szCs w:val="28"/>
          <w:lang w:eastAsia="ru-RU"/>
        </w:rPr>
        <w:t>стан</w:t>
      </w:r>
      <w:r>
        <w:rPr>
          <w:color w:val="auto"/>
          <w:sz w:val="28"/>
          <w:szCs w:val="28"/>
          <w:lang w:eastAsia="ru-RU"/>
        </w:rPr>
        <w:t>у</w:t>
      </w:r>
      <w:r w:rsidR="00180694" w:rsidRPr="00180694">
        <w:rPr>
          <w:color w:val="auto"/>
          <w:sz w:val="28"/>
          <w:szCs w:val="28"/>
          <w:lang w:eastAsia="ru-RU"/>
        </w:rPr>
        <w:t xml:space="preserve"> залежить від стану об'єкта в попередньому кадрі</w:t>
      </w:r>
      <w:r>
        <w:rPr>
          <w:color w:val="auto"/>
          <w:sz w:val="28"/>
          <w:szCs w:val="28"/>
          <w:lang w:eastAsia="ru-RU"/>
        </w:rPr>
        <w:t xml:space="preserve"> та</w:t>
      </w:r>
      <w:r w:rsidR="00180694" w:rsidRPr="00180694">
        <w:rPr>
          <w:color w:val="auto"/>
          <w:sz w:val="28"/>
          <w:szCs w:val="28"/>
          <w:lang w:eastAsia="ru-RU"/>
        </w:rPr>
        <w:t xml:space="preserve"> схильн</w:t>
      </w:r>
      <w:r>
        <w:rPr>
          <w:color w:val="auto"/>
          <w:sz w:val="28"/>
          <w:szCs w:val="28"/>
          <w:lang w:eastAsia="ru-RU"/>
        </w:rPr>
        <w:t>ості</w:t>
      </w:r>
      <w:r w:rsidR="00180694" w:rsidRPr="00180694">
        <w:rPr>
          <w:color w:val="auto"/>
          <w:sz w:val="28"/>
          <w:szCs w:val="28"/>
          <w:lang w:eastAsia="ru-RU"/>
        </w:rPr>
        <w:t xml:space="preserve"> до накопичення</w:t>
      </w:r>
      <w:r>
        <w:rPr>
          <w:color w:val="auto"/>
          <w:sz w:val="28"/>
          <w:szCs w:val="28"/>
          <w:lang w:eastAsia="ru-RU"/>
        </w:rPr>
        <w:t xml:space="preserve"> </w:t>
      </w:r>
      <w:r w:rsidRPr="00180694">
        <w:rPr>
          <w:color w:val="auto"/>
          <w:sz w:val="28"/>
          <w:szCs w:val="28"/>
          <w:lang w:eastAsia="ru-RU"/>
        </w:rPr>
        <w:t>помилок</w:t>
      </w:r>
      <w:r w:rsidR="00180694">
        <w:rPr>
          <w:color w:val="auto"/>
          <w:sz w:val="28"/>
          <w:szCs w:val="28"/>
          <w:lang w:eastAsia="ru-RU"/>
        </w:rPr>
        <w:t xml:space="preserve"> </w:t>
      </w:r>
      <w:r w:rsidR="00180694" w:rsidRPr="00180694">
        <w:rPr>
          <w:color w:val="auto"/>
          <w:sz w:val="28"/>
          <w:szCs w:val="28"/>
          <w:lang w:eastAsia="ru-RU"/>
        </w:rPr>
        <w:t xml:space="preserve">[30]. Наприклад, Лукас і </w:t>
      </w:r>
      <w:r>
        <w:rPr>
          <w:color w:val="auto"/>
          <w:sz w:val="28"/>
          <w:szCs w:val="28"/>
          <w:lang w:eastAsia="ru-RU"/>
        </w:rPr>
        <w:t>Канаде</w:t>
      </w:r>
      <w:r w:rsidR="00180694" w:rsidRPr="00180694">
        <w:rPr>
          <w:color w:val="auto"/>
          <w:sz w:val="28"/>
          <w:szCs w:val="28"/>
          <w:lang w:eastAsia="ru-RU"/>
        </w:rPr>
        <w:t xml:space="preserve"> [33] </w:t>
      </w:r>
      <w:r>
        <w:rPr>
          <w:color w:val="auto"/>
          <w:sz w:val="28"/>
          <w:szCs w:val="28"/>
          <w:lang w:eastAsia="ru-RU"/>
        </w:rPr>
        <w:t>запропонували метод для оцінки</w:t>
      </w:r>
      <w:r w:rsidR="0049617D">
        <w:rPr>
          <w:color w:val="auto"/>
          <w:sz w:val="28"/>
          <w:szCs w:val="28"/>
          <w:lang w:eastAsia="ru-RU"/>
        </w:rPr>
        <w:t xml:space="preserve"> оптичного потоку об’єкта цікавості.</w:t>
      </w:r>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Pr>
          <w:noProof/>
          <w:lang w:val="ru-RU" w:eastAsia="ru-RU"/>
        </w:rPr>
        <w:lastRenderedPageBreak/>
        <w:drawing>
          <wp:anchor distT="0" distB="0" distL="114300" distR="114300" simplePos="0" relativeHeight="251659264" behindDoc="0" locked="0" layoutInCell="1" allowOverlap="1">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Pr>
          <w:color w:val="auto"/>
          <w:sz w:val="28"/>
          <w:szCs w:val="28"/>
          <w:lang w:eastAsia="ru-RU"/>
        </w:rPr>
        <w:t>Рис. 3</w:t>
      </w:r>
      <w:r w:rsidRPr="00180694">
        <w:rPr>
          <w:color w:val="auto"/>
          <w:sz w:val="28"/>
          <w:szCs w:val="28"/>
          <w:lang w:eastAsia="ru-RU"/>
        </w:rPr>
        <w:t xml:space="preserve">.2 </w:t>
      </w:r>
      <w:r w:rsidR="0049617D">
        <w:rPr>
          <w:color w:val="auto"/>
          <w:sz w:val="28"/>
          <w:szCs w:val="28"/>
          <w:lang w:eastAsia="ru-RU"/>
        </w:rPr>
        <w:t>Справжнє випробування для системи – це віділити об’єкт цікавості (Обведений зеленим) від схожих об’єктів (Обведені червоним)</w:t>
      </w:r>
    </w:p>
    <w:p w:rsidR="00180694" w:rsidRPr="00180694" w:rsidRDefault="0049617D" w:rsidP="00AB4332">
      <w:pPr>
        <w:pStyle w:val="a9"/>
        <w:shd w:val="clear" w:color="auto" w:fill="FFFFFF"/>
        <w:spacing w:line="360" w:lineRule="auto"/>
        <w:ind w:firstLine="630"/>
        <w:rPr>
          <w:color w:val="auto"/>
          <w:sz w:val="28"/>
          <w:szCs w:val="28"/>
          <w:lang w:eastAsia="ru-RU"/>
        </w:rPr>
      </w:pPr>
      <w:r>
        <w:rPr>
          <w:color w:val="auto"/>
          <w:sz w:val="28"/>
          <w:szCs w:val="28"/>
          <w:lang w:eastAsia="ru-RU"/>
        </w:rPr>
        <w:t>Оптичний</w:t>
      </w:r>
      <w:r w:rsidR="00180694" w:rsidRPr="00180694">
        <w:rPr>
          <w:color w:val="auto"/>
          <w:sz w:val="28"/>
          <w:szCs w:val="28"/>
          <w:lang w:eastAsia="ru-RU"/>
        </w:rPr>
        <w:t xml:space="preserve"> потік </w:t>
      </w:r>
      <w:r>
        <w:rPr>
          <w:color w:val="auto"/>
          <w:sz w:val="28"/>
          <w:szCs w:val="28"/>
          <w:lang w:eastAsia="ru-RU"/>
        </w:rPr>
        <w:t>використовується для передбачення нової позиції об’єкта цікавості</w:t>
      </w:r>
      <w:r w:rsidR="00180694" w:rsidRPr="00180694">
        <w:rPr>
          <w:color w:val="auto"/>
          <w:sz w:val="28"/>
          <w:szCs w:val="28"/>
          <w:lang w:eastAsia="ru-RU"/>
        </w:rPr>
        <w:t>. У нашій роботі ми використовуємо метод Лукаса і</w:t>
      </w:r>
      <w:r w:rsidR="00275D4A">
        <w:rPr>
          <w:color w:val="auto"/>
          <w:sz w:val="28"/>
          <w:szCs w:val="28"/>
          <w:lang w:eastAsia="ru-RU"/>
        </w:rPr>
        <w:t xml:space="preserve"> </w:t>
      </w:r>
      <w:r>
        <w:rPr>
          <w:color w:val="auto"/>
          <w:sz w:val="28"/>
          <w:szCs w:val="28"/>
          <w:lang w:eastAsia="ru-RU"/>
        </w:rPr>
        <w:t>Канаде</w:t>
      </w:r>
      <w:r w:rsidR="00180694" w:rsidRPr="00180694">
        <w:rPr>
          <w:color w:val="auto"/>
          <w:sz w:val="28"/>
          <w:szCs w:val="28"/>
          <w:lang w:eastAsia="ru-RU"/>
        </w:rPr>
        <w:t xml:space="preserve"> для відстеження об'єкта </w:t>
      </w:r>
      <w:r w:rsidR="000F32AB">
        <w:rPr>
          <w:color w:val="auto"/>
          <w:sz w:val="28"/>
          <w:szCs w:val="28"/>
          <w:lang w:eastAsia="ru-RU"/>
        </w:rPr>
        <w:t>цікавості на послідовних кадрах</w:t>
      </w:r>
      <w:r w:rsidR="00180694" w:rsidRPr="00180694">
        <w:rPr>
          <w:color w:val="auto"/>
          <w:sz w:val="28"/>
          <w:szCs w:val="28"/>
          <w:lang w:eastAsia="ru-RU"/>
        </w:rPr>
        <w:t xml:space="preserve">. </w:t>
      </w:r>
      <w:r w:rsidR="003463CC" w:rsidRPr="003463CC">
        <w:rPr>
          <w:color w:val="auto"/>
          <w:sz w:val="28"/>
          <w:szCs w:val="28"/>
          <w:lang w:eastAsia="ru-RU"/>
        </w:rPr>
        <w:t>Comaniciu et al.</w:t>
      </w:r>
      <w:r w:rsidR="003463CC" w:rsidRPr="00180694">
        <w:rPr>
          <w:color w:val="auto"/>
          <w:sz w:val="28"/>
          <w:szCs w:val="28"/>
          <w:lang w:eastAsia="ru-RU"/>
        </w:rPr>
        <w:t xml:space="preserve"> </w:t>
      </w:r>
      <w:r w:rsidR="00180694" w:rsidRPr="00180694">
        <w:rPr>
          <w:color w:val="auto"/>
          <w:sz w:val="28"/>
          <w:szCs w:val="28"/>
          <w:lang w:eastAsia="ru-RU"/>
        </w:rPr>
        <w:t xml:space="preserve">[15] </w:t>
      </w:r>
      <w:r w:rsidR="003463CC">
        <w:rPr>
          <w:color w:val="auto"/>
          <w:sz w:val="28"/>
          <w:szCs w:val="28"/>
          <w:lang w:eastAsia="ru-RU"/>
        </w:rPr>
        <w:t>запропонував</w:t>
      </w:r>
      <w:r w:rsidR="00275D4A">
        <w:rPr>
          <w:color w:val="auto"/>
          <w:sz w:val="28"/>
          <w:szCs w:val="28"/>
          <w:lang w:eastAsia="ru-RU"/>
        </w:rPr>
        <w:t xml:space="preserve"> </w:t>
      </w:r>
      <w:r w:rsidR="00180694" w:rsidRPr="00180694">
        <w:rPr>
          <w:color w:val="auto"/>
          <w:sz w:val="28"/>
          <w:szCs w:val="28"/>
          <w:lang w:eastAsia="ru-RU"/>
        </w:rPr>
        <w:t>трекер на основі середнього зсуву. Перетворення стану об'єкта шляхом знаходження</w:t>
      </w:r>
      <w:r w:rsidR="00275D4A">
        <w:rPr>
          <w:color w:val="auto"/>
          <w:sz w:val="28"/>
          <w:szCs w:val="28"/>
          <w:lang w:eastAsia="ru-RU"/>
        </w:rPr>
        <w:t xml:space="preserve"> </w:t>
      </w:r>
      <w:r w:rsidR="00180694" w:rsidRPr="00180694">
        <w:rPr>
          <w:color w:val="auto"/>
          <w:sz w:val="28"/>
          <w:szCs w:val="28"/>
          <w:lang w:eastAsia="ru-RU"/>
        </w:rPr>
        <w:t>максимум</w:t>
      </w:r>
      <w:r w:rsidR="003463CC">
        <w:rPr>
          <w:color w:val="auto"/>
          <w:sz w:val="28"/>
          <w:szCs w:val="28"/>
          <w:lang w:eastAsia="ru-RU"/>
        </w:rPr>
        <w:t>у</w:t>
      </w:r>
      <w:r w:rsidR="00180694" w:rsidRPr="00180694">
        <w:rPr>
          <w:color w:val="auto"/>
          <w:sz w:val="28"/>
          <w:szCs w:val="28"/>
          <w:lang w:eastAsia="ru-RU"/>
        </w:rPr>
        <w:t xml:space="preserve"> функції подібності на основі колірних гістограм. На противагу цьому, </w:t>
      </w:r>
      <w:r w:rsidR="003463CC">
        <w:rPr>
          <w:color w:val="auto"/>
          <w:sz w:val="28"/>
          <w:szCs w:val="28"/>
          <w:lang w:eastAsia="ru-RU"/>
        </w:rPr>
        <w:t>методи відстеження та знаходження</w:t>
      </w:r>
      <w:r w:rsidR="00180694" w:rsidRPr="00180694">
        <w:rPr>
          <w:color w:val="auto"/>
          <w:sz w:val="28"/>
          <w:szCs w:val="28"/>
          <w:lang w:eastAsia="ru-RU"/>
        </w:rPr>
        <w:t xml:space="preserve"> оцін</w:t>
      </w:r>
      <w:r w:rsidR="003463CC">
        <w:rPr>
          <w:color w:val="auto"/>
          <w:sz w:val="28"/>
          <w:szCs w:val="28"/>
          <w:lang w:eastAsia="ru-RU"/>
        </w:rPr>
        <w:t>юють</w:t>
      </w:r>
      <w:r w:rsidR="00180694" w:rsidRPr="00180694">
        <w:rPr>
          <w:color w:val="auto"/>
          <w:sz w:val="28"/>
          <w:szCs w:val="28"/>
          <w:lang w:eastAsia="ru-RU"/>
        </w:rPr>
        <w:t xml:space="preserve"> стан об'єкта виключно за допомогою вимірювань, прийнятих в поточному зображенні.</w:t>
      </w:r>
      <w:r w:rsidR="00275D4A">
        <w:rPr>
          <w:color w:val="auto"/>
          <w:sz w:val="28"/>
          <w:szCs w:val="28"/>
          <w:lang w:eastAsia="ru-RU"/>
        </w:rPr>
        <w:t xml:space="preserve"> </w:t>
      </w:r>
      <w:r w:rsidR="00180694" w:rsidRPr="00180694">
        <w:rPr>
          <w:color w:val="auto"/>
          <w:sz w:val="28"/>
          <w:szCs w:val="28"/>
          <w:lang w:eastAsia="ru-RU"/>
        </w:rPr>
        <w:t xml:space="preserve">Цей принцип </w:t>
      </w:r>
      <w:r w:rsidR="003463CC">
        <w:rPr>
          <w:color w:val="auto"/>
          <w:sz w:val="28"/>
          <w:szCs w:val="28"/>
          <w:lang w:eastAsia="ru-RU"/>
        </w:rPr>
        <w:t>усуває</w:t>
      </w:r>
      <w:r w:rsidR="00180694" w:rsidRPr="00180694">
        <w:rPr>
          <w:color w:val="auto"/>
          <w:sz w:val="28"/>
          <w:szCs w:val="28"/>
          <w:lang w:eastAsia="ru-RU"/>
        </w:rPr>
        <w:t xml:space="preserve"> ефект накопичення помилок. Проте, детектори об'єктів мають</w:t>
      </w:r>
      <w:r w:rsidR="003463CC">
        <w:rPr>
          <w:color w:val="auto"/>
          <w:sz w:val="28"/>
          <w:szCs w:val="28"/>
          <w:lang w:eastAsia="ru-RU"/>
        </w:rPr>
        <w:t xml:space="preserve"> бути навчені</w:t>
      </w:r>
      <w:r w:rsidR="00180694" w:rsidRPr="00180694">
        <w:rPr>
          <w:color w:val="auto"/>
          <w:sz w:val="28"/>
          <w:szCs w:val="28"/>
          <w:lang w:eastAsia="ru-RU"/>
        </w:rPr>
        <w:t xml:space="preserve"> заздалегідь.</w:t>
      </w:r>
      <w:r w:rsidR="003463CC" w:rsidRPr="003463CC">
        <w:rPr>
          <w:color w:val="auto"/>
          <w:sz w:val="28"/>
          <w:szCs w:val="28"/>
          <w:lang w:eastAsia="ru-RU"/>
        </w:rPr>
        <w:t xml:space="preserve"> Özuysal et al.</w:t>
      </w:r>
      <w:r w:rsidR="00180694" w:rsidRPr="00180694">
        <w:rPr>
          <w:color w:val="auto"/>
          <w:sz w:val="28"/>
          <w:szCs w:val="28"/>
          <w:lang w:eastAsia="ru-RU"/>
        </w:rPr>
        <w:t xml:space="preserve"> [38] </w:t>
      </w:r>
      <w:r w:rsidR="003463CC">
        <w:rPr>
          <w:color w:val="auto"/>
          <w:sz w:val="28"/>
          <w:szCs w:val="28"/>
          <w:lang w:eastAsia="ru-RU"/>
        </w:rPr>
        <w:t>створює</w:t>
      </w:r>
      <w:r w:rsidR="00180694" w:rsidRPr="00180694">
        <w:rPr>
          <w:color w:val="auto"/>
          <w:sz w:val="28"/>
          <w:szCs w:val="28"/>
          <w:lang w:eastAsia="ru-RU"/>
        </w:rPr>
        <w:t xml:space="preserve"> синтетичн</w:t>
      </w:r>
      <w:r w:rsidR="003463CC">
        <w:rPr>
          <w:color w:val="auto"/>
          <w:sz w:val="28"/>
          <w:szCs w:val="28"/>
          <w:lang w:eastAsia="ru-RU"/>
        </w:rPr>
        <w:t xml:space="preserve">ий </w:t>
      </w:r>
      <w:r w:rsidR="00180694" w:rsidRPr="00180694">
        <w:rPr>
          <w:color w:val="auto"/>
          <w:sz w:val="28"/>
          <w:szCs w:val="28"/>
          <w:lang w:eastAsia="ru-RU"/>
        </w:rPr>
        <w:t>вид об'єкта шляхом застосування</w:t>
      </w:r>
      <w:r w:rsidR="00275D4A">
        <w:rPr>
          <w:color w:val="auto"/>
          <w:sz w:val="28"/>
          <w:szCs w:val="28"/>
          <w:lang w:eastAsia="ru-RU"/>
        </w:rPr>
        <w:t xml:space="preserve"> </w:t>
      </w:r>
      <w:r w:rsidR="003463CC">
        <w:rPr>
          <w:color w:val="auto"/>
          <w:sz w:val="28"/>
          <w:szCs w:val="28"/>
          <w:lang w:eastAsia="ru-RU"/>
        </w:rPr>
        <w:t>аффіного</w:t>
      </w:r>
      <w:r w:rsidR="00180694" w:rsidRPr="00180694">
        <w:rPr>
          <w:color w:val="auto"/>
          <w:sz w:val="28"/>
          <w:szCs w:val="28"/>
          <w:lang w:eastAsia="ru-RU"/>
        </w:rPr>
        <w:t xml:space="preserve"> </w:t>
      </w:r>
      <w:r w:rsidR="003463CC">
        <w:rPr>
          <w:color w:val="auto"/>
          <w:sz w:val="28"/>
          <w:szCs w:val="28"/>
          <w:lang w:eastAsia="ru-RU"/>
        </w:rPr>
        <w:t>перетворення</w:t>
      </w:r>
      <w:r w:rsidR="00180694" w:rsidRPr="00180694">
        <w:rPr>
          <w:color w:val="auto"/>
          <w:sz w:val="28"/>
          <w:szCs w:val="28"/>
          <w:lang w:eastAsia="ru-RU"/>
        </w:rPr>
        <w:t xml:space="preserve"> шаблону і навч</w:t>
      </w:r>
      <w:r w:rsidR="003463CC">
        <w:rPr>
          <w:color w:val="auto"/>
          <w:sz w:val="28"/>
          <w:szCs w:val="28"/>
          <w:lang w:eastAsia="ru-RU"/>
        </w:rPr>
        <w:t>ання</w:t>
      </w:r>
      <w:r w:rsidR="00180694" w:rsidRPr="00180694">
        <w:rPr>
          <w:color w:val="auto"/>
          <w:sz w:val="28"/>
          <w:szCs w:val="28"/>
          <w:lang w:eastAsia="ru-RU"/>
        </w:rPr>
        <w:t xml:space="preserve"> детектор</w:t>
      </w:r>
      <w:r w:rsidR="003463CC">
        <w:rPr>
          <w:color w:val="auto"/>
          <w:sz w:val="28"/>
          <w:szCs w:val="28"/>
          <w:lang w:eastAsia="ru-RU"/>
        </w:rPr>
        <w:t>а</w:t>
      </w:r>
      <w:r w:rsidR="00180694" w:rsidRPr="00180694">
        <w:rPr>
          <w:color w:val="auto"/>
          <w:sz w:val="28"/>
          <w:szCs w:val="28"/>
          <w:lang w:eastAsia="ru-RU"/>
        </w:rPr>
        <w:t xml:space="preserve"> об'єкта на викривлених зображеннях</w:t>
      </w:r>
      <w:r w:rsidR="005E1AE2">
        <w:rPr>
          <w:color w:val="auto"/>
          <w:sz w:val="28"/>
          <w:szCs w:val="28"/>
          <w:lang w:eastAsia="ru-RU"/>
        </w:rPr>
        <w:t xml:space="preserve"> цього об’єкта цікаквості</w:t>
      </w:r>
      <w:r w:rsidR="00180694" w:rsidRPr="00180694">
        <w:rPr>
          <w:color w:val="auto"/>
          <w:sz w:val="28"/>
          <w:szCs w:val="28"/>
          <w:lang w:eastAsia="ru-RU"/>
        </w:rPr>
        <w:t>.</w:t>
      </w:r>
      <w:r w:rsidR="00275D4A">
        <w:rPr>
          <w:color w:val="auto"/>
          <w:sz w:val="28"/>
          <w:szCs w:val="28"/>
          <w:lang w:eastAsia="ru-RU"/>
        </w:rPr>
        <w:t xml:space="preserve"> </w:t>
      </w:r>
      <w:r w:rsidR="00180694" w:rsidRPr="00180694">
        <w:rPr>
          <w:color w:val="auto"/>
          <w:sz w:val="28"/>
          <w:szCs w:val="28"/>
          <w:lang w:eastAsia="ru-RU"/>
        </w:rPr>
        <w:t>Дете</w:t>
      </w:r>
      <w:r w:rsidR="005E1AE2">
        <w:rPr>
          <w:color w:val="auto"/>
          <w:sz w:val="28"/>
          <w:szCs w:val="28"/>
          <w:lang w:eastAsia="ru-RU"/>
        </w:rPr>
        <w:t>Шаблон</w:t>
      </w:r>
      <w:r w:rsidR="00275D4A">
        <w:rPr>
          <w:color w:val="auto"/>
          <w:sz w:val="28"/>
          <w:szCs w:val="28"/>
          <w:lang w:eastAsia="ru-RU"/>
        </w:rPr>
        <w:t xml:space="preserve"> </w:t>
      </w:r>
      <w:r w:rsidR="005E1AE2">
        <w:rPr>
          <w:color w:val="auto"/>
          <w:sz w:val="28"/>
          <w:szCs w:val="28"/>
          <w:lang w:eastAsia="ru-RU"/>
        </w:rPr>
        <w:t>в</w:t>
      </w:r>
      <w:r w:rsidR="00180694" w:rsidRPr="00180694">
        <w:rPr>
          <w:color w:val="auto"/>
          <w:sz w:val="28"/>
          <w:szCs w:val="28"/>
          <w:lang w:eastAsia="ru-RU"/>
        </w:rPr>
        <w:t xml:space="preserve">иявлення потім </w:t>
      </w:r>
      <w:r w:rsidR="005E1AE2">
        <w:rPr>
          <w:color w:val="auto"/>
          <w:sz w:val="28"/>
          <w:szCs w:val="28"/>
          <w:lang w:eastAsia="ru-RU"/>
        </w:rPr>
        <w:t>використовується</w:t>
      </w:r>
      <w:r w:rsidR="00180694" w:rsidRPr="00180694">
        <w:rPr>
          <w:color w:val="auto"/>
          <w:sz w:val="28"/>
          <w:szCs w:val="28"/>
          <w:lang w:eastAsia="ru-RU"/>
        </w:rPr>
        <w:t xml:space="preserve"> в кожному кадрі, щоб відслідковувати об'єкт. </w:t>
      </w:r>
    </w:p>
    <w:p w:rsidR="00180694"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lastRenderedPageBreak/>
        <w:t xml:space="preserve">Avidan [4] інтегрує </w:t>
      </w:r>
      <w:r w:rsidR="005E1AE2">
        <w:rPr>
          <w:color w:val="auto"/>
          <w:sz w:val="28"/>
          <w:szCs w:val="28"/>
          <w:lang w:eastAsia="ru-RU"/>
        </w:rPr>
        <w:t xml:space="preserve">вектор підтримки машиної класифікації в </w:t>
      </w:r>
      <w:r w:rsidRPr="00180694">
        <w:rPr>
          <w:color w:val="auto"/>
          <w:sz w:val="28"/>
          <w:szCs w:val="28"/>
          <w:lang w:eastAsia="ru-RU"/>
        </w:rPr>
        <w:t>оптичний потік на базі трекера. Замість того, щоб звести до мінімуму різницю інтенсивності функції між</w:t>
      </w:r>
      <w:r w:rsidR="00275D4A">
        <w:rPr>
          <w:color w:val="auto"/>
          <w:sz w:val="28"/>
          <w:szCs w:val="28"/>
          <w:lang w:eastAsia="ru-RU"/>
        </w:rPr>
        <w:t xml:space="preserve"> </w:t>
      </w:r>
      <w:r w:rsidR="005E1AE2">
        <w:rPr>
          <w:color w:val="auto"/>
          <w:sz w:val="28"/>
          <w:szCs w:val="28"/>
          <w:lang w:eastAsia="ru-RU"/>
        </w:rPr>
        <w:t>послідовними кадрами</w:t>
      </w:r>
      <w:r w:rsidRPr="00180694">
        <w:rPr>
          <w:color w:val="auto"/>
          <w:sz w:val="28"/>
          <w:szCs w:val="28"/>
          <w:lang w:eastAsia="ru-RU"/>
        </w:rPr>
        <w:t>, він максимізує рахунок класифікатор</w:t>
      </w:r>
      <w:r w:rsidR="005E1AE2">
        <w:rPr>
          <w:color w:val="auto"/>
          <w:sz w:val="28"/>
          <w:szCs w:val="28"/>
          <w:lang w:eastAsia="ru-RU"/>
        </w:rPr>
        <w:t>а. Опорний</w:t>
      </w:r>
      <w:r w:rsidRPr="00180694">
        <w:rPr>
          <w:color w:val="auto"/>
          <w:sz w:val="28"/>
          <w:szCs w:val="28"/>
          <w:lang w:eastAsia="ru-RU"/>
        </w:rPr>
        <w:t xml:space="preserve"> вект</w:t>
      </w:r>
      <w:r w:rsidR="005E1AE2">
        <w:rPr>
          <w:color w:val="auto"/>
          <w:sz w:val="28"/>
          <w:szCs w:val="28"/>
          <w:lang w:eastAsia="ru-RU"/>
        </w:rPr>
        <w:t>ор</w:t>
      </w:r>
      <w:r w:rsidRPr="00180694">
        <w:rPr>
          <w:color w:val="auto"/>
          <w:sz w:val="28"/>
          <w:szCs w:val="28"/>
          <w:lang w:eastAsia="ru-RU"/>
        </w:rPr>
        <w:t xml:space="preserve"> навчений</w:t>
      </w:r>
      <w:r w:rsidR="00275D4A">
        <w:rPr>
          <w:color w:val="auto"/>
          <w:sz w:val="28"/>
          <w:szCs w:val="28"/>
          <w:lang w:eastAsia="ru-RU"/>
        </w:rPr>
        <w:t xml:space="preserve"> </w:t>
      </w:r>
      <w:r w:rsidRPr="00180694">
        <w:rPr>
          <w:color w:val="auto"/>
          <w:sz w:val="28"/>
          <w:szCs w:val="28"/>
          <w:lang w:eastAsia="ru-RU"/>
        </w:rPr>
        <w:t xml:space="preserve">заздалегідь і не </w:t>
      </w:r>
      <w:r w:rsidR="005E1AE2">
        <w:rPr>
          <w:color w:val="auto"/>
          <w:sz w:val="28"/>
          <w:szCs w:val="28"/>
          <w:lang w:eastAsia="ru-RU"/>
        </w:rPr>
        <w:t>може бути</w:t>
      </w:r>
      <w:r w:rsidRPr="00180694">
        <w:rPr>
          <w:color w:val="auto"/>
          <w:sz w:val="28"/>
          <w:szCs w:val="28"/>
          <w:lang w:eastAsia="ru-RU"/>
        </w:rPr>
        <w:t xml:space="preserve"> адаптува</w:t>
      </w:r>
      <w:r w:rsidR="005E1AE2">
        <w:rPr>
          <w:color w:val="auto"/>
          <w:sz w:val="28"/>
          <w:szCs w:val="28"/>
          <w:lang w:eastAsia="ru-RU"/>
        </w:rPr>
        <w:t>ним</w:t>
      </w:r>
      <w:r w:rsidRPr="00180694">
        <w:rPr>
          <w:color w:val="auto"/>
          <w:sz w:val="28"/>
          <w:szCs w:val="28"/>
          <w:lang w:eastAsia="ru-RU"/>
        </w:rPr>
        <w:t xml:space="preserve">. </w:t>
      </w:r>
      <w:r w:rsidR="005E1AE2" w:rsidRPr="005E1AE2">
        <w:rPr>
          <w:color w:val="auto"/>
          <w:sz w:val="28"/>
          <w:szCs w:val="28"/>
          <w:lang w:eastAsia="ru-RU"/>
        </w:rPr>
        <w:t>Collins et al.</w:t>
      </w:r>
      <w:r w:rsidR="005E1AE2" w:rsidRPr="00180694">
        <w:rPr>
          <w:color w:val="auto"/>
          <w:sz w:val="28"/>
          <w:szCs w:val="28"/>
          <w:lang w:eastAsia="ru-RU"/>
        </w:rPr>
        <w:t xml:space="preserve"> </w:t>
      </w:r>
      <w:r w:rsidRPr="00180694">
        <w:rPr>
          <w:color w:val="auto"/>
          <w:sz w:val="28"/>
          <w:szCs w:val="28"/>
          <w:lang w:eastAsia="ru-RU"/>
        </w:rPr>
        <w:t xml:space="preserve">[14] були першими, </w:t>
      </w:r>
      <w:r w:rsidR="005E1AE2">
        <w:rPr>
          <w:color w:val="auto"/>
          <w:sz w:val="28"/>
          <w:szCs w:val="28"/>
          <w:lang w:eastAsia="ru-RU"/>
        </w:rPr>
        <w:t xml:space="preserve">хто розглядали </w:t>
      </w:r>
      <w:r w:rsidRPr="00180694">
        <w:rPr>
          <w:color w:val="auto"/>
          <w:sz w:val="28"/>
          <w:szCs w:val="28"/>
          <w:lang w:eastAsia="ru-RU"/>
        </w:rPr>
        <w:t xml:space="preserve"> відстеження</w:t>
      </w:r>
      <w:r w:rsidR="005E1AE2">
        <w:rPr>
          <w:color w:val="auto"/>
          <w:sz w:val="28"/>
          <w:szCs w:val="28"/>
          <w:lang w:eastAsia="ru-RU"/>
        </w:rPr>
        <w:t>, як</w:t>
      </w:r>
      <w:r w:rsidRPr="00180694">
        <w:rPr>
          <w:color w:val="auto"/>
          <w:sz w:val="28"/>
          <w:szCs w:val="28"/>
          <w:lang w:eastAsia="ru-RU"/>
        </w:rPr>
        <w:t xml:space="preserve"> </w:t>
      </w:r>
      <w:r w:rsidR="005E1AE2">
        <w:rPr>
          <w:color w:val="auto"/>
          <w:sz w:val="28"/>
          <w:szCs w:val="28"/>
          <w:lang w:eastAsia="ru-RU"/>
        </w:rPr>
        <w:t>бінарну проблему</w:t>
      </w:r>
      <w:r w:rsidR="00275D4A">
        <w:rPr>
          <w:color w:val="auto"/>
          <w:sz w:val="28"/>
          <w:szCs w:val="28"/>
          <w:lang w:eastAsia="ru-RU"/>
        </w:rPr>
        <w:t xml:space="preserve"> </w:t>
      </w:r>
      <w:r w:rsidRPr="00180694">
        <w:rPr>
          <w:color w:val="auto"/>
          <w:sz w:val="28"/>
          <w:szCs w:val="28"/>
          <w:lang w:eastAsia="ru-RU"/>
        </w:rPr>
        <w:t xml:space="preserve">класифікації, </w:t>
      </w:r>
      <w:r w:rsidR="005E1AE2">
        <w:rPr>
          <w:color w:val="auto"/>
          <w:sz w:val="28"/>
          <w:szCs w:val="28"/>
          <w:lang w:eastAsia="ru-RU"/>
        </w:rPr>
        <w:t xml:space="preserve">вони виділили </w:t>
      </w:r>
      <w:r w:rsidRPr="00180694">
        <w:rPr>
          <w:color w:val="auto"/>
          <w:sz w:val="28"/>
          <w:szCs w:val="28"/>
          <w:lang w:eastAsia="ru-RU"/>
        </w:rPr>
        <w:t xml:space="preserve">два класи, </w:t>
      </w:r>
      <w:r w:rsidR="005E1AE2">
        <w:rPr>
          <w:color w:val="auto"/>
          <w:sz w:val="28"/>
          <w:szCs w:val="28"/>
          <w:lang w:eastAsia="ru-RU"/>
        </w:rPr>
        <w:t>перший є об'єктом цікавості, другий є</w:t>
      </w:r>
      <w:r w:rsidRPr="00180694">
        <w:rPr>
          <w:color w:val="auto"/>
          <w:sz w:val="28"/>
          <w:szCs w:val="28"/>
          <w:lang w:eastAsia="ru-RU"/>
        </w:rPr>
        <w:t xml:space="preserve"> фон</w:t>
      </w:r>
      <w:r w:rsidR="005E1AE2">
        <w:rPr>
          <w:color w:val="auto"/>
          <w:sz w:val="28"/>
          <w:szCs w:val="28"/>
          <w:lang w:eastAsia="ru-RU"/>
        </w:rPr>
        <w:t>. В</w:t>
      </w:r>
      <w:r w:rsidRPr="00180694">
        <w:rPr>
          <w:color w:val="auto"/>
          <w:sz w:val="28"/>
          <w:szCs w:val="28"/>
          <w:lang w:eastAsia="ru-RU"/>
        </w:rPr>
        <w:t>они використову</w:t>
      </w:r>
      <w:r w:rsidR="005E1AE2">
        <w:rPr>
          <w:color w:val="auto"/>
          <w:sz w:val="28"/>
          <w:szCs w:val="28"/>
          <w:lang w:eastAsia="ru-RU"/>
        </w:rPr>
        <w:t>вали</w:t>
      </w:r>
      <w:r w:rsidR="00275D4A">
        <w:rPr>
          <w:color w:val="auto"/>
          <w:sz w:val="28"/>
          <w:szCs w:val="28"/>
          <w:lang w:eastAsia="ru-RU"/>
        </w:rPr>
        <w:t xml:space="preserve"> </w:t>
      </w:r>
      <w:r w:rsidR="000874B3">
        <w:rPr>
          <w:color w:val="auto"/>
          <w:sz w:val="28"/>
          <w:szCs w:val="28"/>
          <w:lang w:eastAsia="ru-RU"/>
        </w:rPr>
        <w:t>само навчальний алгоритм на навчальних прикладах.</w:t>
      </w:r>
    </w:p>
    <w:p w:rsidR="00D82B9A" w:rsidRDefault="00E35ABB" w:rsidP="00AB4332">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с</w:t>
      </w:r>
      <w:r w:rsidR="00180694" w:rsidRPr="00180694">
        <w:rPr>
          <w:color w:val="auto"/>
          <w:sz w:val="28"/>
          <w:szCs w:val="28"/>
          <w:lang w:eastAsia="ru-RU"/>
        </w:rPr>
        <w:t>амонавчальн</w:t>
      </w:r>
      <w:r>
        <w:rPr>
          <w:color w:val="auto"/>
          <w:sz w:val="28"/>
          <w:szCs w:val="28"/>
          <w:lang w:eastAsia="ru-RU"/>
        </w:rPr>
        <w:t>их</w:t>
      </w:r>
      <w:r w:rsidR="00180694" w:rsidRPr="00180694">
        <w:rPr>
          <w:color w:val="auto"/>
          <w:sz w:val="28"/>
          <w:szCs w:val="28"/>
          <w:lang w:eastAsia="ru-RU"/>
        </w:rPr>
        <w:t xml:space="preserve"> метод</w:t>
      </w:r>
      <w:r>
        <w:rPr>
          <w:color w:val="auto"/>
          <w:sz w:val="28"/>
          <w:szCs w:val="28"/>
          <w:lang w:eastAsia="ru-RU"/>
        </w:rPr>
        <w:t>ах присутній процес</w:t>
      </w:r>
      <w:r w:rsidR="00180694" w:rsidRPr="00180694">
        <w:rPr>
          <w:color w:val="auto"/>
          <w:sz w:val="28"/>
          <w:szCs w:val="28"/>
          <w:lang w:eastAsia="ru-RU"/>
        </w:rPr>
        <w:t xml:space="preserve"> </w:t>
      </w:r>
      <w:r>
        <w:rPr>
          <w:color w:val="auto"/>
          <w:sz w:val="28"/>
          <w:szCs w:val="28"/>
          <w:lang w:eastAsia="ru-RU"/>
        </w:rPr>
        <w:t>перенавчання</w:t>
      </w:r>
      <w:r w:rsidR="00180694" w:rsidRPr="00180694">
        <w:rPr>
          <w:color w:val="auto"/>
          <w:sz w:val="28"/>
          <w:szCs w:val="28"/>
          <w:lang w:eastAsia="ru-RU"/>
        </w:rPr>
        <w:t xml:space="preserve">, </w:t>
      </w:r>
      <w:r>
        <w:rPr>
          <w:color w:val="auto"/>
          <w:sz w:val="28"/>
          <w:szCs w:val="28"/>
          <w:lang w:eastAsia="ru-RU"/>
        </w:rPr>
        <w:t>який використовується, як додатковий параметр для оцінки</w:t>
      </w:r>
      <w:r w:rsidR="00180694" w:rsidRPr="00180694">
        <w:rPr>
          <w:color w:val="auto"/>
          <w:sz w:val="28"/>
          <w:szCs w:val="28"/>
          <w:lang w:eastAsia="ru-RU"/>
        </w:rPr>
        <w:t xml:space="preserve">. Цей параметр є </w:t>
      </w:r>
      <w:r>
        <w:rPr>
          <w:color w:val="auto"/>
          <w:sz w:val="28"/>
          <w:szCs w:val="28"/>
          <w:lang w:eastAsia="ru-RU"/>
        </w:rPr>
        <w:t>плаваючим</w:t>
      </w:r>
      <w:r w:rsidR="00180694" w:rsidRPr="00180694">
        <w:rPr>
          <w:color w:val="auto"/>
          <w:sz w:val="28"/>
          <w:szCs w:val="28"/>
          <w:lang w:eastAsia="ru-RU"/>
        </w:rPr>
        <w:t xml:space="preserve"> [12]. </w:t>
      </w:r>
      <w:r w:rsidRPr="00E35ABB">
        <w:rPr>
          <w:color w:val="auto"/>
          <w:sz w:val="28"/>
          <w:szCs w:val="28"/>
          <w:lang w:eastAsia="ru-RU"/>
        </w:rPr>
        <w:t>Javed et al.</w:t>
      </w:r>
      <w:r w:rsidR="00180694" w:rsidRPr="00180694">
        <w:rPr>
          <w:color w:val="auto"/>
          <w:sz w:val="28"/>
          <w:szCs w:val="28"/>
          <w:lang w:eastAsia="ru-RU"/>
        </w:rPr>
        <w:t xml:space="preserve"> [25] використову</w:t>
      </w:r>
      <w:r>
        <w:rPr>
          <w:color w:val="auto"/>
          <w:sz w:val="28"/>
          <w:szCs w:val="28"/>
          <w:lang w:eastAsia="ru-RU"/>
        </w:rPr>
        <w:t>є</w:t>
      </w:r>
      <w:r w:rsidR="00180694" w:rsidRPr="00180694">
        <w:rPr>
          <w:color w:val="auto"/>
          <w:sz w:val="28"/>
          <w:szCs w:val="28"/>
          <w:lang w:eastAsia="ru-RU"/>
        </w:rPr>
        <w:t xml:space="preserve"> спільне навчання для того, щоб</w:t>
      </w:r>
      <w:r w:rsidR="00275D4A">
        <w:rPr>
          <w:color w:val="auto"/>
          <w:sz w:val="28"/>
          <w:szCs w:val="28"/>
          <w:lang w:eastAsia="ru-RU"/>
        </w:rPr>
        <w:t xml:space="preserve"> </w:t>
      </w:r>
      <w:r>
        <w:rPr>
          <w:color w:val="auto"/>
          <w:sz w:val="28"/>
          <w:szCs w:val="28"/>
          <w:lang w:eastAsia="ru-RU"/>
        </w:rPr>
        <w:t>покращитипроцес навчання на прикладах</w:t>
      </w:r>
      <w:r w:rsidR="00180694" w:rsidRPr="00180694">
        <w:rPr>
          <w:color w:val="auto"/>
          <w:sz w:val="28"/>
          <w:szCs w:val="28"/>
          <w:lang w:eastAsia="ru-RU"/>
        </w:rPr>
        <w:t xml:space="preserve"> в автономному </w:t>
      </w:r>
      <w:r>
        <w:rPr>
          <w:color w:val="auto"/>
          <w:sz w:val="28"/>
          <w:szCs w:val="28"/>
          <w:lang w:eastAsia="ru-RU"/>
        </w:rPr>
        <w:t>режимі</w:t>
      </w:r>
      <w:r w:rsidR="00180694" w:rsidRPr="00180694">
        <w:rPr>
          <w:color w:val="auto"/>
          <w:sz w:val="28"/>
          <w:szCs w:val="28"/>
          <w:lang w:eastAsia="ru-RU"/>
        </w:rPr>
        <w:t xml:space="preserve">. </w:t>
      </w:r>
      <w:r>
        <w:rPr>
          <w:color w:val="auto"/>
          <w:sz w:val="28"/>
          <w:szCs w:val="28"/>
          <w:lang w:eastAsia="ru-RU"/>
        </w:rPr>
        <w:t>Він стверджував, що</w:t>
      </w:r>
      <w:r w:rsidR="00180694" w:rsidRPr="00180694">
        <w:rPr>
          <w:color w:val="auto"/>
          <w:sz w:val="28"/>
          <w:szCs w:val="28"/>
          <w:lang w:eastAsia="ru-RU"/>
        </w:rPr>
        <w:t xml:space="preserve"> в </w:t>
      </w:r>
      <w:r>
        <w:rPr>
          <w:color w:val="auto"/>
          <w:sz w:val="28"/>
          <w:szCs w:val="28"/>
          <w:lang w:eastAsia="ru-RU"/>
        </w:rPr>
        <w:t xml:space="preserve">процесі </w:t>
      </w:r>
      <w:r w:rsidR="00180694" w:rsidRPr="00180694">
        <w:rPr>
          <w:color w:val="auto"/>
          <w:sz w:val="28"/>
          <w:szCs w:val="28"/>
          <w:lang w:eastAsia="ru-RU"/>
        </w:rPr>
        <w:t>відстеження</w:t>
      </w:r>
      <w:r>
        <w:rPr>
          <w:color w:val="auto"/>
          <w:sz w:val="28"/>
          <w:szCs w:val="28"/>
          <w:lang w:eastAsia="ru-RU"/>
        </w:rPr>
        <w:t xml:space="preserve"> </w:t>
      </w:r>
      <w:r w:rsidR="00F90AA9">
        <w:rPr>
          <w:color w:val="auto"/>
          <w:sz w:val="28"/>
          <w:szCs w:val="28"/>
          <w:lang w:eastAsia="ru-RU"/>
        </w:rPr>
        <w:t xml:space="preserve">об'єкту цікавості за допомогою спільного навчання </w:t>
      </w:r>
      <w:r w:rsidR="00180694" w:rsidRPr="00180694">
        <w:rPr>
          <w:color w:val="auto"/>
          <w:sz w:val="28"/>
          <w:szCs w:val="28"/>
          <w:lang w:eastAsia="ru-RU"/>
        </w:rPr>
        <w:t>лежить припущення, що два умовно</w:t>
      </w:r>
      <w:r w:rsidR="00275D4A">
        <w:rPr>
          <w:color w:val="auto"/>
          <w:sz w:val="28"/>
          <w:szCs w:val="28"/>
          <w:lang w:eastAsia="ru-RU"/>
        </w:rPr>
        <w:t xml:space="preserve"> </w:t>
      </w:r>
      <w:r w:rsidR="00180694" w:rsidRPr="00180694">
        <w:rPr>
          <w:color w:val="auto"/>
          <w:sz w:val="28"/>
          <w:szCs w:val="28"/>
          <w:lang w:eastAsia="ru-RU"/>
        </w:rPr>
        <w:t xml:space="preserve">незалежні </w:t>
      </w:r>
      <w:r w:rsidR="00F90AA9">
        <w:rPr>
          <w:color w:val="auto"/>
          <w:sz w:val="28"/>
          <w:szCs w:val="28"/>
          <w:lang w:eastAsia="ru-RU"/>
        </w:rPr>
        <w:t>зображення одного об’єкта</w:t>
      </w:r>
      <w:r w:rsidR="00180694" w:rsidRPr="00180694">
        <w:rPr>
          <w:color w:val="auto"/>
          <w:sz w:val="28"/>
          <w:szCs w:val="28"/>
          <w:lang w:eastAsia="ru-RU"/>
        </w:rPr>
        <w:t xml:space="preserve"> </w:t>
      </w:r>
      <w:r w:rsidR="00F90AA9">
        <w:rPr>
          <w:color w:val="auto"/>
          <w:sz w:val="28"/>
          <w:szCs w:val="28"/>
          <w:lang w:eastAsia="ru-RU"/>
        </w:rPr>
        <w:t>дають ріний результат навчання, так як</w:t>
      </w:r>
      <w:r w:rsidR="00180694" w:rsidRPr="00180694">
        <w:rPr>
          <w:color w:val="auto"/>
          <w:sz w:val="28"/>
          <w:szCs w:val="28"/>
          <w:lang w:eastAsia="ru-RU"/>
        </w:rPr>
        <w:t xml:space="preserve"> об'єкт</w:t>
      </w:r>
      <w:r w:rsidR="00F90AA9">
        <w:rPr>
          <w:color w:val="auto"/>
          <w:sz w:val="28"/>
          <w:szCs w:val="28"/>
          <w:lang w:eastAsia="ru-RU"/>
        </w:rPr>
        <w:t>и</w:t>
      </w:r>
      <w:r w:rsidR="00180694" w:rsidRPr="00180694">
        <w:rPr>
          <w:color w:val="auto"/>
          <w:sz w:val="28"/>
          <w:szCs w:val="28"/>
          <w:lang w:eastAsia="ru-RU"/>
        </w:rPr>
        <w:t xml:space="preserve"> навчання відстеження</w:t>
      </w:r>
      <w:r w:rsidR="00F90AA9">
        <w:rPr>
          <w:color w:val="auto"/>
          <w:sz w:val="28"/>
          <w:szCs w:val="28"/>
          <w:lang w:eastAsia="ru-RU"/>
        </w:rPr>
        <w:t xml:space="preserve"> </w:t>
      </w:r>
      <w:r w:rsidR="00180694" w:rsidRPr="00180694">
        <w:rPr>
          <w:color w:val="auto"/>
          <w:sz w:val="28"/>
          <w:szCs w:val="28"/>
          <w:lang w:eastAsia="ru-RU"/>
        </w:rPr>
        <w:t xml:space="preserve">відбираються з </w:t>
      </w:r>
      <w:r w:rsidR="00F90AA9">
        <w:rPr>
          <w:color w:val="auto"/>
          <w:sz w:val="28"/>
          <w:szCs w:val="28"/>
          <w:lang w:eastAsia="ru-RU"/>
        </w:rPr>
        <w:t>однією</w:t>
      </w:r>
      <w:r w:rsidR="00180694" w:rsidRPr="00180694">
        <w:rPr>
          <w:color w:val="auto"/>
          <w:sz w:val="28"/>
          <w:szCs w:val="28"/>
          <w:lang w:eastAsia="ru-RU"/>
        </w:rPr>
        <w:t xml:space="preserve"> модальності [27]. </w:t>
      </w:r>
      <w:r w:rsidR="00F90AA9" w:rsidRPr="00F90AA9">
        <w:rPr>
          <w:color w:val="auto"/>
          <w:sz w:val="28"/>
          <w:szCs w:val="28"/>
          <w:lang w:eastAsia="ru-RU"/>
        </w:rPr>
        <w:t>Adam et al.</w:t>
      </w:r>
      <w:r w:rsidR="00F90AA9" w:rsidRPr="00180694">
        <w:rPr>
          <w:color w:val="auto"/>
          <w:sz w:val="28"/>
          <w:szCs w:val="28"/>
          <w:lang w:eastAsia="ru-RU"/>
        </w:rPr>
        <w:t xml:space="preserve"> </w:t>
      </w:r>
      <w:r w:rsidR="00180694" w:rsidRPr="00180694">
        <w:rPr>
          <w:color w:val="auto"/>
          <w:sz w:val="28"/>
          <w:szCs w:val="28"/>
          <w:lang w:eastAsia="ru-RU"/>
        </w:rPr>
        <w:t>[2] запропон</w:t>
      </w:r>
      <w:r w:rsidR="00F90AA9">
        <w:rPr>
          <w:color w:val="auto"/>
          <w:sz w:val="28"/>
          <w:szCs w:val="28"/>
          <w:lang w:eastAsia="ru-RU"/>
        </w:rPr>
        <w:t>ував</w:t>
      </w:r>
      <w:r w:rsidR="00180694" w:rsidRPr="00180694">
        <w:rPr>
          <w:color w:val="auto"/>
          <w:sz w:val="28"/>
          <w:szCs w:val="28"/>
          <w:lang w:eastAsia="ru-RU"/>
        </w:rPr>
        <w:t xml:space="preserve"> підхід, </w:t>
      </w:r>
      <w:r w:rsidR="00F90AA9">
        <w:rPr>
          <w:color w:val="auto"/>
          <w:sz w:val="28"/>
          <w:szCs w:val="28"/>
          <w:lang w:eastAsia="ru-RU"/>
        </w:rPr>
        <w:t xml:space="preserve">якмй </w:t>
      </w:r>
      <w:r w:rsidR="00180694" w:rsidRPr="00180694">
        <w:rPr>
          <w:color w:val="auto"/>
          <w:sz w:val="28"/>
          <w:szCs w:val="28"/>
          <w:lang w:eastAsia="ru-RU"/>
        </w:rPr>
        <w:t>назва</w:t>
      </w:r>
      <w:r w:rsidR="00F90AA9">
        <w:rPr>
          <w:color w:val="auto"/>
          <w:sz w:val="28"/>
          <w:szCs w:val="28"/>
          <w:lang w:eastAsia="ru-RU"/>
        </w:rPr>
        <w:t>ється</w:t>
      </w:r>
      <w:r w:rsidR="00180694" w:rsidRPr="00180694">
        <w:rPr>
          <w:color w:val="auto"/>
          <w:sz w:val="28"/>
          <w:szCs w:val="28"/>
          <w:lang w:eastAsia="ru-RU"/>
        </w:rPr>
        <w:t xml:space="preserve"> FragTrack, </w:t>
      </w:r>
      <w:r w:rsidR="00F90AA9">
        <w:rPr>
          <w:color w:val="auto"/>
          <w:sz w:val="28"/>
          <w:szCs w:val="28"/>
          <w:lang w:eastAsia="ru-RU"/>
        </w:rPr>
        <w:t>він</w:t>
      </w:r>
      <w:r w:rsidR="00180694" w:rsidRPr="00180694">
        <w:rPr>
          <w:color w:val="auto"/>
          <w:sz w:val="28"/>
          <w:szCs w:val="28"/>
          <w:lang w:eastAsia="ru-RU"/>
        </w:rPr>
        <w:t xml:space="preserve"> використовує статичну частину на основі</w:t>
      </w:r>
      <w:r w:rsidR="00275D4A">
        <w:rPr>
          <w:color w:val="auto"/>
          <w:sz w:val="28"/>
          <w:szCs w:val="28"/>
          <w:lang w:eastAsia="ru-RU"/>
        </w:rPr>
        <w:t xml:space="preserve"> </w:t>
      </w:r>
      <w:r w:rsidR="00F90AA9">
        <w:rPr>
          <w:color w:val="auto"/>
          <w:sz w:val="28"/>
          <w:szCs w:val="28"/>
          <w:lang w:eastAsia="ru-RU"/>
        </w:rPr>
        <w:t>зовнішнього</w:t>
      </w:r>
      <w:r w:rsidR="00180694" w:rsidRPr="00180694">
        <w:rPr>
          <w:color w:val="auto"/>
          <w:sz w:val="28"/>
          <w:szCs w:val="28"/>
          <w:lang w:eastAsia="ru-RU"/>
        </w:rPr>
        <w:t xml:space="preserve"> вигляд</w:t>
      </w:r>
      <w:r w:rsidR="00F90AA9">
        <w:rPr>
          <w:color w:val="auto"/>
          <w:sz w:val="28"/>
          <w:szCs w:val="28"/>
          <w:lang w:eastAsia="ru-RU"/>
        </w:rPr>
        <w:t>у</w:t>
      </w:r>
      <w:r w:rsidR="00180694" w:rsidRPr="00180694">
        <w:rPr>
          <w:color w:val="auto"/>
          <w:sz w:val="28"/>
          <w:szCs w:val="28"/>
          <w:lang w:eastAsia="ru-RU"/>
        </w:rPr>
        <w:t xml:space="preserve"> моделі, заснованої на інтегральних гістограм. Avidan [5] використовує самонавчання для </w:t>
      </w:r>
      <w:r w:rsidR="00F90AA9">
        <w:rPr>
          <w:color w:val="auto"/>
          <w:sz w:val="28"/>
          <w:szCs w:val="28"/>
          <w:lang w:eastAsia="ru-RU"/>
        </w:rPr>
        <w:t>прискорення</w:t>
      </w:r>
      <w:r w:rsidR="00180694" w:rsidRPr="00180694">
        <w:rPr>
          <w:color w:val="auto"/>
          <w:sz w:val="28"/>
          <w:szCs w:val="28"/>
          <w:lang w:eastAsia="ru-RU"/>
        </w:rPr>
        <w:t xml:space="preserve"> онов</w:t>
      </w:r>
      <w:r w:rsidR="00F90AA9">
        <w:rPr>
          <w:color w:val="auto"/>
          <w:sz w:val="28"/>
          <w:szCs w:val="28"/>
          <w:lang w:eastAsia="ru-RU"/>
        </w:rPr>
        <w:t>лення</w:t>
      </w:r>
      <w:r w:rsidR="00180694" w:rsidRPr="00180694">
        <w:rPr>
          <w:color w:val="auto"/>
          <w:sz w:val="28"/>
          <w:szCs w:val="28"/>
          <w:lang w:eastAsia="ru-RU"/>
        </w:rPr>
        <w:t xml:space="preserve"> </w:t>
      </w:r>
      <w:r w:rsidR="00F90AA9">
        <w:rPr>
          <w:color w:val="auto"/>
          <w:sz w:val="28"/>
          <w:szCs w:val="28"/>
          <w:lang w:eastAsia="ru-RU"/>
        </w:rPr>
        <w:t>групт</w:t>
      </w:r>
      <w:r w:rsidR="00180694" w:rsidRPr="00180694">
        <w:rPr>
          <w:color w:val="auto"/>
          <w:sz w:val="28"/>
          <w:szCs w:val="28"/>
          <w:lang w:eastAsia="ru-RU"/>
        </w:rPr>
        <w:t xml:space="preserve"> класифікатор</w:t>
      </w:r>
      <w:r w:rsidR="00F90AA9">
        <w:rPr>
          <w:color w:val="auto"/>
          <w:sz w:val="28"/>
          <w:szCs w:val="28"/>
          <w:lang w:eastAsia="ru-RU"/>
        </w:rPr>
        <w:t>ів</w:t>
      </w:r>
      <w:r w:rsidR="00180694" w:rsidRPr="00180694">
        <w:rPr>
          <w:color w:val="auto"/>
          <w:sz w:val="28"/>
          <w:szCs w:val="28"/>
          <w:lang w:eastAsia="ru-RU"/>
        </w:rPr>
        <w:t xml:space="preserve">. </w:t>
      </w:r>
      <w:r w:rsidR="00F90AA9" w:rsidRPr="00F90AA9">
        <w:rPr>
          <w:color w:val="auto"/>
          <w:sz w:val="28"/>
          <w:szCs w:val="28"/>
          <w:lang w:eastAsia="ru-RU"/>
        </w:rPr>
        <w:t>Grabner et al.</w:t>
      </w:r>
      <w:r w:rsidR="00F90AA9" w:rsidRPr="00180694">
        <w:rPr>
          <w:color w:val="auto"/>
          <w:sz w:val="28"/>
          <w:szCs w:val="28"/>
          <w:lang w:eastAsia="ru-RU"/>
        </w:rPr>
        <w:t xml:space="preserve"> </w:t>
      </w:r>
      <w:r w:rsidR="00180694" w:rsidRPr="00180694">
        <w:rPr>
          <w:color w:val="auto"/>
          <w:sz w:val="28"/>
          <w:szCs w:val="28"/>
          <w:lang w:eastAsia="ru-RU"/>
        </w:rPr>
        <w:t>[21] використову</w:t>
      </w:r>
      <w:r w:rsidR="00F90AA9">
        <w:rPr>
          <w:color w:val="auto"/>
          <w:sz w:val="28"/>
          <w:szCs w:val="28"/>
          <w:lang w:eastAsia="ru-RU"/>
        </w:rPr>
        <w:t>є</w:t>
      </w:r>
      <w:r w:rsidR="00180694" w:rsidRPr="00180694">
        <w:rPr>
          <w:color w:val="auto"/>
          <w:sz w:val="28"/>
          <w:szCs w:val="28"/>
          <w:lang w:eastAsia="ru-RU"/>
        </w:rPr>
        <w:t xml:space="preserve"> </w:t>
      </w:r>
      <w:r w:rsidR="00F90AA9">
        <w:rPr>
          <w:color w:val="auto"/>
          <w:sz w:val="28"/>
          <w:szCs w:val="28"/>
          <w:lang w:eastAsia="ru-RU"/>
        </w:rPr>
        <w:t>напів самонавчальний</w:t>
      </w:r>
      <w:r w:rsidR="00180694" w:rsidRPr="00180694">
        <w:rPr>
          <w:color w:val="auto"/>
          <w:sz w:val="28"/>
          <w:szCs w:val="28"/>
          <w:lang w:eastAsia="ru-RU"/>
        </w:rPr>
        <w:t xml:space="preserve"> підхід</w:t>
      </w:r>
      <w:r w:rsidR="00F90AA9">
        <w:rPr>
          <w:color w:val="auto"/>
          <w:sz w:val="28"/>
          <w:szCs w:val="28"/>
          <w:lang w:eastAsia="ru-RU"/>
        </w:rPr>
        <w:t>, що</w:t>
      </w:r>
      <w:r w:rsidR="00180694" w:rsidRPr="00180694">
        <w:rPr>
          <w:color w:val="auto"/>
          <w:sz w:val="28"/>
          <w:szCs w:val="28"/>
          <w:lang w:eastAsia="ru-RU"/>
        </w:rPr>
        <w:t xml:space="preserve"> забезпечує дотрим</w:t>
      </w:r>
      <w:r w:rsidR="00F90AA9">
        <w:rPr>
          <w:color w:val="auto"/>
          <w:sz w:val="28"/>
          <w:szCs w:val="28"/>
          <w:lang w:eastAsia="ru-RU"/>
        </w:rPr>
        <w:t>ання попереднього рівня на першому оновлені.</w:t>
      </w:r>
      <w:r w:rsidR="00917FBB">
        <w:rPr>
          <w:color w:val="auto"/>
          <w:sz w:val="28"/>
          <w:szCs w:val="28"/>
          <w:lang w:eastAsia="ru-RU"/>
        </w:rPr>
        <w:t xml:space="preserve"> </w:t>
      </w:r>
      <w:r w:rsidR="00180694" w:rsidRPr="00180694">
        <w:rPr>
          <w:color w:val="auto"/>
          <w:sz w:val="28"/>
          <w:szCs w:val="28"/>
          <w:lang w:eastAsia="ru-RU"/>
        </w:rPr>
        <w:t xml:space="preserve">Проте, якщо </w:t>
      </w:r>
      <w:r w:rsidR="00917FBB">
        <w:rPr>
          <w:color w:val="auto"/>
          <w:sz w:val="28"/>
          <w:szCs w:val="28"/>
          <w:lang w:eastAsia="ru-RU"/>
        </w:rPr>
        <w:t>змни значні</w:t>
      </w:r>
      <w:r w:rsidR="00180694" w:rsidRPr="00180694">
        <w:rPr>
          <w:color w:val="auto"/>
          <w:sz w:val="28"/>
          <w:szCs w:val="28"/>
          <w:lang w:eastAsia="ru-RU"/>
        </w:rPr>
        <w:t xml:space="preserve">, то об'єкт, швидше за все, не буде знайдений знову. Якщо </w:t>
      </w:r>
      <w:r w:rsidR="00917FBB">
        <w:rPr>
          <w:color w:val="auto"/>
          <w:sz w:val="28"/>
          <w:szCs w:val="28"/>
          <w:lang w:eastAsia="ru-RU"/>
        </w:rPr>
        <w:t xml:space="preserve">зміни </w:t>
      </w:r>
      <w:r w:rsidR="00180694" w:rsidRPr="00180694">
        <w:rPr>
          <w:color w:val="auto"/>
          <w:sz w:val="28"/>
          <w:szCs w:val="28"/>
          <w:lang w:eastAsia="ru-RU"/>
        </w:rPr>
        <w:t>занадто слабк</w:t>
      </w:r>
      <w:r w:rsidR="00917FBB">
        <w:rPr>
          <w:color w:val="auto"/>
          <w:sz w:val="28"/>
          <w:szCs w:val="28"/>
          <w:lang w:eastAsia="ru-RU"/>
        </w:rPr>
        <w:t>і</w:t>
      </w:r>
      <w:r w:rsidR="00180694" w:rsidRPr="00180694">
        <w:rPr>
          <w:color w:val="auto"/>
          <w:sz w:val="28"/>
          <w:szCs w:val="28"/>
          <w:lang w:eastAsia="ru-RU"/>
        </w:rPr>
        <w:t>,</w:t>
      </w:r>
      <w:r w:rsidR="00275D4A">
        <w:rPr>
          <w:color w:val="auto"/>
          <w:sz w:val="28"/>
          <w:szCs w:val="28"/>
          <w:lang w:eastAsia="ru-RU"/>
        </w:rPr>
        <w:t xml:space="preserve"> </w:t>
      </w:r>
      <w:r w:rsidR="00180694" w:rsidRPr="00180694">
        <w:rPr>
          <w:color w:val="auto"/>
          <w:sz w:val="28"/>
          <w:szCs w:val="28"/>
          <w:lang w:eastAsia="ru-RU"/>
        </w:rPr>
        <w:t xml:space="preserve">то він не </w:t>
      </w:r>
      <w:r w:rsidR="00917FBB">
        <w:rPr>
          <w:color w:val="auto"/>
          <w:sz w:val="28"/>
          <w:szCs w:val="28"/>
          <w:lang w:eastAsia="ru-RU"/>
        </w:rPr>
        <w:t>усуне</w:t>
      </w:r>
      <w:r w:rsidR="00180694" w:rsidRPr="00180694">
        <w:rPr>
          <w:color w:val="auto"/>
          <w:sz w:val="28"/>
          <w:szCs w:val="28"/>
          <w:lang w:eastAsia="ru-RU"/>
        </w:rPr>
        <w:t xml:space="preserve"> перешкод. </w:t>
      </w:r>
    </w:p>
    <w:p w:rsidR="00180694" w:rsidRPr="00180694" w:rsidRDefault="00EF7376" w:rsidP="00AB4332">
      <w:pPr>
        <w:pStyle w:val="a9"/>
        <w:shd w:val="clear" w:color="auto" w:fill="FFFFFF"/>
        <w:spacing w:before="0" w:beforeAutospacing="0" w:after="0" w:afterAutospacing="0" w:line="360" w:lineRule="auto"/>
        <w:ind w:firstLine="630"/>
        <w:rPr>
          <w:color w:val="auto"/>
          <w:sz w:val="28"/>
          <w:szCs w:val="28"/>
          <w:lang w:eastAsia="ru-RU"/>
        </w:rPr>
      </w:pPr>
      <w:r w:rsidRPr="00EF7376">
        <w:rPr>
          <w:color w:val="auto"/>
          <w:sz w:val="28"/>
          <w:szCs w:val="28"/>
          <w:lang w:eastAsia="ru-RU"/>
        </w:rPr>
        <w:t>Kalal et al.</w:t>
      </w:r>
      <w:r w:rsidRPr="00180694">
        <w:rPr>
          <w:color w:val="auto"/>
          <w:sz w:val="28"/>
          <w:szCs w:val="28"/>
          <w:lang w:eastAsia="ru-RU"/>
        </w:rPr>
        <w:t xml:space="preserve"> </w:t>
      </w:r>
      <w:r w:rsidR="00180694" w:rsidRPr="00180694">
        <w:rPr>
          <w:color w:val="auto"/>
          <w:sz w:val="28"/>
          <w:szCs w:val="28"/>
          <w:lang w:eastAsia="ru-RU"/>
        </w:rPr>
        <w:t>[27] запропон</w:t>
      </w:r>
      <w:r>
        <w:rPr>
          <w:color w:val="auto"/>
          <w:sz w:val="28"/>
          <w:szCs w:val="28"/>
          <w:lang w:eastAsia="ru-RU"/>
        </w:rPr>
        <w:t>ував</w:t>
      </w:r>
      <w:r w:rsidR="00180694" w:rsidRPr="00180694">
        <w:rPr>
          <w:color w:val="auto"/>
          <w:sz w:val="28"/>
          <w:szCs w:val="28"/>
          <w:lang w:eastAsia="ru-RU"/>
        </w:rPr>
        <w:t xml:space="preserve"> метод TLD (Tracking-Learning-Detection), який використовує</w:t>
      </w:r>
      <w:r w:rsidR="00275D4A">
        <w:rPr>
          <w:color w:val="auto"/>
          <w:sz w:val="28"/>
          <w:szCs w:val="28"/>
          <w:lang w:eastAsia="ru-RU"/>
        </w:rPr>
        <w:t xml:space="preserve"> </w:t>
      </w:r>
      <w:r>
        <w:rPr>
          <w:color w:val="auto"/>
          <w:sz w:val="28"/>
          <w:szCs w:val="28"/>
          <w:lang w:eastAsia="ru-RU"/>
        </w:rPr>
        <w:t>зміни знайдені на траекторії оптичного потоку</w:t>
      </w:r>
      <w:r w:rsidR="00180694" w:rsidRPr="00180694">
        <w:rPr>
          <w:color w:val="auto"/>
          <w:sz w:val="28"/>
          <w:szCs w:val="28"/>
          <w:lang w:eastAsia="ru-RU"/>
        </w:rPr>
        <w:t xml:space="preserve"> для того, щоб навчити детектор об'єкта.</w:t>
      </w:r>
      <w:r w:rsidR="00275D4A">
        <w:rPr>
          <w:color w:val="auto"/>
          <w:sz w:val="28"/>
          <w:szCs w:val="28"/>
          <w:lang w:eastAsia="ru-RU"/>
        </w:rPr>
        <w:t xml:space="preserve"> </w:t>
      </w:r>
      <w:r w:rsidR="00180694" w:rsidRPr="00180694">
        <w:rPr>
          <w:color w:val="auto"/>
          <w:sz w:val="28"/>
          <w:szCs w:val="28"/>
          <w:lang w:eastAsia="ru-RU"/>
        </w:rPr>
        <w:t>Оновлення викону</w:t>
      </w:r>
      <w:r>
        <w:rPr>
          <w:color w:val="auto"/>
          <w:sz w:val="28"/>
          <w:szCs w:val="28"/>
          <w:lang w:eastAsia="ru-RU"/>
        </w:rPr>
        <w:t>ються</w:t>
      </w:r>
      <w:r w:rsidR="00180694" w:rsidRPr="00180694">
        <w:rPr>
          <w:color w:val="auto"/>
          <w:sz w:val="28"/>
          <w:szCs w:val="28"/>
          <w:lang w:eastAsia="ru-RU"/>
        </w:rPr>
        <w:t xml:space="preserve"> лише тоді, коли виявл</w:t>
      </w:r>
      <w:r>
        <w:rPr>
          <w:color w:val="auto"/>
          <w:sz w:val="28"/>
          <w:szCs w:val="28"/>
          <w:lang w:eastAsia="ru-RU"/>
        </w:rPr>
        <w:t>яється, що теперішня модель об’єкта ціквості схожана початкову модель - це</w:t>
      </w:r>
      <w:r w:rsidR="00180694" w:rsidRPr="00180694">
        <w:rPr>
          <w:color w:val="auto"/>
          <w:sz w:val="28"/>
          <w:szCs w:val="28"/>
          <w:lang w:eastAsia="ru-RU"/>
        </w:rPr>
        <w:t xml:space="preserve"> відрізняє</w:t>
      </w:r>
      <w:r w:rsidR="00275D4A">
        <w:rPr>
          <w:color w:val="auto"/>
          <w:sz w:val="28"/>
          <w:szCs w:val="28"/>
          <w:lang w:eastAsia="ru-RU"/>
        </w:rPr>
        <w:t xml:space="preserve"> </w:t>
      </w:r>
      <w:r w:rsidR="00180694" w:rsidRPr="00180694">
        <w:rPr>
          <w:color w:val="auto"/>
          <w:sz w:val="28"/>
          <w:szCs w:val="28"/>
          <w:lang w:eastAsia="ru-RU"/>
        </w:rPr>
        <w:t xml:space="preserve">цей метод </w:t>
      </w:r>
      <w:r>
        <w:rPr>
          <w:color w:val="auto"/>
          <w:sz w:val="28"/>
          <w:szCs w:val="28"/>
          <w:lang w:eastAsia="ru-RU"/>
        </w:rPr>
        <w:t>від</w:t>
      </w:r>
      <w:r w:rsidR="00180694" w:rsidRPr="00180694">
        <w:rPr>
          <w:color w:val="auto"/>
          <w:sz w:val="28"/>
          <w:szCs w:val="28"/>
          <w:lang w:eastAsia="ru-RU"/>
        </w:rPr>
        <w:t xml:space="preserve"> методів адаптивного відстеження</w:t>
      </w:r>
      <w:r>
        <w:rPr>
          <w:color w:val="auto"/>
          <w:sz w:val="28"/>
          <w:szCs w:val="28"/>
          <w:lang w:eastAsia="ru-RU"/>
        </w:rPr>
        <w:t xml:space="preserve"> та </w:t>
      </w:r>
      <w:r w:rsidR="00180694" w:rsidRPr="00180694">
        <w:rPr>
          <w:color w:val="auto"/>
          <w:sz w:val="28"/>
          <w:szCs w:val="28"/>
          <w:lang w:eastAsia="ru-RU"/>
        </w:rPr>
        <w:t>виявлення</w:t>
      </w:r>
      <w:r>
        <w:rPr>
          <w:color w:val="auto"/>
          <w:sz w:val="28"/>
          <w:szCs w:val="28"/>
          <w:lang w:eastAsia="ru-RU"/>
        </w:rPr>
        <w:t>. В</w:t>
      </w:r>
      <w:r w:rsidR="00180694" w:rsidRPr="00180694">
        <w:rPr>
          <w:color w:val="auto"/>
          <w:sz w:val="28"/>
          <w:szCs w:val="28"/>
          <w:lang w:eastAsia="ru-RU"/>
        </w:rPr>
        <w:t>ихі</w:t>
      </w:r>
      <w:r w:rsidR="00180694" w:rsidRPr="00180694">
        <w:rPr>
          <w:color w:val="auto"/>
          <w:sz w:val="28"/>
          <w:szCs w:val="28"/>
          <w:lang w:eastAsia="ru-RU"/>
        </w:rPr>
        <w:lastRenderedPageBreak/>
        <w:t>дний сигнал детектор</w:t>
      </w:r>
      <w:r>
        <w:rPr>
          <w:color w:val="auto"/>
          <w:sz w:val="28"/>
          <w:szCs w:val="28"/>
          <w:lang w:eastAsia="ru-RU"/>
        </w:rPr>
        <w:t xml:space="preserve">а </w:t>
      </w:r>
      <w:r w:rsidRPr="00180694">
        <w:rPr>
          <w:color w:val="auto"/>
          <w:sz w:val="28"/>
          <w:szCs w:val="28"/>
          <w:lang w:eastAsia="ru-RU"/>
        </w:rPr>
        <w:t>об'єкта</w:t>
      </w:r>
      <w:r>
        <w:rPr>
          <w:color w:val="auto"/>
          <w:sz w:val="28"/>
          <w:szCs w:val="28"/>
          <w:lang w:eastAsia="ru-RU"/>
        </w:rPr>
        <w:t xml:space="preserve"> цікавості</w:t>
      </w:r>
      <w:r w:rsidR="00180694" w:rsidRPr="00180694">
        <w:rPr>
          <w:color w:val="auto"/>
          <w:sz w:val="28"/>
          <w:szCs w:val="28"/>
          <w:lang w:eastAsia="ru-RU"/>
        </w:rPr>
        <w:t xml:space="preserve"> використовується тільки для повторної ініціалізації трекера </w:t>
      </w:r>
      <w:r>
        <w:rPr>
          <w:color w:val="auto"/>
          <w:sz w:val="28"/>
          <w:szCs w:val="28"/>
          <w:lang w:eastAsia="ru-RU"/>
        </w:rPr>
        <w:t xml:space="preserve">оптичного потоку, </w:t>
      </w:r>
      <w:r w:rsidR="00180694" w:rsidRPr="00180694">
        <w:rPr>
          <w:color w:val="auto"/>
          <w:sz w:val="28"/>
          <w:szCs w:val="28"/>
          <w:lang w:eastAsia="ru-RU"/>
        </w:rPr>
        <w:t>але</w:t>
      </w:r>
      <w:r w:rsidR="00275D4A">
        <w:rPr>
          <w:color w:val="auto"/>
          <w:sz w:val="28"/>
          <w:szCs w:val="28"/>
          <w:lang w:eastAsia="ru-RU"/>
        </w:rPr>
        <w:t xml:space="preserve"> </w:t>
      </w:r>
      <w:r w:rsidR="00180694" w:rsidRPr="00180694">
        <w:rPr>
          <w:color w:val="auto"/>
          <w:sz w:val="28"/>
          <w:szCs w:val="28"/>
          <w:lang w:eastAsia="ru-RU"/>
        </w:rPr>
        <w:t xml:space="preserve">ніколи не використовується для того, щоб оновити сам класифікатор. </w:t>
      </w:r>
      <w:r w:rsidRPr="00EF7376">
        <w:rPr>
          <w:color w:val="auto"/>
          <w:sz w:val="28"/>
          <w:szCs w:val="28"/>
          <w:lang w:eastAsia="ru-RU"/>
        </w:rPr>
        <w:t>Kalal et al.</w:t>
      </w:r>
      <w:r w:rsidRPr="00180694">
        <w:rPr>
          <w:color w:val="auto"/>
          <w:sz w:val="28"/>
          <w:szCs w:val="28"/>
          <w:lang w:eastAsia="ru-RU"/>
        </w:rPr>
        <w:t xml:space="preserve"> </w:t>
      </w:r>
      <w:r>
        <w:rPr>
          <w:color w:val="auto"/>
          <w:sz w:val="28"/>
          <w:szCs w:val="28"/>
          <w:lang w:eastAsia="ru-RU"/>
        </w:rPr>
        <w:t>досяг</w:t>
      </w:r>
      <w:r w:rsidR="00180694" w:rsidRPr="00180694">
        <w:rPr>
          <w:color w:val="auto"/>
          <w:sz w:val="28"/>
          <w:szCs w:val="28"/>
          <w:lang w:eastAsia="ru-RU"/>
        </w:rPr>
        <w:t xml:space="preserve"> чудових результатів, а також</w:t>
      </w:r>
      <w:r w:rsidR="00275D4A">
        <w:rPr>
          <w:color w:val="auto"/>
          <w:sz w:val="28"/>
          <w:szCs w:val="28"/>
          <w:lang w:eastAsia="ru-RU"/>
        </w:rPr>
        <w:t xml:space="preserve"> </w:t>
      </w:r>
      <w:r>
        <w:rPr>
          <w:color w:val="auto"/>
          <w:sz w:val="28"/>
          <w:szCs w:val="28"/>
          <w:lang w:eastAsia="ru-RU"/>
        </w:rPr>
        <w:t>високої частоти кадрів</w:t>
      </w:r>
      <w:r w:rsidR="00180694" w:rsidRPr="00180694">
        <w:rPr>
          <w:color w:val="auto"/>
          <w:sz w:val="28"/>
          <w:szCs w:val="28"/>
          <w:lang w:eastAsia="ru-RU"/>
        </w:rPr>
        <w:t>в порівнянні з адаптивними методами відстеження</w:t>
      </w:r>
      <w:r>
        <w:rPr>
          <w:color w:val="auto"/>
          <w:sz w:val="28"/>
          <w:szCs w:val="28"/>
          <w:lang w:eastAsia="ru-RU"/>
        </w:rPr>
        <w:t xml:space="preserve"> та </w:t>
      </w:r>
      <w:r w:rsidR="00180694" w:rsidRPr="00180694">
        <w:rPr>
          <w:color w:val="auto"/>
          <w:sz w:val="28"/>
          <w:szCs w:val="28"/>
          <w:lang w:eastAsia="ru-RU"/>
        </w:rPr>
        <w:t>виявлення.</w:t>
      </w:r>
    </w:p>
    <w:p w:rsidR="00180694" w:rsidRPr="00180694" w:rsidRDefault="00180694" w:rsidP="00AB4332">
      <w:pPr>
        <w:pStyle w:val="3"/>
        <w:numPr>
          <w:ilvl w:val="0"/>
          <w:numId w:val="42"/>
        </w:numPr>
        <w:spacing w:line="360" w:lineRule="auto"/>
        <w:ind w:left="1440" w:hanging="720"/>
        <w:rPr>
          <w:szCs w:val="28"/>
        </w:rPr>
      </w:pPr>
      <w:bookmarkStart w:id="189" w:name="_Toc452427845"/>
      <w:r w:rsidRPr="00275D4A">
        <w:t>Обсяг робіт</w:t>
      </w:r>
      <w:bookmarkEnd w:id="189"/>
    </w:p>
    <w:p w:rsidR="00275D4A"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Ми використовуємо підхід </w:t>
      </w:r>
      <w:r w:rsidR="00806897" w:rsidRPr="00806897">
        <w:rPr>
          <w:color w:val="auto"/>
          <w:sz w:val="28"/>
          <w:szCs w:val="28"/>
          <w:lang w:eastAsia="ru-RU"/>
        </w:rPr>
        <w:t>Kalal et al.</w:t>
      </w:r>
      <w:r w:rsidR="00806897" w:rsidRPr="00180694">
        <w:rPr>
          <w:color w:val="auto"/>
          <w:sz w:val="28"/>
          <w:szCs w:val="28"/>
          <w:lang w:eastAsia="ru-RU"/>
        </w:rPr>
        <w:t xml:space="preserve"> </w:t>
      </w:r>
      <w:r w:rsidRPr="00180694">
        <w:rPr>
          <w:color w:val="auto"/>
          <w:sz w:val="28"/>
          <w:szCs w:val="28"/>
          <w:lang w:eastAsia="ru-RU"/>
        </w:rPr>
        <w:t>[28] для рекурсивного відстеження. Цей підхід заснований на</w:t>
      </w:r>
      <w:r w:rsidR="00275D4A">
        <w:rPr>
          <w:color w:val="auto"/>
          <w:sz w:val="28"/>
          <w:szCs w:val="28"/>
          <w:lang w:eastAsia="ru-RU"/>
        </w:rPr>
        <w:t xml:space="preserve"> </w:t>
      </w:r>
      <w:r w:rsidRPr="00180694">
        <w:rPr>
          <w:color w:val="auto"/>
          <w:sz w:val="28"/>
          <w:szCs w:val="28"/>
          <w:lang w:eastAsia="ru-RU"/>
        </w:rPr>
        <w:t>оцін</w:t>
      </w:r>
      <w:r w:rsidR="00681D10">
        <w:rPr>
          <w:color w:val="auto"/>
          <w:sz w:val="28"/>
          <w:szCs w:val="28"/>
          <w:lang w:eastAsia="ru-RU"/>
        </w:rPr>
        <w:t>ці</w:t>
      </w:r>
      <w:r w:rsidRPr="00180694">
        <w:rPr>
          <w:color w:val="auto"/>
          <w:sz w:val="28"/>
          <w:szCs w:val="28"/>
          <w:lang w:eastAsia="ru-RU"/>
        </w:rPr>
        <w:t xml:space="preserve"> оптичного потоку </w:t>
      </w:r>
      <w:r w:rsidR="00681D10">
        <w:rPr>
          <w:color w:val="auto"/>
          <w:sz w:val="28"/>
          <w:szCs w:val="28"/>
          <w:lang w:eastAsia="ru-RU"/>
        </w:rPr>
        <w:t>і</w:t>
      </w:r>
      <w:r w:rsidRPr="00180694">
        <w:rPr>
          <w:color w:val="auto"/>
          <w:sz w:val="28"/>
          <w:szCs w:val="28"/>
          <w:lang w:eastAsia="ru-RU"/>
        </w:rPr>
        <w:t xml:space="preserve">з використанням методу </w:t>
      </w:r>
      <w:r w:rsidR="00681D10" w:rsidRPr="00681D10">
        <w:rPr>
          <w:color w:val="auto"/>
          <w:sz w:val="28"/>
          <w:szCs w:val="28"/>
          <w:lang w:eastAsia="ru-RU"/>
        </w:rPr>
        <w:t>Lucas and Kanade</w:t>
      </w:r>
      <w:r w:rsidR="00681D10" w:rsidRPr="00180694">
        <w:rPr>
          <w:color w:val="auto"/>
          <w:sz w:val="28"/>
          <w:szCs w:val="28"/>
          <w:lang w:eastAsia="ru-RU"/>
        </w:rPr>
        <w:t xml:space="preserve"> </w:t>
      </w:r>
      <w:r w:rsidRPr="00180694">
        <w:rPr>
          <w:color w:val="auto"/>
          <w:sz w:val="28"/>
          <w:szCs w:val="28"/>
          <w:lang w:eastAsia="ru-RU"/>
        </w:rPr>
        <w:t>[33]. Для виявлення об'єкта, ми</w:t>
      </w:r>
      <w:r w:rsidR="00275D4A">
        <w:rPr>
          <w:color w:val="auto"/>
          <w:sz w:val="28"/>
          <w:szCs w:val="28"/>
          <w:lang w:eastAsia="ru-RU"/>
        </w:rPr>
        <w:t xml:space="preserve"> </w:t>
      </w:r>
      <w:r w:rsidR="00681D10">
        <w:rPr>
          <w:color w:val="auto"/>
          <w:sz w:val="28"/>
          <w:szCs w:val="28"/>
          <w:lang w:eastAsia="ru-RU"/>
        </w:rPr>
        <w:t>використовуємо</w:t>
      </w:r>
      <w:r w:rsidRPr="00180694">
        <w:rPr>
          <w:color w:val="auto"/>
          <w:sz w:val="28"/>
          <w:szCs w:val="28"/>
          <w:lang w:eastAsia="ru-RU"/>
        </w:rPr>
        <w:t xml:space="preserve"> [26] шаблони</w:t>
      </w:r>
      <w:r w:rsidR="00681D10">
        <w:rPr>
          <w:color w:val="auto"/>
          <w:sz w:val="28"/>
          <w:szCs w:val="28"/>
          <w:lang w:eastAsia="ru-RU"/>
        </w:rPr>
        <w:t xml:space="preserve"> об’єкта</w:t>
      </w:r>
      <w:r w:rsidRPr="00180694">
        <w:rPr>
          <w:color w:val="auto"/>
          <w:sz w:val="28"/>
          <w:szCs w:val="28"/>
          <w:lang w:eastAsia="ru-RU"/>
        </w:rPr>
        <w:t xml:space="preserve">, які нормуються по яскравості і розміром. </w:t>
      </w:r>
      <w:r w:rsidR="00681D10">
        <w:rPr>
          <w:color w:val="auto"/>
          <w:sz w:val="28"/>
          <w:szCs w:val="28"/>
          <w:lang w:eastAsia="ru-RU"/>
        </w:rPr>
        <w:t>М</w:t>
      </w:r>
      <w:r w:rsidRPr="00180694">
        <w:rPr>
          <w:color w:val="auto"/>
          <w:sz w:val="28"/>
          <w:szCs w:val="28"/>
          <w:lang w:eastAsia="ru-RU"/>
        </w:rPr>
        <w:t>и відмежу</w:t>
      </w:r>
      <w:r w:rsidR="00681D10">
        <w:rPr>
          <w:color w:val="auto"/>
          <w:sz w:val="28"/>
          <w:szCs w:val="28"/>
          <w:lang w:eastAsia="ru-RU"/>
        </w:rPr>
        <w:t>ємо</w:t>
      </w:r>
      <w:r w:rsidR="00275D4A">
        <w:rPr>
          <w:color w:val="auto"/>
          <w:sz w:val="28"/>
          <w:szCs w:val="28"/>
          <w:lang w:eastAsia="ru-RU"/>
        </w:rPr>
        <w:t xml:space="preserve"> </w:t>
      </w:r>
      <w:r w:rsidRPr="00180694">
        <w:rPr>
          <w:color w:val="auto"/>
          <w:sz w:val="28"/>
          <w:szCs w:val="28"/>
          <w:lang w:eastAsia="ru-RU"/>
        </w:rPr>
        <w:t>шаблони для позитивних прикладів об'єкта і для негативних прикладів, знайдених у фоновому режимі.</w:t>
      </w:r>
      <w:r w:rsidR="00275D4A">
        <w:rPr>
          <w:color w:val="auto"/>
          <w:sz w:val="28"/>
          <w:szCs w:val="28"/>
          <w:lang w:eastAsia="ru-RU"/>
        </w:rPr>
        <w:t xml:space="preserve"> </w:t>
      </w:r>
    </w:p>
    <w:p w:rsidR="00977FBC" w:rsidRPr="00180694"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180694">
        <w:rPr>
          <w:color w:val="auto"/>
          <w:sz w:val="28"/>
          <w:szCs w:val="28"/>
          <w:lang w:eastAsia="ru-RU"/>
        </w:rPr>
        <w:t xml:space="preserve">Ці шаблони формують основу </w:t>
      </w:r>
      <w:r w:rsidR="00681D10">
        <w:rPr>
          <w:color w:val="auto"/>
          <w:sz w:val="28"/>
          <w:szCs w:val="28"/>
          <w:lang w:eastAsia="ru-RU"/>
        </w:rPr>
        <w:t>розпізнавання</w:t>
      </w:r>
      <w:r w:rsidRPr="00180694">
        <w:rPr>
          <w:color w:val="auto"/>
          <w:sz w:val="28"/>
          <w:szCs w:val="28"/>
          <w:lang w:eastAsia="ru-RU"/>
        </w:rPr>
        <w:t xml:space="preserve"> об'єкта, </w:t>
      </w:r>
      <w:r w:rsidR="00681D10">
        <w:rPr>
          <w:color w:val="auto"/>
          <w:sz w:val="28"/>
          <w:szCs w:val="28"/>
          <w:lang w:eastAsia="ru-RU"/>
        </w:rPr>
        <w:t>процес</w:t>
      </w:r>
      <w:r w:rsidRPr="00180694">
        <w:rPr>
          <w:color w:val="auto"/>
          <w:sz w:val="28"/>
          <w:szCs w:val="28"/>
          <w:lang w:eastAsia="ru-RU"/>
        </w:rPr>
        <w:t xml:space="preserve"> виконується незалежно від </w:t>
      </w:r>
      <w:r w:rsidR="00681D10">
        <w:rPr>
          <w:color w:val="auto"/>
          <w:sz w:val="28"/>
          <w:szCs w:val="28"/>
          <w:lang w:eastAsia="ru-RU"/>
        </w:rPr>
        <w:t xml:space="preserve"> процесу спостереження</w:t>
      </w:r>
      <w:r w:rsidRPr="00180694">
        <w:rPr>
          <w:color w:val="auto"/>
          <w:sz w:val="28"/>
          <w:szCs w:val="28"/>
          <w:lang w:eastAsia="ru-RU"/>
        </w:rPr>
        <w:t>.</w:t>
      </w:r>
      <w:r w:rsidR="00275D4A">
        <w:rPr>
          <w:color w:val="auto"/>
          <w:sz w:val="28"/>
          <w:szCs w:val="28"/>
          <w:lang w:eastAsia="ru-RU"/>
        </w:rPr>
        <w:t xml:space="preserve"> </w:t>
      </w:r>
      <w:r w:rsidRPr="00180694">
        <w:rPr>
          <w:color w:val="auto"/>
          <w:sz w:val="28"/>
          <w:szCs w:val="28"/>
          <w:lang w:eastAsia="ru-RU"/>
        </w:rPr>
        <w:t xml:space="preserve">Нові шаблони </w:t>
      </w:r>
      <w:r w:rsidR="00681D10">
        <w:rPr>
          <w:color w:val="auto"/>
          <w:sz w:val="28"/>
          <w:szCs w:val="28"/>
          <w:lang w:eastAsia="ru-RU"/>
        </w:rPr>
        <w:t>створюються</w:t>
      </w:r>
      <w:r w:rsidRPr="00180694">
        <w:rPr>
          <w:color w:val="auto"/>
          <w:sz w:val="28"/>
          <w:szCs w:val="28"/>
          <w:lang w:eastAsia="ru-RU"/>
        </w:rPr>
        <w:t xml:space="preserve"> за допомогою P / N-навчання [27]. Якщо </w:t>
      </w:r>
      <w:r w:rsidR="00681D10">
        <w:rPr>
          <w:color w:val="auto"/>
          <w:sz w:val="28"/>
          <w:szCs w:val="28"/>
          <w:lang w:eastAsia="ru-RU"/>
        </w:rPr>
        <w:t>процес спостереження</w:t>
      </w:r>
      <w:r w:rsidRPr="00180694">
        <w:rPr>
          <w:color w:val="auto"/>
          <w:sz w:val="28"/>
          <w:szCs w:val="28"/>
          <w:lang w:eastAsia="ru-RU"/>
        </w:rPr>
        <w:t xml:space="preserve"> знаходить</w:t>
      </w:r>
      <w:r w:rsidR="00275D4A">
        <w:rPr>
          <w:color w:val="auto"/>
          <w:sz w:val="28"/>
          <w:szCs w:val="28"/>
          <w:lang w:eastAsia="ru-RU"/>
        </w:rPr>
        <w:t xml:space="preserve"> </w:t>
      </w:r>
      <w:r w:rsidRPr="00180694">
        <w:rPr>
          <w:color w:val="auto"/>
          <w:sz w:val="28"/>
          <w:szCs w:val="28"/>
          <w:lang w:eastAsia="ru-RU"/>
        </w:rPr>
        <w:t>розташування</w:t>
      </w:r>
      <w:r w:rsidR="00681D10">
        <w:rPr>
          <w:color w:val="auto"/>
          <w:sz w:val="28"/>
          <w:szCs w:val="28"/>
          <w:lang w:eastAsia="ru-RU"/>
        </w:rPr>
        <w:t xml:space="preserve"> об’єкта цікавості</w:t>
      </w:r>
      <w:r w:rsidRPr="00180694">
        <w:rPr>
          <w:color w:val="auto"/>
          <w:sz w:val="28"/>
          <w:szCs w:val="28"/>
          <w:lang w:eastAsia="ru-RU"/>
        </w:rPr>
        <w:t xml:space="preserve"> </w:t>
      </w:r>
      <w:r w:rsidR="00681D10">
        <w:rPr>
          <w:color w:val="auto"/>
          <w:sz w:val="28"/>
          <w:szCs w:val="28"/>
          <w:lang w:eastAsia="ru-RU"/>
        </w:rPr>
        <w:t>на</w:t>
      </w:r>
      <w:r w:rsidRPr="00180694">
        <w:rPr>
          <w:color w:val="auto"/>
          <w:sz w:val="28"/>
          <w:szCs w:val="28"/>
          <w:lang w:eastAsia="ru-RU"/>
        </w:rPr>
        <w:t xml:space="preserve"> зображенні</w:t>
      </w:r>
      <w:r w:rsidR="00681D10">
        <w:rPr>
          <w:color w:val="auto"/>
          <w:sz w:val="28"/>
          <w:szCs w:val="28"/>
          <w:lang w:eastAsia="ru-RU"/>
        </w:rPr>
        <w:t xml:space="preserve"> з високим рівнем схожо</w:t>
      </w:r>
      <w:r w:rsidRPr="00180694">
        <w:rPr>
          <w:color w:val="auto"/>
          <w:sz w:val="28"/>
          <w:szCs w:val="28"/>
          <w:lang w:eastAsia="ru-RU"/>
        </w:rPr>
        <w:t>ст</w:t>
      </w:r>
      <w:r w:rsidR="00681D10">
        <w:rPr>
          <w:color w:val="auto"/>
          <w:sz w:val="28"/>
          <w:szCs w:val="28"/>
          <w:lang w:eastAsia="ru-RU"/>
        </w:rPr>
        <w:t>і</w:t>
      </w:r>
      <w:r w:rsidRPr="00180694">
        <w:rPr>
          <w:color w:val="auto"/>
          <w:sz w:val="28"/>
          <w:szCs w:val="28"/>
          <w:lang w:eastAsia="ru-RU"/>
        </w:rPr>
        <w:t xml:space="preserve"> з шаблонами, </w:t>
      </w:r>
      <w:r w:rsidR="00681D10">
        <w:rPr>
          <w:color w:val="auto"/>
          <w:sz w:val="28"/>
          <w:szCs w:val="28"/>
          <w:lang w:eastAsia="ru-RU"/>
        </w:rPr>
        <w:t>то процес відстеження</w:t>
      </w:r>
      <w:r w:rsidRPr="00180694">
        <w:rPr>
          <w:color w:val="auto"/>
          <w:sz w:val="28"/>
          <w:szCs w:val="28"/>
          <w:lang w:eastAsia="ru-RU"/>
        </w:rPr>
        <w:t xml:space="preserve"> буде </w:t>
      </w:r>
      <w:r w:rsidR="00681D10">
        <w:rPr>
          <w:color w:val="auto"/>
          <w:sz w:val="28"/>
          <w:szCs w:val="28"/>
          <w:lang w:eastAsia="ru-RU"/>
        </w:rPr>
        <w:t>ініціалізуватися</w:t>
      </w:r>
      <w:r w:rsidRPr="00180694">
        <w:rPr>
          <w:color w:val="auto"/>
          <w:sz w:val="28"/>
          <w:szCs w:val="28"/>
          <w:lang w:eastAsia="ru-RU"/>
        </w:rPr>
        <w:t xml:space="preserve"> заново</w:t>
      </w:r>
      <w:r w:rsidR="00275D4A">
        <w:rPr>
          <w:color w:val="auto"/>
          <w:sz w:val="28"/>
          <w:szCs w:val="28"/>
          <w:lang w:eastAsia="ru-RU"/>
        </w:rPr>
        <w:t xml:space="preserve"> </w:t>
      </w:r>
      <w:r w:rsidRPr="00180694">
        <w:rPr>
          <w:color w:val="auto"/>
          <w:sz w:val="28"/>
          <w:szCs w:val="28"/>
          <w:lang w:eastAsia="ru-RU"/>
        </w:rPr>
        <w:t xml:space="preserve">на цьому місці. Оскільки порівняння шаблонів є </w:t>
      </w:r>
      <w:r w:rsidR="00681D10">
        <w:rPr>
          <w:color w:val="auto"/>
          <w:sz w:val="28"/>
          <w:szCs w:val="28"/>
          <w:lang w:eastAsia="ru-RU"/>
        </w:rPr>
        <w:t>складним процесом</w:t>
      </w:r>
      <w:r w:rsidRPr="00180694">
        <w:rPr>
          <w:color w:val="auto"/>
          <w:sz w:val="28"/>
          <w:szCs w:val="28"/>
          <w:lang w:eastAsia="ru-RU"/>
        </w:rPr>
        <w:t>, ми використовуємо</w:t>
      </w:r>
      <w:r w:rsidR="00275D4A">
        <w:rPr>
          <w:color w:val="auto"/>
          <w:sz w:val="28"/>
          <w:szCs w:val="28"/>
          <w:lang w:eastAsia="ru-RU"/>
        </w:rPr>
        <w:t xml:space="preserve"> </w:t>
      </w:r>
      <w:r w:rsidR="00681D10">
        <w:rPr>
          <w:color w:val="auto"/>
          <w:sz w:val="28"/>
          <w:szCs w:val="28"/>
          <w:lang w:eastAsia="ru-RU"/>
        </w:rPr>
        <w:t>каскадний</w:t>
      </w:r>
      <w:r w:rsidRPr="00180694">
        <w:rPr>
          <w:color w:val="auto"/>
          <w:sz w:val="28"/>
          <w:szCs w:val="28"/>
          <w:lang w:eastAsia="ru-RU"/>
        </w:rPr>
        <w:t xml:space="preserve"> підхід до об'єкта </w:t>
      </w:r>
      <w:r w:rsidR="00681D10">
        <w:rPr>
          <w:color w:val="auto"/>
          <w:sz w:val="28"/>
          <w:szCs w:val="28"/>
          <w:lang w:eastAsia="ru-RU"/>
        </w:rPr>
        <w:t>цікавості</w:t>
      </w:r>
      <w:r w:rsidRPr="00180694">
        <w:rPr>
          <w:color w:val="auto"/>
          <w:sz w:val="28"/>
          <w:szCs w:val="28"/>
          <w:lang w:eastAsia="ru-RU"/>
        </w:rPr>
        <w:t xml:space="preserve">. </w:t>
      </w:r>
      <w:r w:rsidR="00681D10">
        <w:rPr>
          <w:color w:val="auto"/>
          <w:sz w:val="28"/>
          <w:szCs w:val="28"/>
          <w:lang w:eastAsia="ru-RU"/>
        </w:rPr>
        <w:t>У роботі [27] випадковий кадр</w:t>
      </w:r>
      <w:r w:rsidRPr="00180694">
        <w:rPr>
          <w:color w:val="auto"/>
          <w:sz w:val="28"/>
          <w:szCs w:val="28"/>
          <w:lang w:eastAsia="ru-RU"/>
        </w:rPr>
        <w:t xml:space="preserve"> </w:t>
      </w:r>
      <w:r w:rsidRPr="00681D10">
        <w:rPr>
          <w:color w:val="auto"/>
          <w:sz w:val="28"/>
          <w:szCs w:val="28"/>
          <w:lang w:eastAsia="ru-RU"/>
        </w:rPr>
        <w:t>класифік</w:t>
      </w:r>
      <w:r w:rsidR="00681D10" w:rsidRPr="00681D10">
        <w:rPr>
          <w:color w:val="auto"/>
          <w:sz w:val="28"/>
          <w:szCs w:val="28"/>
          <w:lang w:eastAsia="ru-RU"/>
        </w:rPr>
        <w:t>ується</w:t>
      </w:r>
      <w:r w:rsidRPr="00180694">
        <w:rPr>
          <w:color w:val="auto"/>
          <w:sz w:val="28"/>
          <w:szCs w:val="28"/>
          <w:lang w:eastAsia="ru-RU"/>
        </w:rPr>
        <w:t xml:space="preserve"> [38] на основі </w:t>
      </w:r>
      <w:r w:rsidR="00045847">
        <w:rPr>
          <w:color w:val="auto"/>
          <w:sz w:val="28"/>
          <w:szCs w:val="28"/>
          <w:lang w:eastAsia="ru-RU"/>
        </w:rPr>
        <w:t>бінірного шаблону</w:t>
      </w:r>
      <w:r w:rsidRPr="00180694">
        <w:rPr>
          <w:color w:val="auto"/>
          <w:sz w:val="28"/>
          <w:szCs w:val="28"/>
          <w:lang w:eastAsia="ru-RU"/>
        </w:rPr>
        <w:t xml:space="preserve"> і фіксован</w:t>
      </w:r>
      <w:r w:rsidR="00045847">
        <w:rPr>
          <w:color w:val="auto"/>
          <w:sz w:val="28"/>
          <w:szCs w:val="28"/>
          <w:lang w:eastAsia="ru-RU"/>
        </w:rPr>
        <w:t>ого шаблону</w:t>
      </w:r>
      <w:r w:rsidRPr="00180694">
        <w:rPr>
          <w:color w:val="auto"/>
          <w:sz w:val="28"/>
          <w:szCs w:val="28"/>
          <w:lang w:eastAsia="ru-RU"/>
        </w:rPr>
        <w:t>. Наш каскад виявлення об'єкта складається</w:t>
      </w:r>
      <w:r w:rsidR="00045847">
        <w:rPr>
          <w:color w:val="auto"/>
          <w:sz w:val="28"/>
          <w:szCs w:val="28"/>
          <w:lang w:eastAsia="ru-RU"/>
        </w:rPr>
        <w:t>:</w:t>
      </w:r>
      <w:r w:rsidRPr="00180694">
        <w:rPr>
          <w:color w:val="auto"/>
          <w:sz w:val="28"/>
          <w:szCs w:val="28"/>
          <w:lang w:eastAsia="ru-RU"/>
        </w:rPr>
        <w:t xml:space="preserve"> </w:t>
      </w:r>
      <w:r w:rsidR="00045847">
        <w:rPr>
          <w:color w:val="auto"/>
          <w:sz w:val="28"/>
          <w:szCs w:val="28"/>
          <w:lang w:eastAsia="ru-RU"/>
        </w:rPr>
        <w:t>фоного процесу відстеження</w:t>
      </w:r>
      <w:r w:rsidRPr="00180694">
        <w:rPr>
          <w:color w:val="auto"/>
          <w:sz w:val="28"/>
          <w:szCs w:val="28"/>
          <w:lang w:eastAsia="ru-RU"/>
        </w:rPr>
        <w:t>, дисперсі</w:t>
      </w:r>
      <w:r w:rsidR="00045847">
        <w:rPr>
          <w:color w:val="auto"/>
          <w:sz w:val="28"/>
          <w:szCs w:val="28"/>
          <w:lang w:eastAsia="ru-RU"/>
        </w:rPr>
        <w:t>ї</w:t>
      </w:r>
      <w:r w:rsidRPr="00180694">
        <w:rPr>
          <w:color w:val="auto"/>
          <w:sz w:val="28"/>
          <w:szCs w:val="28"/>
          <w:lang w:eastAsia="ru-RU"/>
        </w:rPr>
        <w:t xml:space="preserve"> фільтра, випадков</w:t>
      </w:r>
      <w:r w:rsidR="00045847">
        <w:rPr>
          <w:color w:val="auto"/>
          <w:sz w:val="28"/>
          <w:szCs w:val="28"/>
          <w:lang w:eastAsia="ru-RU"/>
        </w:rPr>
        <w:t>ого</w:t>
      </w:r>
      <w:r w:rsidRPr="00180694">
        <w:rPr>
          <w:color w:val="auto"/>
          <w:sz w:val="28"/>
          <w:szCs w:val="28"/>
          <w:lang w:eastAsia="ru-RU"/>
        </w:rPr>
        <w:t xml:space="preserve"> </w:t>
      </w:r>
      <w:r w:rsidR="00045847">
        <w:rPr>
          <w:color w:val="auto"/>
          <w:sz w:val="28"/>
          <w:szCs w:val="28"/>
          <w:lang w:eastAsia="ru-RU"/>
        </w:rPr>
        <w:t>кадру</w:t>
      </w:r>
      <w:r w:rsidRPr="00180694">
        <w:rPr>
          <w:color w:val="auto"/>
          <w:sz w:val="28"/>
          <w:szCs w:val="28"/>
          <w:lang w:eastAsia="ru-RU"/>
        </w:rPr>
        <w:t xml:space="preserve"> класифікатор</w:t>
      </w:r>
      <w:r w:rsidR="00045847">
        <w:rPr>
          <w:color w:val="auto"/>
          <w:sz w:val="28"/>
          <w:szCs w:val="28"/>
          <w:lang w:eastAsia="ru-RU"/>
        </w:rPr>
        <w:t>а</w:t>
      </w:r>
      <w:r w:rsidRPr="00180694">
        <w:rPr>
          <w:color w:val="auto"/>
          <w:sz w:val="28"/>
          <w:szCs w:val="28"/>
          <w:lang w:eastAsia="ru-RU"/>
        </w:rPr>
        <w:t xml:space="preserve"> на основі функцій, запропонованих в роботі [31]</w:t>
      </w:r>
      <w:r w:rsidR="00275D4A">
        <w:rPr>
          <w:color w:val="auto"/>
          <w:sz w:val="28"/>
          <w:szCs w:val="28"/>
          <w:lang w:eastAsia="ru-RU"/>
        </w:rPr>
        <w:t xml:space="preserve"> </w:t>
      </w:r>
      <w:r w:rsidRPr="00180694">
        <w:rPr>
          <w:color w:val="auto"/>
          <w:sz w:val="28"/>
          <w:szCs w:val="28"/>
          <w:lang w:eastAsia="ru-RU"/>
        </w:rPr>
        <w:t>і метод</w:t>
      </w:r>
      <w:r w:rsidR="00045847">
        <w:rPr>
          <w:color w:val="auto"/>
          <w:sz w:val="28"/>
          <w:szCs w:val="28"/>
          <w:lang w:eastAsia="ru-RU"/>
        </w:rPr>
        <w:t>у</w:t>
      </w:r>
      <w:r w:rsidRPr="00180694">
        <w:rPr>
          <w:color w:val="auto"/>
          <w:sz w:val="28"/>
          <w:szCs w:val="28"/>
          <w:lang w:eastAsia="ru-RU"/>
        </w:rPr>
        <w:t xml:space="preserve"> зіставлення шаблонів. На відміну від </w:t>
      </w:r>
      <w:r w:rsidR="00045847" w:rsidRPr="00045847">
        <w:rPr>
          <w:color w:val="auto"/>
          <w:sz w:val="28"/>
          <w:szCs w:val="28"/>
          <w:lang w:eastAsia="ru-RU"/>
        </w:rPr>
        <w:t>Kalal et al.</w:t>
      </w:r>
      <w:r w:rsidR="00045847" w:rsidRPr="00180694">
        <w:rPr>
          <w:color w:val="auto"/>
          <w:sz w:val="28"/>
          <w:szCs w:val="28"/>
          <w:lang w:eastAsia="ru-RU"/>
        </w:rPr>
        <w:t xml:space="preserve"> </w:t>
      </w:r>
      <w:r w:rsidRPr="00180694">
        <w:rPr>
          <w:color w:val="auto"/>
          <w:sz w:val="28"/>
          <w:szCs w:val="28"/>
          <w:lang w:eastAsia="ru-RU"/>
        </w:rPr>
        <w:t>Ми не використовуємо викривлення зображення</w:t>
      </w:r>
      <w:r w:rsidR="00275D4A">
        <w:rPr>
          <w:color w:val="auto"/>
          <w:sz w:val="28"/>
          <w:szCs w:val="28"/>
          <w:lang w:eastAsia="ru-RU"/>
        </w:rPr>
        <w:t xml:space="preserve"> </w:t>
      </w:r>
      <w:r w:rsidRPr="00180694">
        <w:rPr>
          <w:color w:val="auto"/>
          <w:sz w:val="28"/>
          <w:szCs w:val="28"/>
          <w:lang w:eastAsia="ru-RU"/>
        </w:rPr>
        <w:t xml:space="preserve">для навчання. Рис. </w:t>
      </w:r>
      <w:r w:rsidR="00D82B9A">
        <w:rPr>
          <w:color w:val="auto"/>
          <w:sz w:val="28"/>
          <w:szCs w:val="28"/>
          <w:lang w:eastAsia="ru-RU"/>
        </w:rPr>
        <w:t>3</w:t>
      </w:r>
      <w:r w:rsidRPr="00180694">
        <w:rPr>
          <w:color w:val="auto"/>
          <w:sz w:val="28"/>
          <w:szCs w:val="28"/>
          <w:lang w:eastAsia="ru-RU"/>
        </w:rPr>
        <w:t>.3 відображає робочий процес нашого підходу. Ініціалізація призводить до</w:t>
      </w:r>
      <w:r w:rsidR="00045847">
        <w:rPr>
          <w:color w:val="auto"/>
          <w:sz w:val="28"/>
          <w:szCs w:val="28"/>
          <w:lang w:eastAsia="ru-RU"/>
        </w:rPr>
        <w:t xml:space="preserve"> старту</w:t>
      </w:r>
      <w:r w:rsidRPr="00180694">
        <w:rPr>
          <w:color w:val="auto"/>
          <w:sz w:val="28"/>
          <w:szCs w:val="28"/>
          <w:lang w:eastAsia="ru-RU"/>
        </w:rPr>
        <w:t xml:space="preserve"> навчання. Далі, рекурсивн</w:t>
      </w:r>
      <w:r w:rsidR="00045847">
        <w:rPr>
          <w:color w:val="auto"/>
          <w:sz w:val="28"/>
          <w:szCs w:val="28"/>
          <w:lang w:eastAsia="ru-RU"/>
        </w:rPr>
        <w:t>ий</w:t>
      </w:r>
      <w:r w:rsidRPr="00180694">
        <w:rPr>
          <w:color w:val="auto"/>
          <w:sz w:val="28"/>
          <w:szCs w:val="28"/>
          <w:lang w:eastAsia="ru-RU"/>
        </w:rPr>
        <w:t xml:space="preserve"> </w:t>
      </w:r>
      <w:r w:rsidR="00045847">
        <w:rPr>
          <w:color w:val="auto"/>
          <w:sz w:val="28"/>
          <w:szCs w:val="28"/>
          <w:lang w:eastAsia="ru-RU"/>
        </w:rPr>
        <w:t>процес відстеження та процес розпізнавання</w:t>
      </w:r>
      <w:r w:rsidRPr="00180694">
        <w:rPr>
          <w:color w:val="auto"/>
          <w:sz w:val="28"/>
          <w:szCs w:val="28"/>
          <w:lang w:eastAsia="ru-RU"/>
        </w:rPr>
        <w:t xml:space="preserve"> працюють паралельно, і їх результати зли</w:t>
      </w:r>
      <w:r w:rsidR="00045847">
        <w:rPr>
          <w:color w:val="auto"/>
          <w:sz w:val="28"/>
          <w:szCs w:val="28"/>
          <w:lang w:eastAsia="ru-RU"/>
        </w:rPr>
        <w:t>ваються</w:t>
      </w:r>
      <w:r w:rsidR="00275D4A">
        <w:rPr>
          <w:color w:val="auto"/>
          <w:sz w:val="28"/>
          <w:szCs w:val="28"/>
          <w:lang w:eastAsia="ru-RU"/>
        </w:rPr>
        <w:t xml:space="preserve"> </w:t>
      </w:r>
      <w:r w:rsidRPr="00180694">
        <w:rPr>
          <w:color w:val="auto"/>
          <w:sz w:val="28"/>
          <w:szCs w:val="28"/>
          <w:lang w:eastAsia="ru-RU"/>
        </w:rPr>
        <w:t xml:space="preserve">в єдиний кінцевий результат. Якщо цей результат проходить </w:t>
      </w:r>
      <w:r w:rsidRPr="00180694">
        <w:rPr>
          <w:color w:val="auto"/>
          <w:sz w:val="28"/>
          <w:szCs w:val="28"/>
          <w:lang w:eastAsia="ru-RU"/>
        </w:rPr>
        <w:lastRenderedPageBreak/>
        <w:t xml:space="preserve">стадію перевірки, </w:t>
      </w:r>
      <w:r w:rsidR="00045847">
        <w:rPr>
          <w:color w:val="auto"/>
          <w:sz w:val="28"/>
          <w:szCs w:val="28"/>
          <w:lang w:eastAsia="ru-RU"/>
        </w:rPr>
        <w:t>шаболон авчання оновлюється</w:t>
      </w:r>
      <w:r w:rsidRPr="00180694">
        <w:rPr>
          <w:color w:val="auto"/>
          <w:sz w:val="28"/>
          <w:szCs w:val="28"/>
          <w:lang w:eastAsia="ru-RU"/>
        </w:rPr>
        <w:t xml:space="preserve">. </w:t>
      </w:r>
      <w:r w:rsidR="00275D4A" w:rsidRPr="00180694">
        <w:rPr>
          <w:color w:val="auto"/>
          <w:sz w:val="28"/>
          <w:szCs w:val="28"/>
          <w:lang w:eastAsia="ru-RU"/>
        </w:rPr>
        <w:t>Т</w:t>
      </w:r>
      <w:r w:rsidRPr="00180694">
        <w:rPr>
          <w:color w:val="auto"/>
          <w:sz w:val="28"/>
          <w:szCs w:val="28"/>
          <w:lang w:eastAsia="ru-RU"/>
        </w:rPr>
        <w:t>оді</w:t>
      </w:r>
      <w:r w:rsidR="00275D4A">
        <w:rPr>
          <w:color w:val="auto"/>
          <w:sz w:val="28"/>
          <w:szCs w:val="28"/>
          <w:lang w:eastAsia="ru-RU"/>
        </w:rPr>
        <w:t xml:space="preserve"> п</w:t>
      </w:r>
      <w:r w:rsidRPr="00180694">
        <w:rPr>
          <w:color w:val="auto"/>
          <w:sz w:val="28"/>
          <w:szCs w:val="28"/>
          <w:lang w:eastAsia="ru-RU"/>
        </w:rPr>
        <w:t>роцес повторюється</w:t>
      </w:r>
      <w:r w:rsidR="00045847">
        <w:rPr>
          <w:color w:val="auto"/>
          <w:sz w:val="28"/>
          <w:szCs w:val="28"/>
          <w:lang w:eastAsia="ru-RU"/>
        </w:rPr>
        <w:t>, що призводить до підвищення точності розпізнавання та відстеження.</w:t>
      </w:r>
    </w:p>
    <w:p w:rsidR="00D82B9A" w:rsidRPr="00180694" w:rsidRDefault="002F339D" w:rsidP="00AB4332">
      <w:pPr>
        <w:pStyle w:val="a9"/>
        <w:shd w:val="clear" w:color="auto" w:fill="FFFFFF"/>
        <w:spacing w:line="360" w:lineRule="auto"/>
        <w:ind w:firstLine="630"/>
        <w:jc w:val="left"/>
        <w:rPr>
          <w:color w:val="auto"/>
          <w:sz w:val="28"/>
          <w:szCs w:val="28"/>
          <w:lang w:eastAsia="ru-RU"/>
        </w:rPr>
      </w:pPr>
      <w: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415.5pt" o:ole="">
            <v:imagedata r:id="rId33" o:title=""/>
          </v:shape>
          <o:OLEObject Type="Embed" ProgID="Visio.Drawing.15" ShapeID="_x0000_i1025" DrawAspect="Content" ObjectID="_1526330050" r:id="rId34"/>
        </w:object>
      </w:r>
      <w:r w:rsidR="00D82B9A">
        <w:rPr>
          <w:color w:val="auto"/>
          <w:sz w:val="28"/>
          <w:szCs w:val="28"/>
          <w:lang w:eastAsia="ru-RU"/>
        </w:rPr>
        <w:t xml:space="preserve">Рис 3.3 </w:t>
      </w:r>
      <w:r w:rsidR="00D82B9A" w:rsidRPr="00275D4A">
        <w:rPr>
          <w:color w:val="auto"/>
          <w:sz w:val="28"/>
          <w:szCs w:val="28"/>
          <w:lang w:eastAsia="ru-RU"/>
        </w:rPr>
        <w:t xml:space="preserve">Процес відстеження </w:t>
      </w:r>
      <w:r w:rsidR="00045847">
        <w:rPr>
          <w:color w:val="auto"/>
          <w:sz w:val="28"/>
          <w:szCs w:val="28"/>
          <w:lang w:eastAsia="ru-RU"/>
        </w:rPr>
        <w:t>ініціалізується вручну (Виділення об’єкта цікавості)</w:t>
      </w:r>
      <w:r w:rsidR="00D82B9A" w:rsidRPr="00275D4A">
        <w:rPr>
          <w:color w:val="auto"/>
          <w:sz w:val="28"/>
          <w:szCs w:val="28"/>
          <w:lang w:eastAsia="ru-RU"/>
        </w:rPr>
        <w:t xml:space="preserve">. </w:t>
      </w:r>
    </w:p>
    <w:p w:rsidR="00AE443A" w:rsidRDefault="00D82B9A" w:rsidP="00812619">
      <w:pPr>
        <w:pStyle w:val="2"/>
        <w:numPr>
          <w:ilvl w:val="0"/>
          <w:numId w:val="47"/>
        </w:numPr>
        <w:spacing w:before="0" w:line="360" w:lineRule="auto"/>
        <w:ind w:left="1260" w:hanging="540"/>
        <w:rPr>
          <w:lang w:val="uk-UA"/>
        </w:rPr>
      </w:pPr>
      <w:bookmarkStart w:id="190" w:name="_Toc452427846"/>
      <w:r>
        <w:rPr>
          <w:lang w:val="uk-UA"/>
        </w:rPr>
        <w:t>Відстеження</w:t>
      </w:r>
      <w:bookmarkEnd w:id="190"/>
    </w:p>
    <w:p w:rsidR="00551FD8" w:rsidRDefault="00EA703B" w:rsidP="00AB4332">
      <w:pPr>
        <w:spacing w:line="360" w:lineRule="auto"/>
        <w:ind w:firstLine="630"/>
        <w:rPr>
          <w:sz w:val="28"/>
          <w:szCs w:val="28"/>
          <w:lang w:val="uk-UA"/>
        </w:rPr>
      </w:pPr>
      <w:r w:rsidRPr="00EA703B">
        <w:rPr>
          <w:sz w:val="28"/>
          <w:szCs w:val="28"/>
          <w:lang w:val="uk-UA"/>
        </w:rPr>
        <w:t>У цьому розділі ми опишемо рекурсивний</w:t>
      </w:r>
      <w:r w:rsidR="008C20E0">
        <w:rPr>
          <w:sz w:val="28"/>
          <w:szCs w:val="28"/>
          <w:lang w:val="uk-UA"/>
        </w:rPr>
        <w:t xml:space="preserve"> метод для відстежування об'єкта цікавості</w:t>
      </w:r>
      <w:r w:rsidRPr="00EA703B">
        <w:rPr>
          <w:sz w:val="28"/>
          <w:szCs w:val="28"/>
          <w:lang w:val="uk-UA"/>
        </w:rPr>
        <w:t xml:space="preserve">. У цьому </w:t>
      </w:r>
      <w:r w:rsidR="008C20E0">
        <w:rPr>
          <w:sz w:val="28"/>
          <w:szCs w:val="28"/>
          <w:lang w:val="uk-UA"/>
        </w:rPr>
        <w:t xml:space="preserve">методі немає необхідності в </w:t>
      </w:r>
      <w:r w:rsidRPr="00EA703B">
        <w:rPr>
          <w:sz w:val="28"/>
          <w:szCs w:val="28"/>
          <w:lang w:val="uk-UA"/>
        </w:rPr>
        <w:t>отрима</w:t>
      </w:r>
      <w:r w:rsidR="008C20E0">
        <w:rPr>
          <w:sz w:val="28"/>
          <w:szCs w:val="28"/>
          <w:lang w:val="uk-UA"/>
        </w:rPr>
        <w:t>ні</w:t>
      </w:r>
      <w:r w:rsidRPr="00EA703B">
        <w:rPr>
          <w:sz w:val="28"/>
          <w:szCs w:val="28"/>
          <w:lang w:val="uk-UA"/>
        </w:rPr>
        <w:t xml:space="preserve"> інформаці</w:t>
      </w:r>
      <w:r w:rsidR="008C20E0">
        <w:rPr>
          <w:sz w:val="28"/>
          <w:szCs w:val="28"/>
          <w:lang w:val="uk-UA"/>
        </w:rPr>
        <w:t>ї</w:t>
      </w:r>
      <w:r w:rsidR="00FA0DD0">
        <w:rPr>
          <w:sz w:val="28"/>
          <w:szCs w:val="28"/>
          <w:lang w:val="uk-UA"/>
        </w:rPr>
        <w:t xml:space="preserve"> про об'єкт, окрім </w:t>
      </w:r>
      <w:r w:rsidRPr="00EA703B">
        <w:rPr>
          <w:sz w:val="28"/>
          <w:szCs w:val="28"/>
          <w:lang w:val="uk-UA"/>
        </w:rPr>
        <w:t>його розташування в попередньому кадрі, а це значить, що пот</w:t>
      </w:r>
      <w:r w:rsidR="00FA0DD0">
        <w:rPr>
          <w:sz w:val="28"/>
          <w:szCs w:val="28"/>
          <w:lang w:val="uk-UA"/>
        </w:rPr>
        <w:t>рібна зовнішня ініціалізації</w:t>
      </w:r>
      <w:r w:rsidRPr="00EA703B">
        <w:rPr>
          <w:sz w:val="28"/>
          <w:szCs w:val="28"/>
          <w:lang w:val="uk-UA"/>
        </w:rPr>
        <w:t xml:space="preserve">. У нашому підході, ініціалізація здійснюється за </w:t>
      </w:r>
      <w:r w:rsidRPr="00EA703B">
        <w:rPr>
          <w:sz w:val="28"/>
          <w:szCs w:val="28"/>
          <w:lang w:val="uk-UA"/>
        </w:rPr>
        <w:lastRenderedPageBreak/>
        <w:t xml:space="preserve">допомогою ручного втручання в першому кадрі і за результатами механізму виявлення об'єкта в послідовних кадрах. </w:t>
      </w:r>
    </w:p>
    <w:p w:rsidR="00EA703B" w:rsidRPr="00EA703B" w:rsidRDefault="00551FD8" w:rsidP="00AB4332">
      <w:pPr>
        <w:spacing w:line="360" w:lineRule="auto"/>
        <w:ind w:firstLine="630"/>
        <w:rPr>
          <w:sz w:val="28"/>
          <w:szCs w:val="28"/>
          <w:lang w:val="uk-UA"/>
        </w:rPr>
      </w:pPr>
      <w:r w:rsidRPr="008C20E0">
        <w:rPr>
          <w:noProof/>
          <w:sz w:val="28"/>
          <w:szCs w:val="28"/>
        </w:rPr>
        <w:drawing>
          <wp:anchor distT="0" distB="0" distL="114300" distR="114300" simplePos="0" relativeHeight="251660288" behindDoc="0" locked="0" layoutInCell="1" allowOverlap="1" wp14:anchorId="1D4D3D61" wp14:editId="373883FC">
            <wp:simplePos x="0" y="0"/>
            <wp:positionH relativeFrom="column">
              <wp:posOffset>301625</wp:posOffset>
            </wp:positionH>
            <wp:positionV relativeFrom="page">
              <wp:posOffset>6219795</wp:posOffset>
            </wp:positionV>
            <wp:extent cx="5326380" cy="1528445"/>
            <wp:effectExtent l="0" t="0" r="762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522" t="46554" r="19819" b="22400"/>
                    <a:stretch/>
                  </pic:blipFill>
                  <pic:spPr bwMode="auto">
                    <a:xfrm>
                      <a:off x="0" y="0"/>
                      <a:ext cx="5326380" cy="1528445"/>
                    </a:xfrm>
                    <a:prstGeom prst="rect">
                      <a:avLst/>
                    </a:prstGeom>
                    <a:ln>
                      <a:noFill/>
                    </a:ln>
                    <a:extLst>
                      <a:ext uri="{53640926-AAD7-44D8-BBD7-CCE9431645EC}">
                        <a14:shadowObscured xmlns:a14="http://schemas.microsoft.com/office/drawing/2010/main"/>
                      </a:ext>
                    </a:extLst>
                  </pic:spPr>
                </pic:pic>
              </a:graphicData>
            </a:graphic>
          </wp:anchor>
        </w:drawing>
      </w:r>
      <w:r w:rsidR="00EA703B" w:rsidRPr="00EA703B">
        <w:rPr>
          <w:sz w:val="28"/>
          <w:szCs w:val="28"/>
          <w:lang w:val="uk-UA"/>
        </w:rPr>
        <w:t xml:space="preserve">Ми слідуємо підходу </w:t>
      </w:r>
      <w:r w:rsidR="00FA0DD0" w:rsidRPr="00FA0DD0">
        <w:rPr>
          <w:sz w:val="28"/>
          <w:szCs w:val="28"/>
          <w:lang w:val="uk-UA"/>
        </w:rPr>
        <w:t>Kalal et al</w:t>
      </w:r>
      <w:r w:rsidR="00EA703B" w:rsidRPr="00EA703B">
        <w:rPr>
          <w:sz w:val="28"/>
          <w:szCs w:val="28"/>
          <w:lang w:val="uk-UA"/>
        </w:rPr>
        <w:t xml:space="preserve">. [28] для рекурсивного відстеження. Пояснимо цей метод відповідно до рис. </w:t>
      </w:r>
      <w:r w:rsidR="00FA0DD0">
        <w:rPr>
          <w:sz w:val="28"/>
          <w:szCs w:val="28"/>
          <w:lang w:val="uk-UA"/>
        </w:rPr>
        <w:t>3.4</w:t>
      </w:r>
      <w:r w:rsidR="00EA703B" w:rsidRPr="00EA703B">
        <w:rPr>
          <w:sz w:val="28"/>
          <w:szCs w:val="28"/>
          <w:lang w:val="uk-UA"/>
        </w:rPr>
        <w:t xml:space="preserve">. По-перше, рівномірно </w:t>
      </w:r>
      <w:r w:rsidR="00FA0DD0">
        <w:rPr>
          <w:sz w:val="28"/>
          <w:szCs w:val="28"/>
          <w:lang w:val="uk-UA"/>
        </w:rPr>
        <w:t>р</w:t>
      </w:r>
      <w:r w:rsidR="005044F3">
        <w:rPr>
          <w:sz w:val="28"/>
          <w:szCs w:val="28"/>
          <w:lang w:val="uk-UA"/>
        </w:rPr>
        <w:t>озподілемо</w:t>
      </w:r>
      <w:r w:rsidR="00EA703B" w:rsidRPr="00EA703B">
        <w:rPr>
          <w:sz w:val="28"/>
          <w:szCs w:val="28"/>
          <w:lang w:val="uk-UA"/>
        </w:rPr>
        <w:t xml:space="preserve"> безліч точок </w:t>
      </w:r>
      <w:r w:rsidR="005044F3">
        <w:rPr>
          <w:sz w:val="28"/>
          <w:szCs w:val="28"/>
          <w:lang w:val="uk-UA"/>
        </w:rPr>
        <w:t>в обмежувальній рамці</w:t>
      </w:r>
      <w:r w:rsidR="00EA703B" w:rsidRPr="00EA703B">
        <w:rPr>
          <w:sz w:val="28"/>
          <w:szCs w:val="28"/>
          <w:lang w:val="uk-UA"/>
        </w:rPr>
        <w:t>, як</w:t>
      </w:r>
      <w:r w:rsidR="005044F3">
        <w:rPr>
          <w:sz w:val="28"/>
          <w:szCs w:val="28"/>
          <w:lang w:val="uk-UA"/>
        </w:rPr>
        <w:t>а</w:t>
      </w:r>
      <w:r w:rsidR="00EA703B" w:rsidRPr="00EA703B">
        <w:rPr>
          <w:sz w:val="28"/>
          <w:szCs w:val="28"/>
          <w:lang w:val="uk-UA"/>
        </w:rPr>
        <w:t xml:space="preserve"> показан</w:t>
      </w:r>
      <w:r w:rsidR="005044F3">
        <w:rPr>
          <w:sz w:val="28"/>
          <w:szCs w:val="28"/>
          <w:lang w:val="uk-UA"/>
        </w:rPr>
        <w:t>а</w:t>
      </w:r>
      <w:r w:rsidR="00EA703B" w:rsidRPr="00EA703B">
        <w:rPr>
          <w:sz w:val="28"/>
          <w:szCs w:val="28"/>
          <w:lang w:val="uk-UA"/>
        </w:rPr>
        <w:t xml:space="preserve"> на зображенні зліва. Потім оптичний потік оцінюється для кожної з цих точок, використовуючи метод Лукаса і </w:t>
      </w:r>
      <w:r w:rsidR="005044F3">
        <w:rPr>
          <w:sz w:val="28"/>
          <w:szCs w:val="28"/>
          <w:lang w:val="uk-UA"/>
        </w:rPr>
        <w:t>Канаде</w:t>
      </w:r>
      <w:r w:rsidR="00EA703B" w:rsidRPr="00EA703B">
        <w:rPr>
          <w:sz w:val="28"/>
          <w:szCs w:val="28"/>
          <w:lang w:val="uk-UA"/>
        </w:rPr>
        <w:t xml:space="preserve"> [33]. Цей метод працює найбільш надійно, якщо </w:t>
      </w:r>
      <w:r w:rsidR="005044F3">
        <w:rPr>
          <w:sz w:val="28"/>
          <w:szCs w:val="28"/>
          <w:lang w:val="uk-UA"/>
        </w:rPr>
        <w:t>точка знаходиться на кутах [45], але він</w:t>
      </w:r>
      <w:r w:rsidR="00EA703B" w:rsidRPr="00EA703B">
        <w:rPr>
          <w:sz w:val="28"/>
          <w:szCs w:val="28"/>
          <w:lang w:val="uk-UA"/>
        </w:rPr>
        <w:t xml:space="preserve"> не в змозі відслідковув</w:t>
      </w:r>
      <w:r w:rsidR="005044F3">
        <w:rPr>
          <w:sz w:val="28"/>
          <w:szCs w:val="28"/>
          <w:lang w:val="uk-UA"/>
        </w:rPr>
        <w:t>ати точки на однорідних областях</w:t>
      </w:r>
      <w:r w:rsidR="00EA703B" w:rsidRPr="00EA703B">
        <w:rPr>
          <w:sz w:val="28"/>
          <w:szCs w:val="28"/>
          <w:lang w:val="uk-UA"/>
        </w:rPr>
        <w:t xml:space="preserve">. Ми використовуємо інформацію з методу </w:t>
      </w:r>
      <w:r w:rsidR="005044F3" w:rsidRPr="00EA703B">
        <w:rPr>
          <w:sz w:val="28"/>
          <w:szCs w:val="28"/>
          <w:lang w:val="uk-UA"/>
        </w:rPr>
        <w:t xml:space="preserve">Лукаса і </w:t>
      </w:r>
      <w:r w:rsidR="005044F3">
        <w:rPr>
          <w:sz w:val="28"/>
          <w:szCs w:val="28"/>
          <w:lang w:val="uk-UA"/>
        </w:rPr>
        <w:t>Канаде</w:t>
      </w:r>
      <w:r w:rsidR="00EA703B" w:rsidRPr="00EA703B">
        <w:rPr>
          <w:sz w:val="28"/>
          <w:szCs w:val="28"/>
          <w:lang w:val="uk-UA"/>
        </w:rPr>
        <w:t>, а також дв</w:t>
      </w:r>
      <w:r w:rsidR="005044F3">
        <w:rPr>
          <w:sz w:val="28"/>
          <w:szCs w:val="28"/>
          <w:lang w:val="uk-UA"/>
        </w:rPr>
        <w:t>а</w:t>
      </w:r>
      <w:r w:rsidR="00EA703B" w:rsidRPr="00EA703B">
        <w:rPr>
          <w:sz w:val="28"/>
          <w:szCs w:val="28"/>
          <w:lang w:val="uk-UA"/>
        </w:rPr>
        <w:t xml:space="preserve"> різні </w:t>
      </w:r>
      <w:r w:rsidR="005044F3">
        <w:rPr>
          <w:sz w:val="28"/>
          <w:szCs w:val="28"/>
          <w:lang w:val="uk-UA"/>
        </w:rPr>
        <w:t>методи для фільтрації</w:t>
      </w:r>
      <w:r w:rsidR="00EA703B" w:rsidRPr="00EA703B">
        <w:rPr>
          <w:sz w:val="28"/>
          <w:szCs w:val="28"/>
          <w:lang w:val="uk-UA"/>
        </w:rPr>
        <w:t xml:space="preserve"> помилок</w:t>
      </w:r>
      <w:r w:rsidR="005044F3">
        <w:rPr>
          <w:sz w:val="28"/>
          <w:szCs w:val="28"/>
          <w:lang w:val="uk-UA"/>
        </w:rPr>
        <w:t>, які засновані</w:t>
      </w:r>
      <w:r w:rsidR="00EA703B" w:rsidRPr="00EA703B">
        <w:rPr>
          <w:sz w:val="28"/>
          <w:szCs w:val="28"/>
          <w:lang w:val="uk-UA"/>
        </w:rPr>
        <w:t xml:space="preserve"> на основі нормованої взаємної кореляції </w:t>
      </w:r>
      <w:r w:rsidR="005044F3">
        <w:rPr>
          <w:sz w:val="28"/>
          <w:szCs w:val="28"/>
          <w:lang w:val="uk-UA"/>
        </w:rPr>
        <w:t>та</w:t>
      </w:r>
      <w:r w:rsidR="00EA703B" w:rsidRPr="00EA703B">
        <w:rPr>
          <w:sz w:val="28"/>
          <w:szCs w:val="28"/>
          <w:lang w:val="uk-UA"/>
        </w:rPr>
        <w:t xml:space="preserve"> вперед-назад помилки. Якщо медіана всіх вперед-назад </w:t>
      </w:r>
      <w:r w:rsidR="005044F3">
        <w:rPr>
          <w:sz w:val="28"/>
          <w:szCs w:val="28"/>
          <w:lang w:val="uk-UA"/>
        </w:rPr>
        <w:t>оцінок</w:t>
      </w:r>
      <w:r w:rsidR="00EA703B" w:rsidRPr="00EA703B">
        <w:rPr>
          <w:sz w:val="28"/>
          <w:szCs w:val="28"/>
          <w:lang w:val="uk-UA"/>
        </w:rPr>
        <w:t xml:space="preserve"> помилок вище певного порогу, ми зупиняємо рекурсивне відстеження повністю, так як ми інтерпретувати цю подію</w:t>
      </w:r>
      <w:r w:rsidR="005044F3">
        <w:rPr>
          <w:sz w:val="28"/>
          <w:szCs w:val="28"/>
          <w:lang w:val="uk-UA"/>
        </w:rPr>
        <w:t>,</w:t>
      </w:r>
      <w:r w:rsidR="00EA703B" w:rsidRPr="00EA703B">
        <w:rPr>
          <w:sz w:val="28"/>
          <w:szCs w:val="28"/>
          <w:lang w:val="uk-UA"/>
        </w:rPr>
        <w:t xml:space="preserve"> як </w:t>
      </w:r>
      <w:r w:rsidR="005044F3">
        <w:rPr>
          <w:sz w:val="28"/>
          <w:szCs w:val="28"/>
          <w:lang w:val="uk-UA"/>
        </w:rPr>
        <w:t>вихід об’єкта цікавості за рамки зору камери</w:t>
      </w:r>
      <w:r w:rsidR="00EA703B" w:rsidRPr="00EA703B">
        <w:rPr>
          <w:sz w:val="28"/>
          <w:szCs w:val="28"/>
          <w:lang w:val="uk-UA"/>
        </w:rPr>
        <w:t xml:space="preserve">. </w:t>
      </w:r>
      <w:r w:rsidR="005044F3">
        <w:rPr>
          <w:sz w:val="28"/>
          <w:szCs w:val="28"/>
          <w:lang w:val="uk-UA"/>
        </w:rPr>
        <w:t>І</w:t>
      </w:r>
      <w:r w:rsidR="00EA703B" w:rsidRPr="00EA703B">
        <w:rPr>
          <w:sz w:val="28"/>
          <w:szCs w:val="28"/>
          <w:lang w:val="uk-UA"/>
        </w:rPr>
        <w:t>нші точки використовуються для того, щоб оцінити стан нового обмежує</w:t>
      </w:r>
      <w:r w:rsidR="005044F3">
        <w:rPr>
          <w:sz w:val="28"/>
          <w:szCs w:val="28"/>
          <w:lang w:val="uk-UA"/>
        </w:rPr>
        <w:t>чої</w:t>
      </w:r>
      <w:r w:rsidR="00EA703B" w:rsidRPr="00EA703B">
        <w:rPr>
          <w:sz w:val="28"/>
          <w:szCs w:val="28"/>
          <w:lang w:val="uk-UA"/>
        </w:rPr>
        <w:t xml:space="preserve"> </w:t>
      </w:r>
      <w:r w:rsidR="005044F3">
        <w:rPr>
          <w:sz w:val="28"/>
          <w:szCs w:val="28"/>
          <w:lang w:val="uk-UA"/>
        </w:rPr>
        <w:t>рамки</w:t>
      </w:r>
      <w:r w:rsidR="00EA703B" w:rsidRPr="00EA703B">
        <w:rPr>
          <w:sz w:val="28"/>
          <w:szCs w:val="28"/>
          <w:lang w:val="uk-UA"/>
        </w:rPr>
        <w:t xml:space="preserve"> в </w:t>
      </w:r>
      <w:r w:rsidR="005044F3">
        <w:rPr>
          <w:sz w:val="28"/>
          <w:szCs w:val="28"/>
          <w:lang w:val="uk-UA"/>
        </w:rPr>
        <w:t>наступному кадрі</w:t>
      </w:r>
      <w:r w:rsidR="00EA703B" w:rsidRPr="00EA703B">
        <w:rPr>
          <w:sz w:val="28"/>
          <w:szCs w:val="28"/>
          <w:lang w:val="uk-UA"/>
        </w:rPr>
        <w:t>, використовуючи модель перетворення, заснованого на змін</w:t>
      </w:r>
      <w:r w:rsidR="005044F3">
        <w:rPr>
          <w:sz w:val="28"/>
          <w:szCs w:val="28"/>
          <w:lang w:val="uk-UA"/>
        </w:rPr>
        <w:t>і</w:t>
      </w:r>
      <w:r w:rsidR="00EA703B" w:rsidRPr="00EA703B">
        <w:rPr>
          <w:sz w:val="28"/>
          <w:szCs w:val="28"/>
          <w:lang w:val="uk-UA"/>
        </w:rPr>
        <w:t xml:space="preserve"> в </w:t>
      </w:r>
      <w:r w:rsidR="005044F3">
        <w:rPr>
          <w:sz w:val="28"/>
          <w:szCs w:val="28"/>
          <w:lang w:val="uk-UA"/>
        </w:rPr>
        <w:t>повороті</w:t>
      </w:r>
      <w:r w:rsidR="00EA703B" w:rsidRPr="00EA703B">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Pr>
          <w:sz w:val="28"/>
          <w:szCs w:val="28"/>
          <w:lang w:val="uk-UA"/>
        </w:rPr>
        <w:t>ів</w:t>
      </w:r>
      <w:r w:rsidR="00EA703B" w:rsidRPr="00EA703B">
        <w:rPr>
          <w:sz w:val="28"/>
          <w:szCs w:val="28"/>
          <w:lang w:val="uk-UA"/>
        </w:rPr>
        <w:t xml:space="preserve"> переміщення від інших точок. </w:t>
      </w:r>
    </w:p>
    <w:p w:rsidR="00247E0F" w:rsidRDefault="00EA703B" w:rsidP="00AB4332">
      <w:pPr>
        <w:spacing w:line="360" w:lineRule="auto"/>
        <w:jc w:val="left"/>
        <w:rPr>
          <w:sz w:val="28"/>
          <w:szCs w:val="28"/>
          <w:lang w:val="uk-UA"/>
        </w:rPr>
      </w:pPr>
      <w:r w:rsidRPr="008C20E0">
        <w:rPr>
          <w:sz w:val="28"/>
          <w:szCs w:val="28"/>
          <w:lang w:val="uk-UA"/>
        </w:rPr>
        <w:t xml:space="preserve">Рис. </w:t>
      </w:r>
      <w:r w:rsidR="008C20E0" w:rsidRPr="008C20E0">
        <w:rPr>
          <w:sz w:val="28"/>
          <w:szCs w:val="28"/>
          <w:lang w:val="uk-UA"/>
        </w:rPr>
        <w:t>3</w:t>
      </w:r>
      <w:r w:rsidRPr="008C20E0">
        <w:rPr>
          <w:sz w:val="28"/>
          <w:szCs w:val="28"/>
          <w:lang w:val="uk-UA"/>
        </w:rPr>
        <w:t>.</w:t>
      </w:r>
      <w:r w:rsidR="008C20E0" w:rsidRPr="008C20E0">
        <w:rPr>
          <w:sz w:val="28"/>
          <w:szCs w:val="28"/>
          <w:lang w:val="uk-UA"/>
        </w:rPr>
        <w:t>4</w:t>
      </w:r>
      <w:r w:rsidRPr="008C20E0">
        <w:rPr>
          <w:sz w:val="28"/>
          <w:szCs w:val="28"/>
          <w:lang w:val="uk-UA"/>
        </w:rPr>
        <w:t xml:space="preserve"> Принцип рекурсивного методу відстеження</w:t>
      </w:r>
    </w:p>
    <w:p w:rsidR="00247E0F" w:rsidRDefault="00551FD8" w:rsidP="00AB4332">
      <w:pPr>
        <w:pStyle w:val="3"/>
        <w:numPr>
          <w:ilvl w:val="0"/>
          <w:numId w:val="46"/>
        </w:numPr>
        <w:tabs>
          <w:tab w:val="left" w:pos="1260"/>
        </w:tabs>
        <w:spacing w:after="0" w:afterAutospacing="0" w:line="360" w:lineRule="auto"/>
        <w:ind w:left="1440" w:hanging="720"/>
      </w:pPr>
      <w:r w:rsidRPr="00551FD8">
        <w:t>Оцінка оптичного потоку</w:t>
      </w:r>
      <w:bookmarkStart w:id="191" w:name="_Toc452427847"/>
    </w:p>
    <w:p w:rsidR="00AF0F6D" w:rsidRPr="00247E0F" w:rsidRDefault="00AF0F6D" w:rsidP="00AB4332">
      <w:pPr>
        <w:pStyle w:val="3"/>
        <w:tabs>
          <w:tab w:val="left" w:pos="1260"/>
        </w:tabs>
        <w:spacing w:after="0" w:afterAutospacing="0" w:line="360" w:lineRule="auto"/>
        <w:ind w:firstLine="630"/>
        <w:rPr>
          <w:b w:val="0"/>
          <w:bCs w:val="0"/>
          <w:szCs w:val="28"/>
          <w:lang w:val="uk-UA" w:eastAsia="ru-RU"/>
        </w:rPr>
      </w:pPr>
      <w:r w:rsidRPr="00247E0F">
        <w:rPr>
          <w:b w:val="0"/>
          <w:bCs w:val="0"/>
          <w:szCs w:val="28"/>
          <w:lang w:val="uk-UA" w:eastAsia="ru-RU"/>
        </w:rPr>
        <w:t>Лукас і Канаде засновували свій підхід на трьох припущеннях. Перше припущення базується на сталості яскравості[8] і виражається так</w:t>
      </w:r>
    </w:p>
    <w:p w:rsidR="00551FD8" w:rsidRDefault="00247E0F" w:rsidP="00AB4332">
      <w:pPr>
        <w:pStyle w:val="2"/>
        <w:spacing w:line="360" w:lineRule="auto"/>
        <w:ind w:firstLine="630"/>
        <w:jc w:val="right"/>
        <w:rPr>
          <w:b w:val="0"/>
          <w:bCs w:val="0"/>
          <w:iCs w:val="0"/>
          <w:lang w:val="uk-UA"/>
        </w:rPr>
      </w:pPr>
      <w:r>
        <w:rPr>
          <w:b w:val="0"/>
          <w:bCs w:val="0"/>
          <w:iCs w:val="0"/>
          <w:lang w:val="uk-UA"/>
        </w:rPr>
        <w:lastRenderedPageBreak/>
        <w:t>I(X) = J(X +d)</w:t>
      </w:r>
      <w:r w:rsidR="00C471E3">
        <w:rPr>
          <w:b w:val="0"/>
          <w:bCs w:val="0"/>
          <w:iCs w:val="0"/>
          <w:lang w:val="uk-UA"/>
        </w:rPr>
        <w:t>,</w:t>
      </w:r>
      <w:r>
        <w:rPr>
          <w:b w:val="0"/>
          <w:bCs w:val="0"/>
          <w:iCs w:val="0"/>
          <w:lang w:val="uk-UA"/>
        </w:rPr>
        <w:t xml:space="preserve"> </w:t>
      </w:r>
      <w:r w:rsidR="00C471E3">
        <w:rPr>
          <w:b w:val="0"/>
          <w:bCs w:val="0"/>
          <w:iCs w:val="0"/>
          <w:lang w:val="uk-UA"/>
        </w:rPr>
        <w:t xml:space="preserve">                                               </w:t>
      </w:r>
      <w:r>
        <w:rPr>
          <w:b w:val="0"/>
          <w:bCs w:val="0"/>
          <w:iCs w:val="0"/>
          <w:lang w:val="uk-UA"/>
        </w:rPr>
        <w:t xml:space="preserve">(3.1) </w:t>
      </w:r>
    </w:p>
    <w:p w:rsidR="006D4824" w:rsidRDefault="006D4824" w:rsidP="00AB4332">
      <w:pPr>
        <w:spacing w:line="360" w:lineRule="auto"/>
        <w:ind w:firstLine="2160"/>
        <w:rPr>
          <w:sz w:val="28"/>
          <w:szCs w:val="28"/>
          <w:lang w:val="uk-UA"/>
        </w:rPr>
      </w:pPr>
      <w:r>
        <w:rPr>
          <w:sz w:val="28"/>
          <w:szCs w:val="28"/>
          <w:lang w:val="uk-UA"/>
        </w:rPr>
        <w:t>д</w:t>
      </w:r>
      <w:r w:rsidR="00C471E3" w:rsidRPr="00C471E3">
        <w:rPr>
          <w:sz w:val="28"/>
          <w:szCs w:val="28"/>
          <w:lang w:val="uk-UA"/>
        </w:rPr>
        <w:t>е</w:t>
      </w:r>
      <w:r>
        <w:rPr>
          <w:sz w:val="28"/>
          <w:szCs w:val="28"/>
          <w:lang w:val="uk-UA"/>
        </w:rPr>
        <w:tab/>
      </w:r>
      <w:r>
        <w:rPr>
          <w:sz w:val="28"/>
          <w:szCs w:val="28"/>
          <w:lang w:val="en-US"/>
        </w:rPr>
        <w:t>I</w:t>
      </w:r>
      <w:r w:rsidRPr="006D4824">
        <w:rPr>
          <w:sz w:val="28"/>
          <w:szCs w:val="28"/>
        </w:rPr>
        <w:t xml:space="preserve"> – </w:t>
      </w:r>
      <w:r>
        <w:rPr>
          <w:sz w:val="28"/>
          <w:szCs w:val="28"/>
          <w:lang w:val="uk-UA"/>
        </w:rPr>
        <w:t>кадр;</w:t>
      </w:r>
    </w:p>
    <w:p w:rsidR="00C471E3" w:rsidRDefault="006D4824" w:rsidP="00AB4332">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розташування пікселля на двовиміроному кадрі;</w:t>
      </w:r>
    </w:p>
    <w:p w:rsidR="006D4824" w:rsidRDefault="006D4824" w:rsidP="00AB4332">
      <w:pPr>
        <w:spacing w:line="360" w:lineRule="auto"/>
        <w:ind w:firstLine="2160"/>
        <w:rPr>
          <w:sz w:val="28"/>
          <w:szCs w:val="28"/>
          <w:lang w:val="uk-UA"/>
        </w:rPr>
      </w:pPr>
      <w:r>
        <w:rPr>
          <w:sz w:val="28"/>
          <w:szCs w:val="28"/>
          <w:lang w:val="uk-UA"/>
        </w:rPr>
        <w:tab/>
      </w:r>
      <w:r>
        <w:rPr>
          <w:sz w:val="28"/>
          <w:szCs w:val="28"/>
          <w:lang w:val="en-US"/>
        </w:rPr>
        <w:t>J</w:t>
      </w:r>
      <w:r w:rsidRPr="006D4824">
        <w:rPr>
          <w:sz w:val="28"/>
          <w:szCs w:val="28"/>
        </w:rPr>
        <w:t xml:space="preserve"> – </w:t>
      </w:r>
      <w:r>
        <w:rPr>
          <w:sz w:val="28"/>
          <w:szCs w:val="28"/>
          <w:lang w:val="uk-UA"/>
        </w:rPr>
        <w:t>інший кадр;</w:t>
      </w:r>
    </w:p>
    <w:p w:rsidR="006D4824" w:rsidRPr="006D4824" w:rsidRDefault="006D4824" w:rsidP="00AB4332">
      <w:pPr>
        <w:spacing w:line="360" w:lineRule="auto"/>
        <w:ind w:firstLine="2160"/>
        <w:rPr>
          <w:sz w:val="28"/>
          <w:szCs w:val="28"/>
          <w:lang w:val="uk-UA"/>
        </w:rPr>
      </w:pPr>
      <w:r>
        <w:rPr>
          <w:sz w:val="28"/>
          <w:szCs w:val="28"/>
          <w:lang w:val="uk-UA"/>
        </w:rPr>
        <w:tab/>
      </w:r>
      <w:r>
        <w:rPr>
          <w:sz w:val="28"/>
          <w:szCs w:val="28"/>
          <w:lang w:val="en-US"/>
        </w:rPr>
        <w:t>d</w:t>
      </w:r>
      <w:r w:rsidRPr="006D4824">
        <w:rPr>
          <w:sz w:val="28"/>
          <w:szCs w:val="28"/>
        </w:rPr>
        <w:t xml:space="preserve"> – </w:t>
      </w:r>
      <w:r>
        <w:rPr>
          <w:sz w:val="28"/>
          <w:szCs w:val="28"/>
          <w:lang w:val="uk-UA"/>
        </w:rPr>
        <w:t>вектор зміщення</w:t>
      </w:r>
      <w:r w:rsidRPr="006D4824">
        <w:rPr>
          <w:sz w:val="28"/>
          <w:szCs w:val="28"/>
        </w:rPr>
        <w:t>.</w:t>
      </w:r>
    </w:p>
    <w:p w:rsidR="00AB4332" w:rsidRPr="00A07304" w:rsidRDefault="006D4824" w:rsidP="00A07304">
      <w:pPr>
        <w:spacing w:line="360" w:lineRule="auto"/>
        <w:ind w:firstLine="630"/>
        <w:rPr>
          <w:sz w:val="28"/>
          <w:szCs w:val="28"/>
          <w:lang w:val="uk-UA"/>
        </w:rPr>
      </w:pPr>
      <w:r w:rsidRPr="00A07304">
        <w:rPr>
          <w:sz w:val="28"/>
          <w:szCs w:val="28"/>
          <w:lang w:val="uk-UA"/>
        </w:rPr>
        <w:t>Рівняння 3.1 свідчить, що піксель</w:t>
      </w:r>
      <w:r w:rsidRPr="00A07304">
        <w:rPr>
          <w:sz w:val="28"/>
          <w:szCs w:val="28"/>
          <w:lang w:val="uk-UA"/>
        </w:rPr>
        <w:t xml:space="preserve"> в двовимірному </w:t>
      </w:r>
      <w:r w:rsidRPr="00A07304">
        <w:rPr>
          <w:sz w:val="28"/>
          <w:szCs w:val="28"/>
          <w:lang w:val="uk-UA"/>
        </w:rPr>
        <w:t>позиції</w:t>
      </w:r>
      <w:r w:rsidRPr="00A07304">
        <w:rPr>
          <w:sz w:val="28"/>
          <w:szCs w:val="28"/>
          <w:lang w:val="uk-UA"/>
        </w:rPr>
        <w:t xml:space="preserve"> (X) </w:t>
      </w:r>
      <w:r w:rsidRPr="00A07304">
        <w:rPr>
          <w:sz w:val="28"/>
          <w:szCs w:val="28"/>
          <w:lang w:val="uk-UA"/>
        </w:rPr>
        <w:t>на кадрі I</w:t>
      </w:r>
      <w:r w:rsidRPr="00A07304">
        <w:rPr>
          <w:sz w:val="28"/>
          <w:szCs w:val="28"/>
          <w:lang w:val="uk-UA"/>
        </w:rPr>
        <w:t xml:space="preserve"> </w:t>
      </w:r>
      <w:r w:rsidRPr="00A07304">
        <w:rPr>
          <w:sz w:val="28"/>
          <w:szCs w:val="28"/>
          <w:lang w:val="uk-UA"/>
        </w:rPr>
        <w:t xml:space="preserve">може змінити свою позицію на іншому кадрі J, але він зберігає свою </w:t>
      </w:r>
      <w:r w:rsidRPr="00A07304">
        <w:rPr>
          <w:sz w:val="28"/>
          <w:szCs w:val="28"/>
          <w:lang w:val="uk-UA"/>
        </w:rPr>
        <w:t>яскрав</w:t>
      </w:r>
      <w:r w:rsidRPr="00A07304">
        <w:rPr>
          <w:sz w:val="28"/>
          <w:szCs w:val="28"/>
          <w:lang w:val="uk-UA"/>
        </w:rPr>
        <w:t>ість</w:t>
      </w:r>
      <w:r w:rsidRPr="00A07304">
        <w:rPr>
          <w:sz w:val="28"/>
          <w:szCs w:val="28"/>
          <w:lang w:val="uk-UA"/>
        </w:rPr>
        <w:t xml:space="preserve">. </w:t>
      </w:r>
    </w:p>
    <w:p w:rsidR="006D4824" w:rsidRPr="00A07304" w:rsidRDefault="006D4824" w:rsidP="00A07304">
      <w:pPr>
        <w:spacing w:line="360" w:lineRule="auto"/>
        <w:ind w:firstLine="630"/>
        <w:rPr>
          <w:sz w:val="28"/>
          <w:szCs w:val="28"/>
          <w:lang w:val="uk-UA"/>
        </w:rPr>
      </w:pPr>
      <w:r w:rsidRPr="00A07304">
        <w:rPr>
          <w:sz w:val="28"/>
          <w:szCs w:val="28"/>
          <w:lang w:val="uk-UA"/>
        </w:rPr>
        <w:t>Надалі вектор d буде</w:t>
      </w:r>
      <w:r w:rsidRPr="00A07304">
        <w:rPr>
          <w:sz w:val="28"/>
          <w:szCs w:val="28"/>
          <w:lang w:val="uk-UA"/>
        </w:rPr>
        <w:t xml:space="preserve"> </w:t>
      </w:r>
      <w:r w:rsidR="00AB4332" w:rsidRPr="00A07304">
        <w:rPr>
          <w:sz w:val="28"/>
          <w:szCs w:val="28"/>
          <w:lang w:val="uk-UA"/>
        </w:rPr>
        <w:t>називатися</w:t>
      </w:r>
      <w:r w:rsidRPr="00A07304">
        <w:rPr>
          <w:sz w:val="28"/>
          <w:szCs w:val="28"/>
          <w:lang w:val="uk-UA"/>
        </w:rPr>
        <w:t xml:space="preserve"> вектор</w:t>
      </w:r>
      <w:r w:rsidR="00AB4332" w:rsidRPr="00A07304">
        <w:rPr>
          <w:sz w:val="28"/>
          <w:szCs w:val="28"/>
          <w:lang w:val="uk-UA"/>
        </w:rPr>
        <w:t>ом</w:t>
      </w:r>
      <w:r w:rsidRPr="00A07304">
        <w:rPr>
          <w:sz w:val="28"/>
          <w:szCs w:val="28"/>
          <w:lang w:val="uk-UA"/>
        </w:rPr>
        <w:t xml:space="preserve"> зміщення. Друге </w:t>
      </w:r>
      <w:r w:rsidR="00AB4332" w:rsidRPr="00A07304">
        <w:rPr>
          <w:sz w:val="28"/>
          <w:szCs w:val="28"/>
          <w:lang w:val="uk-UA"/>
        </w:rPr>
        <w:t>припущення відноситься до [8]</w:t>
      </w:r>
      <w:r w:rsidRPr="00A07304">
        <w:rPr>
          <w:sz w:val="28"/>
          <w:szCs w:val="28"/>
          <w:lang w:val="uk-UA"/>
        </w:rPr>
        <w:t xml:space="preserve"> тимчасов</w:t>
      </w:r>
      <w:r w:rsidR="00AB4332" w:rsidRPr="00A07304">
        <w:rPr>
          <w:sz w:val="28"/>
          <w:szCs w:val="28"/>
          <w:lang w:val="uk-UA"/>
        </w:rPr>
        <w:t>ої</w:t>
      </w:r>
      <w:r w:rsidRPr="00A07304">
        <w:rPr>
          <w:sz w:val="28"/>
          <w:szCs w:val="28"/>
          <w:lang w:val="uk-UA"/>
        </w:rPr>
        <w:t xml:space="preserve"> </w:t>
      </w:r>
      <w:r w:rsidR="00AB4332" w:rsidRPr="00A07304">
        <w:rPr>
          <w:sz w:val="28"/>
          <w:szCs w:val="28"/>
          <w:lang w:val="uk-UA"/>
        </w:rPr>
        <w:t>постійності об’єкта цікавості</w:t>
      </w:r>
      <w:r w:rsidRPr="00A07304">
        <w:rPr>
          <w:sz w:val="28"/>
          <w:szCs w:val="28"/>
          <w:lang w:val="uk-UA"/>
        </w:rPr>
        <w:t>. У ньому говориться, що вектор зміщення малий</w:t>
      </w:r>
      <w:r w:rsidR="004E589A" w:rsidRPr="00A07304">
        <w:rPr>
          <w:sz w:val="28"/>
          <w:szCs w:val="28"/>
          <w:lang w:val="uk-UA"/>
        </w:rPr>
        <w:t xml:space="preserve"> – це </w:t>
      </w:r>
      <w:r w:rsidRPr="00A07304">
        <w:rPr>
          <w:sz w:val="28"/>
          <w:szCs w:val="28"/>
          <w:lang w:val="uk-UA"/>
        </w:rPr>
        <w:t>означає, що J (X)</w:t>
      </w:r>
      <w:r w:rsidRPr="00A07304">
        <w:rPr>
          <w:sz w:val="28"/>
          <w:szCs w:val="28"/>
          <w:lang w:val="uk-UA"/>
        </w:rPr>
        <w:t xml:space="preserve"> </w:t>
      </w:r>
      <w:r w:rsidRPr="00A07304">
        <w:rPr>
          <w:sz w:val="28"/>
          <w:szCs w:val="28"/>
          <w:lang w:val="uk-UA"/>
        </w:rPr>
        <w:t>може бути апроксимована</w:t>
      </w:r>
    </w:p>
    <w:p w:rsidR="00551FD8" w:rsidRDefault="004E589A" w:rsidP="004E589A">
      <w:pPr>
        <w:pStyle w:val="2"/>
        <w:spacing w:line="360" w:lineRule="auto"/>
        <w:ind w:firstLine="630"/>
        <w:jc w:val="right"/>
        <w:rPr>
          <w:b w:val="0"/>
          <w:bCs w:val="0"/>
          <w:iCs w:val="0"/>
          <w:lang w:val="uk-UA"/>
        </w:rPr>
      </w:pPr>
      <w:r>
        <w:rPr>
          <w:b w:val="0"/>
          <w:bCs w:val="0"/>
          <w:iCs w:val="0"/>
          <w:lang w:val="uk-UA"/>
        </w:rPr>
        <w:t>J(X) ≈ I(X) +</w:t>
      </w:r>
      <m:oMath>
        <m:sSup>
          <m:sSupPr>
            <m:ctrlPr>
              <w:rPr>
                <w:rFonts w:ascii="Cambria Math" w:hAnsi="Cambria Math"/>
                <w:i/>
                <w:lang w:val="uk-UA"/>
              </w:rPr>
            </m:ctrlPr>
          </m:sSupPr>
          <m:e>
            <m:r>
              <m:rPr>
                <m:sty m:val="bi"/>
              </m:rPr>
              <w:rPr>
                <w:rFonts w:ascii="Cambria Math" w:hAnsi="Cambria Math"/>
                <w:lang w:val="uk-UA"/>
              </w:rPr>
              <m:t>I</m:t>
            </m:r>
          </m:e>
          <m:sup>
            <m:r>
              <m:rPr>
                <m:sty m:val="bi"/>
              </m:rPr>
              <w:rPr>
                <w:rFonts w:ascii="Cambria Math" w:hAnsi="Cambria Math"/>
                <w:lang w:val="uk-UA"/>
              </w:rPr>
              <m:t>'</m:t>
            </m:r>
          </m:sup>
        </m:sSup>
        <m:d>
          <m:dPr>
            <m:ctrlPr>
              <w:rPr>
                <w:rFonts w:ascii="Cambria Math" w:hAnsi="Cambria Math"/>
                <w:i/>
                <w:lang w:val="uk-UA"/>
              </w:rPr>
            </m:ctrlPr>
          </m:dPr>
          <m:e>
            <m:r>
              <m:rPr>
                <m:sty m:val="bi"/>
              </m:rPr>
              <w:rPr>
                <w:rFonts w:ascii="Cambria Math" w:hAnsi="Cambria Math"/>
                <w:lang w:val="uk-UA"/>
              </w:rPr>
              <m:t>X</m:t>
            </m:r>
          </m:e>
        </m:d>
      </m:oMath>
      <w:r w:rsidR="00551FD8" w:rsidRPr="00551FD8">
        <w:rPr>
          <w:b w:val="0"/>
          <w:bCs w:val="0"/>
          <w:iCs w:val="0"/>
          <w:lang w:val="uk-UA"/>
        </w:rPr>
        <w:t>d</w:t>
      </w:r>
      <w:r>
        <w:rPr>
          <w:b w:val="0"/>
          <w:bCs w:val="0"/>
          <w:iCs w:val="0"/>
          <w:lang w:val="en-US"/>
        </w:rPr>
        <w:t xml:space="preserve">,             </w:t>
      </w:r>
      <w:r w:rsidR="00E70FE9">
        <w:rPr>
          <w:b w:val="0"/>
          <w:bCs w:val="0"/>
          <w:iCs w:val="0"/>
          <w:lang w:val="uk-UA"/>
        </w:rPr>
        <w:t xml:space="preserve">  </w:t>
      </w:r>
      <w:r>
        <w:rPr>
          <w:b w:val="0"/>
          <w:bCs w:val="0"/>
          <w:iCs w:val="0"/>
          <w:lang w:val="en-US"/>
        </w:rPr>
        <w:t xml:space="preserve">                          </w:t>
      </w:r>
      <w:r w:rsidR="00551FD8" w:rsidRPr="00551FD8">
        <w:rPr>
          <w:b w:val="0"/>
          <w:bCs w:val="0"/>
          <w:iCs w:val="0"/>
          <w:lang w:val="uk-UA"/>
        </w:rPr>
        <w:t xml:space="preserve"> (</w:t>
      </w:r>
      <w:r>
        <w:rPr>
          <w:b w:val="0"/>
          <w:bCs w:val="0"/>
          <w:iCs w:val="0"/>
          <w:lang w:val="uk-UA"/>
        </w:rPr>
        <w:t>3</w:t>
      </w:r>
      <w:r w:rsidR="00551FD8" w:rsidRPr="00551FD8">
        <w:rPr>
          <w:b w:val="0"/>
          <w:bCs w:val="0"/>
          <w:iCs w:val="0"/>
          <w:lang w:val="uk-UA"/>
        </w:rPr>
        <w:t>.2)</w:t>
      </w:r>
    </w:p>
    <w:p w:rsidR="004E589A" w:rsidRDefault="004E589A" w:rsidP="004E589A">
      <w:pPr>
        <w:spacing w:line="360" w:lineRule="auto"/>
        <w:ind w:firstLine="2160"/>
        <w:rPr>
          <w:sz w:val="28"/>
          <w:szCs w:val="28"/>
          <w:lang w:val="uk-UA"/>
        </w:rPr>
      </w:pPr>
      <w:r>
        <w:rPr>
          <w:sz w:val="28"/>
          <w:szCs w:val="28"/>
          <w:lang w:val="uk-UA"/>
        </w:rPr>
        <w:t>д</w:t>
      </w:r>
      <w:r w:rsidRPr="004E589A">
        <w:rPr>
          <w:sz w:val="28"/>
          <w:szCs w:val="28"/>
          <w:lang w:val="uk-UA"/>
        </w:rPr>
        <w:t>е</w:t>
      </w:r>
      <w:r>
        <w:rPr>
          <w:sz w:val="28"/>
          <w:szCs w:val="28"/>
          <w:lang w:val="uk-UA"/>
        </w:rPr>
        <w:tab/>
      </w:r>
      <w:r>
        <w:rPr>
          <w:sz w:val="28"/>
          <w:szCs w:val="28"/>
          <w:lang w:val="en-US"/>
        </w:rPr>
        <w:t>I</w:t>
      </w:r>
      <w:r w:rsidRPr="006D4824">
        <w:rPr>
          <w:sz w:val="28"/>
          <w:szCs w:val="28"/>
        </w:rPr>
        <w:t xml:space="preserve"> – </w:t>
      </w:r>
      <w:r>
        <w:rPr>
          <w:sz w:val="28"/>
          <w:szCs w:val="28"/>
          <w:lang w:val="uk-UA"/>
        </w:rPr>
        <w:t>кадр;</w:t>
      </w:r>
    </w:p>
    <w:p w:rsidR="004E589A" w:rsidRDefault="004E589A" w:rsidP="004E589A">
      <w:pPr>
        <w:spacing w:line="360" w:lineRule="auto"/>
        <w:ind w:firstLine="2160"/>
        <w:rPr>
          <w:sz w:val="28"/>
          <w:szCs w:val="28"/>
          <w:lang w:val="uk-UA"/>
        </w:rPr>
      </w:pPr>
      <w:r>
        <w:rPr>
          <w:sz w:val="28"/>
          <w:szCs w:val="28"/>
          <w:lang w:val="uk-UA"/>
        </w:rPr>
        <w:tab/>
        <w:t xml:space="preserve">X </w:t>
      </w:r>
      <w:r w:rsidRPr="006D4824">
        <w:rPr>
          <w:sz w:val="28"/>
          <w:szCs w:val="28"/>
        </w:rPr>
        <w:t xml:space="preserve">– </w:t>
      </w:r>
      <w:r>
        <w:rPr>
          <w:sz w:val="28"/>
          <w:szCs w:val="28"/>
          <w:lang w:val="uk-UA"/>
        </w:rPr>
        <w:t>розташування пікселля на двовиміроному кадрі;</w:t>
      </w:r>
    </w:p>
    <w:p w:rsidR="004E589A" w:rsidRDefault="004E589A" w:rsidP="004E589A">
      <w:pPr>
        <w:spacing w:line="360" w:lineRule="auto"/>
        <w:ind w:firstLine="2160"/>
        <w:rPr>
          <w:sz w:val="28"/>
          <w:szCs w:val="28"/>
          <w:lang w:val="uk-UA"/>
        </w:rPr>
      </w:pPr>
      <w:r>
        <w:rPr>
          <w:sz w:val="28"/>
          <w:szCs w:val="28"/>
          <w:lang w:val="uk-UA"/>
        </w:rPr>
        <w:tab/>
      </w:r>
      <w:r>
        <w:rPr>
          <w:sz w:val="28"/>
          <w:szCs w:val="28"/>
          <w:lang w:val="en-US"/>
        </w:rPr>
        <w:t>J</w:t>
      </w:r>
      <w:r w:rsidRPr="006D4824">
        <w:rPr>
          <w:sz w:val="28"/>
          <w:szCs w:val="28"/>
        </w:rPr>
        <w:t xml:space="preserve"> – </w:t>
      </w:r>
      <w:r>
        <w:rPr>
          <w:sz w:val="28"/>
          <w:szCs w:val="28"/>
          <w:lang w:val="uk-UA"/>
        </w:rPr>
        <w:t>інший кадр;</w:t>
      </w:r>
    </w:p>
    <w:p w:rsidR="004E589A" w:rsidRDefault="004E589A" w:rsidP="004E589A">
      <w:pPr>
        <w:spacing w:line="360" w:lineRule="auto"/>
        <w:ind w:firstLine="2160"/>
        <w:rPr>
          <w:sz w:val="28"/>
          <w:szCs w:val="28"/>
        </w:rPr>
      </w:pPr>
      <w:r>
        <w:rPr>
          <w:sz w:val="28"/>
          <w:szCs w:val="28"/>
          <w:lang w:val="uk-UA"/>
        </w:rPr>
        <w:tab/>
      </w:r>
      <w:r>
        <w:rPr>
          <w:sz w:val="28"/>
          <w:szCs w:val="28"/>
          <w:lang w:val="en-US"/>
        </w:rPr>
        <w:t>d</w:t>
      </w:r>
      <w:r w:rsidRPr="006D4824">
        <w:rPr>
          <w:sz w:val="28"/>
          <w:szCs w:val="28"/>
        </w:rPr>
        <w:t xml:space="preserve"> – </w:t>
      </w:r>
      <w:r>
        <w:rPr>
          <w:sz w:val="28"/>
          <w:szCs w:val="28"/>
          <w:lang w:val="uk-UA"/>
        </w:rPr>
        <w:t>вектор зміщення</w:t>
      </w:r>
      <w:r>
        <w:rPr>
          <w:sz w:val="28"/>
          <w:szCs w:val="28"/>
        </w:rPr>
        <w:t>;</w:t>
      </w:r>
    </w:p>
    <w:p w:rsidR="004E589A" w:rsidRPr="006D4824" w:rsidRDefault="004E589A" w:rsidP="004E589A">
      <w:pPr>
        <w:spacing w:line="360" w:lineRule="auto"/>
        <w:ind w:firstLine="2160"/>
        <w:rPr>
          <w:sz w:val="28"/>
          <w:szCs w:val="28"/>
          <w:lang w:val="uk-UA"/>
        </w:rPr>
      </w:pPr>
      <w:r>
        <w:rPr>
          <w:sz w:val="28"/>
          <w:szCs w:val="28"/>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4E589A">
        <w:rPr>
          <w:sz w:val="28"/>
          <w:szCs w:val="28"/>
          <w:lang w:val="uk-UA"/>
        </w:rPr>
        <w:t>- є</w:t>
      </w:r>
      <w:r w:rsidRPr="004E589A">
        <w:rPr>
          <w:sz w:val="28"/>
          <w:szCs w:val="28"/>
        </w:rPr>
        <w:t xml:space="preserve"> градієнт I в точці X.</w:t>
      </w:r>
    </w:p>
    <w:p w:rsidR="004E589A" w:rsidRPr="004E589A" w:rsidRDefault="004E589A" w:rsidP="004E589A">
      <w:pPr>
        <w:ind w:firstLine="2160"/>
        <w:rPr>
          <w:sz w:val="28"/>
          <w:szCs w:val="28"/>
          <w:lang w:val="uk-UA"/>
        </w:rPr>
      </w:pPr>
      <w:r>
        <w:rPr>
          <w:sz w:val="28"/>
          <w:szCs w:val="28"/>
          <w:lang w:val="uk-UA"/>
        </w:rPr>
        <w:tab/>
      </w:r>
    </w:p>
    <w:p w:rsidR="00A07304" w:rsidRPr="00A07304" w:rsidRDefault="00A07304" w:rsidP="00A07304">
      <w:pPr>
        <w:spacing w:line="360" w:lineRule="auto"/>
        <w:ind w:firstLine="630"/>
        <w:rPr>
          <w:sz w:val="28"/>
          <w:szCs w:val="28"/>
          <w:lang w:val="uk-UA"/>
        </w:rPr>
      </w:pPr>
      <w:r w:rsidRPr="00A07304">
        <w:rPr>
          <w:sz w:val="28"/>
          <w:szCs w:val="28"/>
          <w:lang w:val="uk-UA"/>
        </w:rPr>
        <w:t xml:space="preserve">Тоді, </w:t>
      </w:r>
      <w:r w:rsidR="00E70FE9">
        <w:rPr>
          <w:sz w:val="28"/>
          <w:szCs w:val="28"/>
          <w:lang w:val="uk-UA"/>
        </w:rPr>
        <w:t>значення</w:t>
      </w:r>
      <w:r w:rsidRPr="00A07304">
        <w:rPr>
          <w:sz w:val="28"/>
          <w:szCs w:val="28"/>
          <w:lang w:val="uk-UA"/>
        </w:rPr>
        <w:t xml:space="preserve"> d буде</w:t>
      </w:r>
      <w:r w:rsidR="00E70FE9">
        <w:rPr>
          <w:sz w:val="28"/>
          <w:szCs w:val="28"/>
          <w:lang w:val="uk-UA"/>
        </w:rPr>
        <w:t xml:space="preserve"> обраховуватися наступним чином</w:t>
      </w:r>
    </w:p>
    <w:p w:rsidR="00551FD8" w:rsidRDefault="00A07304" w:rsidP="00A07304">
      <w:pPr>
        <w:pStyle w:val="2"/>
        <w:spacing w:line="360" w:lineRule="auto"/>
        <w:ind w:firstLine="630"/>
        <w:jc w:val="right"/>
        <w:rPr>
          <w:b w:val="0"/>
          <w:bCs w:val="0"/>
          <w:iCs w:val="0"/>
          <w:lang w:val="uk-UA"/>
        </w:rPr>
      </w:pPr>
      <w:r>
        <w:rPr>
          <w:b w:val="0"/>
          <w:bCs w:val="0"/>
          <w:iCs w:val="0"/>
          <w:lang w:val="uk-UA"/>
        </w:rPr>
        <w:t>d ≈ (J(X)−I(X))</w:t>
      </w:r>
      <w:r w:rsidRPr="00E70FE9">
        <w:rPr>
          <w:b w:val="0"/>
          <w:bCs w:val="0"/>
          <w:iCs w:val="0"/>
        </w:rPr>
        <w:t xml:space="preserve"> /</w:t>
      </w:r>
      <w:r>
        <w:rPr>
          <w:b w:val="0"/>
          <w:bCs w:val="0"/>
          <w:iCs w:val="0"/>
          <w:lang w:val="uk-UA"/>
        </w:rPr>
        <w:t xml:space="preserve"> </w:t>
      </w:r>
      <m:oMath>
        <m:sSup>
          <m:sSupPr>
            <m:ctrlPr>
              <w:rPr>
                <w:rFonts w:ascii="Cambria Math" w:hAnsi="Cambria Math"/>
                <w:i/>
                <w:lang w:val="uk-UA"/>
              </w:rPr>
            </m:ctrlPr>
          </m:sSupPr>
          <m:e>
            <m:r>
              <m:rPr>
                <m:sty m:val="bi"/>
              </m:rPr>
              <w:rPr>
                <w:rFonts w:ascii="Cambria Math" w:hAnsi="Cambria Math"/>
                <w:lang w:val="uk-UA"/>
              </w:rPr>
              <m:t>I</m:t>
            </m:r>
          </m:e>
          <m:sup>
            <m:r>
              <m:rPr>
                <m:sty m:val="bi"/>
              </m:rPr>
              <w:rPr>
                <w:rFonts w:ascii="Cambria Math" w:hAnsi="Cambria Math"/>
                <w:lang w:val="uk-UA"/>
              </w:rPr>
              <m:t>'</m:t>
            </m:r>
          </m:sup>
        </m:sSup>
        <m:d>
          <m:dPr>
            <m:ctrlPr>
              <w:rPr>
                <w:rFonts w:ascii="Cambria Math" w:hAnsi="Cambria Math"/>
                <w:i/>
                <w:lang w:val="uk-UA"/>
              </w:rPr>
            </m:ctrlPr>
          </m:dPr>
          <m:e>
            <m:r>
              <m:rPr>
                <m:sty m:val="bi"/>
              </m:rPr>
              <w:rPr>
                <w:rFonts w:ascii="Cambria Math" w:hAnsi="Cambria Math"/>
                <w:lang w:val="uk-UA"/>
              </w:rPr>
              <m:t>X</m:t>
            </m:r>
          </m:e>
        </m:d>
      </m:oMath>
      <w:r>
        <w:rPr>
          <w:b w:val="0"/>
          <w:bCs w:val="0"/>
          <w:iCs w:val="0"/>
          <w:lang w:val="uk-UA"/>
        </w:rPr>
        <w:t xml:space="preserve">    </w:t>
      </w:r>
      <w:r w:rsidR="00E70FE9">
        <w:rPr>
          <w:b w:val="0"/>
          <w:bCs w:val="0"/>
          <w:iCs w:val="0"/>
          <w:lang w:val="uk-UA"/>
        </w:rPr>
        <w:t xml:space="preserve"> </w:t>
      </w:r>
      <w:r>
        <w:rPr>
          <w:b w:val="0"/>
          <w:bCs w:val="0"/>
          <w:iCs w:val="0"/>
          <w:lang w:val="uk-UA"/>
        </w:rPr>
        <w:t xml:space="preserve">                                 </w:t>
      </w:r>
      <w:r w:rsidR="00551FD8" w:rsidRPr="00551FD8">
        <w:rPr>
          <w:b w:val="0"/>
          <w:bCs w:val="0"/>
          <w:iCs w:val="0"/>
          <w:lang w:val="uk-UA"/>
        </w:rPr>
        <w:t xml:space="preserve"> (</w:t>
      </w:r>
      <w:r w:rsidR="00E70FE9">
        <w:rPr>
          <w:b w:val="0"/>
          <w:bCs w:val="0"/>
          <w:iCs w:val="0"/>
          <w:lang w:val="uk-UA"/>
        </w:rPr>
        <w:t>3</w:t>
      </w:r>
      <w:r w:rsidR="00551FD8" w:rsidRPr="00551FD8">
        <w:rPr>
          <w:b w:val="0"/>
          <w:bCs w:val="0"/>
          <w:iCs w:val="0"/>
          <w:lang w:val="uk-UA"/>
        </w:rPr>
        <w:t xml:space="preserve">.3) </w:t>
      </w:r>
    </w:p>
    <w:p w:rsidR="00E70FE9" w:rsidRDefault="00E70FE9" w:rsidP="00E70FE9">
      <w:pPr>
        <w:spacing w:line="360" w:lineRule="auto"/>
        <w:ind w:firstLine="630"/>
        <w:rPr>
          <w:sz w:val="28"/>
          <w:szCs w:val="28"/>
          <w:lang w:val="uk-UA"/>
        </w:rPr>
      </w:pPr>
      <w:r w:rsidRPr="00E70FE9">
        <w:rPr>
          <w:sz w:val="28"/>
          <w:szCs w:val="28"/>
          <w:lang w:val="uk-UA"/>
        </w:rPr>
        <w:t xml:space="preserve">Для будь-якого пікселя, рівняння </w:t>
      </w:r>
      <w:r>
        <w:rPr>
          <w:sz w:val="28"/>
          <w:szCs w:val="28"/>
          <w:lang w:val="uk-UA"/>
        </w:rPr>
        <w:t>3</w:t>
      </w:r>
      <w:r w:rsidRPr="00E70FE9">
        <w:rPr>
          <w:sz w:val="28"/>
          <w:szCs w:val="28"/>
          <w:lang w:val="uk-UA"/>
        </w:rPr>
        <w:t xml:space="preserve">.3 </w:t>
      </w:r>
      <w:r>
        <w:rPr>
          <w:sz w:val="28"/>
          <w:szCs w:val="28"/>
          <w:lang w:val="uk-UA"/>
        </w:rPr>
        <w:t>є невизначеним, тому</w:t>
      </w:r>
      <w:r w:rsidRPr="00E70FE9">
        <w:rPr>
          <w:sz w:val="28"/>
          <w:szCs w:val="28"/>
          <w:lang w:val="uk-UA"/>
        </w:rPr>
        <w:t xml:space="preserve"> прост</w:t>
      </w:r>
      <w:r>
        <w:rPr>
          <w:sz w:val="28"/>
          <w:szCs w:val="28"/>
          <w:lang w:val="uk-UA"/>
        </w:rPr>
        <w:t>ором</w:t>
      </w:r>
      <w:r w:rsidRPr="00E70FE9">
        <w:rPr>
          <w:sz w:val="28"/>
          <w:szCs w:val="28"/>
          <w:lang w:val="uk-UA"/>
        </w:rPr>
        <w:t xml:space="preserve"> рішен</w:t>
      </w:r>
      <w:r>
        <w:rPr>
          <w:sz w:val="28"/>
          <w:szCs w:val="28"/>
          <w:lang w:val="uk-UA"/>
        </w:rPr>
        <w:t>ня</w:t>
      </w:r>
      <w:r w:rsidRPr="00E70FE9">
        <w:rPr>
          <w:sz w:val="28"/>
          <w:szCs w:val="28"/>
          <w:lang w:val="uk-UA"/>
        </w:rPr>
        <w:t xml:space="preserve"> </w:t>
      </w:r>
      <w:r>
        <w:rPr>
          <w:sz w:val="28"/>
          <w:szCs w:val="28"/>
          <w:lang w:val="uk-UA"/>
        </w:rPr>
        <w:t>є</w:t>
      </w:r>
      <w:r w:rsidRPr="00E70FE9">
        <w:rPr>
          <w:sz w:val="28"/>
          <w:szCs w:val="28"/>
          <w:lang w:val="uk-UA"/>
        </w:rPr>
        <w:t xml:space="preserve"> лінію замість точки.</w:t>
      </w:r>
      <w:r w:rsidRPr="00E70FE9">
        <w:rPr>
          <w:sz w:val="28"/>
          <w:szCs w:val="28"/>
          <w:lang w:val="uk-UA"/>
        </w:rPr>
        <w:t xml:space="preserve"> </w:t>
      </w:r>
    </w:p>
    <w:p w:rsidR="00E70FE9" w:rsidRDefault="00E70FE9" w:rsidP="00E70FE9">
      <w:pPr>
        <w:spacing w:line="360" w:lineRule="auto"/>
        <w:ind w:firstLine="630"/>
        <w:rPr>
          <w:sz w:val="28"/>
          <w:szCs w:val="28"/>
          <w:lang w:val="uk-UA"/>
        </w:rPr>
      </w:pPr>
      <w:r w:rsidRPr="00E70FE9">
        <w:rPr>
          <w:sz w:val="28"/>
          <w:szCs w:val="28"/>
          <w:lang w:val="uk-UA"/>
        </w:rPr>
        <w:t>Третє припущення, відом</w:t>
      </w:r>
      <w:r>
        <w:rPr>
          <w:sz w:val="28"/>
          <w:szCs w:val="28"/>
          <w:lang w:val="uk-UA"/>
        </w:rPr>
        <w:t>е</w:t>
      </w:r>
      <w:r w:rsidRPr="00E70FE9">
        <w:rPr>
          <w:sz w:val="28"/>
          <w:szCs w:val="28"/>
          <w:lang w:val="uk-UA"/>
        </w:rPr>
        <w:t xml:space="preserve"> як просторов</w:t>
      </w:r>
      <w:r>
        <w:rPr>
          <w:sz w:val="28"/>
          <w:szCs w:val="28"/>
          <w:lang w:val="uk-UA"/>
        </w:rPr>
        <w:t>і</w:t>
      </w:r>
      <w:r w:rsidRPr="00E70FE9">
        <w:rPr>
          <w:sz w:val="28"/>
          <w:szCs w:val="28"/>
          <w:lang w:val="uk-UA"/>
        </w:rPr>
        <w:t xml:space="preserve"> когерентності, полегшує </w:t>
      </w:r>
      <w:r>
        <w:rPr>
          <w:sz w:val="28"/>
          <w:szCs w:val="28"/>
          <w:lang w:val="uk-UA"/>
        </w:rPr>
        <w:t xml:space="preserve">рішення </w:t>
      </w:r>
      <w:r w:rsidRPr="00E70FE9">
        <w:rPr>
          <w:sz w:val="28"/>
          <w:szCs w:val="28"/>
          <w:lang w:val="uk-UA"/>
        </w:rPr>
        <w:t>ц</w:t>
      </w:r>
      <w:r>
        <w:rPr>
          <w:sz w:val="28"/>
          <w:szCs w:val="28"/>
          <w:lang w:val="uk-UA"/>
        </w:rPr>
        <w:t>ієї проблеми</w:t>
      </w:r>
      <w:r w:rsidRPr="00E70FE9">
        <w:rPr>
          <w:sz w:val="28"/>
          <w:szCs w:val="28"/>
          <w:lang w:val="uk-UA"/>
        </w:rPr>
        <w:t>. У ньому говориться, що всі</w:t>
      </w:r>
      <w:r w:rsidRPr="00E70FE9">
        <w:rPr>
          <w:sz w:val="28"/>
          <w:szCs w:val="28"/>
          <w:lang w:val="uk-UA"/>
        </w:rPr>
        <w:t xml:space="preserve"> </w:t>
      </w:r>
      <w:r w:rsidRPr="00E70FE9">
        <w:rPr>
          <w:sz w:val="28"/>
          <w:szCs w:val="28"/>
          <w:lang w:val="uk-UA"/>
        </w:rPr>
        <w:t>пікселі</w:t>
      </w:r>
      <w:r>
        <w:rPr>
          <w:sz w:val="28"/>
          <w:szCs w:val="28"/>
          <w:lang w:val="uk-UA"/>
        </w:rPr>
        <w:t>, що лежать у</w:t>
      </w:r>
      <w:r w:rsidRPr="00E70FE9">
        <w:rPr>
          <w:sz w:val="28"/>
          <w:szCs w:val="28"/>
          <w:lang w:val="uk-UA"/>
        </w:rPr>
        <w:t xml:space="preserve"> межах вікна навколо пікселя переміщення когерентн</w:t>
      </w:r>
      <w:r w:rsidR="006F02C8">
        <w:rPr>
          <w:sz w:val="28"/>
          <w:szCs w:val="28"/>
          <w:lang w:val="uk-UA"/>
        </w:rPr>
        <w:t>і</w:t>
      </w:r>
      <w:r w:rsidRPr="00E70FE9">
        <w:rPr>
          <w:sz w:val="28"/>
          <w:szCs w:val="28"/>
          <w:lang w:val="uk-UA"/>
        </w:rPr>
        <w:t xml:space="preserve">. </w:t>
      </w:r>
      <w:r w:rsidR="006F02C8">
        <w:rPr>
          <w:sz w:val="28"/>
          <w:szCs w:val="28"/>
          <w:lang w:val="uk-UA"/>
        </w:rPr>
        <w:t xml:space="preserve">Використавши </w:t>
      </w:r>
      <w:r w:rsidRPr="00E70FE9">
        <w:rPr>
          <w:sz w:val="28"/>
          <w:szCs w:val="28"/>
          <w:lang w:val="uk-UA"/>
        </w:rPr>
        <w:t xml:space="preserve">це припущення, </w:t>
      </w:r>
      <w:r w:rsidR="006F02C8">
        <w:rPr>
          <w:sz w:val="28"/>
          <w:szCs w:val="28"/>
          <w:lang w:val="uk-UA"/>
        </w:rPr>
        <w:t xml:space="preserve">можна знайти d </w:t>
      </w:r>
      <w:r w:rsidRPr="00E70FE9">
        <w:rPr>
          <w:sz w:val="28"/>
          <w:szCs w:val="28"/>
          <w:lang w:val="uk-UA"/>
        </w:rPr>
        <w:t xml:space="preserve">шляхом </w:t>
      </w:r>
      <w:r w:rsidR="00593FD6">
        <w:rPr>
          <w:sz w:val="28"/>
          <w:szCs w:val="28"/>
          <w:lang w:val="uk-UA"/>
        </w:rPr>
        <w:t xml:space="preserve">підрахунку суми </w:t>
      </w:r>
      <w:r w:rsidR="00593FD6" w:rsidRPr="00593FD6">
        <w:rPr>
          <w:sz w:val="28"/>
          <w:szCs w:val="28"/>
          <w:lang w:val="uk-UA"/>
        </w:rPr>
        <w:t>найменших квадратів</w:t>
      </w:r>
      <w:r w:rsidR="00593FD6">
        <w:rPr>
          <w:sz w:val="28"/>
          <w:szCs w:val="28"/>
          <w:lang w:val="uk-UA"/>
        </w:rPr>
        <w:t>.</w:t>
      </w:r>
    </w:p>
    <w:p w:rsidR="00551FD8" w:rsidRDefault="00593FD6" w:rsidP="00593FD6">
      <w:pPr>
        <w:spacing w:line="360" w:lineRule="auto"/>
        <w:ind w:firstLine="630"/>
        <w:jc w:val="right"/>
        <w:rPr>
          <w:b/>
          <w:bCs/>
          <w:iCs/>
          <w:lang w:val="uk-UA"/>
        </w:rPr>
      </w:pPr>
      <m:oMath>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en-US"/>
                  </w:rPr>
                  <m:t>x</m:t>
                </m:r>
                <m:r>
                  <w:rPr>
                    <w:rFonts w:ascii="Cambria Math" w:hAnsi="Cambria Math"/>
                    <w:sz w:val="28"/>
                    <w:szCs w:val="28"/>
                    <w:lang w:val="uk-UA"/>
                  </w:rPr>
                  <m:t xml:space="preserve">, </m:t>
                </m:r>
                <m:r>
                  <w:rPr>
                    <w:rFonts w:ascii="Cambria Math" w:hAnsi="Cambria Math"/>
                    <w:sz w:val="28"/>
                    <w:szCs w:val="28"/>
                    <w:lang w:val="en-US"/>
                  </w:rPr>
                  <m:t>y</m:t>
                </m:r>
                <m:ctrlPr>
                  <w:rPr>
                    <w:rFonts w:ascii="Cambria Math" w:hAnsi="Cambria Math"/>
                    <w:i/>
                    <w:sz w:val="28"/>
                    <w:szCs w:val="28"/>
                    <w:lang w:val="en-US"/>
                  </w:rPr>
                </m:ctrlPr>
              </m:e>
            </m:d>
            <m:r>
              <w:rPr>
                <w:rFonts w:ascii="Cambria Math" w:hAnsi="Cambria Math"/>
                <w:sz w:val="28"/>
                <w:szCs w:val="28"/>
                <w:lang w:val="uk-UA"/>
              </w:rPr>
              <m:t xml:space="preserve">є </m:t>
            </m:r>
            <m:r>
              <w:rPr>
                <w:rFonts w:ascii="Cambria Math" w:hAnsi="Cambria Math"/>
                <w:sz w:val="28"/>
                <w:szCs w:val="28"/>
                <w:lang w:val="en-US"/>
              </w:rPr>
              <m:t>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d)</m:t>
                </m:r>
              </m:e>
              <m:sup>
                <m:r>
                  <w:rPr>
                    <w:rFonts w:ascii="Cambria Math" w:hAnsi="Cambria Math"/>
                    <w:sz w:val="28"/>
                    <w:szCs w:val="28"/>
                    <w:lang w:val="uk-UA"/>
                  </w:rPr>
                  <m:t>2</m:t>
                </m:r>
              </m:sup>
            </m:sSup>
          </m:e>
        </m:nary>
      </m:oMath>
      <w:r w:rsidRPr="00593FD6">
        <w:rPr>
          <w:sz w:val="28"/>
          <w:szCs w:val="28"/>
          <w:lang w:val="uk-UA"/>
        </w:rPr>
        <w:t>,                              (3.4)</w:t>
      </w:r>
      <w:r w:rsidR="00551FD8" w:rsidRPr="00551FD8">
        <w:rPr>
          <w:b/>
          <w:bCs/>
          <w:iCs/>
          <w:lang w:val="uk-UA"/>
        </w:rPr>
        <w:t xml:space="preserve"> </w:t>
      </w:r>
    </w:p>
    <w:p w:rsidR="00593FD6" w:rsidRPr="00593FD6" w:rsidRDefault="00593FD6" w:rsidP="00593FD6">
      <w:pPr>
        <w:spacing w:line="360" w:lineRule="auto"/>
        <w:ind w:firstLine="2160"/>
        <w:rPr>
          <w:sz w:val="28"/>
          <w:szCs w:val="28"/>
          <w:lang w:val="uk-UA"/>
        </w:rPr>
      </w:pPr>
      <w:r>
        <w:rPr>
          <w:bCs/>
          <w:iCs/>
          <w:sz w:val="28"/>
          <w:szCs w:val="28"/>
          <w:lang w:val="uk-UA"/>
        </w:rPr>
        <w:t>д</w:t>
      </w:r>
      <w:r w:rsidRPr="00593FD6">
        <w:rPr>
          <w:bCs/>
          <w:iCs/>
          <w:sz w:val="28"/>
          <w:szCs w:val="28"/>
          <w:lang w:val="uk-UA"/>
        </w:rPr>
        <w:t>е</w:t>
      </w:r>
      <w:r>
        <w:rPr>
          <w:bCs/>
          <w:iCs/>
          <w:sz w:val="28"/>
          <w:szCs w:val="28"/>
          <w:lang w:val="uk-UA"/>
        </w:rPr>
        <w:t xml:space="preserve"> </w:t>
      </w:r>
      <w:r>
        <w:rPr>
          <w:bCs/>
          <w:iCs/>
          <w:sz w:val="28"/>
          <w:szCs w:val="28"/>
          <w:lang w:val="en-US"/>
        </w:rPr>
        <w:t>W</w:t>
      </w:r>
      <w:r w:rsidRPr="00521572">
        <w:rPr>
          <w:bCs/>
          <w:iCs/>
          <w:sz w:val="28"/>
          <w:szCs w:val="28"/>
        </w:rPr>
        <w:t xml:space="preserve"> </w:t>
      </w:r>
      <w:r w:rsidR="005E6680" w:rsidRPr="00521572">
        <w:rPr>
          <w:bCs/>
          <w:iCs/>
          <w:sz w:val="28"/>
          <w:szCs w:val="28"/>
        </w:rPr>
        <w:t>–</w:t>
      </w:r>
      <w:r w:rsidRPr="00521572">
        <w:rPr>
          <w:bCs/>
          <w:iCs/>
          <w:sz w:val="28"/>
          <w:szCs w:val="28"/>
        </w:rPr>
        <w:t xml:space="preserve"> </w:t>
      </w:r>
      <w:r>
        <w:rPr>
          <w:bCs/>
          <w:iCs/>
          <w:sz w:val="28"/>
          <w:szCs w:val="28"/>
          <w:lang w:val="uk-UA"/>
        </w:rPr>
        <w:t>область</w:t>
      </w:r>
      <w:r w:rsidR="005E6680">
        <w:rPr>
          <w:bCs/>
          <w:iCs/>
          <w:sz w:val="28"/>
          <w:szCs w:val="28"/>
          <w:lang w:val="uk-UA"/>
        </w:rPr>
        <w:t xml:space="preserve"> навколо пікселя</w:t>
      </w:r>
      <w:r w:rsidR="00521572">
        <w:rPr>
          <w:bCs/>
          <w:iCs/>
          <w:sz w:val="28"/>
          <w:szCs w:val="28"/>
          <w:lang w:val="uk-UA"/>
        </w:rPr>
        <w:t>.</w:t>
      </w:r>
    </w:p>
    <w:p w:rsidR="00593FD6" w:rsidRPr="00C7668F" w:rsidRDefault="00521572" w:rsidP="00521572">
      <w:pPr>
        <w:spacing w:line="360" w:lineRule="auto"/>
        <w:ind w:firstLine="630"/>
        <w:rPr>
          <w:sz w:val="28"/>
          <w:szCs w:val="28"/>
        </w:rPr>
      </w:pPr>
      <w:r>
        <w:rPr>
          <w:sz w:val="28"/>
          <w:szCs w:val="28"/>
          <w:lang w:val="uk-UA"/>
        </w:rPr>
        <w:t>У</w:t>
      </w:r>
      <w:r w:rsidR="00593FD6" w:rsidRPr="00521572">
        <w:rPr>
          <w:sz w:val="28"/>
          <w:szCs w:val="28"/>
          <w:lang w:val="uk-UA"/>
        </w:rPr>
        <w:t xml:space="preserve"> роботі [48] показано, що в замкн</w:t>
      </w:r>
      <w:r w:rsidR="00593FD6" w:rsidRPr="00521572">
        <w:rPr>
          <w:sz w:val="28"/>
          <w:szCs w:val="28"/>
          <w:lang w:val="uk-UA"/>
        </w:rPr>
        <w:t>утій формі рішення для рівняння</w:t>
      </w:r>
      <w:r w:rsidR="00593FD6" w:rsidRPr="00521572">
        <w:rPr>
          <w:sz w:val="28"/>
          <w:szCs w:val="28"/>
          <w:lang w:val="uk-UA"/>
        </w:rPr>
        <w:t xml:space="preserve"> </w:t>
      </w:r>
      <w:r w:rsidR="00593FD6" w:rsidRPr="00521572">
        <w:rPr>
          <w:sz w:val="28"/>
          <w:szCs w:val="28"/>
          <w:lang w:val="uk-UA"/>
        </w:rPr>
        <w:t>3</w:t>
      </w:r>
      <w:r w:rsidR="00593FD6" w:rsidRPr="00521572">
        <w:rPr>
          <w:sz w:val="28"/>
          <w:szCs w:val="28"/>
          <w:lang w:val="uk-UA"/>
        </w:rPr>
        <w:t>.4</w:t>
      </w:r>
      <w:r>
        <w:rPr>
          <w:sz w:val="28"/>
          <w:szCs w:val="28"/>
          <w:lang w:val="uk-UA"/>
        </w:rPr>
        <w:t xml:space="preserve"> виглядає так</w:t>
      </w:r>
      <w:r w:rsidR="00C7668F" w:rsidRPr="00C7668F">
        <w:rPr>
          <w:sz w:val="28"/>
          <w:szCs w:val="28"/>
        </w:rPr>
        <w:t>:</w:t>
      </w:r>
    </w:p>
    <w:p w:rsidR="00551FD8" w:rsidRDefault="00551FD8" w:rsidP="00521572">
      <w:pPr>
        <w:pStyle w:val="2"/>
        <w:spacing w:line="360" w:lineRule="auto"/>
        <w:ind w:firstLine="630"/>
        <w:jc w:val="right"/>
        <w:rPr>
          <w:b w:val="0"/>
          <w:bCs w:val="0"/>
          <w:iCs w:val="0"/>
          <w:lang w:val="uk-UA"/>
        </w:rPr>
      </w:pPr>
      <w:r w:rsidRPr="00551FD8">
        <w:rPr>
          <w:b w:val="0"/>
          <w:bCs w:val="0"/>
          <w:iCs w:val="0"/>
          <w:lang w:val="uk-UA"/>
        </w:rPr>
        <w:t xml:space="preserve">Gd = e, </w:t>
      </w:r>
      <w:r w:rsidR="00521572">
        <w:rPr>
          <w:b w:val="0"/>
          <w:bCs w:val="0"/>
          <w:iCs w:val="0"/>
          <w:lang w:val="uk-UA"/>
        </w:rPr>
        <w:t xml:space="preserve">                                                  </w:t>
      </w:r>
      <w:r w:rsidRPr="00551FD8">
        <w:rPr>
          <w:b w:val="0"/>
          <w:bCs w:val="0"/>
          <w:iCs w:val="0"/>
          <w:lang w:val="uk-UA"/>
        </w:rPr>
        <w:t>(</w:t>
      </w:r>
      <w:r w:rsidR="00521572">
        <w:rPr>
          <w:b w:val="0"/>
          <w:bCs w:val="0"/>
          <w:iCs w:val="0"/>
          <w:lang w:val="uk-UA"/>
        </w:rPr>
        <w:t>3</w:t>
      </w:r>
      <w:r w:rsidRPr="00551FD8">
        <w:rPr>
          <w:b w:val="0"/>
          <w:bCs w:val="0"/>
          <w:iCs w:val="0"/>
          <w:lang w:val="uk-UA"/>
        </w:rPr>
        <w:t>.5)</w:t>
      </w:r>
    </w:p>
    <w:p w:rsidR="00521572" w:rsidRPr="00C7668F" w:rsidRDefault="00521572" w:rsidP="00812619">
      <w:pPr>
        <w:spacing w:line="360" w:lineRule="auto"/>
        <w:ind w:firstLine="2160"/>
        <w:jc w:val="right"/>
        <w:rPr>
          <w:b/>
          <w:bCs/>
          <w:iCs/>
        </w:rPr>
      </w:pPr>
      <w:r>
        <w:rPr>
          <w:sz w:val="28"/>
          <w:szCs w:val="28"/>
          <w:lang w:val="uk-UA"/>
        </w:rPr>
        <w:t xml:space="preserve">де </w:t>
      </w:r>
      <w:r w:rsidR="00C7668F">
        <w:rPr>
          <w:sz w:val="28"/>
          <w:szCs w:val="28"/>
          <w:lang w:val="uk-UA"/>
        </w:rPr>
        <w:tab/>
      </w:r>
      <w:r w:rsidR="00C7668F" w:rsidRPr="00C7668F">
        <w:rPr>
          <w:bCs/>
          <w:iCs/>
          <w:lang w:val="uk-UA"/>
        </w:rPr>
        <w:t>G</w:t>
      </w:r>
      <w:r w:rsidR="00C7668F" w:rsidRPr="00C7668F">
        <w:rPr>
          <w:bCs/>
          <w:iCs/>
          <w:lang w:val="uk-UA"/>
        </w:rPr>
        <w:t xml:space="preserve"> =</w:t>
      </w:r>
      <w:r w:rsidR="00C7668F">
        <w:rPr>
          <w:b/>
          <w:bCs/>
          <w:iCs/>
          <w:lang w:val="uk-UA"/>
        </w:rPr>
        <w:t xml:space="preserve"> </w:t>
      </w:r>
      <m:oMath>
        <m:nary>
          <m:naryPr>
            <m:chr m:val="∑"/>
            <m:limLoc m:val="undOvr"/>
            <m:supHide m:val="1"/>
            <m:ctrlPr>
              <w:rPr>
                <w:rFonts w:ascii="Cambria Math" w:hAnsi="Cambria Math"/>
                <w:b/>
                <w:bCs/>
                <w:i/>
                <w:iCs/>
                <w:lang w:val="uk-UA"/>
              </w:rPr>
            </m:ctrlPr>
          </m:naryPr>
          <m:sub>
            <m:r>
              <w:rPr>
                <w:rFonts w:ascii="Cambria Math" w:hAnsi="Cambria Math"/>
                <w:lang w:val="en-US"/>
              </w:rPr>
              <m:t>x</m:t>
            </m:r>
            <m:r>
              <w:rPr>
                <w:rFonts w:ascii="Cambria Math" w:hAnsi="Cambria Math"/>
              </w:rPr>
              <m:t xml:space="preserve"> ∈ </m:t>
            </m:r>
            <m:r>
              <w:rPr>
                <w:rFonts w:ascii="Cambria Math" w:hAnsi="Cambria Math"/>
                <w:lang w:val="en-US"/>
              </w:rPr>
              <m:t>W</m:t>
            </m:r>
          </m:sub>
          <m:sup/>
          <m:e>
            <m:sSup>
              <m:sSupPr>
                <m:ctrlPr>
                  <w:rPr>
                    <w:rFonts w:ascii="Cambria Math" w:hAnsi="Cambria Math"/>
                    <w:bCs/>
                    <w:i/>
                    <w:iCs/>
                    <w:lang w:val="uk-UA"/>
                  </w:rPr>
                </m:ctrlPr>
              </m:sSupPr>
              <m:e>
                <m:r>
                  <w:rPr>
                    <w:rFonts w:ascii="Cambria Math" w:hAnsi="Cambria Math"/>
                    <w:lang w:val="uk-UA"/>
                  </w:rPr>
                  <m:t>I</m:t>
                </m:r>
              </m:e>
              <m:sup>
                <m:r>
                  <w:rPr>
                    <w:rFonts w:ascii="Cambria Math" w:hAnsi="Cambria Math"/>
                    <w:lang w:val="uk-UA"/>
                  </w:rPr>
                  <m:t>'</m:t>
                </m:r>
              </m:sup>
            </m:sSup>
            <m:d>
              <m:dPr>
                <m:ctrlPr>
                  <w:rPr>
                    <w:rFonts w:ascii="Cambria Math" w:hAnsi="Cambria Math"/>
                    <w:bCs/>
                    <w:i/>
                    <w:iCs/>
                    <w:lang w:val="uk-UA"/>
                  </w:rPr>
                </m:ctrlPr>
              </m:dPr>
              <m:e>
                <m:r>
                  <w:rPr>
                    <w:rFonts w:ascii="Cambria Math" w:hAnsi="Cambria Math"/>
                    <w:lang w:val="uk-UA"/>
                  </w:rPr>
                  <m:t>X</m:t>
                </m:r>
              </m:e>
            </m:d>
            <m:r>
              <w:rPr>
                <w:rFonts w:ascii="Cambria Math" w:hAnsi="Cambria Math"/>
                <w:lang w:val="uk-UA"/>
              </w:rPr>
              <m:t>I'</m:t>
            </m:r>
            <m:sSup>
              <m:sSupPr>
                <m:ctrlPr>
                  <w:rPr>
                    <w:rFonts w:ascii="Cambria Math" w:hAnsi="Cambria Math"/>
                    <w:bCs/>
                    <w:i/>
                    <w:iCs/>
                    <w:lang w:val="uk-UA"/>
                  </w:rPr>
                </m:ctrlPr>
              </m:sSupPr>
              <m:e>
                <m:r>
                  <w:rPr>
                    <w:rFonts w:ascii="Cambria Math" w:hAnsi="Cambria Math"/>
                    <w:lang w:val="uk-UA"/>
                  </w:rPr>
                  <m:t>(X)</m:t>
                </m:r>
              </m:e>
              <m:sup>
                <m:r>
                  <w:rPr>
                    <w:rFonts w:ascii="Cambria Math" w:hAnsi="Cambria Math"/>
                    <w:lang w:val="uk-UA"/>
                  </w:rPr>
                  <m:t>T</m:t>
                </m:r>
              </m:sup>
            </m:sSup>
          </m:e>
        </m:nary>
        <m:r>
          <m:rPr>
            <m:sty m:val="bi"/>
          </m:rPr>
          <w:rPr>
            <w:rFonts w:ascii="Cambria Math" w:hAnsi="Cambria Math"/>
            <w:lang w:val="uk-UA"/>
          </w:rPr>
          <m:t xml:space="preserve">= </m:t>
        </m:r>
        <m:nary>
          <m:naryPr>
            <m:chr m:val="∑"/>
            <m:limLoc m:val="undOvr"/>
            <m:supHide m:val="1"/>
            <m:ctrlPr>
              <w:rPr>
                <w:rFonts w:ascii="Cambria Math" w:hAnsi="Cambria Math"/>
                <w:bCs/>
                <w:i/>
                <w:iCs/>
                <w:lang w:val="uk-UA"/>
              </w:rPr>
            </m:ctrlPr>
          </m:naryPr>
          <m:sub>
            <m:r>
              <w:rPr>
                <w:rFonts w:ascii="Cambria Math" w:hAnsi="Cambria Math"/>
                <w:lang w:val="en-US"/>
              </w:rPr>
              <m:t>x</m:t>
            </m:r>
            <m:r>
              <w:rPr>
                <w:rFonts w:ascii="Cambria Math" w:hAnsi="Cambria Math"/>
              </w:rPr>
              <m:t xml:space="preserve"> ∈ </m:t>
            </m:r>
            <m:r>
              <w:rPr>
                <w:rFonts w:ascii="Cambria Math" w:hAnsi="Cambria Math"/>
                <w:lang w:val="en-US"/>
              </w:rPr>
              <m:t>W</m:t>
            </m:r>
          </m:sub>
          <m:sup/>
          <m:e>
            <m:m>
              <m:mPr>
                <m:mcs>
                  <m:mc>
                    <m:mcPr>
                      <m:count m:val="2"/>
                      <m:mcJc m:val="center"/>
                    </m:mcPr>
                  </m:mc>
                </m:mcs>
                <m:ctrlPr>
                  <w:rPr>
                    <w:rFonts w:ascii="Cambria Math" w:hAnsi="Cambria Math"/>
                    <w:bCs/>
                    <w:i/>
                    <w:iCs/>
                    <w:lang w:val="uk-UA"/>
                  </w:rPr>
                </m:ctrlPr>
              </m:mPr>
              <m:mr>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X</m:t>
                      </m:r>
                    </m:sub>
                    <m:sup>
                      <m:r>
                        <w:rPr>
                          <w:rFonts w:ascii="Cambria Math" w:hAnsi="Cambria Math"/>
                          <w:lang w:val="uk-UA"/>
                        </w:rPr>
                        <m:t>2</m:t>
                      </m:r>
                    </m:sup>
                  </m:sSubSup>
                  <m:r>
                    <w:rPr>
                      <w:rFonts w:ascii="Cambria Math" w:hAnsi="Cambria Math"/>
                      <w:lang w:val="uk-UA"/>
                    </w:rPr>
                    <m:t>(X)</m:t>
                  </m:r>
                </m:e>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mr>
              <m:mr>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y</m:t>
                      </m:r>
                    </m:sub>
                    <m:sup>
                      <m:r>
                        <w:rPr>
                          <w:rFonts w:ascii="Cambria Math" w:hAnsi="Cambria Math"/>
                          <w:lang w:val="uk-UA"/>
                        </w:rPr>
                        <m:t>2</m:t>
                      </m:r>
                    </m:sup>
                  </m:sSubSup>
                  <m:r>
                    <w:rPr>
                      <w:rFonts w:ascii="Cambria Math" w:hAnsi="Cambria Math"/>
                      <w:lang w:val="uk-UA"/>
                    </w:rPr>
                    <m:t>(X)</m:t>
                  </m:r>
                </m:e>
              </m:mr>
            </m:m>
          </m:e>
        </m:nary>
      </m:oMath>
      <w:r w:rsidR="00C7668F" w:rsidRPr="00812619">
        <w:rPr>
          <w:bCs/>
          <w:iCs/>
          <w:sz w:val="28"/>
          <w:szCs w:val="28"/>
        </w:rPr>
        <w:t>;</w:t>
      </w:r>
      <w:r w:rsidR="00812619">
        <w:rPr>
          <w:bCs/>
          <w:iCs/>
          <w:sz w:val="28"/>
          <w:szCs w:val="28"/>
        </w:rPr>
        <w:t xml:space="preserve">          </w:t>
      </w:r>
      <w:r w:rsidR="00812619" w:rsidRPr="00812619">
        <w:rPr>
          <w:bCs/>
          <w:iCs/>
          <w:sz w:val="28"/>
          <w:szCs w:val="28"/>
        </w:rPr>
        <w:t>(3.6)</w:t>
      </w:r>
    </w:p>
    <w:p w:rsidR="00C7668F" w:rsidRPr="00C7668F" w:rsidRDefault="00C7668F" w:rsidP="00812619">
      <w:pPr>
        <w:spacing w:line="360" w:lineRule="auto"/>
        <w:ind w:firstLine="2160"/>
        <w:jc w:val="right"/>
        <w:rPr>
          <w:sz w:val="28"/>
          <w:szCs w:val="28"/>
        </w:rPr>
      </w:pPr>
      <w:r>
        <w:rPr>
          <w:b/>
          <w:bCs/>
          <w:iCs/>
        </w:rPr>
        <w:tab/>
      </w:r>
      <w:r w:rsidRPr="00C7668F">
        <w:rPr>
          <w:bCs/>
          <w:iCs/>
          <w:sz w:val="28"/>
          <w:szCs w:val="28"/>
        </w:rPr>
        <w:t xml:space="preserve"> </w:t>
      </w:r>
      <m:oMath>
        <m:r>
          <w:rPr>
            <w:rFonts w:ascii="Cambria Math" w:hAnsi="Cambria Math"/>
            <w:sz w:val="28"/>
            <w:szCs w:val="28"/>
            <w:lang w:val="en-US"/>
          </w:rPr>
          <m:t>e</m:t>
        </m:r>
        <m:r>
          <w:rPr>
            <w:rFonts w:ascii="Cambria Math" w:hAnsi="Cambria Math"/>
            <w:sz w:val="28"/>
            <w:szCs w:val="28"/>
          </w:rPr>
          <m:t xml:space="preserv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en-US"/>
                  </w:rPr>
                  <m:t>x</m:t>
                </m:r>
                <m:r>
                  <w:rPr>
                    <w:rFonts w:ascii="Cambria Math" w:hAnsi="Cambria Math"/>
                    <w:sz w:val="28"/>
                    <w:szCs w:val="28"/>
                    <w:lang w:val="uk-UA"/>
                  </w:rPr>
                  <m:t xml:space="preserve">, </m:t>
                </m:r>
                <m:r>
                  <w:rPr>
                    <w:rFonts w:ascii="Cambria Math" w:hAnsi="Cambria Math"/>
                    <w:sz w:val="28"/>
                    <w:szCs w:val="28"/>
                    <w:lang w:val="en-US"/>
                  </w:rPr>
                  <m:t>y</m:t>
                </m:r>
                <m:ctrlPr>
                  <w:rPr>
                    <w:rFonts w:ascii="Cambria Math" w:hAnsi="Cambria Math"/>
                    <w:i/>
                    <w:sz w:val="28"/>
                    <w:szCs w:val="28"/>
                    <w:lang w:val="en-US"/>
                  </w:rPr>
                </m:ctrlPr>
              </m:e>
            </m:d>
            <m:r>
              <w:rPr>
                <w:rFonts w:ascii="Cambria Math" w:hAnsi="Cambria Math"/>
                <w:sz w:val="28"/>
                <w:szCs w:val="28"/>
                <w:lang w:val="uk-UA"/>
              </w:rPr>
              <m:t xml:space="preserve">є </m:t>
            </m:r>
            <m:r>
              <w:rPr>
                <w:rFonts w:ascii="Cambria Math" w:hAnsi="Cambria Math"/>
                <w:sz w:val="28"/>
                <w:szCs w:val="28"/>
                <w:lang w:val="en-US"/>
              </w:rPr>
              <m:t>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C7668F">
        <w:rPr>
          <w:sz w:val="28"/>
          <w:szCs w:val="28"/>
        </w:rPr>
        <w:t>.</w:t>
      </w:r>
      <w:r w:rsidR="00812619">
        <w:rPr>
          <w:sz w:val="28"/>
          <w:szCs w:val="28"/>
        </w:rPr>
        <w:t xml:space="preserve">                        (3.7)</w:t>
      </w:r>
    </w:p>
    <w:p w:rsidR="00C7668F" w:rsidRDefault="00C7668F" w:rsidP="00C7668F">
      <w:pPr>
        <w:pStyle w:val="2"/>
        <w:spacing w:line="360" w:lineRule="auto"/>
        <w:rPr>
          <w:b w:val="0"/>
          <w:bCs w:val="0"/>
          <w:iCs w:val="0"/>
          <w:lang w:val="uk-UA"/>
        </w:rPr>
      </w:pPr>
      <w:bookmarkStart w:id="192" w:name="_Toc452427848"/>
      <w:bookmarkEnd w:id="191"/>
      <w:r>
        <w:rPr>
          <w:b w:val="0"/>
          <w:bCs w:val="0"/>
          <w:iCs w:val="0"/>
          <w:lang w:val="uk-UA"/>
        </w:rPr>
        <w:t>Додаткова інформація</w:t>
      </w:r>
      <w:r w:rsidRPr="00C7668F">
        <w:rPr>
          <w:b w:val="0"/>
          <w:bCs w:val="0"/>
          <w:iCs w:val="0"/>
          <w:lang w:val="uk-UA"/>
        </w:rPr>
        <w:t xml:space="preserve"> реалізації</w:t>
      </w:r>
      <w:r>
        <w:rPr>
          <w:b w:val="0"/>
          <w:bCs w:val="0"/>
          <w:iCs w:val="0"/>
          <w:lang w:val="uk-UA"/>
        </w:rPr>
        <w:t xml:space="preserve"> методу</w:t>
      </w:r>
      <w:r w:rsidRPr="00C7668F">
        <w:rPr>
          <w:b w:val="0"/>
          <w:bCs w:val="0"/>
          <w:iCs w:val="0"/>
          <w:lang w:val="uk-UA"/>
        </w:rPr>
        <w:t xml:space="preserve"> знаходяться в [8].</w:t>
      </w:r>
    </w:p>
    <w:bookmarkEnd w:id="192"/>
    <w:p w:rsidR="00181B6D" w:rsidRDefault="004D1C47" w:rsidP="00812619">
      <w:pPr>
        <w:pStyle w:val="2"/>
        <w:numPr>
          <w:ilvl w:val="0"/>
          <w:numId w:val="47"/>
        </w:numPr>
        <w:tabs>
          <w:tab w:val="left" w:pos="1260"/>
        </w:tabs>
        <w:spacing w:after="0" w:line="360" w:lineRule="auto"/>
        <w:ind w:left="1260" w:hanging="540"/>
        <w:rPr>
          <w:rFonts w:eastAsiaTheme="majorEastAsia"/>
          <w:lang w:val="uk-UA"/>
        </w:rPr>
      </w:pPr>
      <w:r>
        <w:rPr>
          <w:rFonts w:eastAsiaTheme="majorEastAsia"/>
          <w:lang w:val="uk-UA"/>
        </w:rPr>
        <w:t>Виявлення помилок</w:t>
      </w:r>
    </w:p>
    <w:p w:rsidR="004D1C47" w:rsidRDefault="00812619" w:rsidP="00812619">
      <w:pPr>
        <w:spacing w:line="360" w:lineRule="auto"/>
        <w:ind w:firstLine="630"/>
        <w:rPr>
          <w:sz w:val="28"/>
          <w:szCs w:val="28"/>
          <w:lang w:val="uk-UA"/>
        </w:rPr>
      </w:pPr>
      <w:r w:rsidRPr="00812619">
        <w:rPr>
          <w:sz w:val="28"/>
          <w:szCs w:val="28"/>
          <w:lang w:val="uk-UA"/>
        </w:rPr>
        <w:t xml:space="preserve">Для підвищення надійності рекурсивного </w:t>
      </w:r>
      <w:r>
        <w:rPr>
          <w:sz w:val="28"/>
          <w:szCs w:val="28"/>
          <w:lang w:val="uk-UA"/>
        </w:rPr>
        <w:t>в</w:t>
      </w:r>
      <w:r w:rsidR="001B1B6E">
        <w:rPr>
          <w:sz w:val="28"/>
          <w:szCs w:val="28"/>
          <w:lang w:val="uk-UA"/>
        </w:rPr>
        <w:t>і</w:t>
      </w:r>
      <w:r>
        <w:rPr>
          <w:sz w:val="28"/>
          <w:szCs w:val="28"/>
          <w:lang w:val="uk-UA"/>
        </w:rPr>
        <w:t>дстеження</w:t>
      </w:r>
      <w:r w:rsidRPr="00812619">
        <w:rPr>
          <w:sz w:val="28"/>
          <w:szCs w:val="28"/>
          <w:lang w:val="uk-UA"/>
        </w:rPr>
        <w:t>, ми використовуємо три критерії для фільтрації</w:t>
      </w:r>
      <w:r>
        <w:rPr>
          <w:sz w:val="28"/>
          <w:szCs w:val="28"/>
          <w:lang w:val="uk-UA"/>
        </w:rPr>
        <w:t xml:space="preserve"> </w:t>
      </w:r>
      <w:r w:rsidRPr="00812619">
        <w:rPr>
          <w:sz w:val="28"/>
          <w:szCs w:val="28"/>
          <w:lang w:val="uk-UA"/>
        </w:rPr>
        <w:t>точк</w:t>
      </w:r>
      <w:r>
        <w:rPr>
          <w:sz w:val="28"/>
          <w:szCs w:val="28"/>
          <w:lang w:val="uk-UA"/>
        </w:rPr>
        <w:t>ок</w:t>
      </w:r>
      <w:r w:rsidRPr="00812619">
        <w:rPr>
          <w:sz w:val="28"/>
          <w:szCs w:val="28"/>
          <w:lang w:val="uk-UA"/>
        </w:rPr>
        <w:t>. Перший критерій встановл</w:t>
      </w:r>
      <w:r>
        <w:rPr>
          <w:sz w:val="28"/>
          <w:szCs w:val="28"/>
          <w:lang w:val="uk-UA"/>
        </w:rPr>
        <w:t>юється безпосередньо з рівняння 3</w:t>
      </w:r>
      <w:r w:rsidRPr="00812619">
        <w:rPr>
          <w:sz w:val="28"/>
          <w:szCs w:val="28"/>
          <w:lang w:val="uk-UA"/>
        </w:rPr>
        <w:t xml:space="preserve">.5. </w:t>
      </w:r>
      <w:r>
        <w:rPr>
          <w:sz w:val="28"/>
          <w:szCs w:val="28"/>
          <w:lang w:val="uk-UA"/>
        </w:rPr>
        <w:t>З нього</w:t>
      </w:r>
      <w:r w:rsidR="001B1B6E">
        <w:rPr>
          <w:sz w:val="28"/>
          <w:szCs w:val="28"/>
          <w:lang w:val="uk-UA"/>
        </w:rPr>
        <w:t xml:space="preserve"> </w:t>
      </w:r>
      <w:r w:rsidRPr="00812619">
        <w:rPr>
          <w:sz w:val="28"/>
          <w:szCs w:val="28"/>
          <w:lang w:val="uk-UA"/>
        </w:rPr>
        <w:t xml:space="preserve">випливає, що d можна обчислити тільки тоді, коли G </w:t>
      </w:r>
      <w:r w:rsidR="00D14ADF">
        <w:rPr>
          <w:sz w:val="28"/>
          <w:szCs w:val="28"/>
          <w:lang w:val="uk-UA"/>
        </w:rPr>
        <w:t>оборотне</w:t>
      </w:r>
      <w:r w:rsidRPr="00812619">
        <w:rPr>
          <w:sz w:val="28"/>
          <w:szCs w:val="28"/>
          <w:lang w:val="uk-UA"/>
        </w:rPr>
        <w:t xml:space="preserve">. G </w:t>
      </w:r>
      <w:r w:rsidR="00D14ADF">
        <w:rPr>
          <w:sz w:val="28"/>
          <w:szCs w:val="28"/>
          <w:lang w:val="uk-UA"/>
        </w:rPr>
        <w:t>буде вважатися</w:t>
      </w:r>
      <w:r>
        <w:rPr>
          <w:sz w:val="28"/>
          <w:szCs w:val="28"/>
          <w:lang w:val="uk-UA"/>
        </w:rPr>
        <w:t xml:space="preserve"> </w:t>
      </w:r>
      <w:r w:rsidRPr="00812619">
        <w:rPr>
          <w:sz w:val="28"/>
          <w:szCs w:val="28"/>
          <w:lang w:val="uk-UA"/>
        </w:rPr>
        <w:t>оборотним, якщо він</w:t>
      </w:r>
      <w:r w:rsidR="00D14ADF">
        <w:rPr>
          <w:sz w:val="28"/>
          <w:szCs w:val="28"/>
          <w:lang w:val="uk-UA"/>
        </w:rPr>
        <w:t xml:space="preserve"> буде мати</w:t>
      </w:r>
      <w:r w:rsidRPr="00812619">
        <w:rPr>
          <w:sz w:val="28"/>
          <w:szCs w:val="28"/>
          <w:lang w:val="uk-UA"/>
        </w:rPr>
        <w:t xml:space="preserve"> два великих власних значен</w:t>
      </w:r>
      <w:r w:rsidR="00D14ADF">
        <w:rPr>
          <w:sz w:val="28"/>
          <w:szCs w:val="28"/>
          <w:lang w:val="uk-UA"/>
        </w:rPr>
        <w:t>ня</w:t>
      </w:r>
      <w:r w:rsidRPr="00812619">
        <w:rPr>
          <w:sz w:val="28"/>
          <w:szCs w:val="28"/>
          <w:lang w:val="uk-UA"/>
        </w:rPr>
        <w:t xml:space="preserve"> (λ1, λ2), </w:t>
      </w:r>
      <w:r w:rsidR="00D14ADF">
        <w:rPr>
          <w:sz w:val="28"/>
          <w:szCs w:val="28"/>
          <w:lang w:val="uk-UA"/>
        </w:rPr>
        <w:t>які мають</w:t>
      </w:r>
      <w:r w:rsidRPr="00812619">
        <w:rPr>
          <w:sz w:val="28"/>
          <w:szCs w:val="28"/>
          <w:lang w:val="uk-UA"/>
        </w:rPr>
        <w:t xml:space="preserve"> місце, коли існують градієнти в</w:t>
      </w:r>
      <w:r>
        <w:rPr>
          <w:sz w:val="28"/>
          <w:szCs w:val="28"/>
          <w:lang w:val="uk-UA"/>
        </w:rPr>
        <w:t xml:space="preserve"> </w:t>
      </w:r>
      <w:r w:rsidRPr="00812619">
        <w:rPr>
          <w:sz w:val="28"/>
          <w:szCs w:val="28"/>
          <w:lang w:val="uk-UA"/>
        </w:rPr>
        <w:t>два напрямки [8]. Ми використовуємо формулу</w:t>
      </w:r>
      <w:r w:rsidR="00D14ADF" w:rsidRPr="00D14ADF">
        <w:rPr>
          <w:lang w:val="uk-UA"/>
        </w:rPr>
        <w:t xml:space="preserve"> </w:t>
      </w:r>
      <w:r w:rsidR="00D14ADF" w:rsidRPr="00D14ADF">
        <w:rPr>
          <w:sz w:val="28"/>
          <w:szCs w:val="28"/>
          <w:lang w:val="uk-UA"/>
        </w:rPr>
        <w:t>Shi and Tomasi [45]</w:t>
      </w:r>
      <w:r w:rsidR="00D14ADF">
        <w:rPr>
          <w:sz w:val="28"/>
          <w:szCs w:val="28"/>
          <w:lang w:val="uk-UA"/>
        </w:rPr>
        <w:t xml:space="preserve"> </w:t>
      </w:r>
      <w:r w:rsidR="00D14ADF" w:rsidRPr="00D14ADF">
        <w:rPr>
          <w:sz w:val="28"/>
          <w:szCs w:val="28"/>
          <w:lang w:val="uk-UA"/>
        </w:rPr>
        <w:t xml:space="preserve">в якості першого критерію для </w:t>
      </w:r>
      <w:r w:rsidR="00D14ADF">
        <w:rPr>
          <w:sz w:val="28"/>
          <w:szCs w:val="28"/>
          <w:lang w:val="uk-UA"/>
        </w:rPr>
        <w:t>фільтрації</w:t>
      </w:r>
      <w:r w:rsidR="00D14ADF" w:rsidRPr="00D14ADF">
        <w:rPr>
          <w:sz w:val="28"/>
          <w:szCs w:val="28"/>
          <w:lang w:val="uk-UA"/>
        </w:rPr>
        <w:t xml:space="preserve"> точок.</w:t>
      </w:r>
    </w:p>
    <w:p w:rsidR="00812619" w:rsidRDefault="00812619" w:rsidP="00812619">
      <w:pPr>
        <w:spacing w:line="360" w:lineRule="auto"/>
        <w:ind w:firstLine="630"/>
        <w:jc w:val="right"/>
        <w:rPr>
          <w:sz w:val="28"/>
          <w:szCs w:val="28"/>
          <w:lang w:val="uk-UA"/>
        </w:rPr>
      </w:pPr>
      <w:r w:rsidRPr="00812619">
        <w:rPr>
          <w:sz w:val="28"/>
          <w:szCs w:val="28"/>
          <w:lang w:val="uk-UA"/>
        </w:rPr>
        <w:t>min(λ1,</w:t>
      </w:r>
      <w:r>
        <w:rPr>
          <w:sz w:val="28"/>
          <w:szCs w:val="28"/>
          <w:lang w:val="uk-UA"/>
        </w:rPr>
        <w:t xml:space="preserve"> </w:t>
      </w:r>
      <w:r w:rsidRPr="00812619">
        <w:rPr>
          <w:sz w:val="28"/>
          <w:szCs w:val="28"/>
          <w:lang w:val="uk-UA"/>
        </w:rPr>
        <w:t>λ2) &gt; λ</w:t>
      </w:r>
      <w:r w:rsidR="00BA6D73">
        <w:rPr>
          <w:sz w:val="28"/>
          <w:szCs w:val="28"/>
          <w:lang w:val="uk-UA"/>
        </w:rPr>
        <w:t>,</w:t>
      </w:r>
      <w:r w:rsidRPr="00812619">
        <w:rPr>
          <w:sz w:val="28"/>
          <w:szCs w:val="28"/>
          <w:lang w:val="uk-UA"/>
        </w:rPr>
        <w:t xml:space="preserve"> </w:t>
      </w:r>
      <w:r>
        <w:rPr>
          <w:sz w:val="28"/>
          <w:szCs w:val="28"/>
          <w:lang w:val="uk-UA"/>
        </w:rPr>
        <w:t xml:space="preserve">                                           </w:t>
      </w:r>
      <w:r w:rsidRPr="00812619">
        <w:rPr>
          <w:sz w:val="28"/>
          <w:szCs w:val="28"/>
          <w:lang w:val="uk-UA"/>
        </w:rPr>
        <w:t>(</w:t>
      </w:r>
      <w:r>
        <w:rPr>
          <w:sz w:val="28"/>
          <w:szCs w:val="28"/>
          <w:lang w:val="uk-UA"/>
        </w:rPr>
        <w:t>3</w:t>
      </w:r>
      <w:r w:rsidRPr="00812619">
        <w:rPr>
          <w:sz w:val="28"/>
          <w:szCs w:val="28"/>
          <w:lang w:val="uk-UA"/>
        </w:rPr>
        <w:t>.8)</w:t>
      </w:r>
    </w:p>
    <w:p w:rsidR="00D14ADF" w:rsidRDefault="00B91356" w:rsidP="00B91356">
      <w:pPr>
        <w:spacing w:line="360" w:lineRule="auto"/>
        <w:ind w:firstLine="2520"/>
        <w:rPr>
          <w:sz w:val="28"/>
          <w:szCs w:val="28"/>
          <w:lang w:val="uk-UA"/>
        </w:rPr>
      </w:pPr>
      <w:r>
        <w:rPr>
          <w:sz w:val="28"/>
          <w:szCs w:val="28"/>
          <w:lang w:val="uk-UA"/>
        </w:rPr>
        <w:t>де</w:t>
      </w:r>
      <w:r>
        <w:rPr>
          <w:sz w:val="28"/>
          <w:szCs w:val="28"/>
          <w:lang w:val="uk-UA"/>
        </w:rPr>
        <w:tab/>
      </w:r>
      <w:r>
        <w:rPr>
          <w:sz w:val="28"/>
          <w:szCs w:val="28"/>
          <w:lang w:val="uk-UA"/>
        </w:rPr>
        <w:tab/>
      </w:r>
      <w:r w:rsidRPr="00812619">
        <w:rPr>
          <w:sz w:val="28"/>
          <w:szCs w:val="28"/>
          <w:lang w:val="uk-UA"/>
        </w:rPr>
        <w:t>λ1</w:t>
      </w:r>
      <w:r>
        <w:rPr>
          <w:sz w:val="28"/>
          <w:szCs w:val="28"/>
          <w:lang w:val="uk-UA"/>
        </w:rPr>
        <w:t xml:space="preserve"> – перше велике власне число;</w:t>
      </w:r>
    </w:p>
    <w:p w:rsidR="00B91356" w:rsidRDefault="00B91356" w:rsidP="00B91356">
      <w:pPr>
        <w:spacing w:line="360" w:lineRule="auto"/>
        <w:ind w:firstLine="2520"/>
        <w:rPr>
          <w:sz w:val="28"/>
          <w:szCs w:val="28"/>
          <w:lang w:val="uk-UA"/>
        </w:rPr>
      </w:pPr>
      <w:r>
        <w:rPr>
          <w:sz w:val="28"/>
          <w:szCs w:val="28"/>
          <w:lang w:val="uk-UA"/>
        </w:rPr>
        <w:tab/>
      </w:r>
      <w:r>
        <w:rPr>
          <w:sz w:val="28"/>
          <w:szCs w:val="28"/>
          <w:lang w:val="uk-UA"/>
        </w:rPr>
        <w:tab/>
        <w:t>λ2 – друге велике власне число.</w:t>
      </w:r>
      <w:r w:rsidR="00F85C04">
        <w:rPr>
          <w:sz w:val="28"/>
          <w:szCs w:val="28"/>
          <w:lang w:val="uk-UA"/>
        </w:rPr>
        <w:t xml:space="preserve"> </w:t>
      </w:r>
    </w:p>
    <w:p w:rsidR="00B91356" w:rsidRDefault="00B91356" w:rsidP="00B91356">
      <w:pPr>
        <w:spacing w:line="360" w:lineRule="auto"/>
        <w:ind w:firstLine="630"/>
        <w:rPr>
          <w:sz w:val="28"/>
          <w:szCs w:val="28"/>
          <w:lang w:val="uk-UA"/>
        </w:rPr>
      </w:pPr>
      <w:r w:rsidRPr="00B91356">
        <w:rPr>
          <w:sz w:val="28"/>
          <w:szCs w:val="28"/>
          <w:lang w:val="uk-UA"/>
        </w:rPr>
        <w:t>Kalal et al. [28]</w:t>
      </w:r>
      <w:r>
        <w:rPr>
          <w:sz w:val="28"/>
          <w:szCs w:val="28"/>
          <w:lang w:val="uk-UA"/>
        </w:rPr>
        <w:t xml:space="preserve"> запропонував метод</w:t>
      </w:r>
      <w:r w:rsidRPr="00B91356">
        <w:rPr>
          <w:sz w:val="28"/>
          <w:szCs w:val="28"/>
          <w:lang w:val="uk-UA"/>
        </w:rPr>
        <w:t xml:space="preserve"> вперед-назад </w:t>
      </w:r>
      <w:r>
        <w:rPr>
          <w:sz w:val="28"/>
          <w:szCs w:val="28"/>
          <w:lang w:val="uk-UA"/>
        </w:rPr>
        <w:t>для фільтраціх</w:t>
      </w:r>
      <w:r w:rsidRPr="00B91356">
        <w:rPr>
          <w:sz w:val="28"/>
          <w:szCs w:val="28"/>
          <w:lang w:val="uk-UA"/>
        </w:rPr>
        <w:t xml:space="preserve"> пом</w:t>
      </w:r>
      <w:r>
        <w:rPr>
          <w:sz w:val="28"/>
          <w:szCs w:val="28"/>
          <w:lang w:val="uk-UA"/>
        </w:rPr>
        <w:t>илок</w:t>
      </w:r>
      <w:r w:rsidRPr="00B91356">
        <w:rPr>
          <w:sz w:val="28"/>
          <w:szCs w:val="28"/>
          <w:lang w:val="uk-UA"/>
        </w:rPr>
        <w:t xml:space="preserve">. Цей </w:t>
      </w:r>
      <w:r>
        <w:rPr>
          <w:sz w:val="28"/>
          <w:szCs w:val="28"/>
          <w:lang w:val="uk-UA"/>
        </w:rPr>
        <w:t>підхід до виявлення</w:t>
      </w:r>
      <w:r w:rsidRPr="00B91356">
        <w:rPr>
          <w:sz w:val="28"/>
          <w:szCs w:val="28"/>
          <w:lang w:val="uk-UA"/>
        </w:rPr>
        <w:t xml:space="preserve"> помилки</w:t>
      </w:r>
      <w:r>
        <w:rPr>
          <w:sz w:val="28"/>
          <w:szCs w:val="28"/>
          <w:lang w:val="uk-UA"/>
        </w:rPr>
        <w:t xml:space="preserve"> </w:t>
      </w:r>
      <w:r w:rsidRPr="00B91356">
        <w:rPr>
          <w:sz w:val="28"/>
          <w:szCs w:val="28"/>
          <w:lang w:val="uk-UA"/>
        </w:rPr>
        <w:t xml:space="preserve">показано на рис. </w:t>
      </w:r>
      <w:r>
        <w:rPr>
          <w:sz w:val="28"/>
          <w:szCs w:val="28"/>
          <w:lang w:val="uk-UA"/>
        </w:rPr>
        <w:t>3</w:t>
      </w:r>
      <w:r w:rsidRPr="00B91356">
        <w:rPr>
          <w:sz w:val="28"/>
          <w:szCs w:val="28"/>
          <w:lang w:val="uk-UA"/>
        </w:rPr>
        <w:t>.2</w:t>
      </w:r>
      <w:r>
        <w:rPr>
          <w:sz w:val="28"/>
          <w:szCs w:val="28"/>
          <w:lang w:val="uk-UA"/>
        </w:rPr>
        <w:t>.</w:t>
      </w:r>
      <w:r w:rsidRPr="00B91356">
        <w:rPr>
          <w:sz w:val="28"/>
          <w:szCs w:val="28"/>
          <w:lang w:val="uk-UA"/>
        </w:rPr>
        <w:t xml:space="preserve"> У лівому зображенні, точка 1 правильно відслідковуються</w:t>
      </w:r>
      <w:r>
        <w:rPr>
          <w:sz w:val="28"/>
          <w:szCs w:val="28"/>
          <w:lang w:val="uk-UA"/>
        </w:rPr>
        <w:t>,</w:t>
      </w:r>
      <w:r w:rsidRPr="00B91356">
        <w:rPr>
          <w:sz w:val="28"/>
          <w:szCs w:val="28"/>
          <w:lang w:val="uk-UA"/>
        </w:rPr>
        <w:t xml:space="preserve"> його</w:t>
      </w:r>
      <w:r>
        <w:rPr>
          <w:sz w:val="28"/>
          <w:szCs w:val="28"/>
          <w:lang w:val="uk-UA"/>
        </w:rPr>
        <w:t xml:space="preserve"> </w:t>
      </w:r>
      <w:r w:rsidRPr="00B91356">
        <w:rPr>
          <w:sz w:val="28"/>
          <w:szCs w:val="28"/>
          <w:lang w:val="uk-UA"/>
        </w:rPr>
        <w:t>відповідне</w:t>
      </w:r>
      <w:r w:rsidR="00BA6D73">
        <w:rPr>
          <w:sz w:val="28"/>
          <w:szCs w:val="28"/>
          <w:lang w:val="uk-UA"/>
        </w:rPr>
        <w:t xml:space="preserve"> положення в правому зображенні це - точка 2, однак вона</w:t>
      </w:r>
      <w:r w:rsidRPr="00B91356">
        <w:rPr>
          <w:sz w:val="28"/>
          <w:szCs w:val="28"/>
          <w:lang w:val="uk-UA"/>
        </w:rPr>
        <w:t xml:space="preserve"> </w:t>
      </w:r>
      <w:r w:rsidR="00BA6D73">
        <w:rPr>
          <w:sz w:val="28"/>
          <w:szCs w:val="28"/>
          <w:lang w:val="uk-UA"/>
        </w:rPr>
        <w:t>розташована</w:t>
      </w:r>
      <w:r w:rsidRPr="00B91356">
        <w:rPr>
          <w:sz w:val="28"/>
          <w:szCs w:val="28"/>
          <w:lang w:val="uk-UA"/>
        </w:rPr>
        <w:t xml:space="preserve"> в неправильному місці,</w:t>
      </w:r>
      <w:r>
        <w:rPr>
          <w:sz w:val="28"/>
          <w:szCs w:val="28"/>
          <w:lang w:val="uk-UA"/>
        </w:rPr>
        <w:t xml:space="preserve"> </w:t>
      </w:r>
      <w:r w:rsidR="00BA6D73">
        <w:rPr>
          <w:sz w:val="28"/>
          <w:szCs w:val="28"/>
          <w:lang w:val="uk-UA"/>
        </w:rPr>
        <w:t>відбувається колізія</w:t>
      </w:r>
      <w:r w:rsidRPr="00B91356">
        <w:rPr>
          <w:sz w:val="28"/>
          <w:szCs w:val="28"/>
          <w:lang w:val="uk-UA"/>
        </w:rPr>
        <w:t xml:space="preserve">. </w:t>
      </w:r>
      <w:r w:rsidR="00BA6D73">
        <w:rPr>
          <w:sz w:val="28"/>
          <w:szCs w:val="28"/>
          <w:lang w:val="uk-UA"/>
        </w:rPr>
        <w:t>Зап</w:t>
      </w:r>
      <w:r w:rsidRPr="00B91356">
        <w:rPr>
          <w:sz w:val="28"/>
          <w:szCs w:val="28"/>
          <w:lang w:val="uk-UA"/>
        </w:rPr>
        <w:t>ропонован</w:t>
      </w:r>
      <w:r w:rsidR="00BA6D73">
        <w:rPr>
          <w:sz w:val="28"/>
          <w:szCs w:val="28"/>
          <w:lang w:val="uk-UA"/>
        </w:rPr>
        <w:t>ий фільтр помилки базується</w:t>
      </w:r>
      <w:r w:rsidRPr="00B91356">
        <w:rPr>
          <w:sz w:val="28"/>
          <w:szCs w:val="28"/>
          <w:lang w:val="uk-UA"/>
        </w:rPr>
        <w:t xml:space="preserve"> на ідеї про те, що відстеження точок</w:t>
      </w:r>
      <w:r>
        <w:rPr>
          <w:sz w:val="28"/>
          <w:szCs w:val="28"/>
          <w:lang w:val="uk-UA"/>
        </w:rPr>
        <w:t xml:space="preserve"> </w:t>
      </w:r>
      <w:r w:rsidRPr="00B91356">
        <w:rPr>
          <w:sz w:val="28"/>
          <w:szCs w:val="28"/>
          <w:lang w:val="uk-UA"/>
        </w:rPr>
        <w:t xml:space="preserve">повинен бути оборотним. </w:t>
      </w:r>
      <w:r w:rsidR="00BA6D73">
        <w:rPr>
          <w:sz w:val="28"/>
          <w:szCs w:val="28"/>
          <w:lang w:val="uk-UA"/>
        </w:rPr>
        <w:t>Точка</w:t>
      </w:r>
      <w:r w:rsidRPr="00B91356">
        <w:rPr>
          <w:sz w:val="28"/>
          <w:szCs w:val="28"/>
          <w:lang w:val="uk-UA"/>
        </w:rPr>
        <w:t xml:space="preserve"> 1 відстежується назад у вихідне місце розташування. На відміну від точк</w:t>
      </w:r>
      <w:r w:rsidR="00BA6D73">
        <w:rPr>
          <w:sz w:val="28"/>
          <w:szCs w:val="28"/>
          <w:lang w:val="uk-UA"/>
        </w:rPr>
        <w:t>и</w:t>
      </w:r>
      <w:r w:rsidRPr="00B91356">
        <w:rPr>
          <w:sz w:val="28"/>
          <w:szCs w:val="28"/>
          <w:lang w:val="uk-UA"/>
        </w:rPr>
        <w:t xml:space="preserve"> 2</w:t>
      </w:r>
      <w:r w:rsidR="00BA6D73">
        <w:rPr>
          <w:sz w:val="28"/>
          <w:szCs w:val="28"/>
          <w:lang w:val="uk-UA"/>
        </w:rPr>
        <w:t>, яка</w:t>
      </w:r>
      <w:r w:rsidRPr="00B91356">
        <w:rPr>
          <w:sz w:val="28"/>
          <w:szCs w:val="28"/>
          <w:lang w:val="uk-UA"/>
        </w:rPr>
        <w:t xml:space="preserve"> відстежується</w:t>
      </w:r>
      <w:r>
        <w:rPr>
          <w:sz w:val="28"/>
          <w:szCs w:val="28"/>
          <w:lang w:val="uk-UA"/>
        </w:rPr>
        <w:t xml:space="preserve"> </w:t>
      </w:r>
      <w:r w:rsidR="00BA6D73">
        <w:rPr>
          <w:sz w:val="28"/>
          <w:szCs w:val="28"/>
          <w:lang w:val="uk-UA"/>
        </w:rPr>
        <w:t xml:space="preserve">назад в </w:t>
      </w:r>
      <w:r w:rsidR="00BA6D73">
        <w:rPr>
          <w:sz w:val="28"/>
          <w:szCs w:val="28"/>
          <w:lang w:val="uk-UA"/>
        </w:rPr>
        <w:lastRenderedPageBreak/>
        <w:t>іншому місці. За</w:t>
      </w:r>
      <w:r w:rsidRPr="00B91356">
        <w:rPr>
          <w:sz w:val="28"/>
          <w:szCs w:val="28"/>
          <w:lang w:val="uk-UA"/>
        </w:rPr>
        <w:t>ропонована міра похибки визначається</w:t>
      </w:r>
      <w:r w:rsidR="00BA6D73">
        <w:rPr>
          <w:sz w:val="28"/>
          <w:szCs w:val="28"/>
          <w:lang w:val="uk-UA"/>
        </w:rPr>
        <w:t>,</w:t>
      </w:r>
      <w:r w:rsidRPr="00B91356">
        <w:rPr>
          <w:sz w:val="28"/>
          <w:szCs w:val="28"/>
          <w:lang w:val="uk-UA"/>
        </w:rPr>
        <w:t xml:space="preserve"> як евклідова відстань</w:t>
      </w:r>
      <w:r w:rsidR="00BA6D73">
        <w:rPr>
          <w:sz w:val="28"/>
          <w:szCs w:val="28"/>
          <w:lang w:val="uk-UA"/>
        </w:rPr>
        <w:t xml:space="preserve"> і вираховується за формулою</w:t>
      </w:r>
    </w:p>
    <w:p w:rsidR="00BA6D73" w:rsidRDefault="00BA6D73" w:rsidP="00BA6D73">
      <w:pPr>
        <w:spacing w:line="360" w:lineRule="auto"/>
        <w:ind w:firstLine="630"/>
        <w:jc w:val="right"/>
        <w:rPr>
          <w:sz w:val="28"/>
          <w:szCs w:val="28"/>
          <w:lang w:val="uk-UA"/>
        </w:rPr>
      </w:pPr>
      <m:oMath>
        <m:r>
          <w:rPr>
            <w:rFonts w:ascii="Cambria Math" w:hAnsi="Cambria Math"/>
            <w:sz w:val="28"/>
            <w:szCs w:val="28"/>
            <w:lang w:val="uk-UA"/>
          </w:rPr>
          <m:t>ε=</m:t>
        </m:r>
        <m:r>
          <w:rPr>
            <w:rFonts w:ascii="Cambria Math" w:hAnsi="Cambria Math"/>
            <w:sz w:val="28"/>
            <w:szCs w:val="28"/>
            <w:lang w:val="en-US"/>
          </w:rPr>
          <m:t>|p-p"|</m:t>
        </m:r>
      </m:oMath>
      <w:r>
        <w:rPr>
          <w:sz w:val="28"/>
          <w:szCs w:val="28"/>
          <w:lang w:val="uk-UA"/>
        </w:rPr>
        <w:t>,</w:t>
      </w:r>
      <w:r>
        <w:rPr>
          <w:sz w:val="28"/>
          <w:szCs w:val="28"/>
          <w:lang w:val="en-US"/>
        </w:rPr>
        <w:t xml:space="preserve">                                                </w:t>
      </w:r>
      <w:r>
        <w:rPr>
          <w:sz w:val="28"/>
          <w:szCs w:val="28"/>
          <w:lang w:val="uk-UA"/>
        </w:rPr>
        <w:t>(2.9)</w:t>
      </w:r>
    </w:p>
    <w:p w:rsidR="00BA6D73" w:rsidRDefault="00BA6D73" w:rsidP="00BA6D73">
      <w:pPr>
        <w:spacing w:line="360" w:lineRule="auto"/>
        <w:ind w:firstLine="2520"/>
        <w:jc w:val="left"/>
        <w:rPr>
          <w:sz w:val="28"/>
          <w:szCs w:val="28"/>
          <w:lang w:val="uk-UA"/>
        </w:rPr>
      </w:pPr>
      <w:r>
        <w:rPr>
          <w:sz w:val="28"/>
          <w:szCs w:val="28"/>
          <w:lang w:val="uk-UA"/>
        </w:rPr>
        <w:t>де</w:t>
      </w:r>
      <w:r>
        <w:rPr>
          <w:sz w:val="28"/>
          <w:szCs w:val="28"/>
          <w:lang w:val="uk-UA"/>
        </w:rPr>
        <w:tab/>
      </w:r>
      <w:r>
        <w:rPr>
          <w:sz w:val="28"/>
          <w:szCs w:val="28"/>
          <w:lang w:val="uk-UA"/>
        </w:rPr>
        <w:tab/>
      </w:r>
      <m:oMath>
        <m:r>
          <w:rPr>
            <w:rFonts w:ascii="Cambria Math" w:hAnsi="Cambria Math"/>
            <w:sz w:val="28"/>
            <w:szCs w:val="28"/>
            <w:lang w:val="uk-UA"/>
          </w:rPr>
          <m:t>ε</m:t>
        </m:r>
      </m:oMath>
      <w:r>
        <w:rPr>
          <w:sz w:val="28"/>
          <w:szCs w:val="28"/>
          <w:lang w:val="uk-UA"/>
        </w:rPr>
        <w:t xml:space="preserve"> – модуль різниці</w:t>
      </w:r>
    </w:p>
    <w:p w:rsidR="00BA6D73" w:rsidRDefault="00BA6D73" w:rsidP="00BA6D73">
      <w:pPr>
        <w:spacing w:line="360" w:lineRule="auto"/>
        <w:ind w:left="1020" w:firstLine="2520"/>
        <w:jc w:val="left"/>
        <w:rPr>
          <w:sz w:val="28"/>
          <w:szCs w:val="28"/>
          <w:lang w:val="uk-UA"/>
        </w:rPr>
      </w:pPr>
      <w:r w:rsidRPr="00F85C04">
        <w:rPr>
          <w:i/>
          <w:sz w:val="28"/>
          <w:szCs w:val="28"/>
          <w:lang w:val="en-US"/>
        </w:rPr>
        <w:t>p</w:t>
      </w:r>
      <w:r w:rsidRPr="00BA6D73">
        <w:rPr>
          <w:sz w:val="28"/>
          <w:szCs w:val="28"/>
          <w:lang w:val="uk-UA"/>
        </w:rPr>
        <w:t xml:space="preserve"> – </w:t>
      </w:r>
      <w:r w:rsidR="003B75F2">
        <w:rPr>
          <w:sz w:val="28"/>
          <w:szCs w:val="28"/>
          <w:lang w:val="uk-UA"/>
        </w:rPr>
        <w:t>позиція</w:t>
      </w:r>
      <w:r>
        <w:rPr>
          <w:sz w:val="28"/>
          <w:szCs w:val="28"/>
          <w:lang w:val="uk-UA"/>
        </w:rPr>
        <w:t xml:space="preserve"> </w:t>
      </w:r>
      <w:r w:rsidR="003B75F2">
        <w:rPr>
          <w:sz w:val="28"/>
          <w:szCs w:val="28"/>
          <w:lang w:val="uk-UA"/>
        </w:rPr>
        <w:t>точки</w:t>
      </w:r>
      <w:r>
        <w:rPr>
          <w:sz w:val="28"/>
          <w:szCs w:val="28"/>
          <w:lang w:val="uk-UA"/>
        </w:rPr>
        <w:t>;</w:t>
      </w:r>
    </w:p>
    <w:p w:rsidR="00812619" w:rsidRDefault="00BA6D73" w:rsidP="00F85C04">
      <w:pPr>
        <w:spacing w:line="360" w:lineRule="auto"/>
        <w:ind w:firstLine="2520"/>
        <w:jc w:val="right"/>
        <w:rPr>
          <w:sz w:val="28"/>
          <w:szCs w:val="28"/>
          <w:lang w:val="uk-UA"/>
        </w:rPr>
      </w:pPr>
      <w:r>
        <w:rPr>
          <w:sz w:val="28"/>
          <w:szCs w:val="28"/>
          <w:lang w:val="uk-UA"/>
        </w:rPr>
        <w:tab/>
      </w:r>
      <w:r>
        <w:rPr>
          <w:sz w:val="28"/>
          <w:szCs w:val="28"/>
          <w:lang w:val="uk-UA"/>
        </w:rPr>
        <w:tab/>
      </w:r>
      <m:oMath>
        <m:r>
          <w:rPr>
            <w:rFonts w:ascii="Cambria Math" w:hAnsi="Cambria Math"/>
            <w:sz w:val="28"/>
            <w:szCs w:val="28"/>
            <w:lang w:val="en-US"/>
          </w:rPr>
          <m:t>p</m:t>
        </m:r>
        <m:r>
          <w:rPr>
            <w:rFonts w:ascii="Cambria Math" w:hAnsi="Cambria Math"/>
            <w:sz w:val="28"/>
            <w:szCs w:val="28"/>
            <w:lang w:val="uk-UA"/>
          </w:rPr>
          <m:t>"</m:t>
        </m:r>
        <m:r>
          <w:rPr>
            <w:rFonts w:ascii="Cambria Math" w:hAnsi="Cambria Math"/>
            <w:sz w:val="28"/>
            <w:szCs w:val="28"/>
            <w:lang w:val="uk-UA"/>
          </w:rPr>
          <m:t>=</m:t>
        </m:r>
        <m:r>
          <m:rPr>
            <m:sty m:val="p"/>
          </m:rPr>
          <w:rPr>
            <w:rFonts w:ascii="Cambria Math" w:hAnsi="Cambria Math"/>
            <w:sz w:val="28"/>
            <w:szCs w:val="28"/>
          </w:rPr>
          <m:t>LK(LK(p))</m:t>
        </m:r>
        <m:r>
          <m:rPr>
            <m:sty m:val="p"/>
          </m:rPr>
          <w:rPr>
            <w:rFonts w:ascii="Cambria Math" w:hAnsi="Cambria Math"/>
            <w:sz w:val="28"/>
            <w:szCs w:val="28"/>
          </w:rPr>
          <m:t>,</m:t>
        </m:r>
      </m:oMath>
      <w:r>
        <w:rPr>
          <w:sz w:val="28"/>
          <w:szCs w:val="28"/>
          <w:lang w:val="uk-UA"/>
        </w:rPr>
        <w:t xml:space="preserve">                     </w:t>
      </w:r>
      <w:r w:rsidR="00F85C04">
        <w:rPr>
          <w:sz w:val="28"/>
          <w:szCs w:val="28"/>
          <w:lang w:val="en-US"/>
        </w:rPr>
        <w:t xml:space="preserve"> </w:t>
      </w:r>
      <w:r>
        <w:rPr>
          <w:sz w:val="28"/>
          <w:szCs w:val="28"/>
          <w:lang w:val="uk-UA"/>
        </w:rPr>
        <w:t xml:space="preserve">                 </w:t>
      </w:r>
      <w:r w:rsidR="00F85C04">
        <w:rPr>
          <w:sz w:val="28"/>
          <w:szCs w:val="28"/>
          <w:lang w:val="en-US"/>
        </w:rPr>
        <w:t xml:space="preserve">    </w:t>
      </w:r>
      <w:r>
        <w:rPr>
          <w:sz w:val="28"/>
          <w:szCs w:val="28"/>
          <w:lang w:val="uk-UA"/>
        </w:rPr>
        <w:t xml:space="preserve">  (2.10)</w:t>
      </w:r>
    </w:p>
    <w:p w:rsidR="00BA6D73" w:rsidRDefault="00BA6D73" w:rsidP="00BA6D73">
      <w:pPr>
        <w:spacing w:line="360" w:lineRule="auto"/>
        <w:ind w:firstLine="2520"/>
        <w:jc w:val="left"/>
        <w:rPr>
          <w:sz w:val="28"/>
          <w:szCs w:val="28"/>
          <w:lang w:val="uk-UA"/>
        </w:rPr>
      </w:pPr>
      <w:r>
        <w:rPr>
          <w:sz w:val="28"/>
          <w:szCs w:val="28"/>
          <w:lang w:val="uk-UA"/>
        </w:rPr>
        <w:t>де</w:t>
      </w:r>
      <w:r>
        <w:rPr>
          <w:sz w:val="28"/>
          <w:szCs w:val="28"/>
          <w:lang w:val="uk-UA"/>
        </w:rPr>
        <w:tab/>
      </w:r>
      <w:r>
        <w:rPr>
          <w:sz w:val="28"/>
          <w:szCs w:val="28"/>
          <w:lang w:val="uk-UA"/>
        </w:rPr>
        <w:tab/>
      </w:r>
      <w:r w:rsidR="003B75F2">
        <w:rPr>
          <w:sz w:val="28"/>
          <w:szCs w:val="28"/>
          <w:lang w:val="en-US"/>
        </w:rPr>
        <w:t>LK</w:t>
      </w:r>
      <w:r w:rsidR="003B75F2" w:rsidRPr="003B75F2">
        <w:rPr>
          <w:sz w:val="28"/>
          <w:szCs w:val="28"/>
        </w:rPr>
        <w:t xml:space="preserve"> </w:t>
      </w:r>
      <w:r w:rsidR="003B75F2">
        <w:rPr>
          <w:sz w:val="28"/>
          <w:szCs w:val="28"/>
        </w:rPr>
        <w:t>–</w:t>
      </w:r>
      <w:r w:rsidR="003B75F2" w:rsidRPr="003B75F2">
        <w:rPr>
          <w:sz w:val="28"/>
          <w:szCs w:val="28"/>
        </w:rPr>
        <w:t xml:space="preserve"> </w:t>
      </w:r>
      <w:r w:rsidR="003B75F2">
        <w:rPr>
          <w:sz w:val="28"/>
          <w:szCs w:val="28"/>
          <w:lang w:val="uk-UA"/>
        </w:rPr>
        <w:t>метод Лукаса і Канаде.</w:t>
      </w:r>
    </w:p>
    <w:p w:rsidR="003B75F2" w:rsidRDefault="003B75F2" w:rsidP="003B75F2">
      <w:pPr>
        <w:spacing w:line="360" w:lineRule="auto"/>
        <w:ind w:firstLine="630"/>
        <w:jc w:val="left"/>
        <w:rPr>
          <w:sz w:val="28"/>
          <w:szCs w:val="28"/>
          <w:lang w:val="uk-UA"/>
        </w:rPr>
      </w:pPr>
      <w:r>
        <w:rPr>
          <w:sz w:val="28"/>
          <w:szCs w:val="28"/>
          <w:lang w:val="uk-UA"/>
        </w:rPr>
        <w:t>У</w:t>
      </w:r>
      <w:r w:rsidRPr="003B75F2">
        <w:rPr>
          <w:sz w:val="28"/>
          <w:szCs w:val="28"/>
          <w:lang w:val="uk-UA"/>
        </w:rPr>
        <w:t xml:space="preserve"> роботі [28] вперед-назад </w:t>
      </w:r>
      <w:r>
        <w:rPr>
          <w:sz w:val="28"/>
          <w:szCs w:val="28"/>
          <w:lang w:val="uk-UA"/>
        </w:rPr>
        <w:t xml:space="preserve">метод </w:t>
      </w:r>
      <w:r w:rsidRPr="003B75F2">
        <w:rPr>
          <w:sz w:val="28"/>
          <w:szCs w:val="28"/>
          <w:lang w:val="uk-UA"/>
        </w:rPr>
        <w:t>використовується в поєднанні з ще одн</w:t>
      </w:r>
      <w:r>
        <w:rPr>
          <w:sz w:val="28"/>
          <w:szCs w:val="28"/>
          <w:lang w:val="uk-UA"/>
        </w:rPr>
        <w:t xml:space="preserve">им фільтром </w:t>
      </w:r>
      <w:r w:rsidRPr="003B75F2">
        <w:rPr>
          <w:sz w:val="28"/>
          <w:szCs w:val="28"/>
          <w:lang w:val="uk-UA"/>
        </w:rPr>
        <w:t>заснован</w:t>
      </w:r>
      <w:r>
        <w:rPr>
          <w:sz w:val="28"/>
          <w:szCs w:val="28"/>
          <w:lang w:val="uk-UA"/>
        </w:rPr>
        <w:t>им</w:t>
      </w:r>
      <w:r w:rsidRPr="003B75F2">
        <w:rPr>
          <w:sz w:val="28"/>
          <w:szCs w:val="28"/>
          <w:lang w:val="uk-UA"/>
        </w:rPr>
        <w:t xml:space="preserve"> на схожості навко</w:t>
      </w:r>
      <w:r w:rsidR="00F85C04">
        <w:rPr>
          <w:sz w:val="28"/>
          <w:szCs w:val="28"/>
          <w:lang w:val="uk-UA"/>
        </w:rPr>
        <w:t xml:space="preserve"> точки</w:t>
      </w:r>
      <w:r w:rsidRPr="003B75F2">
        <w:rPr>
          <w:sz w:val="28"/>
          <w:szCs w:val="28"/>
          <w:lang w:val="uk-UA"/>
        </w:rPr>
        <w:t xml:space="preserve"> </w:t>
      </w:r>
      <w:r w:rsidR="00F85C04" w:rsidRPr="00F85C04">
        <w:rPr>
          <w:i/>
          <w:sz w:val="28"/>
          <w:szCs w:val="28"/>
          <w:lang w:val="en-US"/>
        </w:rPr>
        <w:t>p</w:t>
      </w:r>
      <w:r w:rsidRPr="003B75F2">
        <w:rPr>
          <w:sz w:val="28"/>
          <w:szCs w:val="28"/>
          <w:lang w:val="uk-UA"/>
        </w:rPr>
        <w:t xml:space="preserve"> і навко</w:t>
      </w:r>
      <w:r w:rsidR="00F85C04">
        <w:rPr>
          <w:sz w:val="28"/>
          <w:szCs w:val="28"/>
          <w:lang w:val="uk-UA"/>
        </w:rPr>
        <w:t>ло</w:t>
      </w:r>
      <w:r w:rsidRPr="003B75F2">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en-US"/>
              </w:rPr>
              <m:t>p</m:t>
            </m:r>
          </m:e>
          <m:sup>
            <m:r>
              <w:rPr>
                <w:rFonts w:ascii="Cambria Math" w:hAnsi="Cambria Math"/>
                <w:sz w:val="28"/>
                <w:szCs w:val="28"/>
                <w:lang w:val="uk-UA"/>
              </w:rPr>
              <m:t>'</m:t>
            </m:r>
          </m:sup>
        </m:sSup>
      </m:oMath>
      <w:r w:rsidRPr="003B75F2">
        <w:rPr>
          <w:sz w:val="28"/>
          <w:szCs w:val="28"/>
          <w:lang w:val="uk-UA"/>
        </w:rPr>
        <w:t xml:space="preserve">, Подібність цих двох </w:t>
      </w:r>
      <w:r w:rsidR="00F85C04">
        <w:rPr>
          <w:sz w:val="28"/>
          <w:szCs w:val="28"/>
          <w:lang w:val="uk-UA"/>
        </w:rPr>
        <w:t>шматків</w:t>
      </w:r>
      <w:r w:rsidRPr="003B75F2">
        <w:rPr>
          <w:sz w:val="28"/>
          <w:szCs w:val="28"/>
          <w:lang w:val="uk-UA"/>
        </w:rPr>
        <w:t xml:space="preserve"> P1 і P</w:t>
      </w:r>
      <w:r w:rsidR="00F85C04">
        <w:rPr>
          <w:sz w:val="28"/>
          <w:szCs w:val="28"/>
          <w:lang w:val="uk-UA"/>
        </w:rPr>
        <w:t>2 порівнюється з використанням н</w:t>
      </w:r>
      <w:r w:rsidRPr="003B75F2">
        <w:rPr>
          <w:sz w:val="28"/>
          <w:szCs w:val="28"/>
          <w:lang w:val="uk-UA"/>
        </w:rPr>
        <w:t>ормалізован</w:t>
      </w:r>
      <w:r w:rsidR="00F85C04">
        <w:rPr>
          <w:sz w:val="28"/>
          <w:szCs w:val="28"/>
          <w:lang w:val="uk-UA"/>
        </w:rPr>
        <w:t>ої</w:t>
      </w:r>
      <w:r w:rsidRPr="003B75F2">
        <w:rPr>
          <w:sz w:val="28"/>
          <w:szCs w:val="28"/>
          <w:lang w:val="uk-UA"/>
        </w:rPr>
        <w:t xml:space="preserve"> кореляції</w:t>
      </w:r>
      <w:r>
        <w:rPr>
          <w:sz w:val="28"/>
          <w:szCs w:val="28"/>
          <w:lang w:val="uk-UA"/>
        </w:rPr>
        <w:t xml:space="preserve"> </w:t>
      </w:r>
      <w:r w:rsidR="00F85C04">
        <w:rPr>
          <w:sz w:val="28"/>
          <w:szCs w:val="28"/>
          <w:lang w:val="uk-UA"/>
        </w:rPr>
        <w:t>к</w:t>
      </w:r>
      <w:r w:rsidRPr="003B75F2">
        <w:rPr>
          <w:sz w:val="28"/>
          <w:szCs w:val="28"/>
          <w:lang w:val="uk-UA"/>
        </w:rPr>
        <w:t>оефіцієнт (НКК) з</w:t>
      </w:r>
      <w:r w:rsidR="00F85C04">
        <w:rPr>
          <w:sz w:val="28"/>
          <w:szCs w:val="28"/>
          <w:lang w:val="uk-UA"/>
        </w:rPr>
        <w:t>а</w:t>
      </w:r>
      <w:r w:rsidRPr="003B75F2">
        <w:rPr>
          <w:sz w:val="28"/>
          <w:szCs w:val="28"/>
          <w:lang w:val="uk-UA"/>
        </w:rPr>
        <w:t xml:space="preserve"> дво</w:t>
      </w:r>
      <w:r w:rsidR="00F85C04">
        <w:rPr>
          <w:sz w:val="28"/>
          <w:szCs w:val="28"/>
          <w:lang w:val="uk-UA"/>
        </w:rPr>
        <w:t>ма шматками</w:t>
      </w:r>
      <w:r w:rsidRPr="003B75F2">
        <w:rPr>
          <w:sz w:val="28"/>
          <w:szCs w:val="28"/>
          <w:lang w:val="uk-UA"/>
        </w:rPr>
        <w:t xml:space="preserve"> зображен</w:t>
      </w:r>
      <w:r w:rsidR="00F85C04">
        <w:rPr>
          <w:sz w:val="28"/>
          <w:szCs w:val="28"/>
          <w:lang w:val="uk-UA"/>
        </w:rPr>
        <w:t>ня</w:t>
      </w:r>
      <w:r w:rsidRPr="003B75F2">
        <w:rPr>
          <w:sz w:val="28"/>
          <w:szCs w:val="28"/>
          <w:lang w:val="uk-UA"/>
        </w:rPr>
        <w:t xml:space="preserve"> </w:t>
      </w:r>
      <w:r w:rsidR="00F85C04">
        <w:rPr>
          <w:sz w:val="28"/>
          <w:szCs w:val="28"/>
          <w:lang w:val="uk-UA"/>
        </w:rPr>
        <w:t>P1 і P2, який визначається так:</w:t>
      </w:r>
    </w:p>
    <w:p w:rsidR="00F85C04" w:rsidRDefault="00F85C04" w:rsidP="00F85C04">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F85C04">
        <w:rPr>
          <w:sz w:val="28"/>
          <w:szCs w:val="28"/>
          <w:lang w:val="uk-UA"/>
        </w:rPr>
        <w:t xml:space="preserve">               </w:t>
      </w:r>
      <w:r>
        <w:rPr>
          <w:sz w:val="28"/>
          <w:szCs w:val="28"/>
          <w:lang w:val="uk-UA"/>
        </w:rPr>
        <w:t>(2.</w:t>
      </w:r>
      <w:r w:rsidRPr="00F85C04">
        <w:rPr>
          <w:sz w:val="28"/>
          <w:szCs w:val="28"/>
          <w:lang w:val="uk-UA"/>
        </w:rPr>
        <w:t>11)</w:t>
      </w:r>
    </w:p>
    <w:p w:rsidR="00F85C04" w:rsidRDefault="00F85C04" w:rsidP="00F85C04">
      <w:pPr>
        <w:spacing w:line="360" w:lineRule="auto"/>
        <w:ind w:firstLine="2520"/>
        <w:jc w:val="left"/>
        <w:rPr>
          <w:sz w:val="28"/>
          <w:szCs w:val="28"/>
          <w:lang w:val="en-US"/>
        </w:rPr>
      </w:pPr>
      <w:r>
        <w:rPr>
          <w:sz w:val="28"/>
          <w:szCs w:val="28"/>
          <w:lang w:val="uk-UA"/>
        </w:rPr>
        <w:t>де</w:t>
      </w:r>
      <w:r>
        <w:rPr>
          <w:sz w:val="28"/>
          <w:szCs w:val="28"/>
          <w:lang w:val="uk-UA"/>
        </w:rPr>
        <w:tab/>
      </w: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Pr>
          <w:sz w:val="28"/>
          <w:szCs w:val="28"/>
          <w:lang w:val="uk-UA"/>
        </w:rPr>
        <w:t xml:space="preserve"> </w:t>
      </w:r>
      <w:r w:rsidR="00061A6A">
        <w:rPr>
          <w:sz w:val="28"/>
          <w:szCs w:val="28"/>
          <w:lang w:val="uk-UA"/>
        </w:rPr>
        <w:t>–</w:t>
      </w:r>
      <w:r>
        <w:rPr>
          <w:sz w:val="28"/>
          <w:szCs w:val="28"/>
          <w:lang w:val="uk-UA"/>
        </w:rPr>
        <w:t xml:space="preserve"> </w:t>
      </w:r>
      <w:r w:rsidR="00061A6A">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Pr>
          <w:sz w:val="28"/>
          <w:szCs w:val="28"/>
          <w:lang w:val="en-US"/>
        </w:rPr>
        <w:t>;</w:t>
      </w:r>
    </w:p>
    <w:p w:rsidR="00061A6A" w:rsidRDefault="00061A6A" w:rsidP="00061A6A">
      <w:pPr>
        <w:spacing w:line="360" w:lineRule="auto"/>
        <w:ind w:left="1020" w:firstLine="2520"/>
        <w:jc w:val="left"/>
        <w:rPr>
          <w:sz w:val="28"/>
          <w:szCs w:val="28"/>
          <w:lang w:val="en-US"/>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Pr>
          <w:sz w:val="28"/>
          <w:szCs w:val="28"/>
          <w:lang w:val="en-US"/>
        </w:rPr>
        <w:t>;</w:t>
      </w:r>
    </w:p>
    <w:p w:rsidR="00061A6A" w:rsidRDefault="00061A6A" w:rsidP="00061A6A">
      <w:pPr>
        <w:spacing w:line="360" w:lineRule="auto"/>
        <w:ind w:left="1020" w:firstLine="2520"/>
        <w:jc w:val="left"/>
        <w:rPr>
          <w:sz w:val="28"/>
          <w:szCs w:val="28"/>
          <w:lang w:val="en-US"/>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r>
              <w:rPr>
                <w:rFonts w:ascii="Cambria Math" w:hAnsi="Cambria Math"/>
                <w:sz w:val="28"/>
                <w:szCs w:val="28"/>
                <w:lang w:val="uk-UA"/>
              </w:rPr>
              <m:t xml:space="preserve"> </m:t>
            </m:r>
          </m:sub>
        </m:sSub>
      </m:oMath>
      <w:r>
        <w:rPr>
          <w:sz w:val="28"/>
          <w:szCs w:val="28"/>
          <w:lang w:val="uk-UA"/>
        </w:rPr>
        <w:t>–</w:t>
      </w:r>
      <w:r>
        <w:rPr>
          <w:sz w:val="28"/>
          <w:szCs w:val="28"/>
          <w:lang w:val="uk-UA"/>
        </w:rPr>
        <w:t xml:space="preserve"> стандартне відхилення</w:t>
      </w:r>
      <w:r>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Pr>
          <w:sz w:val="28"/>
          <w:szCs w:val="28"/>
          <w:lang w:val="en-US"/>
        </w:rPr>
        <w:t>;</w:t>
      </w:r>
    </w:p>
    <w:p w:rsidR="00061A6A" w:rsidRPr="00061A6A" w:rsidRDefault="00061A6A" w:rsidP="00061A6A">
      <w:pPr>
        <w:spacing w:line="360" w:lineRule="auto"/>
        <w:ind w:left="1020" w:firstLine="2520"/>
        <w:jc w:val="left"/>
        <w:rPr>
          <w:sz w:val="28"/>
          <w:szCs w:val="28"/>
          <w:lang w:val="en-US"/>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r>
              <w:rPr>
                <w:rFonts w:ascii="Cambria Math" w:hAnsi="Cambria Math"/>
                <w:sz w:val="28"/>
                <w:szCs w:val="28"/>
                <w:lang w:val="uk-UA"/>
              </w:rPr>
              <m:t xml:space="preserve"> </m:t>
            </m:r>
          </m:sub>
        </m:sSub>
      </m:oMath>
      <w:r>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Pr>
          <w:sz w:val="28"/>
          <w:szCs w:val="28"/>
          <w:lang w:val="en-US"/>
        </w:rPr>
        <w:t>.</w:t>
      </w:r>
    </w:p>
    <w:p w:rsidR="00061A6A" w:rsidRDefault="00061A6A" w:rsidP="00061A6A">
      <w:pPr>
        <w:pStyle w:val="2"/>
        <w:numPr>
          <w:ilvl w:val="0"/>
          <w:numId w:val="47"/>
        </w:numPr>
        <w:tabs>
          <w:tab w:val="left" w:pos="1260"/>
        </w:tabs>
        <w:spacing w:after="0" w:line="360" w:lineRule="auto"/>
        <w:ind w:left="1260" w:hanging="540"/>
        <w:rPr>
          <w:rFonts w:eastAsiaTheme="majorEastAsia"/>
          <w:lang w:val="uk-UA"/>
        </w:rPr>
      </w:pPr>
      <w:r>
        <w:rPr>
          <w:rFonts w:eastAsiaTheme="majorEastAsia"/>
        </w:rPr>
        <w:t>М</w:t>
      </w:r>
      <w:r>
        <w:rPr>
          <w:rFonts w:eastAsiaTheme="majorEastAsia"/>
          <w:lang w:val="uk-UA"/>
        </w:rPr>
        <w:t>одель трансформації</w:t>
      </w:r>
    </w:p>
    <w:p w:rsidR="00061A6A" w:rsidRPr="00061A6A" w:rsidRDefault="00061A6A" w:rsidP="00C233C7">
      <w:pPr>
        <w:ind w:firstLine="630"/>
        <w:rPr>
          <w:sz w:val="28"/>
          <w:szCs w:val="28"/>
          <w:lang w:val="uk-UA"/>
        </w:rPr>
      </w:pPr>
      <w:r w:rsidRPr="00061A6A">
        <w:rPr>
          <w:sz w:val="28"/>
          <w:szCs w:val="28"/>
          <w:lang w:val="uk-UA"/>
        </w:rPr>
        <w:t xml:space="preserve">Після підходу </w:t>
      </w:r>
      <w:r w:rsidRPr="00061A6A">
        <w:rPr>
          <w:sz w:val="28"/>
          <w:szCs w:val="28"/>
          <w:lang w:val="uk-UA"/>
        </w:rPr>
        <w:t xml:space="preserve">Kalal et al </w:t>
      </w:r>
      <w:r w:rsidRPr="00061A6A">
        <w:rPr>
          <w:sz w:val="28"/>
          <w:szCs w:val="28"/>
          <w:lang w:val="uk-UA"/>
        </w:rPr>
        <w:t>[28], обчислимо медіану всіх вперед-назад</w:t>
      </w:r>
      <w:r w:rsidR="00C233C7" w:rsidRPr="00C233C7">
        <w:rPr>
          <w:sz w:val="28"/>
          <w:szCs w:val="28"/>
          <w:lang w:val="uk-UA"/>
        </w:rPr>
        <w:t xml:space="preserve"> </w:t>
      </w:r>
      <w:r w:rsidR="00C233C7">
        <w:rPr>
          <w:sz w:val="28"/>
          <w:szCs w:val="28"/>
          <w:lang w:val="uk-UA"/>
        </w:rPr>
        <w:t>п</w:t>
      </w:r>
      <w:r w:rsidRPr="00061A6A">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FB</m:t>
            </m:r>
            <m:r>
              <w:rPr>
                <w:rFonts w:ascii="Cambria Math" w:hAnsi="Cambria Math"/>
                <w:sz w:val="28"/>
                <w:szCs w:val="28"/>
                <w:lang w:val="uk-UA"/>
              </w:rPr>
              <m:t xml:space="preserve"> </m:t>
            </m:r>
          </m:sub>
        </m:sSub>
      </m:oMath>
      <w:r w:rsidRPr="00061A6A">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NCC</m:t>
            </m:r>
            <m:r>
              <w:rPr>
                <w:rFonts w:ascii="Cambria Math" w:hAnsi="Cambria Math"/>
                <w:sz w:val="28"/>
                <w:szCs w:val="28"/>
                <w:lang w:val="uk-UA"/>
              </w:rPr>
              <m:t xml:space="preserve"> </m:t>
            </m:r>
          </m:sub>
        </m:sSub>
      </m:oMath>
      <w:r w:rsidRPr="00061A6A">
        <w:rPr>
          <w:sz w:val="28"/>
          <w:szCs w:val="28"/>
          <w:lang w:val="uk-UA"/>
        </w:rPr>
        <w:t>всіх заходів подібності і тримати тільки ті точки виставляється</w:t>
      </w:r>
      <w:r w:rsidR="00C233C7">
        <w:rPr>
          <w:sz w:val="28"/>
          <w:szCs w:val="28"/>
          <w:lang w:val="uk-UA"/>
        </w:rPr>
        <w:t xml:space="preserve"> </w:t>
      </w:r>
      <w:r w:rsidRPr="00061A6A">
        <w:rPr>
          <w:sz w:val="28"/>
          <w:szCs w:val="28"/>
          <w:lang w:val="uk-UA"/>
        </w:rPr>
        <w:t xml:space="preserve">вперед-назад помилка менше </w:t>
      </w:r>
      <w:r w:rsidR="00C233C7" w:rsidRPr="00061A6A">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061A6A">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NCC </m:t>
            </m:r>
          </m:sub>
        </m:sSub>
      </m:oMath>
      <w:r w:rsidR="00C233C7">
        <w:rPr>
          <w:sz w:val="28"/>
          <w:szCs w:val="28"/>
          <w:lang w:val="uk-UA"/>
        </w:rPr>
        <w:t>.</w:t>
      </w:r>
    </w:p>
    <w:p w:rsidR="00F85C04" w:rsidRDefault="00C233C7" w:rsidP="003B75F2">
      <w:pPr>
        <w:spacing w:line="360" w:lineRule="auto"/>
        <w:ind w:firstLine="630"/>
        <w:jc w:val="left"/>
        <w:rPr>
          <w:sz w:val="28"/>
          <w:szCs w:val="28"/>
          <w:lang w:val="uk-UA"/>
        </w:rPr>
      </w:pPr>
      <w:r>
        <w:rPr>
          <w:noProof/>
        </w:rPr>
        <w:drawing>
          <wp:inline distT="0" distB="0" distL="0" distR="0" wp14:anchorId="692DAB14" wp14:editId="6FB2F04B">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Default="00C233C7" w:rsidP="00C233C7">
      <w:pPr>
        <w:spacing w:line="360" w:lineRule="auto"/>
        <w:ind w:firstLine="630"/>
        <w:rPr>
          <w:sz w:val="28"/>
          <w:szCs w:val="28"/>
          <w:lang w:val="uk-UA"/>
        </w:rPr>
      </w:pPr>
      <w:r>
        <w:rPr>
          <w:sz w:val="28"/>
          <w:szCs w:val="28"/>
          <w:lang w:val="uk-UA"/>
        </w:rPr>
        <w:t>Рис.</w:t>
      </w:r>
      <w:r w:rsidRPr="00C233C7">
        <w:rPr>
          <w:sz w:val="28"/>
          <w:szCs w:val="28"/>
          <w:lang w:val="uk-UA"/>
        </w:rPr>
        <w:t xml:space="preserve"> </w:t>
      </w:r>
      <w:r>
        <w:rPr>
          <w:sz w:val="28"/>
          <w:szCs w:val="28"/>
          <w:lang w:val="uk-UA"/>
        </w:rPr>
        <w:t>3</w:t>
      </w:r>
      <w:r w:rsidRPr="00C233C7">
        <w:rPr>
          <w:sz w:val="28"/>
          <w:szCs w:val="28"/>
          <w:lang w:val="uk-UA"/>
        </w:rPr>
        <w:t xml:space="preserve">.2 </w:t>
      </w:r>
      <w:r>
        <w:rPr>
          <w:sz w:val="28"/>
          <w:szCs w:val="28"/>
          <w:lang w:val="uk-UA"/>
        </w:rPr>
        <w:t>Демонстрації роботи методу вперед-назад</w:t>
      </w:r>
    </w:p>
    <w:p w:rsidR="00DC1BC0" w:rsidRPr="00DC1BC0" w:rsidRDefault="00DC1BC0" w:rsidP="00DC1BC0">
      <w:pPr>
        <w:spacing w:line="360" w:lineRule="auto"/>
        <w:ind w:firstLine="630"/>
        <w:rPr>
          <w:sz w:val="28"/>
          <w:szCs w:val="28"/>
          <w:lang w:val="uk-UA"/>
        </w:rPr>
      </w:pPr>
      <w:r w:rsidRPr="00DC1BC0">
        <w:rPr>
          <w:sz w:val="28"/>
          <w:szCs w:val="28"/>
          <w:lang w:val="uk-UA"/>
        </w:rPr>
        <w:lastRenderedPageBreak/>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en-US"/>
              </w:rPr>
              <m:t>med</m:t>
            </m:r>
          </m:e>
          <m:sub>
            <m:r>
              <w:rPr>
                <w:rFonts w:ascii="Cambria Math" w:hAnsi="Cambria Math"/>
                <w:sz w:val="28"/>
                <w:szCs w:val="28"/>
                <w:lang w:val="uk-UA"/>
              </w:rPr>
              <m:t xml:space="preserve">FB </m:t>
            </m:r>
          </m:sub>
        </m:sSub>
      </m:oMath>
      <w:r w:rsidRPr="00DC1BC0">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Pr="00DC1BC0">
        <w:rPr>
          <w:sz w:val="28"/>
          <w:szCs w:val="28"/>
          <w:lang w:val="uk-UA"/>
        </w:rPr>
        <w:t xml:space="preserve">, ми не даємо ніяких результатів, цей випадок </w:t>
      </w:r>
      <w:r w:rsidR="009B7395">
        <w:rPr>
          <w:sz w:val="28"/>
          <w:szCs w:val="28"/>
          <w:lang w:val="uk-UA"/>
        </w:rPr>
        <w:t xml:space="preserve">інткрпретується, </w:t>
      </w:r>
      <w:r w:rsidRPr="00DC1BC0">
        <w:rPr>
          <w:sz w:val="28"/>
          <w:szCs w:val="28"/>
          <w:lang w:val="uk-UA"/>
        </w:rPr>
        <w:t>як ненадійний результат відстеження. Решта точ</w:t>
      </w:r>
      <w:r w:rsidR="009B7395">
        <w:rPr>
          <w:sz w:val="28"/>
          <w:szCs w:val="28"/>
          <w:lang w:val="uk-UA"/>
        </w:rPr>
        <w:t>ок</w:t>
      </w:r>
      <w:r w:rsidRPr="00DC1BC0">
        <w:rPr>
          <w:sz w:val="28"/>
          <w:szCs w:val="28"/>
          <w:lang w:val="uk-UA"/>
        </w:rPr>
        <w:t xml:space="preserve"> використовуються для розрахунку</w:t>
      </w:r>
      <w:r>
        <w:rPr>
          <w:sz w:val="28"/>
          <w:szCs w:val="28"/>
          <w:lang w:val="uk-UA"/>
        </w:rPr>
        <w:t xml:space="preserve"> </w:t>
      </w:r>
      <w:r w:rsidRPr="00DC1BC0">
        <w:rPr>
          <w:sz w:val="28"/>
          <w:szCs w:val="28"/>
          <w:lang w:val="uk-UA"/>
        </w:rPr>
        <w:t xml:space="preserve">трансформація обмежувальної рамки. Для цього, попарні відстані між усіма точками розраховується до і після </w:t>
      </w:r>
      <w:r w:rsidR="009B7395">
        <w:rPr>
          <w:sz w:val="28"/>
          <w:szCs w:val="28"/>
          <w:lang w:val="uk-UA"/>
        </w:rPr>
        <w:t>зміни шаблону</w:t>
      </w:r>
      <w:r w:rsidRPr="00DC1BC0">
        <w:rPr>
          <w:sz w:val="28"/>
          <w:szCs w:val="28"/>
          <w:lang w:val="uk-UA"/>
        </w:rPr>
        <w:t>.</w:t>
      </w:r>
    </w:p>
    <w:p w:rsidR="00DC1BC0" w:rsidRDefault="009B7395" w:rsidP="00DC1BC0">
      <w:pPr>
        <w:spacing w:line="360" w:lineRule="auto"/>
        <w:ind w:firstLine="630"/>
        <w:rPr>
          <w:sz w:val="28"/>
          <w:szCs w:val="28"/>
          <w:lang w:val="uk-UA"/>
        </w:rPr>
      </w:pPr>
      <w:r>
        <w:rPr>
          <w:sz w:val="28"/>
          <w:szCs w:val="28"/>
          <w:lang w:val="uk-UA"/>
        </w:rPr>
        <w:t>Трансформація у</w:t>
      </w:r>
      <w:r w:rsidR="00DC1BC0" w:rsidRPr="00DC1BC0">
        <w:rPr>
          <w:sz w:val="28"/>
          <w:szCs w:val="28"/>
          <w:lang w:val="uk-UA"/>
        </w:rPr>
        <w:t xml:space="preserve"> напрямку </w:t>
      </w:r>
      <w:r w:rsidR="00DC1BC0" w:rsidRPr="009B7395">
        <w:rPr>
          <w:i/>
          <w:sz w:val="28"/>
          <w:szCs w:val="28"/>
          <w:lang w:val="uk-UA"/>
        </w:rPr>
        <w:t>х</w:t>
      </w:r>
      <w:r w:rsidR="00DC1BC0" w:rsidRPr="00DC1BC0">
        <w:rPr>
          <w:sz w:val="28"/>
          <w:szCs w:val="28"/>
          <w:lang w:val="uk-UA"/>
        </w:rPr>
        <w:t xml:space="preserve"> обчислюється з використанням медіани горизонтальних зрушень всіх</w:t>
      </w:r>
      <w:r w:rsidR="00DC1BC0">
        <w:rPr>
          <w:sz w:val="28"/>
          <w:szCs w:val="28"/>
          <w:lang w:val="uk-UA"/>
        </w:rPr>
        <w:t xml:space="preserve"> </w:t>
      </w:r>
      <w:r>
        <w:rPr>
          <w:sz w:val="28"/>
          <w:szCs w:val="28"/>
          <w:lang w:val="uk-UA"/>
        </w:rPr>
        <w:t>т</w:t>
      </w:r>
      <w:r w:rsidR="00DC1BC0" w:rsidRPr="00DC1BC0">
        <w:rPr>
          <w:sz w:val="28"/>
          <w:szCs w:val="28"/>
          <w:lang w:val="uk-UA"/>
        </w:rPr>
        <w:t xml:space="preserve">очок. </w:t>
      </w:r>
      <w:r>
        <w:rPr>
          <w:sz w:val="28"/>
          <w:szCs w:val="28"/>
          <w:lang w:val="uk-UA"/>
        </w:rPr>
        <w:t xml:space="preserve">Трансформація </w:t>
      </w:r>
      <w:r w:rsidR="00DC1BC0" w:rsidRPr="00DC1BC0">
        <w:rPr>
          <w:sz w:val="28"/>
          <w:szCs w:val="28"/>
          <w:lang w:val="uk-UA"/>
        </w:rPr>
        <w:t xml:space="preserve">в напрямку осі </w:t>
      </w:r>
      <w:r w:rsidR="00DC1BC0" w:rsidRPr="009B7395">
        <w:rPr>
          <w:i/>
          <w:sz w:val="28"/>
          <w:szCs w:val="28"/>
          <w:lang w:val="uk-UA"/>
        </w:rPr>
        <w:t>у</w:t>
      </w:r>
      <w:r w:rsidR="00DC1BC0" w:rsidRPr="00DC1BC0">
        <w:rPr>
          <w:sz w:val="28"/>
          <w:szCs w:val="28"/>
          <w:lang w:val="uk-UA"/>
        </w:rPr>
        <w:t xml:space="preserve"> розраховується аналогічно. Ми використовуємо сітку розміром 10 × 10, розмір вікна W = 10 і</w:t>
      </w:r>
      <w:r>
        <w:rPr>
          <w:sz w:val="28"/>
          <w:szCs w:val="28"/>
          <w:lang w:val="uk-UA"/>
        </w:rPr>
        <w:t xml:space="preserve"> </w:t>
      </w:r>
      <w:r w:rsidR="00DC1BC0" w:rsidRPr="00DC1BC0">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00DC1BC0" w:rsidRPr="00DC1BC0">
        <w:rPr>
          <w:sz w:val="28"/>
          <w:szCs w:val="28"/>
          <w:lang w:val="uk-UA"/>
        </w:rPr>
        <w:t>= 10 для всіх наших експериментів.</w:t>
      </w:r>
    </w:p>
    <w:p w:rsidR="009B7395" w:rsidRDefault="009B7395" w:rsidP="009B7395">
      <w:pPr>
        <w:spacing w:line="360" w:lineRule="auto"/>
        <w:ind w:firstLine="630"/>
        <w:jc w:val="center"/>
        <w:rPr>
          <w:sz w:val="28"/>
          <w:szCs w:val="28"/>
          <w:lang w:val="uk-UA"/>
        </w:rPr>
      </w:pPr>
      <w:r>
        <w:rPr>
          <w:noProof/>
        </w:rPr>
        <w:drawing>
          <wp:inline distT="0" distB="0" distL="0" distR="0" wp14:anchorId="6429C3FC" wp14:editId="352E18D6">
            <wp:extent cx="3327400" cy="2901909"/>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3327990" cy="2902424"/>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3B75F2" w:rsidRDefault="009B7395" w:rsidP="009B7395">
      <w:pPr>
        <w:spacing w:line="360" w:lineRule="auto"/>
        <w:ind w:firstLine="630"/>
        <w:jc w:val="left"/>
        <w:rPr>
          <w:sz w:val="28"/>
          <w:szCs w:val="28"/>
          <w:lang w:val="uk-UA"/>
          <w:rPrChange w:id="193" w:author="ASD" w:date="2016-05-26T18:30:00Z">
            <w:rPr>
              <w:rFonts w:eastAsiaTheme="majorEastAsia"/>
              <w:lang w:val="en-US"/>
            </w:rPr>
          </w:rPrChange>
        </w:rPr>
      </w:pPr>
      <w:r>
        <w:rPr>
          <w:sz w:val="28"/>
          <w:szCs w:val="28"/>
          <w:lang w:val="uk-UA"/>
        </w:rPr>
        <w:t>Рис. 3.3 Алгоритм рекурсивного відстеження</w:t>
      </w:r>
      <w:bookmarkStart w:id="194" w:name="_GoBack"/>
      <w:bookmarkEnd w:id="194"/>
    </w:p>
    <w:p w:rsidR="00EF0003" w:rsidRPr="00127E61" w:rsidRDefault="00EF0003" w:rsidP="00AB4332">
      <w:pPr>
        <w:pStyle w:val="3"/>
        <w:numPr>
          <w:ilvl w:val="0"/>
          <w:numId w:val="20"/>
        </w:numPr>
        <w:spacing w:before="0" w:beforeAutospacing="0" w:after="0" w:afterAutospacing="0" w:line="360" w:lineRule="auto"/>
        <w:ind w:left="1710" w:hanging="720"/>
        <w:rPr>
          <w:lang w:val="uk-UA"/>
          <w:rPrChange w:id="195" w:author="ASD" w:date="2016-05-26T18:30:00Z">
            <w:rPr/>
          </w:rPrChange>
        </w:rPr>
      </w:pPr>
      <w:bookmarkStart w:id="196" w:name="_Toc452427850"/>
      <w:r w:rsidRPr="00127E61">
        <w:rPr>
          <w:lang w:val="uk-UA"/>
          <w:rPrChange w:id="197" w:author="ASD" w:date="2016-05-26T18:30:00Z">
            <w:rPr/>
          </w:rPrChange>
        </w:rPr>
        <w:t>OpenCV</w:t>
      </w:r>
      <w:bookmarkEnd w:id="196"/>
    </w:p>
    <w:p w:rsidR="00AF5FF5" w:rsidRPr="00BF72C3" w:rsidRDefault="00AF5FF5" w:rsidP="00AB4332">
      <w:pPr>
        <w:pStyle w:val="2"/>
        <w:numPr>
          <w:ilvl w:val="0"/>
          <w:numId w:val="22"/>
        </w:numPr>
        <w:spacing w:before="0" w:after="0" w:line="360" w:lineRule="auto"/>
        <w:ind w:left="1260" w:hanging="540"/>
        <w:rPr>
          <w:rFonts w:eastAsiaTheme="majorEastAsia"/>
          <w:lang w:val="uk-UA"/>
        </w:rPr>
      </w:pPr>
      <w:bookmarkStart w:id="198" w:name="_Toc452427851"/>
      <w:r w:rsidRPr="00BF72C3">
        <w:rPr>
          <w:rFonts w:eastAsiaTheme="majorEastAsia"/>
          <w:lang w:val="uk-UA"/>
        </w:rPr>
        <w:lastRenderedPageBreak/>
        <w:t xml:space="preserve">Адаптація під платфому </w:t>
      </w:r>
      <w:r w:rsidRPr="00127E61">
        <w:rPr>
          <w:rFonts w:eastAsiaTheme="majorEastAsia"/>
          <w:lang w:val="uk-UA"/>
          <w:rPrChange w:id="199" w:author="ASD" w:date="2016-05-26T18:30:00Z">
            <w:rPr>
              <w:rFonts w:eastAsiaTheme="majorEastAsia"/>
              <w:lang w:val="en-US"/>
            </w:rPr>
          </w:rPrChange>
        </w:rPr>
        <w:t>Android</w:t>
      </w:r>
      <w:bookmarkEnd w:id="198"/>
    </w:p>
    <w:p w:rsidR="008A5B2F" w:rsidRPr="00BF72C3" w:rsidRDefault="008A5B2F" w:rsidP="00AB4332">
      <w:pPr>
        <w:pStyle w:val="2"/>
        <w:spacing w:line="360" w:lineRule="auto"/>
        <w:rPr>
          <w:rFonts w:eastAsiaTheme="majorEastAsia"/>
          <w:lang w:val="uk-UA"/>
        </w:rPr>
      </w:pPr>
      <w:bookmarkStart w:id="200" w:name="_Toc452427852"/>
      <w:r w:rsidRPr="00BF72C3">
        <w:rPr>
          <w:rFonts w:eastAsiaTheme="majorEastAsia"/>
          <w:lang w:val="uk-UA"/>
        </w:rPr>
        <w:t>Висновок до розділу</w:t>
      </w:r>
      <w:bookmarkEnd w:id="200"/>
    </w:p>
    <w:p w:rsidR="008A5B2F" w:rsidRPr="00127E61" w:rsidRDefault="008A5B2F" w:rsidP="00AB4332">
      <w:pPr>
        <w:pStyle w:val="1"/>
        <w:spacing w:line="360" w:lineRule="auto"/>
        <w:rPr>
          <w:rFonts w:eastAsiaTheme="majorEastAsia"/>
          <w:lang w:val="uk-UA"/>
        </w:rPr>
      </w:pPr>
      <w:bookmarkStart w:id="201" w:name="_Toc452427853"/>
      <w:r w:rsidRPr="00127E61">
        <w:rPr>
          <w:rFonts w:eastAsiaTheme="majorEastAsia"/>
          <w:lang w:val="uk-UA"/>
        </w:rPr>
        <w:t>РОЗДІЛ 4. ЕКСПЛООТАЦІЯ ПРИСТРОЮ</w:t>
      </w:r>
      <w:bookmarkEnd w:id="201"/>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2" w:name="_Toc452427854"/>
      <w:r w:rsidRPr="00127E61">
        <w:rPr>
          <w:rFonts w:eastAsiaTheme="majorEastAsia"/>
          <w:lang w:val="uk-UA"/>
        </w:rPr>
        <w:t>Демонстрація роботи</w:t>
      </w:r>
      <w:bookmarkEnd w:id="202"/>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3" w:name="_Toc452427855"/>
      <w:r w:rsidRPr="00127E61">
        <w:rPr>
          <w:rFonts w:eastAsiaTheme="majorEastAsia"/>
          <w:lang w:val="uk-UA"/>
        </w:rPr>
        <w:t>Порівняльна характеристика приладу з ендоскопом</w:t>
      </w:r>
      <w:bookmarkEnd w:id="203"/>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4" w:name="_Toc452427856"/>
      <w:r w:rsidRPr="00127E61">
        <w:rPr>
          <w:rFonts w:eastAsiaTheme="majorEastAsia"/>
          <w:lang w:val="uk-UA"/>
        </w:rPr>
        <w:t>Удосконалення приладу</w:t>
      </w:r>
      <w:bookmarkEnd w:id="204"/>
    </w:p>
    <w:p w:rsidR="000D3B37" w:rsidRPr="00127E61" w:rsidRDefault="000D3B37" w:rsidP="00AB4332">
      <w:pPr>
        <w:pStyle w:val="2"/>
        <w:numPr>
          <w:ilvl w:val="0"/>
          <w:numId w:val="24"/>
        </w:numPr>
        <w:spacing w:line="360" w:lineRule="auto"/>
        <w:ind w:left="1260" w:hanging="540"/>
        <w:rPr>
          <w:rFonts w:eastAsiaTheme="majorEastAsia"/>
          <w:lang w:val="uk-UA"/>
        </w:rPr>
      </w:pPr>
      <w:bookmarkStart w:id="205" w:name="_Toc452427857"/>
      <w:r w:rsidRPr="00127E61">
        <w:rPr>
          <w:rFonts w:eastAsiaTheme="majorEastAsia"/>
          <w:lang w:val="uk-UA"/>
        </w:rPr>
        <w:t>Використання у медицині</w:t>
      </w:r>
      <w:bookmarkEnd w:id="205"/>
    </w:p>
    <w:p w:rsidR="008A5B2F" w:rsidRDefault="008A5B2F" w:rsidP="00AB4332">
      <w:pPr>
        <w:pStyle w:val="2"/>
        <w:spacing w:line="360" w:lineRule="auto"/>
        <w:rPr>
          <w:rFonts w:eastAsiaTheme="majorEastAsia"/>
          <w:lang w:val="uk-UA"/>
        </w:rPr>
      </w:pPr>
      <w:bookmarkStart w:id="206" w:name="_Toc452427858"/>
      <w:r w:rsidRPr="00127E61">
        <w:rPr>
          <w:rFonts w:eastAsiaTheme="majorEastAsia"/>
          <w:lang w:val="uk-UA"/>
        </w:rPr>
        <w:t>Висновок до розділу</w:t>
      </w:r>
      <w:bookmarkEnd w:id="206"/>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Pr="00257079" w:rsidRDefault="00257079" w:rsidP="00AB4332">
      <w:pPr>
        <w:spacing w:line="360" w:lineRule="auto"/>
        <w:rPr>
          <w:rFonts w:eastAsiaTheme="majorEastAsia"/>
          <w:lang w:val="uk-UA"/>
        </w:rPr>
      </w:pPr>
    </w:p>
    <w:p w:rsidR="008A5B2F" w:rsidRDefault="008A5B2F" w:rsidP="00AB4332">
      <w:pPr>
        <w:pStyle w:val="1"/>
        <w:spacing w:line="360" w:lineRule="auto"/>
        <w:jc w:val="left"/>
        <w:rPr>
          <w:rFonts w:eastAsiaTheme="majorEastAsia"/>
          <w:lang w:val="uk-UA"/>
        </w:rPr>
      </w:pPr>
      <w:bookmarkStart w:id="207" w:name="_Toc452427859"/>
      <w:r w:rsidRPr="00127E61">
        <w:rPr>
          <w:rFonts w:eastAsiaTheme="majorEastAsia"/>
          <w:lang w:val="uk-UA"/>
        </w:rPr>
        <w:t>ВИСНОВОК</w:t>
      </w:r>
      <w:bookmarkEnd w:id="207"/>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rPr>
          <w:rFonts w:eastAsiaTheme="majorEastAsia"/>
          <w:lang w:val="uk-UA"/>
        </w:rPr>
      </w:pPr>
    </w:p>
    <w:p w:rsidR="00257079" w:rsidRDefault="00257079" w:rsidP="00AB4332">
      <w:pPr>
        <w:spacing w:line="360" w:lineRule="auto"/>
        <w:jc w:val="left"/>
        <w:rPr>
          <w:rFonts w:eastAsiaTheme="majorEastAsia"/>
          <w:lang w:val="uk-UA"/>
        </w:rPr>
      </w:pPr>
      <w:r>
        <w:rPr>
          <w:rFonts w:eastAsiaTheme="majorEastAsia"/>
          <w:lang w:val="uk-UA"/>
        </w:rPr>
        <w:br w:type="page"/>
      </w:r>
    </w:p>
    <w:p w:rsidR="008A5B2F" w:rsidRDefault="008A5B2F" w:rsidP="00AB4332">
      <w:pPr>
        <w:pStyle w:val="1"/>
        <w:spacing w:line="360" w:lineRule="auto"/>
        <w:jc w:val="left"/>
        <w:rPr>
          <w:rFonts w:eastAsiaTheme="majorEastAsia"/>
          <w:lang w:val="uk-UA"/>
        </w:rPr>
      </w:pPr>
      <w:bookmarkStart w:id="208" w:name="_Toc452427860"/>
      <w:r w:rsidRPr="00127E61">
        <w:rPr>
          <w:rFonts w:eastAsiaTheme="majorEastAsia"/>
          <w:lang w:val="uk-UA"/>
        </w:rPr>
        <w:lastRenderedPageBreak/>
        <w:t>Список використаних джерел</w:t>
      </w:r>
      <w:bookmarkEnd w:id="208"/>
    </w:p>
    <w:p w:rsidR="00EE658F" w:rsidRPr="003A0A83" w:rsidRDefault="00EE658F" w:rsidP="00AB4332">
      <w:pPr>
        <w:numPr>
          <w:ilvl w:val="0"/>
          <w:numId w:val="45"/>
        </w:numPr>
        <w:spacing w:line="360" w:lineRule="auto"/>
        <w:ind w:left="0" w:firstLine="567"/>
        <w:rPr>
          <w:sz w:val="28"/>
          <w:szCs w:val="28"/>
        </w:rPr>
      </w:pPr>
      <w:r w:rsidRPr="003A0A83">
        <w:rPr>
          <w:sz w:val="28"/>
          <w:szCs w:val="28"/>
        </w:rPr>
        <w:t xml:space="preserve">Ендоскопія [Електроний ресурс] – 2016. – Режим доступу: </w:t>
      </w:r>
      <w:r w:rsidR="00F2513E" w:rsidRPr="003A0A83">
        <w:rPr>
          <w:sz w:val="28"/>
          <w:szCs w:val="28"/>
        </w:rPr>
        <w:fldChar w:fldCharType="begin"/>
      </w:r>
      <w:r w:rsidR="00F2513E" w:rsidRPr="003A0A83">
        <w:rPr>
          <w:sz w:val="28"/>
          <w:szCs w:val="28"/>
        </w:rPr>
        <w:instrText xml:space="preserve"> HYPERLINK "</w:instrText>
      </w:r>
      <w:r w:rsidR="00F2513E" w:rsidRPr="003A0A83">
        <w:rPr>
          <w:sz w:val="28"/>
          <w:szCs w:val="28"/>
          <w:rPrChange w:id="209" w:author="ASD" w:date="2016-05-26T18:30:00Z">
            <w:rPr>
              <w:rFonts w:eastAsiaTheme="majorEastAsia"/>
              <w:lang w:val="uk-UA"/>
            </w:rPr>
          </w:rPrChange>
        </w:rPr>
        <w:instrText>https://uk.wikipedia.org/wiki/Ендоскопія</w:instrText>
      </w:r>
      <w:r w:rsidR="00F2513E" w:rsidRPr="003A0A83">
        <w:rPr>
          <w:sz w:val="28"/>
          <w:szCs w:val="28"/>
        </w:rPr>
        <w:instrText xml:space="preserve">" </w:instrText>
      </w:r>
      <w:r w:rsidR="00F2513E" w:rsidRPr="003A0A83">
        <w:rPr>
          <w:sz w:val="28"/>
          <w:szCs w:val="28"/>
        </w:rPr>
        <w:fldChar w:fldCharType="separate"/>
      </w:r>
      <w:r w:rsidR="00F2513E" w:rsidRPr="003A0A83">
        <w:rPr>
          <w:sz w:val="28"/>
          <w:szCs w:val="28"/>
          <w:rPrChange w:id="210" w:author="ASD" w:date="2016-05-26T18:30:00Z">
            <w:rPr>
              <w:rFonts w:eastAsiaTheme="majorEastAsia"/>
              <w:lang w:val="uk-UA"/>
            </w:rPr>
          </w:rPrChange>
        </w:rPr>
        <w:t>https://uk.wikipedia.org/wiki/Ендоскопія</w:t>
      </w:r>
      <w:r w:rsidR="00F2513E" w:rsidRPr="003A0A83">
        <w:rPr>
          <w:sz w:val="28"/>
          <w:szCs w:val="28"/>
        </w:rPr>
        <w:fldChar w:fldCharType="end"/>
      </w:r>
    </w:p>
    <w:p w:rsidR="00F2513E" w:rsidRPr="003A0A83" w:rsidRDefault="00EE658F" w:rsidP="00AB4332">
      <w:pPr>
        <w:numPr>
          <w:ilvl w:val="0"/>
          <w:numId w:val="45"/>
        </w:numPr>
        <w:spacing w:line="360" w:lineRule="auto"/>
        <w:ind w:left="0" w:firstLine="567"/>
        <w:rPr>
          <w:sz w:val="28"/>
          <w:szCs w:val="28"/>
          <w:rPrChange w:id="211" w:author="ASD" w:date="2016-05-26T18:30:00Z">
            <w:rPr>
              <w:rFonts w:eastAsiaTheme="majorEastAsia"/>
              <w:lang w:val="uk-UA"/>
            </w:rPr>
          </w:rPrChange>
        </w:rPr>
      </w:pPr>
      <w:r w:rsidRPr="003A0A83">
        <w:rPr>
          <w:sz w:val="28"/>
          <w:szCs w:val="28"/>
        </w:rPr>
        <w:t xml:space="preserve">Технічна документація по LG P700  [Електроний ресурс] – 2016. – Режим доступу: </w:t>
      </w:r>
      <w:r w:rsidR="00F2513E" w:rsidRPr="003A0A83">
        <w:rPr>
          <w:sz w:val="28"/>
          <w:szCs w:val="28"/>
        </w:rPr>
        <w:t>http://www.gsm71.ru/_ld/0/36_LG_P700_Optimus.pdf</w:t>
      </w:r>
    </w:p>
    <w:p w:rsidR="008B4922" w:rsidRPr="00127E61" w:rsidRDefault="002F5276" w:rsidP="00AB4332">
      <w:pPr>
        <w:widowControl w:val="0"/>
        <w:autoSpaceDE w:val="0"/>
        <w:autoSpaceDN w:val="0"/>
        <w:adjustRightInd w:val="0"/>
        <w:spacing w:line="360" w:lineRule="auto"/>
        <w:ind w:firstLine="567"/>
        <w:rPr>
          <w:sz w:val="28"/>
          <w:szCs w:val="28"/>
          <w:lang w:val="uk-UA"/>
        </w:rPr>
      </w:pPr>
      <w:r w:rsidRPr="00127E61">
        <w:rPr>
          <w:sz w:val="28"/>
          <w:szCs w:val="28"/>
          <w:lang w:val="uk-UA"/>
        </w:rPr>
        <w:br w:type="page"/>
      </w:r>
    </w:p>
    <w:sectPr w:rsidR="008B4922" w:rsidRPr="00127E61" w:rsidSect="00EF637C">
      <w:headerReference w:type="default" r:id="rId38"/>
      <w:footerReference w:type="default" r:id="rId39"/>
      <w:headerReference w:type="first" r:id="rId40"/>
      <w:footerReference w:type="first" r:id="rId41"/>
      <w:pgSz w:w="11906" w:h="16838"/>
      <w:pgMar w:top="1080" w:right="851" w:bottom="1890"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464" w:rsidRDefault="007B5464">
      <w:r>
        <w:separator/>
      </w:r>
    </w:p>
  </w:endnote>
  <w:endnote w:type="continuationSeparator" w:id="0">
    <w:p w:rsidR="007B5464" w:rsidRDefault="007B5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1E3" w:rsidRDefault="00C471E3">
    <w:pPr>
      <w:pStyle w:val="a5"/>
    </w:pPr>
    <w:r>
      <w:rPr>
        <w:noProof/>
        <w:lang w:val="ru-RU" w:eastAsia="ru-RU"/>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BB2125" w:rsidRDefault="00C471E3"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C471E3" w:rsidRPr="00BB2125" w:rsidRDefault="00C471E3"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957259" w:rsidRDefault="00C471E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C471E3" w:rsidRPr="00957259" w:rsidRDefault="00C471E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v:textbox>
            </v:rect>
          </w:pict>
        </mc:Fallback>
      </mc:AlternateContent>
    </w:r>
    <w:r>
      <w:rPr>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107BBB" w:rsidRDefault="00C471E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9B7395">
                            <w:rPr>
                              <w:rFonts w:ascii="Arial" w:hAnsi="Arial" w:cs="Arial"/>
                              <w:i/>
                              <w:noProof/>
                            </w:rPr>
                            <w:t>38</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C471E3" w:rsidRPr="00107BBB" w:rsidRDefault="00C471E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9B7395">
                      <w:rPr>
                        <w:rFonts w:ascii="Arial" w:hAnsi="Arial" w:cs="Arial"/>
                        <w:i/>
                        <w:noProof/>
                      </w:rPr>
                      <w:t>38</w:t>
                    </w:r>
                    <w:r w:rsidRPr="00957259">
                      <w:rPr>
                        <w:rFonts w:ascii="Arial" w:hAnsi="Arial" w:cs="Arial"/>
                        <w:i/>
                      </w:rPr>
                      <w:fldChar w:fldCharType="end"/>
                    </w:r>
                  </w:p>
                </w:txbxContent>
              </v:textbox>
            </v:rect>
          </w:pict>
        </mc:Fallback>
      </mc:AlternateContent>
    </w:r>
    <w:r>
      <w:rPr>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33017" w:rsidRDefault="00C471E3"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C471E3" w:rsidRPr="00D33017" w:rsidRDefault="00C471E3" w:rsidP="00F11D63">
                    <w:pPr>
                      <w:jc w:val="center"/>
                      <w:rPr>
                        <w:rFonts w:ascii="Arial" w:hAnsi="Arial" w:cs="Arial"/>
                        <w:i/>
                        <w:lang w:val="uk-UA"/>
                      </w:rPr>
                    </w:pPr>
                    <w:r>
                      <w:rPr>
                        <w:rFonts w:ascii="Arial" w:hAnsi="Arial" w:cs="Arial"/>
                        <w:i/>
                        <w:sz w:val="18"/>
                        <w:lang w:val="uk-UA"/>
                      </w:rPr>
                      <w:t>Арк.</w:t>
                    </w:r>
                  </w:p>
                </w:txbxContent>
              </v:textbox>
            </v:rect>
          </w:pict>
        </mc:Fallback>
      </mc:AlternateContent>
    </w:r>
    <w:r>
      <w:rPr>
        <w:noProof/>
        <w:lang w:val="ru-RU" w:eastAsia="ru-RU"/>
      </w:rPr>
      <mc:AlternateContent>
        <mc:Choice Requires="wps">
          <w:drawing>
            <wp:anchor distT="0" distB="0" distL="114300" distR="114300" simplePos="0" relativeHeight="251662848" behindDoc="0" locked="0" layoutInCell="1" allowOverlap="1">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957259" w:rsidRDefault="00C471E3"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C471E3" w:rsidRPr="00957259" w:rsidRDefault="00C471E3"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ru-RU" w:eastAsia="ru-RU"/>
      </w:rPr>
      <mc:AlternateContent>
        <mc:Choice Requires="wps">
          <w:drawing>
            <wp:anchor distT="0" distB="0" distL="114300" distR="114300" simplePos="0" relativeHeight="251661824" behindDoc="0" locked="0" layoutInCell="1" allowOverlap="1">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33017" w:rsidRDefault="00C471E3"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C471E3" w:rsidRPr="00D33017" w:rsidRDefault="00C471E3"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ru-RU" w:eastAsia="ru-RU"/>
      </w:rPr>
      <mc:AlternateContent>
        <mc:Choice Requires="wps">
          <w:drawing>
            <wp:anchor distT="0" distB="0" distL="114300" distR="114300" simplePos="0" relativeHeight="251660800" behindDoc="0" locked="0" layoutInCell="1" allowOverlap="1">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957259" w:rsidRDefault="00C471E3"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C471E3" w:rsidRPr="00957259" w:rsidRDefault="00C471E3"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ru-RU" w:eastAsia="ru-RU"/>
      </w:rPr>
      <mc:AlternateContent>
        <mc:Choice Requires="wps">
          <w:drawing>
            <wp:anchor distT="0" distB="0" distL="114300" distR="114300" simplePos="0" relativeHeight="251658752" behindDoc="0" locked="0" layoutInCell="1" allowOverlap="1">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957259" w:rsidRDefault="00C471E3"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C471E3" w:rsidRPr="00957259" w:rsidRDefault="00C471E3"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57728" behindDoc="0" locked="0" layoutInCell="1" allowOverlap="1">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ru-RU" w:eastAsia="ru-RU"/>
      </w:rPr>
      <mc:AlternateContent>
        <mc:Choice Requires="wps">
          <w:drawing>
            <wp:anchor distT="0" distB="0" distL="114300" distR="114300" simplePos="0" relativeHeight="251656704" behindDoc="0" locked="0" layoutInCell="1" allowOverlap="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5680" behindDoc="0" locked="0" layoutInCell="1" allowOverlap="1">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ru-RU" w:eastAsia="ru-RU"/>
      </w:rPr>
      <mc:AlternateContent>
        <mc:Choice Requires="wps">
          <w:drawing>
            <wp:anchor distT="0" distB="0" distL="114300" distR="114300" simplePos="0" relativeHeight="251654656" behindDoc="0" locked="0" layoutInCell="1" allowOverlap="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ru-RU" w:eastAsia="ru-RU"/>
      </w:rPr>
      <mc:AlternateContent>
        <mc:Choice Requires="wps">
          <w:drawing>
            <wp:anchor distT="0" distB="0" distL="114300" distR="114300" simplePos="0" relativeHeight="251653632" behindDoc="0" locked="0" layoutInCell="1" allowOverlap="1">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ru-RU" w:eastAsia="ru-RU"/>
      </w:rPr>
      <mc:AlternateContent>
        <mc:Choice Requires="wps">
          <w:drawing>
            <wp:anchor distT="0" distB="0" distL="114300" distR="114300" simplePos="0" relativeHeight="251652608" behindDoc="0" locked="0" layoutInCell="1" allowOverlap="1">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1584" behindDoc="0" locked="0" layoutInCell="1" allowOverlap="1">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0560" behindDoc="0" locked="0" layoutInCell="1" allowOverlap="1">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49536" behindDoc="0" locked="0" layoutInCell="1" allowOverlap="1">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ru-RU" w:eastAsia="ru-RU"/>
      </w:rPr>
      <mc:AlternateContent>
        <mc:Choice Requires="wps">
          <w:drawing>
            <wp:anchor distT="0" distB="0" distL="114300" distR="114300" simplePos="0" relativeHeight="251648512" behindDoc="0" locked="0" layoutInCell="1" allowOverlap="1">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1E3" w:rsidRPr="00486EE0" w:rsidRDefault="00C471E3">
    <w:pPr>
      <w:pStyle w:val="a5"/>
    </w:pPr>
    <w:r w:rsidRPr="00486EE0">
      <w:rPr>
        <w:noProof/>
        <w:lang w:val="ru-RU" w:eastAsia="ru-RU"/>
      </w:rPr>
      <mc:AlternateContent>
        <mc:Choice Requires="wpg">
          <w:drawing>
            <wp:anchor distT="0" distB="0" distL="114300" distR="114300" simplePos="0" relativeHeight="251667968" behindDoc="0" locked="0" layoutInCell="1" allowOverlap="1" wp14:anchorId="0907515A" wp14:editId="78C8A676">
              <wp:simplePos x="0" y="0"/>
              <wp:positionH relativeFrom="column">
                <wp:posOffset>-372745</wp:posOffset>
              </wp:positionH>
              <wp:positionV relativeFrom="paragraph">
                <wp:posOffset>-981710</wp:posOffset>
              </wp:positionV>
              <wp:extent cx="6582410" cy="1404620"/>
              <wp:effectExtent l="17780" t="18415" r="19685" b="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33017" w:rsidRDefault="00C471E3"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33017" w:rsidRDefault="00C471E3"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880F18" w:rsidRDefault="00C471E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C471E3" w:rsidRPr="00880F18" w:rsidRDefault="00C471E3"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91" cy="238"/>
                          <a:chOff x="0" y="0"/>
                          <a:chExt cx="19999"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300D60" w:rsidRDefault="00C471E3"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E25EC" w:rsidRDefault="00C471E3"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E25EC" w:rsidRDefault="00C471E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D33017" w:rsidRDefault="00C471E3"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jc w:val="center"/>
                              <w:rPr>
                                <w:rFonts w:ascii="Arial" w:hAnsi="Arial" w:cs="Arial"/>
                                <w:i/>
                                <w:sz w:val="20"/>
                                <w:lang w:val="uk-UA"/>
                              </w:rPr>
                            </w:pPr>
                            <w:r>
                              <w:rPr>
                                <w:rFonts w:ascii="Arial" w:hAnsi="Arial" w:cs="Arial"/>
                                <w:i/>
                                <w:sz w:val="20"/>
                                <w:lang w:val="uk-UA"/>
                              </w:rPr>
                              <w:t>66</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Default="00C471E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471E3" w:rsidRPr="00880F18" w:rsidRDefault="00C471E3"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823"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751"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471E3" w:rsidRPr="00775326" w:rsidRDefault="00C471E3"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7515A" id="Group 62" o:spid="_x0000_s1034" style="position:absolute;left:0;text-align:left;margin-left:-29.35pt;margin-top:-77.3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C471E3" w:rsidRPr="00775326" w:rsidRDefault="00C471E3"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C471E3" w:rsidRPr="00D33017" w:rsidRDefault="00C471E3" w:rsidP="00107BBB">
                      <w:pPr>
                        <w:jc w:val="center"/>
                        <w:rPr>
                          <w:rFonts w:ascii="Arial" w:hAnsi="Arial" w:cs="Arial"/>
                          <w:i/>
                          <w:lang w:val="uk-UA"/>
                        </w:rPr>
                      </w:pPr>
                      <w:r>
                        <w:rPr>
                          <w:rFonts w:ascii="Arial" w:hAnsi="Arial" w:cs="Arial"/>
                          <w:i/>
                          <w:sz w:val="18"/>
                          <w:lang w:val="uk-UA"/>
                        </w:rPr>
                        <w:t>Арк.</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C471E3" w:rsidRPr="00775326" w:rsidRDefault="00C471E3"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C471E3" w:rsidRPr="00775326" w:rsidRDefault="00C471E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C471E3" w:rsidRPr="00775326" w:rsidRDefault="00C471E3"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C471E3" w:rsidRPr="00D33017" w:rsidRDefault="00C471E3"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C471E3" w:rsidRPr="00775326" w:rsidRDefault="00C471E3"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C471E3" w:rsidRPr="00880F18" w:rsidRDefault="00C471E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C471E3" w:rsidRPr="00880F18" w:rsidRDefault="00C471E3"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C471E3" w:rsidRPr="00775326" w:rsidRDefault="00C471E3" w:rsidP="00107BBB">
                        <w:pPr>
                          <w:rPr>
                            <w:rFonts w:ascii="Arial" w:hAnsi="Arial" w:cs="Arial"/>
                            <w:i/>
                            <w:sz w:val="16"/>
                            <w:szCs w:val="16"/>
                            <w:lang w:val="uk-UA"/>
                          </w:rPr>
                        </w:pPr>
                        <w:r>
                          <w:rPr>
                            <w:rFonts w:ascii="Arial" w:hAnsi="Arial" w:cs="Arial"/>
                            <w:i/>
                            <w:sz w:val="16"/>
                            <w:szCs w:val="16"/>
                            <w:lang w:val="uk-UA"/>
                          </w:rPr>
                          <w:t>Разробив</w:t>
                        </w:r>
                      </w:p>
                    </w:txbxContent>
                  </v:textbox>
                </v:rect>
                <v:rect id="Rectangle 87"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C471E3" w:rsidRPr="00300D60" w:rsidRDefault="00C471E3"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C471E3" w:rsidRPr="00775326" w:rsidRDefault="00C471E3" w:rsidP="00107BBB">
                        <w:pPr>
                          <w:rPr>
                            <w:rFonts w:ascii="Arial" w:hAnsi="Arial" w:cs="Arial"/>
                            <w:i/>
                          </w:rPr>
                        </w:pPr>
                        <w:r w:rsidRPr="00775326">
                          <w:rPr>
                            <w:rFonts w:ascii="Arial" w:hAnsi="Arial" w:cs="Arial"/>
                            <w:i/>
                            <w:sz w:val="18"/>
                          </w:rPr>
                          <w:t>Реценз.</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C471E3" w:rsidRPr="00775326" w:rsidRDefault="00C471E3"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C471E3" w:rsidRPr="00775326" w:rsidRDefault="00C471E3"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C471E3" w:rsidRPr="00DE25EC" w:rsidRDefault="00C471E3"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C471E3" w:rsidRPr="00DE25EC" w:rsidRDefault="00C471E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C471E3" w:rsidRPr="00775326" w:rsidRDefault="00C471E3"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C471E3" w:rsidRPr="00D33017" w:rsidRDefault="00C471E3"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C471E3" w:rsidRPr="00775326" w:rsidRDefault="00C471E3" w:rsidP="00107BBB">
                      <w:pPr>
                        <w:jc w:val="center"/>
                        <w:rPr>
                          <w:rFonts w:ascii="Arial" w:hAnsi="Arial" w:cs="Arial"/>
                          <w:i/>
                          <w:sz w:val="20"/>
                          <w:lang w:val="uk-UA"/>
                        </w:rPr>
                      </w:pPr>
                      <w:r>
                        <w:rPr>
                          <w:rFonts w:ascii="Arial" w:hAnsi="Arial" w:cs="Arial"/>
                          <w:i/>
                          <w:sz w:val="20"/>
                          <w:lang w:val="uk-UA"/>
                        </w:rPr>
                        <w:t>66</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C471E3" w:rsidRDefault="00C471E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471E3" w:rsidRPr="00880F18" w:rsidRDefault="00C471E3"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C471E3" w:rsidRPr="00775326" w:rsidRDefault="00C471E3"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823;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C471E3" w:rsidRPr="00775326" w:rsidRDefault="00C471E3" w:rsidP="00300D60">
                      <w:pPr>
                        <w:ind w:right="-72"/>
                        <w:rPr>
                          <w:rFonts w:ascii="Arial" w:hAnsi="Arial" w:cs="Arial"/>
                          <w:i/>
                          <w:sz w:val="18"/>
                          <w:szCs w:val="18"/>
                          <w:lang w:val="uk-UA"/>
                        </w:rPr>
                      </w:pPr>
                      <w:r>
                        <w:rPr>
                          <w:rFonts w:ascii="Arial" w:hAnsi="Arial" w:cs="Arial"/>
                          <w:i/>
                          <w:sz w:val="18"/>
                          <w:szCs w:val="18"/>
                          <w:lang w:val="uk-UA"/>
                        </w:rPr>
                        <w:t>Виногрдов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C471E3" w:rsidRPr="00775326" w:rsidRDefault="00C471E3"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751;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C471E3" w:rsidRPr="00775326" w:rsidRDefault="00C471E3" w:rsidP="00107BBB">
                      <w:pPr>
                        <w:rPr>
                          <w:rFonts w:ascii="Arial" w:hAnsi="Arial" w:cs="Arial"/>
                          <w:i/>
                          <w:lang w:val="uk-UA"/>
                        </w:rPr>
                      </w:pPr>
                    </w:p>
                  </w:txbxContent>
                </v:textbox>
              </v:rect>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464" w:rsidRDefault="007B5464">
      <w:r>
        <w:separator/>
      </w:r>
    </w:p>
  </w:footnote>
  <w:footnote w:type="continuationSeparator" w:id="0">
    <w:p w:rsidR="007B5464" w:rsidRDefault="007B5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1E3" w:rsidRPr="00DD5F1C" w:rsidRDefault="00C471E3">
    <w:pPr>
      <w:pStyle w:val="a3"/>
    </w:pPr>
    <w:r>
      <w:rPr>
        <w:noProof/>
        <w:sz w:val="20"/>
        <w:lang w:val="ru-RU" w:eastAsia="ru-RU"/>
      </w:rPr>
      <mc:AlternateContent>
        <mc:Choice Requires="wps">
          <w:drawing>
            <wp:anchor distT="0" distB="0" distL="114300" distR="114300" simplePos="0" relativeHeight="251647488" behindDoc="0" locked="0" layoutInCell="1" allowOverlap="1">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DC180"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1E3" w:rsidRDefault="00C471E3">
    <w:pPr>
      <w:pStyle w:val="a3"/>
    </w:pPr>
    <w:r>
      <w:rPr>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3DCD2359"/>
    <w:multiLevelType w:val="hybridMultilevel"/>
    <w:tmpl w:val="72DE22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3"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38"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2FB4816"/>
    <w:multiLevelType w:val="hybridMultilevel"/>
    <w:tmpl w:val="406CEB78"/>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32"/>
  </w:num>
  <w:num w:numId="3">
    <w:abstractNumId w:val="8"/>
  </w:num>
  <w:num w:numId="4">
    <w:abstractNumId w:val="3"/>
  </w:num>
  <w:num w:numId="5">
    <w:abstractNumId w:val="12"/>
  </w:num>
  <w:num w:numId="6">
    <w:abstractNumId w:val="4"/>
  </w:num>
  <w:num w:numId="7">
    <w:abstractNumId w:val="43"/>
  </w:num>
  <w:num w:numId="8">
    <w:abstractNumId w:val="23"/>
  </w:num>
  <w:num w:numId="9">
    <w:abstractNumId w:val="33"/>
  </w:num>
  <w:num w:numId="10">
    <w:abstractNumId w:val="39"/>
  </w:num>
  <w:num w:numId="11">
    <w:abstractNumId w:val="10"/>
  </w:num>
  <w:num w:numId="12">
    <w:abstractNumId w:val="7"/>
  </w:num>
  <w:num w:numId="13">
    <w:abstractNumId w:val="42"/>
  </w:num>
  <w:num w:numId="14">
    <w:abstractNumId w:val="22"/>
  </w:num>
  <w:num w:numId="15">
    <w:abstractNumId w:val="5"/>
  </w:num>
  <w:num w:numId="16">
    <w:abstractNumId w:val="31"/>
  </w:num>
  <w:num w:numId="17">
    <w:abstractNumId w:val="14"/>
  </w:num>
  <w:num w:numId="18">
    <w:abstractNumId w:val="0"/>
  </w:num>
  <w:num w:numId="19">
    <w:abstractNumId w:val="6"/>
  </w:num>
  <w:num w:numId="20">
    <w:abstractNumId w:val="34"/>
  </w:num>
  <w:num w:numId="21">
    <w:abstractNumId w:val="38"/>
  </w:num>
  <w:num w:numId="22">
    <w:abstractNumId w:val="44"/>
  </w:num>
  <w:num w:numId="23">
    <w:abstractNumId w:val="13"/>
  </w:num>
  <w:num w:numId="24">
    <w:abstractNumId w:val="15"/>
  </w:num>
  <w:num w:numId="25">
    <w:abstractNumId w:val="21"/>
  </w:num>
  <w:num w:numId="26">
    <w:abstractNumId w:val="11"/>
  </w:num>
  <w:num w:numId="27">
    <w:abstractNumId w:val="18"/>
  </w:num>
  <w:num w:numId="28">
    <w:abstractNumId w:val="28"/>
  </w:num>
  <w:num w:numId="29">
    <w:abstractNumId w:val="9"/>
  </w:num>
  <w:num w:numId="30">
    <w:abstractNumId w:val="36"/>
  </w:num>
  <w:num w:numId="31">
    <w:abstractNumId w:val="26"/>
  </w:num>
  <w:num w:numId="32">
    <w:abstractNumId w:val="25"/>
  </w:num>
  <w:num w:numId="33">
    <w:abstractNumId w:val="45"/>
  </w:num>
  <w:num w:numId="34">
    <w:abstractNumId w:val="35"/>
  </w:num>
  <w:num w:numId="35">
    <w:abstractNumId w:val="20"/>
  </w:num>
  <w:num w:numId="36">
    <w:abstractNumId w:val="40"/>
  </w:num>
  <w:num w:numId="37">
    <w:abstractNumId w:val="37"/>
  </w:num>
  <w:num w:numId="38">
    <w:abstractNumId w:val="46"/>
  </w:num>
  <w:num w:numId="39">
    <w:abstractNumId w:val="30"/>
  </w:num>
  <w:num w:numId="40">
    <w:abstractNumId w:val="2"/>
  </w:num>
  <w:num w:numId="41">
    <w:abstractNumId w:val="24"/>
  </w:num>
  <w:num w:numId="42">
    <w:abstractNumId w:val="17"/>
  </w:num>
  <w:num w:numId="43">
    <w:abstractNumId w:val="16"/>
  </w:num>
  <w:num w:numId="44">
    <w:abstractNumId w:val="29"/>
  </w:num>
  <w:num w:numId="45">
    <w:abstractNumId w:val="27"/>
  </w:num>
  <w:num w:numId="46">
    <w:abstractNumId w:val="1"/>
  </w:num>
  <w:num w:numId="47">
    <w:abstractNumId w:val="41"/>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2BDC"/>
    <w:rsid w:val="00003E74"/>
    <w:rsid w:val="000046EF"/>
    <w:rsid w:val="00005715"/>
    <w:rsid w:val="00005CF3"/>
    <w:rsid w:val="00006269"/>
    <w:rsid w:val="00007B14"/>
    <w:rsid w:val="000130FC"/>
    <w:rsid w:val="0001356E"/>
    <w:rsid w:val="00014931"/>
    <w:rsid w:val="00014FDA"/>
    <w:rsid w:val="00015580"/>
    <w:rsid w:val="00015A05"/>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7F29"/>
    <w:rsid w:val="000528F1"/>
    <w:rsid w:val="00053ACD"/>
    <w:rsid w:val="00057061"/>
    <w:rsid w:val="000578DC"/>
    <w:rsid w:val="000617B5"/>
    <w:rsid w:val="00061A6A"/>
    <w:rsid w:val="0006212A"/>
    <w:rsid w:val="000621D6"/>
    <w:rsid w:val="00064D48"/>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D1B9C"/>
    <w:rsid w:val="000D36C9"/>
    <w:rsid w:val="000D3B37"/>
    <w:rsid w:val="000D5703"/>
    <w:rsid w:val="000D628E"/>
    <w:rsid w:val="000D6580"/>
    <w:rsid w:val="000D675E"/>
    <w:rsid w:val="000E123C"/>
    <w:rsid w:val="000E29A6"/>
    <w:rsid w:val="000E41D2"/>
    <w:rsid w:val="000E4DFD"/>
    <w:rsid w:val="000E596B"/>
    <w:rsid w:val="000F1915"/>
    <w:rsid w:val="000F32AB"/>
    <w:rsid w:val="000F38D5"/>
    <w:rsid w:val="000F4E51"/>
    <w:rsid w:val="000F707D"/>
    <w:rsid w:val="0010013A"/>
    <w:rsid w:val="00100FD7"/>
    <w:rsid w:val="00104DE6"/>
    <w:rsid w:val="00107BBB"/>
    <w:rsid w:val="00111576"/>
    <w:rsid w:val="00111B18"/>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E61"/>
    <w:rsid w:val="00127F04"/>
    <w:rsid w:val="001327DD"/>
    <w:rsid w:val="001328BD"/>
    <w:rsid w:val="0013463B"/>
    <w:rsid w:val="00136CFF"/>
    <w:rsid w:val="0014271E"/>
    <w:rsid w:val="00143784"/>
    <w:rsid w:val="00143B57"/>
    <w:rsid w:val="00143F25"/>
    <w:rsid w:val="0014464B"/>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D1B00"/>
    <w:rsid w:val="001D1E1C"/>
    <w:rsid w:val="001D533D"/>
    <w:rsid w:val="001D6CBE"/>
    <w:rsid w:val="001D7477"/>
    <w:rsid w:val="001D7B11"/>
    <w:rsid w:val="001D7F63"/>
    <w:rsid w:val="001E0815"/>
    <w:rsid w:val="001E0ECB"/>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45DB"/>
    <w:rsid w:val="00234800"/>
    <w:rsid w:val="002349F1"/>
    <w:rsid w:val="0023531C"/>
    <w:rsid w:val="00235D7F"/>
    <w:rsid w:val="00237435"/>
    <w:rsid w:val="002424F5"/>
    <w:rsid w:val="00243081"/>
    <w:rsid w:val="002436F0"/>
    <w:rsid w:val="00245556"/>
    <w:rsid w:val="002459E2"/>
    <w:rsid w:val="00245DC8"/>
    <w:rsid w:val="00246CDD"/>
    <w:rsid w:val="00247E0F"/>
    <w:rsid w:val="00253E8A"/>
    <w:rsid w:val="00256F29"/>
    <w:rsid w:val="00256FBF"/>
    <w:rsid w:val="00257079"/>
    <w:rsid w:val="002574C1"/>
    <w:rsid w:val="00260EB5"/>
    <w:rsid w:val="002620DD"/>
    <w:rsid w:val="0026550F"/>
    <w:rsid w:val="00274A46"/>
    <w:rsid w:val="00274B6A"/>
    <w:rsid w:val="00275D4A"/>
    <w:rsid w:val="002774ED"/>
    <w:rsid w:val="002778CC"/>
    <w:rsid w:val="00280432"/>
    <w:rsid w:val="00281B42"/>
    <w:rsid w:val="002826AF"/>
    <w:rsid w:val="00284129"/>
    <w:rsid w:val="002846F4"/>
    <w:rsid w:val="00284FC0"/>
    <w:rsid w:val="00285F60"/>
    <w:rsid w:val="00286338"/>
    <w:rsid w:val="002922C5"/>
    <w:rsid w:val="002A0A3F"/>
    <w:rsid w:val="002A282A"/>
    <w:rsid w:val="002A5566"/>
    <w:rsid w:val="002A5E70"/>
    <w:rsid w:val="002A7530"/>
    <w:rsid w:val="002B0BBC"/>
    <w:rsid w:val="002B1095"/>
    <w:rsid w:val="002B22E3"/>
    <w:rsid w:val="002B31A9"/>
    <w:rsid w:val="002B322F"/>
    <w:rsid w:val="002B3528"/>
    <w:rsid w:val="002B6E2C"/>
    <w:rsid w:val="002C1111"/>
    <w:rsid w:val="002C152A"/>
    <w:rsid w:val="002C57A6"/>
    <w:rsid w:val="002C71EE"/>
    <w:rsid w:val="002D476B"/>
    <w:rsid w:val="002E2B82"/>
    <w:rsid w:val="002E3B24"/>
    <w:rsid w:val="002E3BE4"/>
    <w:rsid w:val="002F1268"/>
    <w:rsid w:val="002F1BF1"/>
    <w:rsid w:val="002F2079"/>
    <w:rsid w:val="002F339D"/>
    <w:rsid w:val="002F5276"/>
    <w:rsid w:val="002F5AA2"/>
    <w:rsid w:val="002F76F9"/>
    <w:rsid w:val="00300D60"/>
    <w:rsid w:val="00301458"/>
    <w:rsid w:val="00302F62"/>
    <w:rsid w:val="00304137"/>
    <w:rsid w:val="00304349"/>
    <w:rsid w:val="00304E07"/>
    <w:rsid w:val="00307416"/>
    <w:rsid w:val="0031002E"/>
    <w:rsid w:val="003130CB"/>
    <w:rsid w:val="003130F6"/>
    <w:rsid w:val="00315EC7"/>
    <w:rsid w:val="00316B62"/>
    <w:rsid w:val="003211B9"/>
    <w:rsid w:val="00325DF6"/>
    <w:rsid w:val="00326ACE"/>
    <w:rsid w:val="0033093B"/>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370C"/>
    <w:rsid w:val="00393733"/>
    <w:rsid w:val="00393E3A"/>
    <w:rsid w:val="0039460F"/>
    <w:rsid w:val="00397C8C"/>
    <w:rsid w:val="003A0217"/>
    <w:rsid w:val="003A083E"/>
    <w:rsid w:val="003A0A83"/>
    <w:rsid w:val="003A1756"/>
    <w:rsid w:val="003A20AD"/>
    <w:rsid w:val="003A29A8"/>
    <w:rsid w:val="003A368A"/>
    <w:rsid w:val="003A52E7"/>
    <w:rsid w:val="003A6518"/>
    <w:rsid w:val="003A79AE"/>
    <w:rsid w:val="003B1258"/>
    <w:rsid w:val="003B34A9"/>
    <w:rsid w:val="003B4B31"/>
    <w:rsid w:val="003B5CD9"/>
    <w:rsid w:val="003B61AC"/>
    <w:rsid w:val="003B75F2"/>
    <w:rsid w:val="003C0B36"/>
    <w:rsid w:val="003C17BA"/>
    <w:rsid w:val="003C2BB6"/>
    <w:rsid w:val="003C3246"/>
    <w:rsid w:val="003C3B7F"/>
    <w:rsid w:val="003C4353"/>
    <w:rsid w:val="003D0A27"/>
    <w:rsid w:val="003D1B89"/>
    <w:rsid w:val="003D3A71"/>
    <w:rsid w:val="003D5A17"/>
    <w:rsid w:val="003D7A8A"/>
    <w:rsid w:val="003D7BAB"/>
    <w:rsid w:val="003E1470"/>
    <w:rsid w:val="003E45C5"/>
    <w:rsid w:val="003E636C"/>
    <w:rsid w:val="003F1FE9"/>
    <w:rsid w:val="003F45C7"/>
    <w:rsid w:val="003F4754"/>
    <w:rsid w:val="003F48EE"/>
    <w:rsid w:val="003F553A"/>
    <w:rsid w:val="003F6048"/>
    <w:rsid w:val="00400627"/>
    <w:rsid w:val="00402E9D"/>
    <w:rsid w:val="0040402F"/>
    <w:rsid w:val="00404135"/>
    <w:rsid w:val="00404D7E"/>
    <w:rsid w:val="00411244"/>
    <w:rsid w:val="00411B41"/>
    <w:rsid w:val="00411EC2"/>
    <w:rsid w:val="004148A1"/>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E26D1"/>
    <w:rsid w:val="004E35D2"/>
    <w:rsid w:val="004E4054"/>
    <w:rsid w:val="004E52AF"/>
    <w:rsid w:val="004E53AE"/>
    <w:rsid w:val="004E589A"/>
    <w:rsid w:val="004E6E8B"/>
    <w:rsid w:val="004F012E"/>
    <w:rsid w:val="004F3C5D"/>
    <w:rsid w:val="004F5312"/>
    <w:rsid w:val="004F5518"/>
    <w:rsid w:val="005003D1"/>
    <w:rsid w:val="00501741"/>
    <w:rsid w:val="005017B9"/>
    <w:rsid w:val="005029C0"/>
    <w:rsid w:val="005041D2"/>
    <w:rsid w:val="005044F3"/>
    <w:rsid w:val="005049A9"/>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40522"/>
    <w:rsid w:val="00540918"/>
    <w:rsid w:val="0054225D"/>
    <w:rsid w:val="005428D9"/>
    <w:rsid w:val="0054398A"/>
    <w:rsid w:val="0054401F"/>
    <w:rsid w:val="005474F7"/>
    <w:rsid w:val="00550E85"/>
    <w:rsid w:val="005512AD"/>
    <w:rsid w:val="00551FD8"/>
    <w:rsid w:val="00552667"/>
    <w:rsid w:val="00552709"/>
    <w:rsid w:val="00552EC7"/>
    <w:rsid w:val="00553B26"/>
    <w:rsid w:val="0055473B"/>
    <w:rsid w:val="00554AD7"/>
    <w:rsid w:val="00555766"/>
    <w:rsid w:val="00556EEC"/>
    <w:rsid w:val="00560FD3"/>
    <w:rsid w:val="0056110C"/>
    <w:rsid w:val="00561F9F"/>
    <w:rsid w:val="0056318C"/>
    <w:rsid w:val="0057021F"/>
    <w:rsid w:val="00570493"/>
    <w:rsid w:val="00573AD8"/>
    <w:rsid w:val="00580BF6"/>
    <w:rsid w:val="00581BD0"/>
    <w:rsid w:val="00583478"/>
    <w:rsid w:val="005836AE"/>
    <w:rsid w:val="0059030A"/>
    <w:rsid w:val="00592A3E"/>
    <w:rsid w:val="00593FD6"/>
    <w:rsid w:val="005942F5"/>
    <w:rsid w:val="00594D58"/>
    <w:rsid w:val="00597D39"/>
    <w:rsid w:val="00597F61"/>
    <w:rsid w:val="005A1948"/>
    <w:rsid w:val="005A1E0F"/>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4F9C"/>
    <w:rsid w:val="0062721E"/>
    <w:rsid w:val="00631949"/>
    <w:rsid w:val="006350D9"/>
    <w:rsid w:val="006357B2"/>
    <w:rsid w:val="00635996"/>
    <w:rsid w:val="00641C22"/>
    <w:rsid w:val="006436C8"/>
    <w:rsid w:val="00644BE8"/>
    <w:rsid w:val="00645027"/>
    <w:rsid w:val="006454C9"/>
    <w:rsid w:val="0064644F"/>
    <w:rsid w:val="00651011"/>
    <w:rsid w:val="00651AAA"/>
    <w:rsid w:val="00655B0C"/>
    <w:rsid w:val="00656B70"/>
    <w:rsid w:val="00660181"/>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BC"/>
    <w:rsid w:val="006928E3"/>
    <w:rsid w:val="00692E7F"/>
    <w:rsid w:val="00695627"/>
    <w:rsid w:val="00696538"/>
    <w:rsid w:val="00697039"/>
    <w:rsid w:val="006A18C3"/>
    <w:rsid w:val="006A2846"/>
    <w:rsid w:val="006A51B4"/>
    <w:rsid w:val="006A76B4"/>
    <w:rsid w:val="006B064E"/>
    <w:rsid w:val="006B0CA7"/>
    <w:rsid w:val="006B1D29"/>
    <w:rsid w:val="006B31D7"/>
    <w:rsid w:val="006B50E9"/>
    <w:rsid w:val="006B7030"/>
    <w:rsid w:val="006C0A57"/>
    <w:rsid w:val="006C1A7F"/>
    <w:rsid w:val="006C2190"/>
    <w:rsid w:val="006C3A99"/>
    <w:rsid w:val="006C537E"/>
    <w:rsid w:val="006C63CE"/>
    <w:rsid w:val="006C684E"/>
    <w:rsid w:val="006C7332"/>
    <w:rsid w:val="006D1895"/>
    <w:rsid w:val="006D4824"/>
    <w:rsid w:val="006D4B1D"/>
    <w:rsid w:val="006E0FEF"/>
    <w:rsid w:val="006E2874"/>
    <w:rsid w:val="006E301C"/>
    <w:rsid w:val="006E3438"/>
    <w:rsid w:val="006E4986"/>
    <w:rsid w:val="006E53EE"/>
    <w:rsid w:val="006F02C8"/>
    <w:rsid w:val="006F2A58"/>
    <w:rsid w:val="006F4A3B"/>
    <w:rsid w:val="006F6EF6"/>
    <w:rsid w:val="006F7169"/>
    <w:rsid w:val="006F72B8"/>
    <w:rsid w:val="0070009C"/>
    <w:rsid w:val="00700895"/>
    <w:rsid w:val="00700A0A"/>
    <w:rsid w:val="0070136F"/>
    <w:rsid w:val="0070322D"/>
    <w:rsid w:val="007068A5"/>
    <w:rsid w:val="00710E0F"/>
    <w:rsid w:val="00720F8D"/>
    <w:rsid w:val="0072371D"/>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6968"/>
    <w:rsid w:val="007676E3"/>
    <w:rsid w:val="007708DC"/>
    <w:rsid w:val="007718AF"/>
    <w:rsid w:val="00773C54"/>
    <w:rsid w:val="00775537"/>
    <w:rsid w:val="007755AA"/>
    <w:rsid w:val="007776B7"/>
    <w:rsid w:val="00780571"/>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7478"/>
    <w:rsid w:val="007D0A84"/>
    <w:rsid w:val="007D0E21"/>
    <w:rsid w:val="007D10C3"/>
    <w:rsid w:val="007D3CF1"/>
    <w:rsid w:val="007D4FDF"/>
    <w:rsid w:val="007D7C99"/>
    <w:rsid w:val="007E32C2"/>
    <w:rsid w:val="007E3820"/>
    <w:rsid w:val="007E4F40"/>
    <w:rsid w:val="007E4FBD"/>
    <w:rsid w:val="007F4300"/>
    <w:rsid w:val="007F4BE5"/>
    <w:rsid w:val="008000AF"/>
    <w:rsid w:val="00801E70"/>
    <w:rsid w:val="00802CA4"/>
    <w:rsid w:val="008059E2"/>
    <w:rsid w:val="00806897"/>
    <w:rsid w:val="00810EFA"/>
    <w:rsid w:val="00812403"/>
    <w:rsid w:val="00812619"/>
    <w:rsid w:val="00813529"/>
    <w:rsid w:val="008144E1"/>
    <w:rsid w:val="00817E51"/>
    <w:rsid w:val="0082144F"/>
    <w:rsid w:val="008233C3"/>
    <w:rsid w:val="00827E53"/>
    <w:rsid w:val="008324A5"/>
    <w:rsid w:val="00834FE1"/>
    <w:rsid w:val="008353C9"/>
    <w:rsid w:val="00837555"/>
    <w:rsid w:val="0083767E"/>
    <w:rsid w:val="0084025D"/>
    <w:rsid w:val="00842484"/>
    <w:rsid w:val="008427E0"/>
    <w:rsid w:val="00842959"/>
    <w:rsid w:val="0084662F"/>
    <w:rsid w:val="00846A99"/>
    <w:rsid w:val="008472DC"/>
    <w:rsid w:val="00853656"/>
    <w:rsid w:val="00853B64"/>
    <w:rsid w:val="008558A4"/>
    <w:rsid w:val="008566A7"/>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5C76"/>
    <w:rsid w:val="008860E8"/>
    <w:rsid w:val="00886574"/>
    <w:rsid w:val="008873FD"/>
    <w:rsid w:val="00890F4B"/>
    <w:rsid w:val="00891E60"/>
    <w:rsid w:val="00894142"/>
    <w:rsid w:val="008A01F6"/>
    <w:rsid w:val="008A0B96"/>
    <w:rsid w:val="008A393D"/>
    <w:rsid w:val="008A5B2F"/>
    <w:rsid w:val="008A71DF"/>
    <w:rsid w:val="008A7774"/>
    <w:rsid w:val="008A7989"/>
    <w:rsid w:val="008B09B2"/>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106A"/>
    <w:rsid w:val="0093194C"/>
    <w:rsid w:val="00931B5F"/>
    <w:rsid w:val="00932DB3"/>
    <w:rsid w:val="00935544"/>
    <w:rsid w:val="009364A3"/>
    <w:rsid w:val="00940890"/>
    <w:rsid w:val="00940C39"/>
    <w:rsid w:val="00941885"/>
    <w:rsid w:val="00943F37"/>
    <w:rsid w:val="0094405A"/>
    <w:rsid w:val="00944BE7"/>
    <w:rsid w:val="009469E1"/>
    <w:rsid w:val="00951279"/>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5466"/>
    <w:rsid w:val="00985F59"/>
    <w:rsid w:val="009861A9"/>
    <w:rsid w:val="009863F6"/>
    <w:rsid w:val="00986757"/>
    <w:rsid w:val="00990DC8"/>
    <w:rsid w:val="00992776"/>
    <w:rsid w:val="0099509B"/>
    <w:rsid w:val="009A245C"/>
    <w:rsid w:val="009B2C10"/>
    <w:rsid w:val="009B34AD"/>
    <w:rsid w:val="009B38E6"/>
    <w:rsid w:val="009B49EF"/>
    <w:rsid w:val="009B6A83"/>
    <w:rsid w:val="009B7395"/>
    <w:rsid w:val="009C133D"/>
    <w:rsid w:val="009C13B3"/>
    <w:rsid w:val="009C406A"/>
    <w:rsid w:val="009C528F"/>
    <w:rsid w:val="009C7F46"/>
    <w:rsid w:val="009D2467"/>
    <w:rsid w:val="009D31B5"/>
    <w:rsid w:val="009D4436"/>
    <w:rsid w:val="009D5791"/>
    <w:rsid w:val="009E0F61"/>
    <w:rsid w:val="009E1997"/>
    <w:rsid w:val="009E2012"/>
    <w:rsid w:val="009E40EA"/>
    <w:rsid w:val="009E54BE"/>
    <w:rsid w:val="009E5840"/>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3581"/>
    <w:rsid w:val="00A25344"/>
    <w:rsid w:val="00A32217"/>
    <w:rsid w:val="00A326EC"/>
    <w:rsid w:val="00A3322C"/>
    <w:rsid w:val="00A343BB"/>
    <w:rsid w:val="00A35A5A"/>
    <w:rsid w:val="00A36563"/>
    <w:rsid w:val="00A36567"/>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1AEC"/>
    <w:rsid w:val="00AB20C2"/>
    <w:rsid w:val="00AB42F3"/>
    <w:rsid w:val="00AB4332"/>
    <w:rsid w:val="00AB49C6"/>
    <w:rsid w:val="00AB7FFD"/>
    <w:rsid w:val="00AC058B"/>
    <w:rsid w:val="00AC173F"/>
    <w:rsid w:val="00AC25BC"/>
    <w:rsid w:val="00AC3A34"/>
    <w:rsid w:val="00AC4D0F"/>
    <w:rsid w:val="00AC5113"/>
    <w:rsid w:val="00AC5BD7"/>
    <w:rsid w:val="00AD081C"/>
    <w:rsid w:val="00AD12AA"/>
    <w:rsid w:val="00AD1348"/>
    <w:rsid w:val="00AD1F21"/>
    <w:rsid w:val="00AD3A7B"/>
    <w:rsid w:val="00AD65D3"/>
    <w:rsid w:val="00AD688A"/>
    <w:rsid w:val="00AE03BE"/>
    <w:rsid w:val="00AE1FB4"/>
    <w:rsid w:val="00AE20B3"/>
    <w:rsid w:val="00AE3EBE"/>
    <w:rsid w:val="00AE443A"/>
    <w:rsid w:val="00AE5CBB"/>
    <w:rsid w:val="00AE761A"/>
    <w:rsid w:val="00AF0C1A"/>
    <w:rsid w:val="00AF0E9B"/>
    <w:rsid w:val="00AF0F6D"/>
    <w:rsid w:val="00AF158C"/>
    <w:rsid w:val="00AF1ADF"/>
    <w:rsid w:val="00AF4854"/>
    <w:rsid w:val="00AF5FF5"/>
    <w:rsid w:val="00AF785A"/>
    <w:rsid w:val="00B00502"/>
    <w:rsid w:val="00B010A0"/>
    <w:rsid w:val="00B01F0E"/>
    <w:rsid w:val="00B03502"/>
    <w:rsid w:val="00B05601"/>
    <w:rsid w:val="00B0588C"/>
    <w:rsid w:val="00B104FB"/>
    <w:rsid w:val="00B14D2E"/>
    <w:rsid w:val="00B14DE0"/>
    <w:rsid w:val="00B169BF"/>
    <w:rsid w:val="00B1776A"/>
    <w:rsid w:val="00B2116F"/>
    <w:rsid w:val="00B21EF7"/>
    <w:rsid w:val="00B22C4B"/>
    <w:rsid w:val="00B265B6"/>
    <w:rsid w:val="00B27419"/>
    <w:rsid w:val="00B308AA"/>
    <w:rsid w:val="00B326C6"/>
    <w:rsid w:val="00B32AF1"/>
    <w:rsid w:val="00B33516"/>
    <w:rsid w:val="00B35620"/>
    <w:rsid w:val="00B3645E"/>
    <w:rsid w:val="00B3796A"/>
    <w:rsid w:val="00B4241C"/>
    <w:rsid w:val="00B43314"/>
    <w:rsid w:val="00B4337D"/>
    <w:rsid w:val="00B46BB4"/>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383D"/>
    <w:rsid w:val="00B7384C"/>
    <w:rsid w:val="00B7628A"/>
    <w:rsid w:val="00B768C5"/>
    <w:rsid w:val="00B76DDF"/>
    <w:rsid w:val="00B8076B"/>
    <w:rsid w:val="00B81995"/>
    <w:rsid w:val="00B81B57"/>
    <w:rsid w:val="00B828B7"/>
    <w:rsid w:val="00B82BEB"/>
    <w:rsid w:val="00B842D1"/>
    <w:rsid w:val="00B867B6"/>
    <w:rsid w:val="00B8734F"/>
    <w:rsid w:val="00B900DA"/>
    <w:rsid w:val="00B90CDE"/>
    <w:rsid w:val="00B91356"/>
    <w:rsid w:val="00B91420"/>
    <w:rsid w:val="00B91DD4"/>
    <w:rsid w:val="00B91F30"/>
    <w:rsid w:val="00B936FF"/>
    <w:rsid w:val="00B93CF8"/>
    <w:rsid w:val="00B947A2"/>
    <w:rsid w:val="00B979C7"/>
    <w:rsid w:val="00BA2AC9"/>
    <w:rsid w:val="00BA304E"/>
    <w:rsid w:val="00BA42B9"/>
    <w:rsid w:val="00BA5864"/>
    <w:rsid w:val="00BA5FA5"/>
    <w:rsid w:val="00BA6D73"/>
    <w:rsid w:val="00BB068C"/>
    <w:rsid w:val="00BB0C3F"/>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7F9"/>
    <w:rsid w:val="00BD708E"/>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E19"/>
    <w:rsid w:val="00C27815"/>
    <w:rsid w:val="00C27C27"/>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DBE"/>
    <w:rsid w:val="00C61D07"/>
    <w:rsid w:val="00C63E53"/>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BD8"/>
    <w:rsid w:val="00C96605"/>
    <w:rsid w:val="00C9712F"/>
    <w:rsid w:val="00CA0376"/>
    <w:rsid w:val="00CA0515"/>
    <w:rsid w:val="00CA0FBE"/>
    <w:rsid w:val="00CA2D9E"/>
    <w:rsid w:val="00CA4A35"/>
    <w:rsid w:val="00CB0530"/>
    <w:rsid w:val="00CB28A4"/>
    <w:rsid w:val="00CB6A4D"/>
    <w:rsid w:val="00CC00E5"/>
    <w:rsid w:val="00CC1232"/>
    <w:rsid w:val="00CC4629"/>
    <w:rsid w:val="00CC5847"/>
    <w:rsid w:val="00CD0413"/>
    <w:rsid w:val="00CD212D"/>
    <w:rsid w:val="00CD6A94"/>
    <w:rsid w:val="00CE3528"/>
    <w:rsid w:val="00CE4699"/>
    <w:rsid w:val="00CE5D98"/>
    <w:rsid w:val="00CE6528"/>
    <w:rsid w:val="00CF2382"/>
    <w:rsid w:val="00CF2BBB"/>
    <w:rsid w:val="00CF2DDB"/>
    <w:rsid w:val="00CF31F9"/>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7022"/>
    <w:rsid w:val="00D50744"/>
    <w:rsid w:val="00D52259"/>
    <w:rsid w:val="00D523B6"/>
    <w:rsid w:val="00D52597"/>
    <w:rsid w:val="00D52C54"/>
    <w:rsid w:val="00D532A5"/>
    <w:rsid w:val="00D538F5"/>
    <w:rsid w:val="00D55DD2"/>
    <w:rsid w:val="00D60E21"/>
    <w:rsid w:val="00D61444"/>
    <w:rsid w:val="00D63FE4"/>
    <w:rsid w:val="00D6410B"/>
    <w:rsid w:val="00D644DE"/>
    <w:rsid w:val="00D65486"/>
    <w:rsid w:val="00D6684F"/>
    <w:rsid w:val="00D66ADF"/>
    <w:rsid w:val="00D67A37"/>
    <w:rsid w:val="00D67A49"/>
    <w:rsid w:val="00D70CB0"/>
    <w:rsid w:val="00D7663E"/>
    <w:rsid w:val="00D81614"/>
    <w:rsid w:val="00D82B9A"/>
    <w:rsid w:val="00D87EDF"/>
    <w:rsid w:val="00D902DF"/>
    <w:rsid w:val="00D90F01"/>
    <w:rsid w:val="00D93604"/>
    <w:rsid w:val="00D93B16"/>
    <w:rsid w:val="00D962DC"/>
    <w:rsid w:val="00D96D3D"/>
    <w:rsid w:val="00DA1443"/>
    <w:rsid w:val="00DA2578"/>
    <w:rsid w:val="00DA40BA"/>
    <w:rsid w:val="00DA6A47"/>
    <w:rsid w:val="00DA6AEC"/>
    <w:rsid w:val="00DB0BA6"/>
    <w:rsid w:val="00DB0BBC"/>
    <w:rsid w:val="00DB0F92"/>
    <w:rsid w:val="00DB25A7"/>
    <w:rsid w:val="00DB4483"/>
    <w:rsid w:val="00DB4A9F"/>
    <w:rsid w:val="00DB5751"/>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44BC"/>
    <w:rsid w:val="00DE6F34"/>
    <w:rsid w:val="00DE7959"/>
    <w:rsid w:val="00DE7E57"/>
    <w:rsid w:val="00DE7F3D"/>
    <w:rsid w:val="00DF20F6"/>
    <w:rsid w:val="00DF2FFD"/>
    <w:rsid w:val="00DF362E"/>
    <w:rsid w:val="00DF49BE"/>
    <w:rsid w:val="00E0239C"/>
    <w:rsid w:val="00E03D66"/>
    <w:rsid w:val="00E04BEF"/>
    <w:rsid w:val="00E052C1"/>
    <w:rsid w:val="00E10320"/>
    <w:rsid w:val="00E1071B"/>
    <w:rsid w:val="00E1280A"/>
    <w:rsid w:val="00E12B43"/>
    <w:rsid w:val="00E15105"/>
    <w:rsid w:val="00E20F57"/>
    <w:rsid w:val="00E21A4D"/>
    <w:rsid w:val="00E22879"/>
    <w:rsid w:val="00E22E45"/>
    <w:rsid w:val="00E251B6"/>
    <w:rsid w:val="00E25F8D"/>
    <w:rsid w:val="00E269D8"/>
    <w:rsid w:val="00E26CE4"/>
    <w:rsid w:val="00E26F9A"/>
    <w:rsid w:val="00E275CC"/>
    <w:rsid w:val="00E301AB"/>
    <w:rsid w:val="00E3236B"/>
    <w:rsid w:val="00E3285B"/>
    <w:rsid w:val="00E33834"/>
    <w:rsid w:val="00E35977"/>
    <w:rsid w:val="00E35ABB"/>
    <w:rsid w:val="00E35E57"/>
    <w:rsid w:val="00E36C12"/>
    <w:rsid w:val="00E379B0"/>
    <w:rsid w:val="00E40D42"/>
    <w:rsid w:val="00E41B84"/>
    <w:rsid w:val="00E41DD5"/>
    <w:rsid w:val="00E46149"/>
    <w:rsid w:val="00E46447"/>
    <w:rsid w:val="00E475FC"/>
    <w:rsid w:val="00E54FEA"/>
    <w:rsid w:val="00E550A7"/>
    <w:rsid w:val="00E55551"/>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70D1"/>
    <w:rsid w:val="00E97314"/>
    <w:rsid w:val="00E97714"/>
    <w:rsid w:val="00EA0F52"/>
    <w:rsid w:val="00EA1BEF"/>
    <w:rsid w:val="00EA1DA6"/>
    <w:rsid w:val="00EA31B4"/>
    <w:rsid w:val="00EA703B"/>
    <w:rsid w:val="00EB010D"/>
    <w:rsid w:val="00EB237D"/>
    <w:rsid w:val="00EB297A"/>
    <w:rsid w:val="00EB466F"/>
    <w:rsid w:val="00EB4D45"/>
    <w:rsid w:val="00EB5BA3"/>
    <w:rsid w:val="00EB5FF7"/>
    <w:rsid w:val="00EB660D"/>
    <w:rsid w:val="00EB70E1"/>
    <w:rsid w:val="00EB731E"/>
    <w:rsid w:val="00EB7F38"/>
    <w:rsid w:val="00EC5FCA"/>
    <w:rsid w:val="00EC68D7"/>
    <w:rsid w:val="00EC6BF2"/>
    <w:rsid w:val="00EC7B7B"/>
    <w:rsid w:val="00EC7E4E"/>
    <w:rsid w:val="00ED15B6"/>
    <w:rsid w:val="00ED325E"/>
    <w:rsid w:val="00ED6BB6"/>
    <w:rsid w:val="00EE189D"/>
    <w:rsid w:val="00EE281A"/>
    <w:rsid w:val="00EE3F64"/>
    <w:rsid w:val="00EE408D"/>
    <w:rsid w:val="00EE575C"/>
    <w:rsid w:val="00EE658F"/>
    <w:rsid w:val="00EE7A0D"/>
    <w:rsid w:val="00EF0003"/>
    <w:rsid w:val="00EF2589"/>
    <w:rsid w:val="00EF26FB"/>
    <w:rsid w:val="00EF637C"/>
    <w:rsid w:val="00EF6864"/>
    <w:rsid w:val="00EF7376"/>
    <w:rsid w:val="00F01161"/>
    <w:rsid w:val="00F028A7"/>
    <w:rsid w:val="00F03169"/>
    <w:rsid w:val="00F04905"/>
    <w:rsid w:val="00F04D34"/>
    <w:rsid w:val="00F073BE"/>
    <w:rsid w:val="00F101EF"/>
    <w:rsid w:val="00F11D63"/>
    <w:rsid w:val="00F12C0A"/>
    <w:rsid w:val="00F134F8"/>
    <w:rsid w:val="00F13E6C"/>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40EAE"/>
    <w:rsid w:val="00F418C3"/>
    <w:rsid w:val="00F426EA"/>
    <w:rsid w:val="00F42FD9"/>
    <w:rsid w:val="00F43882"/>
    <w:rsid w:val="00F451C1"/>
    <w:rsid w:val="00F51EC7"/>
    <w:rsid w:val="00F534C7"/>
    <w:rsid w:val="00F54BD4"/>
    <w:rsid w:val="00F55AAE"/>
    <w:rsid w:val="00F57434"/>
    <w:rsid w:val="00F62053"/>
    <w:rsid w:val="00F63413"/>
    <w:rsid w:val="00F6626B"/>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6128"/>
    <w:rsid w:val="00F976AB"/>
    <w:rsid w:val="00FA0DD0"/>
    <w:rsid w:val="00FA1AF1"/>
    <w:rsid w:val="00FA4EF0"/>
    <w:rsid w:val="00FA63ED"/>
    <w:rsid w:val="00FA68D3"/>
    <w:rsid w:val="00FB0FCA"/>
    <w:rsid w:val="00FB1318"/>
    <w:rsid w:val="00FB4322"/>
    <w:rsid w:val="00FB436F"/>
    <w:rsid w:val="00FB67FA"/>
    <w:rsid w:val="00FC1991"/>
    <w:rsid w:val="00FC22E5"/>
    <w:rsid w:val="00FC5C2E"/>
    <w:rsid w:val="00FC75B6"/>
    <w:rsid w:val="00FD0FA3"/>
    <w:rsid w:val="00FD25F8"/>
    <w:rsid w:val="00FD26DD"/>
    <w:rsid w:val="00FD4447"/>
    <w:rsid w:val="00FD54DA"/>
    <w:rsid w:val="00FD6866"/>
    <w:rsid w:val="00FE029C"/>
    <w:rsid w:val="00FE0991"/>
    <w:rsid w:val="00FE179B"/>
    <w:rsid w:val="00FE3B79"/>
    <w:rsid w:val="00FE5504"/>
    <w:rsid w:val="00FE5B5D"/>
    <w:rsid w:val="00FF0866"/>
    <w:rsid w:val="00FF1F20"/>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1">
    <w:name w:val="heading 1"/>
    <w:aliases w:val="tнtulo 1"/>
    <w:basedOn w:val="a"/>
    <w:next w:val="a"/>
    <w:link w:val="10"/>
    <w:uiPriority w:val="9"/>
    <w:qFormat/>
    <w:rsid w:val="007D4FDF"/>
    <w:pPr>
      <w:keepNext/>
      <w:spacing w:before="240" w:after="60"/>
      <w:jc w:val="center"/>
      <w:outlineLvl w:val="0"/>
    </w:pPr>
    <w:rPr>
      <w:b/>
      <w:bCs/>
      <w:kern w:val="32"/>
      <w:sz w:val="28"/>
      <w:szCs w:val="32"/>
    </w:rPr>
  </w:style>
  <w:style w:type="paragraph" w:styleId="2">
    <w:name w:val="heading 2"/>
    <w:aliases w:val="tнtulo 2"/>
    <w:basedOn w:val="a"/>
    <w:next w:val="a"/>
    <w:link w:val="20"/>
    <w:qFormat/>
    <w:rsid w:val="002A282A"/>
    <w:pPr>
      <w:keepNext/>
      <w:spacing w:before="240" w:after="60"/>
      <w:outlineLvl w:val="1"/>
    </w:pPr>
    <w:rPr>
      <w:b/>
      <w:bCs/>
      <w:iCs/>
      <w:sz w:val="28"/>
      <w:szCs w:val="28"/>
    </w:rPr>
  </w:style>
  <w:style w:type="paragraph" w:styleId="3">
    <w:name w:val="heading 3"/>
    <w:aliases w:val="tнtulo 3,h3,3"/>
    <w:basedOn w:val="a"/>
    <w:link w:val="30"/>
    <w:uiPriority w:val="9"/>
    <w:qFormat/>
    <w:rsid w:val="00AC25BC"/>
    <w:pPr>
      <w:spacing w:before="120" w:beforeAutospacing="1" w:after="120" w:afterAutospacing="1"/>
      <w:outlineLvl w:val="2"/>
    </w:pPr>
    <w:rPr>
      <w:b/>
      <w:bCs/>
      <w:sz w:val="28"/>
      <w:szCs w:val="27"/>
      <w:lang w:val="x-none" w:eastAsia="x-none"/>
    </w:rPr>
  </w:style>
  <w:style w:type="paragraph" w:styleId="4">
    <w:name w:val="heading 4"/>
    <w:basedOn w:val="a"/>
    <w:next w:val="a"/>
    <w:link w:val="40"/>
    <w:qFormat/>
    <w:rsid w:val="00EC5FCA"/>
    <w:pPr>
      <w:keepNext/>
      <w:spacing w:before="240" w:after="60"/>
      <w:outlineLvl w:val="3"/>
    </w:pPr>
    <w:rPr>
      <w:b/>
      <w:bCs/>
      <w:sz w:val="28"/>
      <w:szCs w:val="28"/>
    </w:rPr>
  </w:style>
  <w:style w:type="paragraph" w:styleId="5">
    <w:name w:val="heading 5"/>
    <w:basedOn w:val="a"/>
    <w:next w:val="a"/>
    <w:rsid w:val="00EC5FCA"/>
    <w:pPr>
      <w:spacing w:before="240" w:after="60"/>
      <w:outlineLvl w:val="4"/>
    </w:pPr>
    <w:rPr>
      <w:b/>
      <w:bCs/>
      <w:i/>
      <w:iCs/>
      <w:sz w:val="26"/>
      <w:szCs w:val="26"/>
    </w:rPr>
  </w:style>
  <w:style w:type="paragraph" w:styleId="6">
    <w:name w:val="heading 6"/>
    <w:basedOn w:val="a"/>
    <w:next w:val="a"/>
    <w:rsid w:val="00EC5FCA"/>
    <w:pPr>
      <w:spacing w:before="240" w:after="60"/>
      <w:outlineLvl w:val="5"/>
    </w:pPr>
    <w:rPr>
      <w:b/>
      <w:bCs/>
      <w:sz w:val="22"/>
      <w:szCs w:val="22"/>
    </w:rPr>
  </w:style>
  <w:style w:type="paragraph" w:styleId="7">
    <w:name w:val="heading 7"/>
    <w:basedOn w:val="a"/>
    <w:next w:val="a"/>
    <w:rsid w:val="00EC5FCA"/>
    <w:pPr>
      <w:spacing w:before="240" w:after="60"/>
      <w:outlineLvl w:val="6"/>
    </w:pPr>
  </w:style>
  <w:style w:type="paragraph" w:styleId="8">
    <w:name w:val="heading 8"/>
    <w:basedOn w:val="a"/>
    <w:next w:val="a"/>
    <w:rsid w:val="00EC5FCA"/>
    <w:pPr>
      <w:spacing w:before="240" w:after="60"/>
      <w:outlineLvl w:val="7"/>
    </w:pPr>
    <w:rPr>
      <w:i/>
      <w:iCs/>
    </w:rPr>
  </w:style>
  <w:style w:type="paragraph" w:styleId="9">
    <w:name w:val="heading 9"/>
    <w:basedOn w:val="a"/>
    <w:next w:val="a"/>
    <w:rsid w:val="00EC5FCA"/>
    <w:p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60C74"/>
    <w:pPr>
      <w:tabs>
        <w:tab w:val="center" w:pos="4677"/>
        <w:tab w:val="right" w:pos="9355"/>
      </w:tabs>
    </w:pPr>
    <w:rPr>
      <w:lang w:val="x-none" w:eastAsia="x-none"/>
    </w:rPr>
  </w:style>
  <w:style w:type="paragraph" w:styleId="a5">
    <w:name w:val="footer"/>
    <w:basedOn w:val="a"/>
    <w:link w:val="a6"/>
    <w:uiPriority w:val="99"/>
    <w:rsid w:val="00AD65D3"/>
    <w:pPr>
      <w:tabs>
        <w:tab w:val="center" w:pos="4677"/>
        <w:tab w:val="right" w:pos="9355"/>
      </w:tabs>
    </w:pPr>
    <w:rPr>
      <w:lang w:val="x-none" w:eastAsia="x-none"/>
    </w:rPr>
  </w:style>
  <w:style w:type="character" w:styleId="a7">
    <w:name w:val="page number"/>
    <w:basedOn w:val="a0"/>
    <w:rsid w:val="00AD65D3"/>
  </w:style>
  <w:style w:type="table" w:styleId="a8">
    <w:name w:val="Table Grid"/>
    <w:basedOn w:val="a1"/>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aa">
    <w:name w:val="Body Text"/>
    <w:basedOn w:val="a"/>
    <w:link w:val="ab"/>
    <w:rsid w:val="00301458"/>
    <w:pPr>
      <w:spacing w:line="360" w:lineRule="auto"/>
      <w:ind w:left="1134" w:right="567" w:firstLine="567"/>
    </w:pPr>
    <w:rPr>
      <w:sz w:val="28"/>
      <w:szCs w:val="20"/>
      <w:lang w:val="x-none" w:eastAsia="en-US"/>
    </w:rPr>
  </w:style>
  <w:style w:type="paragraph" w:styleId="ac">
    <w:name w:val="Body Text Indent"/>
    <w:basedOn w:val="a"/>
    <w:link w:val="ad"/>
    <w:rsid w:val="000621D6"/>
    <w:pPr>
      <w:spacing w:after="120"/>
      <w:ind w:left="283"/>
    </w:pPr>
    <w:rPr>
      <w:lang w:val="x-none" w:eastAsia="x-none"/>
    </w:rPr>
  </w:style>
  <w:style w:type="paragraph" w:styleId="21">
    <w:name w:val="Body Text 2"/>
    <w:basedOn w:val="a"/>
    <w:link w:val="22"/>
    <w:rsid w:val="000621D6"/>
    <w:pPr>
      <w:spacing w:after="120" w:line="480" w:lineRule="auto"/>
    </w:pPr>
    <w:rPr>
      <w:lang w:val="x-none" w:eastAsia="x-none"/>
    </w:rPr>
  </w:style>
  <w:style w:type="paragraph" w:styleId="ae">
    <w:name w:val="caption"/>
    <w:basedOn w:val="aa"/>
    <w:next w:val="aa"/>
    <w:uiPriority w:val="35"/>
    <w:qFormat/>
    <w:rsid w:val="000621D6"/>
    <w:pPr>
      <w:keepLines/>
      <w:suppressAutoHyphens/>
    </w:pPr>
    <w:rPr>
      <w:bCs/>
    </w:rPr>
  </w:style>
  <w:style w:type="character" w:styleId="af">
    <w:name w:val="Strong"/>
    <w:uiPriority w:val="22"/>
    <w:qFormat/>
    <w:rsid w:val="0078215D"/>
    <w:rPr>
      <w:b/>
      <w:bCs/>
    </w:rPr>
  </w:style>
  <w:style w:type="character" w:customStyle="1" w:styleId="apple-style-span">
    <w:name w:val="apple-style-span"/>
    <w:basedOn w:val="a0"/>
    <w:rsid w:val="0078215D"/>
  </w:style>
  <w:style w:type="character" w:customStyle="1" w:styleId="apple-converted-space">
    <w:name w:val="apple-converted-space"/>
    <w:basedOn w:val="a0"/>
    <w:rsid w:val="0078215D"/>
  </w:style>
  <w:style w:type="character" w:customStyle="1" w:styleId="20">
    <w:name w:val="Заголовок 2 Знак"/>
    <w:aliases w:val="tнtulo 2 Знак"/>
    <w:link w:val="2"/>
    <w:rsid w:val="002A282A"/>
    <w:rPr>
      <w:b/>
      <w:bCs/>
      <w:iCs/>
      <w:sz w:val="28"/>
      <w:szCs w:val="28"/>
    </w:rPr>
  </w:style>
  <w:style w:type="character" w:customStyle="1" w:styleId="texhtml">
    <w:name w:val="texhtml"/>
    <w:basedOn w:val="a0"/>
    <w:rsid w:val="0059030A"/>
  </w:style>
  <w:style w:type="character" w:customStyle="1" w:styleId="editsection">
    <w:name w:val="editsection"/>
    <w:basedOn w:val="a0"/>
    <w:rsid w:val="0059030A"/>
  </w:style>
  <w:style w:type="character" w:styleId="af0">
    <w:name w:val="Hyperlink"/>
    <w:uiPriority w:val="99"/>
    <w:unhideWhenUsed/>
    <w:rsid w:val="0059030A"/>
    <w:rPr>
      <w:color w:val="0000FF"/>
      <w:u w:val="single"/>
    </w:rPr>
  </w:style>
  <w:style w:type="character" w:customStyle="1" w:styleId="mw-headline">
    <w:name w:val="mw-headline"/>
    <w:basedOn w:val="a0"/>
    <w:rsid w:val="0059030A"/>
  </w:style>
  <w:style w:type="paragraph" w:styleId="23">
    <w:name w:val="Body Text Indent 2"/>
    <w:basedOn w:val="a"/>
    <w:link w:val="24"/>
    <w:uiPriority w:val="99"/>
    <w:rsid w:val="004822E0"/>
    <w:pPr>
      <w:spacing w:after="120" w:line="480" w:lineRule="auto"/>
      <w:ind w:left="283"/>
    </w:pPr>
  </w:style>
  <w:style w:type="character" w:customStyle="1" w:styleId="24">
    <w:name w:val="Основной текст с отступом 2 Знак"/>
    <w:link w:val="23"/>
    <w:uiPriority w:val="99"/>
    <w:rsid w:val="004822E0"/>
    <w:rPr>
      <w:sz w:val="24"/>
      <w:szCs w:val="24"/>
      <w:lang w:val="ru-RU" w:eastAsia="ru-RU"/>
    </w:rPr>
  </w:style>
  <w:style w:type="paragraph" w:customStyle="1" w:styleId="25">
    <w:name w:val="Стиль2"/>
    <w:basedOn w:val="1"/>
    <w:rsid w:val="004822E0"/>
    <w:pPr>
      <w:keepNext w:val="0"/>
      <w:widowControl w:val="0"/>
      <w:spacing w:before="120" w:after="0" w:line="360" w:lineRule="auto"/>
      <w:ind w:firstLine="709"/>
    </w:pPr>
    <w:rPr>
      <w:kern w:val="28"/>
    </w:rPr>
  </w:style>
  <w:style w:type="paragraph" w:customStyle="1" w:styleId="11">
    <w:name w:val="Стиль1"/>
    <w:basedOn w:val="1"/>
    <w:rsid w:val="003D5A17"/>
    <w:pPr>
      <w:keepNext w:val="0"/>
      <w:widowControl w:val="0"/>
      <w:spacing w:before="120" w:after="0" w:line="480" w:lineRule="auto"/>
      <w:ind w:left="1134" w:firstLine="709"/>
      <w:jc w:val="both"/>
    </w:pPr>
    <w:rPr>
      <w:kern w:val="28"/>
      <w:szCs w:val="36"/>
    </w:rPr>
  </w:style>
  <w:style w:type="character" w:customStyle="1" w:styleId="hps">
    <w:name w:val="hps"/>
    <w:basedOn w:val="a0"/>
    <w:rsid w:val="003D5A17"/>
  </w:style>
  <w:style w:type="paragraph" w:styleId="af1">
    <w:name w:val="List Paragraph"/>
    <w:basedOn w:val="a"/>
    <w:uiPriority w:val="34"/>
    <w:qFormat/>
    <w:rsid w:val="00B21EF7"/>
    <w:pPr>
      <w:spacing w:after="200" w:line="276" w:lineRule="auto"/>
      <w:ind w:left="720"/>
      <w:contextualSpacing/>
    </w:pPr>
    <w:rPr>
      <w:rFonts w:ascii="Calibri" w:eastAsia="Calibri" w:hAnsi="Calibri"/>
      <w:sz w:val="22"/>
      <w:szCs w:val="22"/>
      <w:lang w:eastAsia="en-US"/>
    </w:rPr>
  </w:style>
  <w:style w:type="paragraph" w:styleId="af2">
    <w:name w:val="endnote text"/>
    <w:basedOn w:val="a"/>
    <w:link w:val="af3"/>
    <w:uiPriority w:val="99"/>
    <w:rsid w:val="00B21EF7"/>
    <w:rPr>
      <w:sz w:val="20"/>
      <w:szCs w:val="20"/>
    </w:rPr>
  </w:style>
  <w:style w:type="character" w:customStyle="1" w:styleId="af3">
    <w:name w:val="Текст концевой сноски Знак"/>
    <w:basedOn w:val="a0"/>
    <w:link w:val="af2"/>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10">
    <w:name w:val="Заголовок 1 Знак"/>
    <w:aliases w:val="tнtulo 1 Знак"/>
    <w:link w:val="1"/>
    <w:uiPriority w:val="9"/>
    <w:rsid w:val="007D4FDF"/>
    <w:rPr>
      <w:b/>
      <w:bCs/>
      <w:kern w:val="32"/>
      <w:sz w:val="28"/>
      <w:szCs w:val="32"/>
    </w:rPr>
  </w:style>
  <w:style w:type="character" w:customStyle="1" w:styleId="30">
    <w:name w:val="Заголовок 3 Знак"/>
    <w:aliases w:val="tнtulo 3 Знак,h3 Знак,3 Знак"/>
    <w:link w:val="3"/>
    <w:uiPriority w:val="9"/>
    <w:rsid w:val="00AC25BC"/>
    <w:rPr>
      <w:b/>
      <w:bCs/>
      <w:sz w:val="28"/>
      <w:szCs w:val="27"/>
      <w:lang w:val="x-none" w:eastAsia="x-none"/>
    </w:rPr>
  </w:style>
  <w:style w:type="character" w:customStyle="1" w:styleId="40">
    <w:name w:val="Заголовок 4 Знак"/>
    <w:link w:val="4"/>
    <w:rsid w:val="00074E07"/>
    <w:rPr>
      <w:b/>
      <w:bCs/>
      <w:sz w:val="28"/>
      <w:szCs w:val="28"/>
    </w:rPr>
  </w:style>
  <w:style w:type="character" w:customStyle="1" w:styleId="22">
    <w:name w:val="Основной текст 2 Знак"/>
    <w:link w:val="21"/>
    <w:rsid w:val="00074E07"/>
    <w:rPr>
      <w:sz w:val="24"/>
      <w:szCs w:val="24"/>
    </w:rPr>
  </w:style>
  <w:style w:type="character" w:customStyle="1" w:styleId="ad">
    <w:name w:val="Основной текст с отступом Знак"/>
    <w:link w:val="ac"/>
    <w:rsid w:val="00074E07"/>
    <w:rPr>
      <w:sz w:val="24"/>
      <w:szCs w:val="24"/>
    </w:rPr>
  </w:style>
  <w:style w:type="paragraph" w:styleId="31">
    <w:name w:val="Body Text 3"/>
    <w:basedOn w:val="a"/>
    <w:link w:val="32"/>
    <w:rsid w:val="00074E07"/>
    <w:pPr>
      <w:spacing w:after="120"/>
    </w:pPr>
    <w:rPr>
      <w:sz w:val="16"/>
      <w:szCs w:val="16"/>
      <w:lang w:val="x-none" w:eastAsia="x-none"/>
    </w:rPr>
  </w:style>
  <w:style w:type="character" w:customStyle="1" w:styleId="32">
    <w:name w:val="Основной текст 3 Знак"/>
    <w:link w:val="31"/>
    <w:rsid w:val="00074E07"/>
    <w:rPr>
      <w:sz w:val="16"/>
      <w:szCs w:val="16"/>
    </w:rPr>
  </w:style>
  <w:style w:type="paragraph" w:customStyle="1" w:styleId="Noeeu2">
    <w:name w:val="Noeeu2"/>
    <w:basedOn w:val="Default"/>
    <w:next w:val="Default"/>
    <w:rsid w:val="00074E07"/>
    <w:rPr>
      <w:color w:val="auto"/>
    </w:rPr>
  </w:style>
  <w:style w:type="paragraph" w:styleId="12">
    <w:name w:val="toc 1"/>
    <w:basedOn w:val="a"/>
    <w:next w:val="a"/>
    <w:autoRedefine/>
    <w:uiPriority w:val="39"/>
    <w:rsid w:val="00EE3F64"/>
    <w:pPr>
      <w:tabs>
        <w:tab w:val="left" w:pos="660"/>
        <w:tab w:val="right" w:leader="dot" w:pos="9629"/>
      </w:tabs>
      <w:spacing w:line="360" w:lineRule="auto"/>
      <w:jc w:val="center"/>
    </w:pPr>
    <w:rPr>
      <w:noProof/>
      <w:sz w:val="28"/>
      <w:szCs w:val="28"/>
    </w:rPr>
  </w:style>
  <w:style w:type="paragraph" w:styleId="26">
    <w:name w:val="toc 2"/>
    <w:basedOn w:val="a"/>
    <w:next w:val="a"/>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33">
    <w:name w:val="toc 3"/>
    <w:basedOn w:val="a"/>
    <w:next w:val="a"/>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ab">
    <w:name w:val="Основной текст Знак"/>
    <w:link w:val="aa"/>
    <w:rsid w:val="00074E07"/>
    <w:rPr>
      <w:sz w:val="28"/>
      <w:lang w:eastAsia="en-US"/>
    </w:rPr>
  </w:style>
  <w:style w:type="paragraph" w:styleId="af4">
    <w:name w:val="footnote text"/>
    <w:basedOn w:val="a"/>
    <w:link w:val="af5"/>
    <w:rsid w:val="00074E07"/>
    <w:rPr>
      <w:sz w:val="20"/>
      <w:szCs w:val="20"/>
    </w:rPr>
  </w:style>
  <w:style w:type="character" w:customStyle="1" w:styleId="af5">
    <w:name w:val="Текст сноски Знак"/>
    <w:basedOn w:val="a0"/>
    <w:link w:val="af4"/>
    <w:rsid w:val="00074E07"/>
  </w:style>
  <w:style w:type="paragraph" w:customStyle="1" w:styleId="af6">
    <w:name w:val="Цитаты"/>
    <w:basedOn w:val="a"/>
    <w:rsid w:val="00074E07"/>
    <w:pPr>
      <w:spacing w:before="100" w:after="100"/>
      <w:ind w:left="360" w:right="360"/>
    </w:pPr>
  </w:style>
  <w:style w:type="character" w:styleId="af7">
    <w:name w:val="Emphasis"/>
    <w:qFormat/>
    <w:rsid w:val="00074E07"/>
    <w:rPr>
      <w:i/>
      <w:iCs/>
    </w:rPr>
  </w:style>
  <w:style w:type="character" w:styleId="af8">
    <w:name w:val="FollowedHyperlink"/>
    <w:rsid w:val="00074E07"/>
    <w:rPr>
      <w:color w:val="800080"/>
      <w:u w:val="single"/>
    </w:rPr>
  </w:style>
  <w:style w:type="paragraph" w:styleId="af9">
    <w:name w:val="Plain Text"/>
    <w:basedOn w:val="a"/>
    <w:link w:val="afa"/>
    <w:rsid w:val="00074E07"/>
    <w:rPr>
      <w:rFonts w:ascii="Courier New" w:hAnsi="Courier New"/>
      <w:sz w:val="20"/>
      <w:szCs w:val="20"/>
      <w:lang w:val="x-none" w:eastAsia="x-none"/>
    </w:rPr>
  </w:style>
  <w:style w:type="character" w:customStyle="1" w:styleId="afa">
    <w:name w:val="Текст Знак"/>
    <w:link w:val="af9"/>
    <w:rsid w:val="00074E07"/>
    <w:rPr>
      <w:rFonts w:ascii="Courier New" w:hAnsi="Courier New"/>
    </w:rPr>
  </w:style>
  <w:style w:type="paragraph" w:customStyle="1" w:styleId="13">
    <w:name w:val="Обычный1"/>
    <w:rsid w:val="00074E07"/>
    <w:pPr>
      <w:widowControl w:val="0"/>
      <w:spacing w:before="120" w:after="120" w:line="360" w:lineRule="auto"/>
      <w:ind w:firstLine="709"/>
      <w:jc w:val="both"/>
    </w:pPr>
    <w:rPr>
      <w:rFonts w:ascii="Arial" w:hAnsi="Arial"/>
      <w:sz w:val="28"/>
    </w:rPr>
  </w:style>
  <w:style w:type="paragraph" w:styleId="afb">
    <w:name w:val="Balloon Text"/>
    <w:basedOn w:val="a"/>
    <w:link w:val="afc"/>
    <w:uiPriority w:val="99"/>
    <w:unhideWhenUsed/>
    <w:rsid w:val="00074E07"/>
    <w:rPr>
      <w:rFonts w:ascii="Tahoma" w:hAnsi="Tahoma"/>
      <w:sz w:val="16"/>
      <w:szCs w:val="16"/>
      <w:lang w:val="x-none" w:eastAsia="x-none"/>
    </w:rPr>
  </w:style>
  <w:style w:type="character" w:customStyle="1" w:styleId="afc">
    <w:name w:val="Текст выноски Знак"/>
    <w:link w:val="afb"/>
    <w:uiPriority w:val="99"/>
    <w:rsid w:val="00074E07"/>
    <w:rPr>
      <w:rFonts w:ascii="Tahoma" w:hAnsi="Tahoma" w:cs="Tahoma"/>
      <w:sz w:val="16"/>
      <w:szCs w:val="16"/>
    </w:rPr>
  </w:style>
  <w:style w:type="character" w:customStyle="1" w:styleId="a4">
    <w:name w:val="Верхний колонтитул Знак"/>
    <w:link w:val="a3"/>
    <w:rsid w:val="00074E07"/>
    <w:rPr>
      <w:sz w:val="24"/>
      <w:szCs w:val="24"/>
    </w:rPr>
  </w:style>
  <w:style w:type="character" w:customStyle="1" w:styleId="a6">
    <w:name w:val="Нижний колонтитул Знак"/>
    <w:link w:val="a5"/>
    <w:uiPriority w:val="99"/>
    <w:rsid w:val="00074E07"/>
    <w:rPr>
      <w:sz w:val="24"/>
      <w:szCs w:val="24"/>
    </w:rPr>
  </w:style>
  <w:style w:type="paragraph" w:customStyle="1" w:styleId="27">
    <w:name w:val="ЗаголовокДР 2"/>
    <w:basedOn w:val="2"/>
    <w:next w:val="afd"/>
    <w:qFormat/>
    <w:rsid w:val="00371F26"/>
    <w:pPr>
      <w:spacing w:after="240"/>
    </w:pPr>
    <w:rPr>
      <w:b w:val="0"/>
      <w:bCs w:val="0"/>
      <w:i/>
      <w:iCs w:val="0"/>
      <w:lang w:val="uk-UA"/>
    </w:rPr>
  </w:style>
  <w:style w:type="paragraph" w:customStyle="1" w:styleId="afd">
    <w:name w:val="ТекстДР"/>
    <w:basedOn w:val="a"/>
    <w:qFormat/>
    <w:rsid w:val="007676E3"/>
    <w:pPr>
      <w:spacing w:line="360" w:lineRule="auto"/>
      <w:ind w:firstLine="709"/>
    </w:pPr>
    <w:rPr>
      <w:rFonts w:eastAsia="Calibri"/>
      <w:sz w:val="28"/>
      <w:szCs w:val="28"/>
      <w:lang w:val="uk-UA" w:eastAsia="en-US"/>
    </w:rPr>
  </w:style>
  <w:style w:type="character" w:customStyle="1" w:styleId="googqs-tidbit">
    <w:name w:val="goog_qs-tidbit"/>
    <w:basedOn w:val="a0"/>
    <w:rsid w:val="007676E3"/>
  </w:style>
  <w:style w:type="paragraph" w:customStyle="1" w:styleId="afe">
    <w:name w:val="Диплом"/>
    <w:basedOn w:val="a"/>
    <w:rsid w:val="00107BBB"/>
    <w:pPr>
      <w:spacing w:line="360" w:lineRule="auto"/>
      <w:ind w:firstLine="1080"/>
    </w:pPr>
    <w:rPr>
      <w:sz w:val="28"/>
      <w:szCs w:val="28"/>
      <w:lang w:eastAsia="uk-UA"/>
    </w:rPr>
  </w:style>
  <w:style w:type="paragraph" w:customStyle="1" w:styleId="txtbottominset">
    <w:name w:val="txt_bottom_inset"/>
    <w:basedOn w:val="a"/>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aff">
    <w:name w:val="TOC Heading"/>
    <w:basedOn w:val="1"/>
    <w:next w:val="a"/>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aff0">
    <w:name w:val="annotation reference"/>
    <w:rsid w:val="007718AF"/>
    <w:rPr>
      <w:sz w:val="16"/>
      <w:szCs w:val="16"/>
    </w:rPr>
  </w:style>
  <w:style w:type="paragraph" w:styleId="aff1">
    <w:name w:val="annotation text"/>
    <w:basedOn w:val="a"/>
    <w:link w:val="aff2"/>
    <w:rsid w:val="007718AF"/>
    <w:rPr>
      <w:sz w:val="20"/>
      <w:szCs w:val="20"/>
    </w:rPr>
  </w:style>
  <w:style w:type="character" w:customStyle="1" w:styleId="aff2">
    <w:name w:val="Текст примечания Знак"/>
    <w:link w:val="aff1"/>
    <w:rsid w:val="007718AF"/>
    <w:rPr>
      <w:lang w:val="ru-RU" w:eastAsia="ru-RU"/>
    </w:rPr>
  </w:style>
  <w:style w:type="paragraph" w:styleId="aff3">
    <w:name w:val="annotation subject"/>
    <w:basedOn w:val="aff1"/>
    <w:next w:val="aff1"/>
    <w:link w:val="aff4"/>
    <w:rsid w:val="007718AF"/>
    <w:rPr>
      <w:b/>
      <w:bCs/>
    </w:rPr>
  </w:style>
  <w:style w:type="character" w:customStyle="1" w:styleId="aff4">
    <w:name w:val="Тема примечания Знак"/>
    <w:link w:val="aff3"/>
    <w:rsid w:val="007718AF"/>
    <w:rPr>
      <w:b/>
      <w:bCs/>
      <w:lang w:val="ru-RU" w:eastAsia="ru-RU"/>
    </w:rPr>
  </w:style>
  <w:style w:type="paragraph" w:styleId="aff5">
    <w:name w:val="Subtitle"/>
    <w:basedOn w:val="a"/>
    <w:next w:val="a"/>
    <w:link w:val="aff6"/>
    <w:rsid w:val="00D307A1"/>
    <w:pPr>
      <w:spacing w:line="360" w:lineRule="auto"/>
      <w:ind w:firstLine="720"/>
    </w:pPr>
    <w:rPr>
      <w:rFonts w:eastAsia="Arial"/>
      <w:b/>
      <w:color w:val="000000"/>
    </w:rPr>
  </w:style>
  <w:style w:type="character" w:customStyle="1" w:styleId="aff6">
    <w:name w:val="Подзаголовок Знак"/>
    <w:link w:val="aff5"/>
    <w:rsid w:val="00D307A1"/>
    <w:rPr>
      <w:rFonts w:eastAsia="Arial"/>
      <w:b/>
      <w:color w:val="000000"/>
      <w:sz w:val="24"/>
      <w:szCs w:val="24"/>
      <w:lang w:val="ru-RU" w:eastAsia="ru-RU"/>
    </w:rPr>
  </w:style>
  <w:style w:type="paragraph" w:styleId="HTML">
    <w:name w:val="HTML Preformatted"/>
    <w:basedOn w:val="a"/>
    <w:link w:val="HTML0"/>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1">
    <w:name w:val="HTML Code"/>
    <w:uiPriority w:val="99"/>
    <w:unhideWhenUsed/>
    <w:rsid w:val="00CF2DDB"/>
    <w:rPr>
      <w:rFonts w:ascii="Courier New" w:eastAsia="Times New Roman" w:hAnsi="Courier New" w:cs="Courier New"/>
      <w:sz w:val="20"/>
      <w:szCs w:val="20"/>
    </w:rPr>
  </w:style>
  <w:style w:type="paragraph" w:styleId="aff7">
    <w:name w:val="Title"/>
    <w:basedOn w:val="a"/>
    <w:next w:val="a"/>
    <w:link w:val="aff8"/>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aff8">
    <w:name w:val="Название Знак"/>
    <w:link w:val="aff7"/>
    <w:uiPriority w:val="10"/>
    <w:rsid w:val="002F5276"/>
    <w:rPr>
      <w:rFonts w:ascii="Calibri Light" w:hAnsi="Calibri Light"/>
      <w:caps/>
      <w:color w:val="000000"/>
      <w:spacing w:val="5"/>
      <w:kern w:val="28"/>
      <w:sz w:val="28"/>
      <w:szCs w:val="52"/>
      <w:lang w:eastAsia="en-US"/>
    </w:rPr>
  </w:style>
  <w:style w:type="paragraph" w:customStyle="1" w:styleId="28">
    <w:name w:val="2 Текст_звичайний"/>
    <w:basedOn w:val="a"/>
    <w:link w:val="29"/>
    <w:qFormat/>
    <w:rsid w:val="002F5276"/>
    <w:pPr>
      <w:autoSpaceDE w:val="0"/>
      <w:autoSpaceDN w:val="0"/>
      <w:spacing w:line="360" w:lineRule="auto"/>
      <w:ind w:firstLine="709"/>
    </w:pPr>
    <w:rPr>
      <w:lang w:val="x-none"/>
    </w:rPr>
  </w:style>
  <w:style w:type="character" w:customStyle="1" w:styleId="29">
    <w:name w:val="2 Текст_звичайний Знак"/>
    <w:link w:val="28"/>
    <w:rsid w:val="002F5276"/>
    <w:rPr>
      <w:sz w:val="24"/>
      <w:szCs w:val="24"/>
      <w:lang w:eastAsia="ru-RU"/>
    </w:rPr>
  </w:style>
  <w:style w:type="paragraph" w:customStyle="1" w:styleId="2a">
    <w:name w:val="2 Перелік"/>
    <w:basedOn w:val="af1"/>
    <w:link w:val="2b"/>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b">
    <w:name w:val="2 Перелік Знак"/>
    <w:link w:val="2a"/>
    <w:rsid w:val="002F5276"/>
    <w:rPr>
      <w:sz w:val="24"/>
      <w:szCs w:val="24"/>
      <w:lang w:eastAsia="ru-RU"/>
    </w:rPr>
  </w:style>
  <w:style w:type="paragraph" w:customStyle="1" w:styleId="3-">
    <w:name w:val="3 - текст"/>
    <w:basedOn w:val="a"/>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a0"/>
    <w:rsid w:val="00891E60"/>
  </w:style>
  <w:style w:type="paragraph" w:customStyle="1" w:styleId="14">
    <w:name w:val="Заголовок1"/>
    <w:basedOn w:val="a"/>
    <w:next w:val="a"/>
    <w:rsid w:val="00371F26"/>
    <w:pPr>
      <w:spacing w:after="200" w:line="360" w:lineRule="auto"/>
      <w:ind w:left="720"/>
      <w:contextualSpacing/>
      <w:jc w:val="center"/>
    </w:pPr>
    <w:rPr>
      <w:b/>
      <w:sz w:val="28"/>
      <w:szCs w:val="36"/>
      <w:lang w:val="uk-UA" w:eastAsia="uk-UA"/>
    </w:rPr>
  </w:style>
  <w:style w:type="paragraph" w:customStyle="1" w:styleId="2c">
    <w:name w:val="Подзаголовок 2"/>
    <w:basedOn w:val="34"/>
    <w:next w:val="3"/>
    <w:qFormat/>
    <w:rsid w:val="00891E60"/>
    <w:pPr>
      <w:spacing w:line="360" w:lineRule="auto"/>
      <w:ind w:firstLine="567"/>
    </w:pPr>
    <w:rPr>
      <w:b/>
      <w:sz w:val="32"/>
      <w:szCs w:val="32"/>
      <w:lang w:val="uk-UA" w:eastAsia="uk-UA"/>
    </w:rPr>
  </w:style>
  <w:style w:type="paragraph" w:customStyle="1" w:styleId="aff9">
    <w:name w:val="Подпункт диплом"/>
    <w:basedOn w:val="2c"/>
    <w:qFormat/>
    <w:rsid w:val="00891E60"/>
    <w:rPr>
      <w:bCs/>
      <w:sz w:val="28"/>
      <w:szCs w:val="28"/>
    </w:rPr>
  </w:style>
  <w:style w:type="paragraph" w:customStyle="1" w:styleId="-">
    <w:name w:val="Основний - Список"/>
    <w:basedOn w:val="a"/>
    <w:rsid w:val="00FD26DD"/>
    <w:pPr>
      <w:numPr>
        <w:numId w:val="2"/>
      </w:numPr>
      <w:spacing w:line="360" w:lineRule="auto"/>
    </w:pPr>
  </w:style>
  <w:style w:type="paragraph" w:styleId="41">
    <w:name w:val="toc 4"/>
    <w:basedOn w:val="a"/>
    <w:next w:val="a"/>
    <w:autoRedefine/>
    <w:rsid w:val="00371F26"/>
    <w:pPr>
      <w:spacing w:after="100"/>
      <w:ind w:left="720"/>
    </w:pPr>
  </w:style>
  <w:style w:type="paragraph" w:styleId="34">
    <w:name w:val="List Continue 3"/>
    <w:basedOn w:val="a"/>
    <w:rsid w:val="00D312A2"/>
    <w:pPr>
      <w:spacing w:after="120"/>
      <w:ind w:left="1080"/>
      <w:contextualSpacing/>
    </w:pPr>
  </w:style>
  <w:style w:type="paragraph" w:customStyle="1" w:styleId="35">
    <w:name w:val="Стиль3"/>
    <w:basedOn w:val="2"/>
    <w:link w:val="36"/>
    <w:qFormat/>
    <w:rsid w:val="007D4FDF"/>
    <w:pPr>
      <w:keepLines/>
      <w:widowControl w:val="0"/>
      <w:autoSpaceDE w:val="0"/>
      <w:autoSpaceDN w:val="0"/>
      <w:adjustRightInd w:val="0"/>
      <w:spacing w:before="320" w:after="120" w:line="360" w:lineRule="auto"/>
      <w:ind w:left="858" w:hanging="432"/>
    </w:pPr>
    <w:rPr>
      <w:rFonts w:eastAsiaTheme="majorEastAsia"/>
      <w:iCs w:val="0"/>
      <w:lang w:val="uk-UA"/>
    </w:rPr>
  </w:style>
  <w:style w:type="character" w:customStyle="1" w:styleId="36">
    <w:name w:val="Стиль3 Знак"/>
    <w:basedOn w:val="20"/>
    <w:link w:val="35"/>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affa">
    <w:name w:val="Placeholder Text"/>
    <w:basedOn w:val="a0"/>
    <w:uiPriority w:val="99"/>
    <w:semiHidden/>
    <w:rsid w:val="00593F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_________Microsoft_Visio1.vsdx"/><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26F"/>
    <w:rsid w:val="001C326F"/>
    <w:rsid w:val="00757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C32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EE897F2C-3DCA-4798-80E3-A1EA088A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4652</TotalTime>
  <Pages>38</Pages>
  <Words>6568</Words>
  <Characters>37439</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vt:lpstr>
    </vt:vector>
  </TitlesOfParts>
  <Company>Grizli777</Company>
  <LinksUpToDate>false</LinksUpToDate>
  <CharactersWithSpaces>43920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ASD</cp:lastModifiedBy>
  <cp:revision>50</cp:revision>
  <cp:lastPrinted>2014-06-24T07:55:00Z</cp:lastPrinted>
  <dcterms:created xsi:type="dcterms:W3CDTF">2016-05-25T09:52:00Z</dcterms:created>
  <dcterms:modified xsi:type="dcterms:W3CDTF">2016-06-01T20:48:00Z</dcterms:modified>
</cp:coreProperties>
</file>